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kern w:val="2"/>
          <w:sz w:val="21"/>
        </w:rPr>
        <w:id w:val="30153594"/>
        <w:docPartObj>
          <w:docPartGallery w:val="Cover Pages"/>
          <w:docPartUnique/>
        </w:docPartObj>
      </w:sdtPr>
      <w:sdtEndPr>
        <w:rPr>
          <w:rFonts w:ascii="黑体" w:eastAsia="黑体" w:hAnsiTheme="minorHAnsi" w:cstheme="minorBidi"/>
          <w:b/>
          <w:caps w:val="0"/>
          <w:sz w:val="52"/>
          <w:szCs w:val="52"/>
        </w:rPr>
      </w:sdtEndPr>
      <w:sdtContent>
        <w:tbl>
          <w:tblPr>
            <w:tblW w:w="5000" w:type="pct"/>
            <w:jc w:val="center"/>
            <w:tblLook w:val="04A0"/>
          </w:tblPr>
          <w:tblGrid>
            <w:gridCol w:w="8528"/>
          </w:tblGrid>
          <w:tr w:rsidR="002D19A3">
            <w:trPr>
              <w:trHeight w:val="2880"/>
              <w:jc w:val="center"/>
            </w:trPr>
            <w:sdt>
              <w:sdtPr>
                <w:rPr>
                  <w:rFonts w:asciiTheme="majorHAnsi" w:eastAsiaTheme="majorEastAsia" w:hAnsiTheme="majorHAnsi" w:cstheme="majorBidi"/>
                  <w:caps/>
                  <w:kern w:val="2"/>
                  <w:sz w:val="21"/>
                </w:rPr>
                <w:alias w:val="公司"/>
                <w:id w:val="15524243"/>
                <w:dataBinding w:prefixMappings="xmlns:ns0='http://schemas.openxmlformats.org/officeDocument/2006/extended-properties'" w:xpath="/ns0:Properties[1]/ns0:Company[1]" w:storeItemID="{6668398D-A668-4E3E-A5EB-62B293D839F1}"/>
                <w:text/>
              </w:sdtPr>
              <w:sdtEndPr>
                <w:rPr>
                  <w:kern w:val="0"/>
                  <w:sz w:val="22"/>
                </w:rPr>
              </w:sdtEndPr>
              <w:sdtContent>
                <w:tc>
                  <w:tcPr>
                    <w:tcW w:w="5000" w:type="pct"/>
                  </w:tcPr>
                  <w:p w:rsidR="002D19A3" w:rsidRDefault="00FE18BD" w:rsidP="00FE18BD">
                    <w:pPr>
                      <w:pStyle w:val="af4"/>
                      <w:jc w:val="center"/>
                      <w:rPr>
                        <w:rFonts w:asciiTheme="majorHAnsi" w:eastAsiaTheme="majorEastAsia" w:hAnsiTheme="majorHAnsi" w:cstheme="majorBidi"/>
                        <w:caps/>
                      </w:rPr>
                    </w:pPr>
                    <w:r>
                      <w:rPr>
                        <w:rFonts w:asciiTheme="majorHAnsi" w:eastAsiaTheme="majorEastAsia" w:hAnsiTheme="majorHAnsi" w:cstheme="majorBidi" w:hint="eastAsia"/>
                        <w:caps/>
                      </w:rPr>
                      <w:t>国信香港金控公司</w:t>
                    </w:r>
                  </w:p>
                </w:tc>
              </w:sdtContent>
            </w:sdt>
          </w:tr>
          <w:tr w:rsidR="002D19A3">
            <w:trPr>
              <w:trHeight w:val="1440"/>
              <w:jc w:val="center"/>
            </w:trPr>
            <w:sdt>
              <w:sdtPr>
                <w:rPr>
                  <w:rFonts w:ascii="黑体" w:eastAsia="黑体"/>
                  <w:b/>
                  <w:sz w:val="52"/>
                  <w:szCs w:val="52"/>
                </w:rPr>
                <w:alias w:val="标题"/>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D19A3" w:rsidRDefault="00FE18BD">
                    <w:pPr>
                      <w:pStyle w:val="af4"/>
                      <w:jc w:val="center"/>
                      <w:rPr>
                        <w:rFonts w:asciiTheme="majorHAnsi" w:eastAsiaTheme="majorEastAsia" w:hAnsiTheme="majorHAnsi" w:cstheme="majorBidi"/>
                        <w:sz w:val="80"/>
                        <w:szCs w:val="80"/>
                      </w:rPr>
                    </w:pPr>
                    <w:proofErr w:type="gramStart"/>
                    <w:r w:rsidRPr="00FE18BD">
                      <w:rPr>
                        <w:rFonts w:ascii="黑体" w:eastAsia="黑体" w:hint="eastAsia"/>
                        <w:b/>
                        <w:sz w:val="52"/>
                        <w:szCs w:val="52"/>
                      </w:rPr>
                      <w:t>风控管理</w:t>
                    </w:r>
                    <w:proofErr w:type="gramEnd"/>
                    <w:r w:rsidRPr="00FE18BD">
                      <w:rPr>
                        <w:rFonts w:ascii="黑体" w:eastAsia="黑体" w:hint="eastAsia"/>
                        <w:b/>
                        <w:sz w:val="52"/>
                        <w:szCs w:val="52"/>
                      </w:rPr>
                      <w:t>项目</w:t>
                    </w:r>
                  </w:p>
                </w:tc>
              </w:sdtContent>
            </w:sdt>
          </w:tr>
          <w:tr w:rsidR="002D19A3">
            <w:trPr>
              <w:trHeight w:val="720"/>
              <w:jc w:val="center"/>
            </w:trPr>
            <w:sdt>
              <w:sdtPr>
                <w:rPr>
                  <w:rFonts w:ascii="微软雅黑" w:eastAsia="微软雅黑" w:hAnsi="微软雅黑"/>
                  <w:b/>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D19A3" w:rsidRDefault="003C16D7" w:rsidP="003C16D7">
                    <w:pPr>
                      <w:pStyle w:val="af4"/>
                      <w:jc w:val="center"/>
                      <w:rPr>
                        <w:rFonts w:asciiTheme="majorHAnsi" w:eastAsiaTheme="majorEastAsia" w:hAnsiTheme="majorHAnsi" w:cstheme="majorBidi"/>
                        <w:sz w:val="44"/>
                        <w:szCs w:val="44"/>
                      </w:rPr>
                    </w:pPr>
                    <w:r>
                      <w:rPr>
                        <w:rFonts w:ascii="微软雅黑" w:eastAsia="微软雅黑" w:hAnsi="微软雅黑" w:hint="eastAsia"/>
                        <w:b/>
                        <w:sz w:val="32"/>
                        <w:szCs w:val="32"/>
                      </w:rPr>
                      <w:t>上市公司行动</w:t>
                    </w:r>
                    <w:r w:rsidR="00FE18BD" w:rsidRPr="00FE18BD">
                      <w:rPr>
                        <w:rFonts w:ascii="微软雅黑" w:eastAsia="微软雅黑" w:hAnsi="微软雅黑" w:hint="eastAsia"/>
                        <w:b/>
                        <w:sz w:val="32"/>
                        <w:szCs w:val="32"/>
                      </w:rPr>
                      <w:t>软件需求说明书</w:t>
                    </w:r>
                  </w:p>
                </w:tc>
              </w:sdtContent>
            </w:sdt>
          </w:tr>
          <w:tr w:rsidR="002D19A3">
            <w:trPr>
              <w:trHeight w:val="360"/>
              <w:jc w:val="center"/>
            </w:trPr>
            <w:tc>
              <w:tcPr>
                <w:tcW w:w="5000" w:type="pct"/>
                <w:vAlign w:val="center"/>
              </w:tcPr>
              <w:p w:rsidR="002D19A3" w:rsidRDefault="002D19A3">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tc>
          </w:tr>
          <w:tr w:rsidR="002D19A3">
            <w:trPr>
              <w:trHeight w:val="360"/>
              <w:jc w:val="center"/>
            </w:trPr>
            <w:sdt>
              <w:sdtPr>
                <w:rPr>
                  <w:b/>
                  <w:bCs/>
                </w:rPr>
                <w:alias w:val="作者"/>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2D19A3" w:rsidRDefault="00FE18BD">
                    <w:pPr>
                      <w:pStyle w:val="af4"/>
                      <w:jc w:val="center"/>
                      <w:rPr>
                        <w:b/>
                        <w:bCs/>
                      </w:rPr>
                    </w:pPr>
                    <w:proofErr w:type="gramStart"/>
                    <w:r>
                      <w:rPr>
                        <w:rFonts w:hint="eastAsia"/>
                        <w:b/>
                        <w:bCs/>
                      </w:rPr>
                      <w:t>黄铝</w:t>
                    </w:r>
                    <w:proofErr w:type="gramEnd"/>
                  </w:p>
                </w:tc>
              </w:sdtContent>
            </w:sdt>
          </w:tr>
          <w:tr w:rsidR="002D19A3">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11-05-21T00:00:00Z">
                  <w:dateFormat w:val="yyyy-M-d"/>
                  <w:lid w:val="zh-CN"/>
                  <w:storeMappedDataAs w:val="dateTime"/>
                  <w:calendar w:val="gregorian"/>
                </w:date>
              </w:sdtPr>
              <w:sdtContent>
                <w:tc>
                  <w:tcPr>
                    <w:tcW w:w="5000" w:type="pct"/>
                    <w:vAlign w:val="center"/>
                  </w:tcPr>
                  <w:p w:rsidR="002D19A3" w:rsidRDefault="00BA6FA5">
                    <w:pPr>
                      <w:pStyle w:val="af4"/>
                      <w:jc w:val="center"/>
                      <w:rPr>
                        <w:b/>
                        <w:bCs/>
                      </w:rPr>
                    </w:pPr>
                    <w:r>
                      <w:rPr>
                        <w:rFonts w:hint="eastAsia"/>
                        <w:b/>
                        <w:bCs/>
                      </w:rPr>
                      <w:t>2011-5-</w:t>
                    </w:r>
                    <w:r w:rsidR="003C16D7">
                      <w:rPr>
                        <w:rFonts w:hint="eastAsia"/>
                        <w:b/>
                        <w:bCs/>
                      </w:rPr>
                      <w:t>2</w:t>
                    </w:r>
                    <w:r>
                      <w:rPr>
                        <w:rFonts w:hint="eastAsia"/>
                        <w:b/>
                        <w:bCs/>
                      </w:rPr>
                      <w:t>1</w:t>
                    </w:r>
                  </w:p>
                </w:tc>
              </w:sdtContent>
            </w:sdt>
          </w:tr>
        </w:tbl>
        <w:p w:rsidR="002D19A3" w:rsidRDefault="002D19A3"/>
        <w:p w:rsidR="002D19A3" w:rsidRDefault="002D19A3"/>
        <w:tbl>
          <w:tblPr>
            <w:tblpPr w:leftFromText="187" w:rightFromText="187" w:horzAnchor="margin" w:tblpXSpec="center" w:tblpYSpec="bottom"/>
            <w:tblW w:w="5000" w:type="pct"/>
            <w:tblLook w:val="04A0"/>
          </w:tblPr>
          <w:tblGrid>
            <w:gridCol w:w="8528"/>
          </w:tblGrid>
          <w:tr w:rsidR="002D19A3">
            <w:sdt>
              <w:sdtPr>
                <w:alias w:val="摘要"/>
                <w:id w:val="8276291"/>
                <w:dataBinding w:prefixMappings="xmlns:ns0='http://schemas.microsoft.com/office/2006/coverPageProps'" w:xpath="/ns0:CoverPageProperties[1]/ns0:Abstract[1]" w:storeItemID="{55AF091B-3C7A-41E3-B477-F2FDAA23CFDA}"/>
                <w:text/>
              </w:sdtPr>
              <w:sdtContent>
                <w:tc>
                  <w:tcPr>
                    <w:tcW w:w="5000" w:type="pct"/>
                  </w:tcPr>
                  <w:p w:rsidR="002D19A3" w:rsidRDefault="00FE18BD" w:rsidP="00FE18BD">
                    <w:pPr>
                      <w:pStyle w:val="af4"/>
                    </w:pPr>
                    <w:r>
                      <w:rPr>
                        <w:rFonts w:hint="eastAsia"/>
                      </w:rPr>
                      <w:t xml:space="preserve"> </w:t>
                    </w:r>
                  </w:p>
                </w:tc>
              </w:sdtContent>
            </w:sdt>
          </w:tr>
        </w:tbl>
        <w:p w:rsidR="002D19A3" w:rsidRDefault="002D19A3"/>
        <w:p w:rsidR="00922618" w:rsidRDefault="002D19A3">
          <w:pPr>
            <w:widowControl/>
            <w:jc w:val="left"/>
            <w:rPr>
              <w:rFonts w:ascii="黑体" w:eastAsia="黑体"/>
              <w:b/>
              <w:sz w:val="52"/>
              <w:szCs w:val="52"/>
            </w:rPr>
          </w:pPr>
          <w:r>
            <w:rPr>
              <w:rFonts w:ascii="黑体" w:eastAsia="黑体"/>
              <w:b/>
              <w:sz w:val="52"/>
              <w:szCs w:val="52"/>
            </w:rPr>
            <w:br w:type="page"/>
          </w:r>
        </w:p>
      </w:sdtContent>
    </w:sdt>
    <w:p w:rsidR="002D19A3" w:rsidRPr="00BB554D" w:rsidRDefault="00FE18BD">
      <w:pPr>
        <w:widowControl/>
        <w:jc w:val="left"/>
        <w:rPr>
          <w:rFonts w:ascii="黑体" w:eastAsia="黑体"/>
          <w:b/>
          <w:sz w:val="52"/>
          <w:szCs w:val="52"/>
        </w:rPr>
      </w:pPr>
      <w:r>
        <w:rPr>
          <w:rFonts w:ascii="黑体" w:eastAsia="黑体" w:hint="eastAsia"/>
          <w:b/>
          <w:sz w:val="52"/>
          <w:szCs w:val="52"/>
        </w:rPr>
        <w:lastRenderedPageBreak/>
        <w:t xml:space="preserve"> </w:t>
      </w:r>
    </w:p>
    <w:tbl>
      <w:tblPr>
        <w:tblStyle w:val="a8"/>
        <w:tblW w:w="8758" w:type="dxa"/>
        <w:tblLook w:val="04A0"/>
      </w:tblPr>
      <w:tblGrid>
        <w:gridCol w:w="675"/>
        <w:gridCol w:w="4962"/>
        <w:gridCol w:w="956"/>
        <w:gridCol w:w="1136"/>
        <w:gridCol w:w="1029"/>
      </w:tblGrid>
      <w:tr w:rsidR="00FE18BD" w:rsidTr="002812E2">
        <w:tc>
          <w:tcPr>
            <w:tcW w:w="675" w:type="dxa"/>
            <w:shd w:val="clear" w:color="auto" w:fill="D9D9D9" w:themeFill="background1" w:themeFillShade="D9"/>
          </w:tcPr>
          <w:p w:rsidR="00FE18BD" w:rsidRPr="00FE18BD" w:rsidRDefault="00FE18BD" w:rsidP="00FE18BD">
            <w:pPr>
              <w:widowControl/>
              <w:jc w:val="center"/>
              <w:rPr>
                <w:b/>
                <w:color w:val="C00000"/>
              </w:rPr>
            </w:pPr>
            <w:r w:rsidRPr="00FE18BD">
              <w:rPr>
                <w:rFonts w:hint="eastAsia"/>
                <w:b/>
                <w:color w:val="C00000"/>
              </w:rPr>
              <w:t>序号</w:t>
            </w:r>
          </w:p>
        </w:tc>
        <w:tc>
          <w:tcPr>
            <w:tcW w:w="4962" w:type="dxa"/>
            <w:shd w:val="clear" w:color="auto" w:fill="D9D9D9" w:themeFill="background1" w:themeFillShade="D9"/>
          </w:tcPr>
          <w:p w:rsidR="00FE18BD" w:rsidRPr="00FE18BD" w:rsidRDefault="00FE18BD" w:rsidP="00FE18BD">
            <w:pPr>
              <w:widowControl/>
              <w:jc w:val="center"/>
              <w:rPr>
                <w:b/>
                <w:color w:val="C00000"/>
              </w:rPr>
            </w:pPr>
            <w:r w:rsidRPr="00FE18BD">
              <w:rPr>
                <w:rFonts w:hint="eastAsia"/>
                <w:b/>
                <w:color w:val="C00000"/>
              </w:rPr>
              <w:t>变动内容</w:t>
            </w:r>
          </w:p>
        </w:tc>
        <w:tc>
          <w:tcPr>
            <w:tcW w:w="956" w:type="dxa"/>
            <w:shd w:val="clear" w:color="auto" w:fill="D9D9D9" w:themeFill="background1" w:themeFillShade="D9"/>
          </w:tcPr>
          <w:p w:rsidR="00FE18BD" w:rsidRPr="00FE18BD" w:rsidRDefault="00FE18BD" w:rsidP="00FE18BD">
            <w:pPr>
              <w:widowControl/>
              <w:jc w:val="center"/>
              <w:rPr>
                <w:b/>
                <w:color w:val="C00000"/>
              </w:rPr>
            </w:pPr>
            <w:r>
              <w:rPr>
                <w:rFonts w:hint="eastAsia"/>
                <w:b/>
                <w:color w:val="C00000"/>
              </w:rPr>
              <w:t>变动人员</w:t>
            </w:r>
          </w:p>
        </w:tc>
        <w:tc>
          <w:tcPr>
            <w:tcW w:w="1136" w:type="dxa"/>
            <w:shd w:val="clear" w:color="auto" w:fill="D9D9D9" w:themeFill="background1" w:themeFillShade="D9"/>
          </w:tcPr>
          <w:p w:rsidR="00FE18BD" w:rsidRPr="00FE18BD" w:rsidRDefault="00FE18BD" w:rsidP="003C7C45">
            <w:pPr>
              <w:widowControl/>
              <w:jc w:val="center"/>
              <w:rPr>
                <w:b/>
                <w:color w:val="C00000"/>
              </w:rPr>
            </w:pPr>
            <w:r>
              <w:rPr>
                <w:rFonts w:hint="eastAsia"/>
                <w:b/>
                <w:color w:val="C00000"/>
              </w:rPr>
              <w:t>变动时间</w:t>
            </w:r>
          </w:p>
        </w:tc>
        <w:tc>
          <w:tcPr>
            <w:tcW w:w="1029" w:type="dxa"/>
            <w:shd w:val="clear" w:color="auto" w:fill="D9D9D9" w:themeFill="background1" w:themeFillShade="D9"/>
          </w:tcPr>
          <w:p w:rsidR="00FE18BD" w:rsidRPr="00FE18BD" w:rsidRDefault="00FE18BD" w:rsidP="00FE18BD">
            <w:pPr>
              <w:widowControl/>
              <w:jc w:val="center"/>
              <w:rPr>
                <w:b/>
                <w:color w:val="C00000"/>
              </w:rPr>
            </w:pPr>
            <w:r>
              <w:rPr>
                <w:rFonts w:hint="eastAsia"/>
                <w:b/>
                <w:color w:val="C00000"/>
              </w:rPr>
              <w:t>批准人</w:t>
            </w:r>
          </w:p>
        </w:tc>
      </w:tr>
      <w:tr w:rsidR="00FE18BD" w:rsidTr="002812E2">
        <w:tc>
          <w:tcPr>
            <w:tcW w:w="675" w:type="dxa"/>
          </w:tcPr>
          <w:p w:rsidR="00FE18BD" w:rsidRPr="00FE18BD" w:rsidRDefault="00FE18BD" w:rsidP="00FE18BD">
            <w:pPr>
              <w:widowControl/>
              <w:jc w:val="center"/>
              <w:rPr>
                <w:b/>
              </w:rPr>
            </w:pPr>
            <w:r w:rsidRPr="00FE18BD">
              <w:rPr>
                <w:rFonts w:hint="eastAsia"/>
                <w:b/>
              </w:rPr>
              <w:t>1</w:t>
            </w:r>
          </w:p>
        </w:tc>
        <w:tc>
          <w:tcPr>
            <w:tcW w:w="4962" w:type="dxa"/>
          </w:tcPr>
          <w:p w:rsidR="00FE18BD" w:rsidRDefault="00FE18BD">
            <w:pPr>
              <w:widowControl/>
              <w:jc w:val="left"/>
            </w:pPr>
            <w:r>
              <w:rPr>
                <w:rFonts w:hint="eastAsia"/>
              </w:rPr>
              <w:t>创建</w:t>
            </w:r>
          </w:p>
        </w:tc>
        <w:tc>
          <w:tcPr>
            <w:tcW w:w="956" w:type="dxa"/>
          </w:tcPr>
          <w:p w:rsidR="00FE18BD" w:rsidRDefault="00FE18BD">
            <w:pPr>
              <w:widowControl/>
              <w:jc w:val="left"/>
            </w:pPr>
            <w:proofErr w:type="gramStart"/>
            <w:r>
              <w:rPr>
                <w:rFonts w:hint="eastAsia"/>
              </w:rPr>
              <w:t>黄铝</w:t>
            </w:r>
            <w:proofErr w:type="gramEnd"/>
          </w:p>
        </w:tc>
        <w:tc>
          <w:tcPr>
            <w:tcW w:w="1136" w:type="dxa"/>
          </w:tcPr>
          <w:p w:rsidR="00FE18BD" w:rsidRDefault="006348BE" w:rsidP="00BA6FA5">
            <w:pPr>
              <w:widowControl/>
              <w:jc w:val="left"/>
            </w:pPr>
            <w:r>
              <w:rPr>
                <w:rFonts w:hint="eastAsia"/>
              </w:rPr>
              <w:t>2012</w:t>
            </w:r>
            <w:r w:rsidR="00FE18BD">
              <w:rPr>
                <w:rFonts w:hint="eastAsia"/>
              </w:rPr>
              <w:t>0</w:t>
            </w:r>
            <w:r w:rsidR="00BA6FA5">
              <w:rPr>
                <w:rFonts w:hint="eastAsia"/>
              </w:rPr>
              <w:t>5</w:t>
            </w:r>
            <w:r w:rsidR="004A2480">
              <w:rPr>
                <w:rFonts w:hint="eastAsia"/>
              </w:rPr>
              <w:t>18</w:t>
            </w:r>
          </w:p>
        </w:tc>
        <w:tc>
          <w:tcPr>
            <w:tcW w:w="1029" w:type="dxa"/>
          </w:tcPr>
          <w:p w:rsidR="00FE18BD" w:rsidRDefault="00FE18BD">
            <w:pPr>
              <w:widowControl/>
              <w:jc w:val="left"/>
            </w:pPr>
            <w:r>
              <w:rPr>
                <w:rFonts w:hint="eastAsia"/>
              </w:rPr>
              <w:t>张余正</w:t>
            </w:r>
          </w:p>
        </w:tc>
      </w:tr>
      <w:tr w:rsidR="00EF5F93" w:rsidTr="002812E2">
        <w:tc>
          <w:tcPr>
            <w:tcW w:w="675" w:type="dxa"/>
          </w:tcPr>
          <w:p w:rsidR="00EF5F93" w:rsidRPr="00FE18BD" w:rsidRDefault="00EF5F93" w:rsidP="00FE18BD">
            <w:pPr>
              <w:widowControl/>
              <w:jc w:val="center"/>
              <w:rPr>
                <w:b/>
              </w:rPr>
            </w:pPr>
            <w:r>
              <w:rPr>
                <w:rFonts w:hint="eastAsia"/>
                <w:b/>
              </w:rPr>
              <w:t>2</w:t>
            </w:r>
          </w:p>
        </w:tc>
        <w:tc>
          <w:tcPr>
            <w:tcW w:w="4962" w:type="dxa"/>
          </w:tcPr>
          <w:p w:rsidR="00EF5F93" w:rsidRDefault="00EF5F93" w:rsidP="002812E2">
            <w:pPr>
              <w:widowControl/>
              <w:jc w:val="left"/>
              <w:rPr>
                <w:ins w:id="0" w:author="谢衍筹" w:date="2012-06-01T15:06:00Z"/>
              </w:rPr>
            </w:pPr>
            <w:r>
              <w:rPr>
                <w:rFonts w:hint="eastAsia"/>
              </w:rPr>
              <w:t>增加</w:t>
            </w:r>
            <w:r>
              <w:rPr>
                <w:rFonts w:hint="eastAsia"/>
              </w:rPr>
              <w:t xml:space="preserve"> F3</w:t>
            </w:r>
            <w:r>
              <w:rPr>
                <w:rFonts w:hint="eastAsia"/>
              </w:rPr>
              <w:t>股份折合转换行动</w:t>
            </w:r>
          </w:p>
          <w:p w:rsidR="00D94511" w:rsidRPr="002812E2" w:rsidRDefault="00D94511" w:rsidP="002812E2">
            <w:pPr>
              <w:widowControl/>
              <w:jc w:val="left"/>
            </w:pPr>
            <w:ins w:id="1" w:author="谢衍筹" w:date="2012-06-01T15:06:00Z">
              <w:r>
                <w:rPr>
                  <w:rFonts w:hint="eastAsia"/>
                </w:rPr>
                <w:t>增加</w:t>
              </w:r>
              <w:r>
                <w:rPr>
                  <w:rFonts w:hint="eastAsia"/>
                </w:rPr>
                <w:t xml:space="preserve"> F4</w:t>
              </w:r>
              <w:r>
                <w:rPr>
                  <w:rFonts w:hint="eastAsia"/>
                </w:rPr>
                <w:t>公司行动预警管理</w:t>
              </w:r>
            </w:ins>
          </w:p>
        </w:tc>
        <w:tc>
          <w:tcPr>
            <w:tcW w:w="956" w:type="dxa"/>
          </w:tcPr>
          <w:p w:rsidR="00EF5F93" w:rsidRDefault="00EF5F93" w:rsidP="00EF5F93">
            <w:pPr>
              <w:widowControl/>
              <w:jc w:val="left"/>
            </w:pPr>
            <w:proofErr w:type="gramStart"/>
            <w:r>
              <w:rPr>
                <w:rFonts w:hint="eastAsia"/>
              </w:rPr>
              <w:t>黄铝</w:t>
            </w:r>
            <w:proofErr w:type="gramEnd"/>
          </w:p>
        </w:tc>
        <w:tc>
          <w:tcPr>
            <w:tcW w:w="1136" w:type="dxa"/>
          </w:tcPr>
          <w:p w:rsidR="00EF5F93" w:rsidRDefault="00EF5F93" w:rsidP="00EF5F93">
            <w:pPr>
              <w:widowControl/>
              <w:jc w:val="left"/>
            </w:pPr>
            <w:r>
              <w:rPr>
                <w:rFonts w:hint="eastAsia"/>
              </w:rPr>
              <w:t>20120602</w:t>
            </w:r>
          </w:p>
        </w:tc>
        <w:tc>
          <w:tcPr>
            <w:tcW w:w="1029" w:type="dxa"/>
          </w:tcPr>
          <w:p w:rsidR="00EF5F93" w:rsidRDefault="00EF5F93" w:rsidP="00EF5F93">
            <w:pPr>
              <w:widowControl/>
              <w:jc w:val="left"/>
            </w:pPr>
            <w:r>
              <w:rPr>
                <w:rFonts w:hint="eastAsia"/>
              </w:rPr>
              <w:t>张余正</w:t>
            </w:r>
          </w:p>
        </w:tc>
      </w:tr>
      <w:tr w:rsidR="00EF5F93" w:rsidTr="002812E2">
        <w:tc>
          <w:tcPr>
            <w:tcW w:w="675" w:type="dxa"/>
          </w:tcPr>
          <w:p w:rsidR="00EF5F93" w:rsidRPr="00FE18BD" w:rsidRDefault="00EF5F93" w:rsidP="00FE18BD">
            <w:pPr>
              <w:widowControl/>
              <w:jc w:val="center"/>
              <w:rPr>
                <w:b/>
              </w:rPr>
            </w:pPr>
          </w:p>
        </w:tc>
        <w:tc>
          <w:tcPr>
            <w:tcW w:w="4962" w:type="dxa"/>
          </w:tcPr>
          <w:p w:rsidR="00EF5F93" w:rsidRPr="0047758D" w:rsidRDefault="00EF5F93" w:rsidP="0047758D">
            <w:pPr>
              <w:widowControl/>
              <w:jc w:val="left"/>
            </w:pPr>
          </w:p>
        </w:tc>
        <w:tc>
          <w:tcPr>
            <w:tcW w:w="956" w:type="dxa"/>
          </w:tcPr>
          <w:p w:rsidR="00EF5F93" w:rsidRPr="0047758D" w:rsidRDefault="00EF5F93">
            <w:pPr>
              <w:widowControl/>
              <w:jc w:val="left"/>
            </w:pPr>
          </w:p>
        </w:tc>
        <w:tc>
          <w:tcPr>
            <w:tcW w:w="1136" w:type="dxa"/>
          </w:tcPr>
          <w:p w:rsidR="00EF5F93" w:rsidRDefault="00EF5F93" w:rsidP="003C7C45">
            <w:pPr>
              <w:widowControl/>
              <w:jc w:val="left"/>
            </w:pPr>
          </w:p>
        </w:tc>
        <w:tc>
          <w:tcPr>
            <w:tcW w:w="1029" w:type="dxa"/>
          </w:tcPr>
          <w:p w:rsidR="00EF5F93" w:rsidRDefault="00EF5F93">
            <w:pPr>
              <w:widowControl/>
              <w:jc w:val="left"/>
            </w:pPr>
          </w:p>
        </w:tc>
      </w:tr>
      <w:tr w:rsidR="00EF5F93" w:rsidTr="002812E2">
        <w:tc>
          <w:tcPr>
            <w:tcW w:w="675" w:type="dxa"/>
          </w:tcPr>
          <w:p w:rsidR="00EF5F93" w:rsidRPr="00FE18BD" w:rsidRDefault="00EF5F93" w:rsidP="00FE18BD">
            <w:pPr>
              <w:widowControl/>
              <w:jc w:val="center"/>
              <w:rPr>
                <w:b/>
              </w:rPr>
            </w:pPr>
          </w:p>
        </w:tc>
        <w:tc>
          <w:tcPr>
            <w:tcW w:w="4962" w:type="dxa"/>
          </w:tcPr>
          <w:p w:rsidR="00EF5F93" w:rsidRDefault="00EF5F93">
            <w:pPr>
              <w:widowControl/>
              <w:jc w:val="left"/>
            </w:pPr>
          </w:p>
        </w:tc>
        <w:tc>
          <w:tcPr>
            <w:tcW w:w="956" w:type="dxa"/>
          </w:tcPr>
          <w:p w:rsidR="00EF5F93" w:rsidRDefault="00EF5F93">
            <w:pPr>
              <w:widowControl/>
              <w:jc w:val="left"/>
            </w:pPr>
          </w:p>
        </w:tc>
        <w:tc>
          <w:tcPr>
            <w:tcW w:w="1136" w:type="dxa"/>
          </w:tcPr>
          <w:p w:rsidR="00EF5F93" w:rsidRDefault="00EF5F93" w:rsidP="003C7C45">
            <w:pPr>
              <w:widowControl/>
              <w:jc w:val="left"/>
            </w:pPr>
          </w:p>
        </w:tc>
        <w:tc>
          <w:tcPr>
            <w:tcW w:w="1029" w:type="dxa"/>
          </w:tcPr>
          <w:p w:rsidR="00EF5F93" w:rsidRDefault="00EF5F93">
            <w:pPr>
              <w:widowControl/>
              <w:jc w:val="left"/>
            </w:pPr>
          </w:p>
        </w:tc>
      </w:tr>
      <w:tr w:rsidR="00EF5F93" w:rsidTr="002812E2">
        <w:tc>
          <w:tcPr>
            <w:tcW w:w="675" w:type="dxa"/>
          </w:tcPr>
          <w:p w:rsidR="00EF5F93" w:rsidRPr="00FE18BD" w:rsidRDefault="00EF5F93" w:rsidP="00FE18BD">
            <w:pPr>
              <w:widowControl/>
              <w:jc w:val="center"/>
              <w:rPr>
                <w:b/>
              </w:rPr>
            </w:pPr>
          </w:p>
        </w:tc>
        <w:tc>
          <w:tcPr>
            <w:tcW w:w="4962" w:type="dxa"/>
          </w:tcPr>
          <w:p w:rsidR="00EF5F93" w:rsidRDefault="00EF5F93">
            <w:pPr>
              <w:widowControl/>
              <w:jc w:val="left"/>
            </w:pPr>
          </w:p>
        </w:tc>
        <w:tc>
          <w:tcPr>
            <w:tcW w:w="956" w:type="dxa"/>
          </w:tcPr>
          <w:p w:rsidR="00EF5F93" w:rsidRDefault="00EF5F93">
            <w:pPr>
              <w:widowControl/>
              <w:jc w:val="left"/>
            </w:pPr>
          </w:p>
        </w:tc>
        <w:tc>
          <w:tcPr>
            <w:tcW w:w="1136" w:type="dxa"/>
          </w:tcPr>
          <w:p w:rsidR="00EF5F93" w:rsidRDefault="00EF5F93" w:rsidP="003C7C45">
            <w:pPr>
              <w:widowControl/>
              <w:jc w:val="left"/>
            </w:pPr>
          </w:p>
        </w:tc>
        <w:tc>
          <w:tcPr>
            <w:tcW w:w="1029" w:type="dxa"/>
          </w:tcPr>
          <w:p w:rsidR="00EF5F93" w:rsidRDefault="00EF5F93">
            <w:pPr>
              <w:widowControl/>
              <w:jc w:val="left"/>
            </w:pPr>
          </w:p>
        </w:tc>
      </w:tr>
    </w:tbl>
    <w:p w:rsidR="002D19A3" w:rsidRDefault="002D19A3">
      <w:pPr>
        <w:widowControl/>
        <w:jc w:val="left"/>
      </w:pPr>
    </w:p>
    <w:p w:rsidR="002D19A3" w:rsidRDefault="002D19A3">
      <w:pPr>
        <w:widowControl/>
        <w:jc w:val="left"/>
      </w:pPr>
    </w:p>
    <w:p w:rsidR="00467D00" w:rsidRDefault="00467D00"/>
    <w:p w:rsidR="00467D00" w:rsidRDefault="00467D00" w:rsidP="00467D00">
      <w:pPr>
        <w:numPr>
          <w:ilvl w:val="12"/>
          <w:numId w:val="0"/>
        </w:numPr>
        <w:jc w:val="center"/>
        <w:rPr>
          <w:b/>
          <w:kern w:val="22"/>
        </w:rPr>
      </w:pPr>
      <w:r>
        <w:rPr>
          <w:rFonts w:hint="eastAsia"/>
        </w:rPr>
        <w:t>目录</w:t>
      </w:r>
    </w:p>
    <w:p w:rsidR="00D94511" w:rsidRDefault="00262F9B">
      <w:pPr>
        <w:pStyle w:val="11"/>
        <w:tabs>
          <w:tab w:val="left" w:pos="420"/>
          <w:tab w:val="right" w:leader="dot" w:pos="8302"/>
        </w:tabs>
        <w:rPr>
          <w:rFonts w:asciiTheme="minorHAnsi" w:eastAsiaTheme="minorEastAsia" w:hAnsiTheme="minorHAnsi" w:cstheme="minorBidi"/>
          <w:b w:val="0"/>
          <w:bCs w:val="0"/>
          <w:caps w:val="0"/>
          <w:noProof/>
          <w:szCs w:val="22"/>
        </w:rPr>
      </w:pPr>
      <w:r w:rsidRPr="00262F9B">
        <w:rPr>
          <w:rFonts w:ascii="宋体" w:hAnsi="宋体"/>
          <w:b w:val="0"/>
        </w:rPr>
        <w:fldChar w:fldCharType="begin"/>
      </w:r>
      <w:r w:rsidR="00467D00">
        <w:rPr>
          <w:rFonts w:ascii="宋体" w:hAnsi="宋体"/>
          <w:b w:val="0"/>
        </w:rPr>
        <w:instrText xml:space="preserve"> TOC \o "1-3" \h \z </w:instrText>
      </w:r>
      <w:r w:rsidRPr="00262F9B">
        <w:rPr>
          <w:rFonts w:ascii="宋体" w:hAnsi="宋体"/>
          <w:b w:val="0"/>
        </w:rPr>
        <w:fldChar w:fldCharType="separate"/>
      </w:r>
      <w:hyperlink w:anchor="_Toc326326518" w:history="1">
        <w:r w:rsidR="00D94511" w:rsidRPr="000C3BF5">
          <w:rPr>
            <w:rStyle w:val="ad"/>
            <w:noProof/>
          </w:rPr>
          <w:t>1</w:t>
        </w:r>
        <w:r w:rsidR="00D94511">
          <w:rPr>
            <w:rFonts w:asciiTheme="minorHAnsi" w:eastAsiaTheme="minorEastAsia" w:hAnsiTheme="minorHAnsi" w:cstheme="minorBidi"/>
            <w:b w:val="0"/>
            <w:bCs w:val="0"/>
            <w:caps w:val="0"/>
            <w:noProof/>
            <w:szCs w:val="22"/>
          </w:rPr>
          <w:tab/>
        </w:r>
        <w:r w:rsidR="00D94511" w:rsidRPr="000C3BF5">
          <w:rPr>
            <w:rStyle w:val="ad"/>
            <w:rFonts w:hint="eastAsia"/>
            <w:noProof/>
          </w:rPr>
          <w:t>引言</w:t>
        </w:r>
        <w:r w:rsidR="00D94511">
          <w:rPr>
            <w:noProof/>
            <w:webHidden/>
          </w:rPr>
          <w:tab/>
        </w:r>
        <w:r>
          <w:rPr>
            <w:noProof/>
            <w:webHidden/>
          </w:rPr>
          <w:fldChar w:fldCharType="begin"/>
        </w:r>
        <w:r w:rsidR="00D94511">
          <w:rPr>
            <w:noProof/>
            <w:webHidden/>
          </w:rPr>
          <w:instrText xml:space="preserve"> PAGEREF _Toc326326518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20"/>
        <w:tabs>
          <w:tab w:val="left" w:pos="840"/>
          <w:tab w:val="right" w:leader="dot" w:pos="8302"/>
        </w:tabs>
        <w:rPr>
          <w:rFonts w:asciiTheme="minorHAnsi" w:eastAsiaTheme="minorEastAsia" w:hAnsiTheme="minorHAnsi" w:cstheme="minorBidi"/>
          <w:smallCaps w:val="0"/>
          <w:noProof/>
          <w:szCs w:val="22"/>
        </w:rPr>
      </w:pPr>
      <w:hyperlink w:anchor="_Toc326326519" w:history="1">
        <w:r w:rsidR="00D94511" w:rsidRPr="000C3BF5">
          <w:rPr>
            <w:rStyle w:val="ad"/>
            <w:noProof/>
          </w:rPr>
          <w:t>1.1</w:t>
        </w:r>
        <w:r w:rsidR="00D94511">
          <w:rPr>
            <w:rFonts w:asciiTheme="minorHAnsi" w:eastAsiaTheme="minorEastAsia" w:hAnsiTheme="minorHAnsi" w:cstheme="minorBidi"/>
            <w:smallCaps w:val="0"/>
            <w:noProof/>
            <w:szCs w:val="22"/>
          </w:rPr>
          <w:tab/>
        </w:r>
        <w:r w:rsidR="00D94511" w:rsidRPr="000C3BF5">
          <w:rPr>
            <w:rStyle w:val="ad"/>
            <w:rFonts w:hint="eastAsia"/>
            <w:noProof/>
          </w:rPr>
          <w:t>目的</w:t>
        </w:r>
        <w:r w:rsidR="00D94511">
          <w:rPr>
            <w:noProof/>
            <w:webHidden/>
          </w:rPr>
          <w:tab/>
        </w:r>
        <w:r>
          <w:rPr>
            <w:noProof/>
            <w:webHidden/>
          </w:rPr>
          <w:fldChar w:fldCharType="begin"/>
        </w:r>
        <w:r w:rsidR="00D94511">
          <w:rPr>
            <w:noProof/>
            <w:webHidden/>
          </w:rPr>
          <w:instrText xml:space="preserve"> PAGEREF _Toc326326519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20"/>
        <w:tabs>
          <w:tab w:val="left" w:pos="840"/>
          <w:tab w:val="right" w:leader="dot" w:pos="8302"/>
        </w:tabs>
        <w:rPr>
          <w:rFonts w:asciiTheme="minorHAnsi" w:eastAsiaTheme="minorEastAsia" w:hAnsiTheme="minorHAnsi" w:cstheme="minorBidi"/>
          <w:smallCaps w:val="0"/>
          <w:noProof/>
          <w:szCs w:val="22"/>
        </w:rPr>
      </w:pPr>
      <w:hyperlink w:anchor="_Toc326326520" w:history="1">
        <w:r w:rsidR="00D94511" w:rsidRPr="000C3BF5">
          <w:rPr>
            <w:rStyle w:val="ad"/>
            <w:noProof/>
          </w:rPr>
          <w:t>1.2</w:t>
        </w:r>
        <w:r w:rsidR="00D94511">
          <w:rPr>
            <w:rFonts w:asciiTheme="minorHAnsi" w:eastAsiaTheme="minorEastAsia" w:hAnsiTheme="minorHAnsi" w:cstheme="minorBidi"/>
            <w:smallCaps w:val="0"/>
            <w:noProof/>
            <w:szCs w:val="22"/>
          </w:rPr>
          <w:tab/>
        </w:r>
        <w:r w:rsidR="00D94511" w:rsidRPr="000C3BF5">
          <w:rPr>
            <w:rStyle w:val="ad"/>
            <w:rFonts w:hint="eastAsia"/>
            <w:noProof/>
          </w:rPr>
          <w:t>参考资料</w:t>
        </w:r>
        <w:r w:rsidR="00D94511">
          <w:rPr>
            <w:noProof/>
            <w:webHidden/>
          </w:rPr>
          <w:tab/>
        </w:r>
        <w:r>
          <w:rPr>
            <w:noProof/>
            <w:webHidden/>
          </w:rPr>
          <w:fldChar w:fldCharType="begin"/>
        </w:r>
        <w:r w:rsidR="00D94511">
          <w:rPr>
            <w:noProof/>
            <w:webHidden/>
          </w:rPr>
          <w:instrText xml:space="preserve"> PAGEREF _Toc326326520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20"/>
        <w:tabs>
          <w:tab w:val="left" w:pos="840"/>
          <w:tab w:val="right" w:leader="dot" w:pos="8302"/>
        </w:tabs>
        <w:rPr>
          <w:rFonts w:asciiTheme="minorHAnsi" w:eastAsiaTheme="minorEastAsia" w:hAnsiTheme="minorHAnsi" w:cstheme="minorBidi"/>
          <w:smallCaps w:val="0"/>
          <w:noProof/>
          <w:szCs w:val="22"/>
        </w:rPr>
      </w:pPr>
      <w:hyperlink w:anchor="_Toc326326521" w:history="1">
        <w:r w:rsidR="00D94511" w:rsidRPr="000C3BF5">
          <w:rPr>
            <w:rStyle w:val="ad"/>
            <w:noProof/>
          </w:rPr>
          <w:t>1.3</w:t>
        </w:r>
        <w:r w:rsidR="00D94511">
          <w:rPr>
            <w:rFonts w:asciiTheme="minorHAnsi" w:eastAsiaTheme="minorEastAsia" w:hAnsiTheme="minorHAnsi" w:cstheme="minorBidi"/>
            <w:smallCaps w:val="0"/>
            <w:noProof/>
            <w:szCs w:val="22"/>
          </w:rPr>
          <w:tab/>
        </w:r>
        <w:r w:rsidR="00D94511" w:rsidRPr="000C3BF5">
          <w:rPr>
            <w:rStyle w:val="ad"/>
            <w:rFonts w:hint="eastAsia"/>
            <w:noProof/>
          </w:rPr>
          <w:t>需求描述约定</w:t>
        </w:r>
        <w:r w:rsidR="00D94511">
          <w:rPr>
            <w:noProof/>
            <w:webHidden/>
          </w:rPr>
          <w:tab/>
        </w:r>
        <w:r>
          <w:rPr>
            <w:noProof/>
            <w:webHidden/>
          </w:rPr>
          <w:fldChar w:fldCharType="begin"/>
        </w:r>
        <w:r w:rsidR="00D94511">
          <w:rPr>
            <w:noProof/>
            <w:webHidden/>
          </w:rPr>
          <w:instrText xml:space="preserve"> PAGEREF _Toc326326521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20"/>
        <w:tabs>
          <w:tab w:val="left" w:pos="840"/>
          <w:tab w:val="right" w:leader="dot" w:pos="8302"/>
        </w:tabs>
        <w:rPr>
          <w:rFonts w:asciiTheme="minorHAnsi" w:eastAsiaTheme="minorEastAsia" w:hAnsiTheme="minorHAnsi" w:cstheme="minorBidi"/>
          <w:smallCaps w:val="0"/>
          <w:noProof/>
          <w:szCs w:val="22"/>
        </w:rPr>
      </w:pPr>
      <w:hyperlink w:anchor="_Toc326326522" w:history="1">
        <w:r w:rsidR="00D94511" w:rsidRPr="000C3BF5">
          <w:rPr>
            <w:rStyle w:val="ad"/>
            <w:noProof/>
          </w:rPr>
          <w:t>1.4</w:t>
        </w:r>
        <w:r w:rsidR="00D94511">
          <w:rPr>
            <w:rFonts w:asciiTheme="minorHAnsi" w:eastAsiaTheme="minorEastAsia" w:hAnsiTheme="minorHAnsi" w:cstheme="minorBidi"/>
            <w:smallCaps w:val="0"/>
            <w:noProof/>
            <w:szCs w:val="22"/>
          </w:rPr>
          <w:tab/>
        </w:r>
        <w:r w:rsidR="00D94511" w:rsidRPr="000C3BF5">
          <w:rPr>
            <w:rStyle w:val="ad"/>
            <w:rFonts w:hint="eastAsia"/>
            <w:noProof/>
          </w:rPr>
          <w:t>术语</w:t>
        </w:r>
        <w:r w:rsidR="00D94511" w:rsidRPr="000C3BF5">
          <w:rPr>
            <w:rStyle w:val="ad"/>
            <w:noProof/>
          </w:rPr>
          <w:t>(</w:t>
        </w:r>
        <w:r w:rsidR="00D94511" w:rsidRPr="000C3BF5">
          <w:rPr>
            <w:rStyle w:val="ad"/>
            <w:rFonts w:hint="eastAsia"/>
            <w:noProof/>
          </w:rPr>
          <w:t>略，见第一卷</w:t>
        </w:r>
        <w:r w:rsidR="00D94511" w:rsidRPr="000C3BF5">
          <w:rPr>
            <w:rStyle w:val="ad"/>
            <w:noProof/>
          </w:rPr>
          <w:t>)</w:t>
        </w:r>
        <w:r w:rsidR="00D94511">
          <w:rPr>
            <w:noProof/>
            <w:webHidden/>
          </w:rPr>
          <w:tab/>
        </w:r>
        <w:r>
          <w:rPr>
            <w:noProof/>
            <w:webHidden/>
          </w:rPr>
          <w:fldChar w:fldCharType="begin"/>
        </w:r>
        <w:r w:rsidR="00D94511">
          <w:rPr>
            <w:noProof/>
            <w:webHidden/>
          </w:rPr>
          <w:instrText xml:space="preserve"> PAGEREF _Toc326326522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11"/>
        <w:tabs>
          <w:tab w:val="left" w:pos="420"/>
          <w:tab w:val="right" w:leader="dot" w:pos="8302"/>
        </w:tabs>
        <w:rPr>
          <w:rFonts w:asciiTheme="minorHAnsi" w:eastAsiaTheme="minorEastAsia" w:hAnsiTheme="minorHAnsi" w:cstheme="minorBidi"/>
          <w:b w:val="0"/>
          <w:bCs w:val="0"/>
          <w:caps w:val="0"/>
          <w:noProof/>
          <w:szCs w:val="22"/>
        </w:rPr>
      </w:pPr>
      <w:hyperlink w:anchor="_Toc326326523" w:history="1">
        <w:r w:rsidR="00D94511" w:rsidRPr="000C3BF5">
          <w:rPr>
            <w:rStyle w:val="ad"/>
            <w:noProof/>
          </w:rPr>
          <w:t>2</w:t>
        </w:r>
        <w:r w:rsidR="00D94511">
          <w:rPr>
            <w:rFonts w:asciiTheme="minorHAnsi" w:eastAsiaTheme="minorEastAsia" w:hAnsiTheme="minorHAnsi" w:cstheme="minorBidi"/>
            <w:b w:val="0"/>
            <w:bCs w:val="0"/>
            <w:caps w:val="0"/>
            <w:noProof/>
            <w:szCs w:val="22"/>
          </w:rPr>
          <w:tab/>
        </w:r>
        <w:r w:rsidR="00D94511" w:rsidRPr="000C3BF5">
          <w:rPr>
            <w:rStyle w:val="ad"/>
            <w:rFonts w:hint="eastAsia"/>
            <w:noProof/>
          </w:rPr>
          <w:t>业务描述</w:t>
        </w:r>
        <w:r w:rsidR="00D94511" w:rsidRPr="000C3BF5">
          <w:rPr>
            <w:rStyle w:val="ad"/>
            <w:noProof/>
          </w:rPr>
          <w:t>(</w:t>
        </w:r>
        <w:r w:rsidR="00D94511" w:rsidRPr="000C3BF5">
          <w:rPr>
            <w:rStyle w:val="ad"/>
            <w:rFonts w:hint="eastAsia"/>
            <w:noProof/>
          </w:rPr>
          <w:t>略，见第一卷</w:t>
        </w:r>
        <w:r w:rsidR="00D94511" w:rsidRPr="000C3BF5">
          <w:rPr>
            <w:rStyle w:val="ad"/>
            <w:noProof/>
          </w:rPr>
          <w:t>)</w:t>
        </w:r>
        <w:r w:rsidR="00D94511">
          <w:rPr>
            <w:noProof/>
            <w:webHidden/>
          </w:rPr>
          <w:tab/>
        </w:r>
        <w:r>
          <w:rPr>
            <w:noProof/>
            <w:webHidden/>
          </w:rPr>
          <w:fldChar w:fldCharType="begin"/>
        </w:r>
        <w:r w:rsidR="00D94511">
          <w:rPr>
            <w:noProof/>
            <w:webHidden/>
          </w:rPr>
          <w:instrText xml:space="preserve"> PAGEREF _Toc326326523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11"/>
        <w:tabs>
          <w:tab w:val="left" w:pos="420"/>
          <w:tab w:val="right" w:leader="dot" w:pos="8302"/>
        </w:tabs>
        <w:rPr>
          <w:rFonts w:asciiTheme="minorHAnsi" w:eastAsiaTheme="minorEastAsia" w:hAnsiTheme="minorHAnsi" w:cstheme="minorBidi"/>
          <w:b w:val="0"/>
          <w:bCs w:val="0"/>
          <w:caps w:val="0"/>
          <w:noProof/>
          <w:szCs w:val="22"/>
        </w:rPr>
      </w:pPr>
      <w:hyperlink w:anchor="_Toc326326524" w:history="1">
        <w:r w:rsidR="00D94511" w:rsidRPr="000C3BF5">
          <w:rPr>
            <w:rStyle w:val="ad"/>
            <w:noProof/>
          </w:rPr>
          <w:t>3</w:t>
        </w:r>
        <w:r w:rsidR="00D94511">
          <w:rPr>
            <w:rFonts w:asciiTheme="minorHAnsi" w:eastAsiaTheme="minorEastAsia" w:hAnsiTheme="minorHAnsi" w:cstheme="minorBidi"/>
            <w:b w:val="0"/>
            <w:bCs w:val="0"/>
            <w:caps w:val="0"/>
            <w:noProof/>
            <w:szCs w:val="22"/>
          </w:rPr>
          <w:tab/>
        </w:r>
        <w:r w:rsidR="00D94511" w:rsidRPr="000C3BF5">
          <w:rPr>
            <w:rStyle w:val="ad"/>
            <w:rFonts w:hint="eastAsia"/>
            <w:noProof/>
          </w:rPr>
          <w:t>功能需求的描述</w:t>
        </w:r>
        <w:r w:rsidR="00D94511">
          <w:rPr>
            <w:noProof/>
            <w:webHidden/>
          </w:rPr>
          <w:tab/>
        </w:r>
        <w:r>
          <w:rPr>
            <w:noProof/>
            <w:webHidden/>
          </w:rPr>
          <w:fldChar w:fldCharType="begin"/>
        </w:r>
        <w:r w:rsidR="00D94511">
          <w:rPr>
            <w:noProof/>
            <w:webHidden/>
          </w:rPr>
          <w:instrText xml:space="preserve"> PAGEREF _Toc326326524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20"/>
        <w:tabs>
          <w:tab w:val="right" w:leader="dot" w:pos="8302"/>
        </w:tabs>
        <w:rPr>
          <w:rFonts w:asciiTheme="minorHAnsi" w:eastAsiaTheme="minorEastAsia" w:hAnsiTheme="minorHAnsi" w:cstheme="minorBidi"/>
          <w:smallCaps w:val="0"/>
          <w:noProof/>
          <w:szCs w:val="22"/>
        </w:rPr>
      </w:pPr>
      <w:hyperlink w:anchor="_Toc326326525" w:history="1">
        <w:r w:rsidR="00D94511" w:rsidRPr="000C3BF5">
          <w:rPr>
            <w:rStyle w:val="ad"/>
            <w:rFonts w:hint="eastAsia"/>
            <w:noProof/>
          </w:rPr>
          <w:t>行动总体描述与</w:t>
        </w:r>
        <w:r w:rsidR="00D94511" w:rsidRPr="000C3BF5">
          <w:rPr>
            <w:rStyle w:val="ad"/>
            <w:noProof/>
          </w:rPr>
          <w:t>CCNPT02</w:t>
        </w:r>
        <w:r w:rsidR="00D94511" w:rsidRPr="000C3BF5">
          <w:rPr>
            <w:rStyle w:val="ad"/>
            <w:rFonts w:hint="eastAsia"/>
            <w:noProof/>
          </w:rPr>
          <w:t>文件识别规则</w:t>
        </w:r>
        <w:r w:rsidR="00D94511">
          <w:rPr>
            <w:noProof/>
            <w:webHidden/>
          </w:rPr>
          <w:tab/>
        </w:r>
        <w:r>
          <w:rPr>
            <w:noProof/>
            <w:webHidden/>
          </w:rPr>
          <w:fldChar w:fldCharType="begin"/>
        </w:r>
        <w:r w:rsidR="00D94511">
          <w:rPr>
            <w:noProof/>
            <w:webHidden/>
          </w:rPr>
          <w:instrText xml:space="preserve"> PAGEREF _Toc326326525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26" w:history="1">
        <w:r w:rsidR="00D94511" w:rsidRPr="000C3BF5">
          <w:rPr>
            <w:rStyle w:val="ad"/>
            <w:rFonts w:hint="eastAsia"/>
            <w:noProof/>
          </w:rPr>
          <w:t>股东投票</w:t>
        </w:r>
        <w:r w:rsidR="00D94511">
          <w:rPr>
            <w:noProof/>
            <w:webHidden/>
          </w:rPr>
          <w:tab/>
        </w:r>
        <w:r>
          <w:rPr>
            <w:noProof/>
            <w:webHidden/>
          </w:rPr>
          <w:fldChar w:fldCharType="begin"/>
        </w:r>
        <w:r w:rsidR="00D94511">
          <w:rPr>
            <w:noProof/>
            <w:webHidden/>
          </w:rPr>
          <w:instrText xml:space="preserve"> PAGEREF _Toc326326526 \h </w:instrText>
        </w:r>
        <w:r>
          <w:rPr>
            <w:noProof/>
            <w:webHidden/>
          </w:rPr>
        </w:r>
        <w:r>
          <w:rPr>
            <w:noProof/>
            <w:webHidden/>
          </w:rPr>
          <w:fldChar w:fldCharType="separate"/>
        </w:r>
        <w:r w:rsidR="00D94511">
          <w:rPr>
            <w:noProof/>
            <w:webHidden/>
          </w:rPr>
          <w:t>4</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27" w:history="1">
        <w:r w:rsidR="00D94511" w:rsidRPr="000C3BF5">
          <w:rPr>
            <w:rStyle w:val="ad"/>
            <w:rFonts w:hint="eastAsia"/>
            <w:noProof/>
          </w:rPr>
          <w:t>公开发售</w:t>
        </w:r>
        <w:r w:rsidR="00D94511">
          <w:rPr>
            <w:noProof/>
            <w:webHidden/>
          </w:rPr>
          <w:tab/>
        </w:r>
        <w:r>
          <w:rPr>
            <w:noProof/>
            <w:webHidden/>
          </w:rPr>
          <w:fldChar w:fldCharType="begin"/>
        </w:r>
        <w:r w:rsidR="00D94511">
          <w:rPr>
            <w:noProof/>
            <w:webHidden/>
          </w:rPr>
          <w:instrText xml:space="preserve"> PAGEREF _Toc326326527 \h </w:instrText>
        </w:r>
        <w:r>
          <w:rPr>
            <w:noProof/>
            <w:webHidden/>
          </w:rPr>
        </w:r>
        <w:r>
          <w:rPr>
            <w:noProof/>
            <w:webHidden/>
          </w:rPr>
          <w:fldChar w:fldCharType="separate"/>
        </w:r>
        <w:r w:rsidR="00D94511">
          <w:rPr>
            <w:noProof/>
            <w:webHidden/>
          </w:rPr>
          <w:t>5</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28" w:history="1">
        <w:r w:rsidR="00D94511" w:rsidRPr="000C3BF5">
          <w:rPr>
            <w:rStyle w:val="ad"/>
            <w:rFonts w:hint="eastAsia"/>
            <w:noProof/>
          </w:rPr>
          <w:t>股份合并、拆分、转换</w:t>
        </w:r>
        <w:r w:rsidR="00D94511">
          <w:rPr>
            <w:noProof/>
            <w:webHidden/>
          </w:rPr>
          <w:tab/>
        </w:r>
        <w:r>
          <w:rPr>
            <w:noProof/>
            <w:webHidden/>
          </w:rPr>
          <w:fldChar w:fldCharType="begin"/>
        </w:r>
        <w:r w:rsidR="00D94511">
          <w:rPr>
            <w:noProof/>
            <w:webHidden/>
          </w:rPr>
          <w:instrText xml:space="preserve"> PAGEREF _Toc326326528 \h </w:instrText>
        </w:r>
        <w:r>
          <w:rPr>
            <w:noProof/>
            <w:webHidden/>
          </w:rPr>
        </w:r>
        <w:r>
          <w:rPr>
            <w:noProof/>
            <w:webHidden/>
          </w:rPr>
          <w:fldChar w:fldCharType="separate"/>
        </w:r>
        <w:r w:rsidR="00D94511">
          <w:rPr>
            <w:noProof/>
            <w:webHidden/>
          </w:rPr>
          <w:t>8</w:t>
        </w:r>
        <w:r>
          <w:rPr>
            <w:noProof/>
            <w:webHidden/>
          </w:rPr>
          <w:fldChar w:fldCharType="end"/>
        </w:r>
      </w:hyperlink>
    </w:p>
    <w:p w:rsidR="00D94511" w:rsidRDefault="00262F9B">
      <w:pPr>
        <w:pStyle w:val="20"/>
        <w:tabs>
          <w:tab w:val="right" w:leader="dot" w:pos="8302"/>
        </w:tabs>
        <w:rPr>
          <w:rFonts w:asciiTheme="minorHAnsi" w:eastAsiaTheme="minorEastAsia" w:hAnsiTheme="minorHAnsi" w:cstheme="minorBidi"/>
          <w:smallCaps w:val="0"/>
          <w:noProof/>
          <w:szCs w:val="22"/>
        </w:rPr>
      </w:pPr>
      <w:hyperlink w:anchor="_Toc326326529" w:history="1">
        <w:r w:rsidR="00D94511" w:rsidRPr="000C3BF5">
          <w:rPr>
            <w:rStyle w:val="ad"/>
            <w:noProof/>
          </w:rPr>
          <w:t>F1</w:t>
        </w:r>
        <w:r w:rsidR="00D94511" w:rsidRPr="000C3BF5">
          <w:rPr>
            <w:rStyle w:val="ad"/>
            <w:rFonts w:hint="eastAsia"/>
            <w:noProof/>
          </w:rPr>
          <w:t>股东投票行动</w:t>
        </w:r>
        <w:r w:rsidR="00D94511">
          <w:rPr>
            <w:noProof/>
            <w:webHidden/>
          </w:rPr>
          <w:tab/>
        </w:r>
        <w:r>
          <w:rPr>
            <w:noProof/>
            <w:webHidden/>
          </w:rPr>
          <w:fldChar w:fldCharType="begin"/>
        </w:r>
        <w:r w:rsidR="00D94511">
          <w:rPr>
            <w:noProof/>
            <w:webHidden/>
          </w:rPr>
          <w:instrText xml:space="preserve"> PAGEREF _Toc326326529 \h </w:instrText>
        </w:r>
        <w:r>
          <w:rPr>
            <w:noProof/>
            <w:webHidden/>
          </w:rPr>
        </w:r>
        <w:r>
          <w:rPr>
            <w:noProof/>
            <w:webHidden/>
          </w:rPr>
          <w:fldChar w:fldCharType="separate"/>
        </w:r>
        <w:r w:rsidR="00D94511">
          <w:rPr>
            <w:noProof/>
            <w:webHidden/>
          </w:rPr>
          <w:t>9</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0" w:history="1">
        <w:r w:rsidR="00D94511" w:rsidRPr="000C3BF5">
          <w:rPr>
            <w:rStyle w:val="ad"/>
            <w:noProof/>
          </w:rPr>
          <w:t>F1.1</w:t>
        </w:r>
        <w:r w:rsidR="00D94511" w:rsidRPr="000C3BF5">
          <w:rPr>
            <w:rStyle w:val="ad"/>
            <w:rFonts w:hint="eastAsia"/>
            <w:noProof/>
          </w:rPr>
          <w:t>股东投票信息手工维护</w:t>
        </w:r>
        <w:r w:rsidR="00D94511">
          <w:rPr>
            <w:noProof/>
            <w:webHidden/>
          </w:rPr>
          <w:tab/>
        </w:r>
        <w:r>
          <w:rPr>
            <w:noProof/>
            <w:webHidden/>
          </w:rPr>
          <w:fldChar w:fldCharType="begin"/>
        </w:r>
        <w:r w:rsidR="00D94511">
          <w:rPr>
            <w:noProof/>
            <w:webHidden/>
          </w:rPr>
          <w:instrText xml:space="preserve"> PAGEREF _Toc326326530 \h </w:instrText>
        </w:r>
        <w:r>
          <w:rPr>
            <w:noProof/>
            <w:webHidden/>
          </w:rPr>
        </w:r>
        <w:r>
          <w:rPr>
            <w:noProof/>
            <w:webHidden/>
          </w:rPr>
          <w:fldChar w:fldCharType="separate"/>
        </w:r>
        <w:r w:rsidR="00D94511">
          <w:rPr>
            <w:noProof/>
            <w:webHidden/>
          </w:rPr>
          <w:t>11</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1" w:history="1">
        <w:r w:rsidR="00D94511" w:rsidRPr="000C3BF5">
          <w:rPr>
            <w:rStyle w:val="ad"/>
            <w:noProof/>
          </w:rPr>
          <w:t>F1.2</w:t>
        </w:r>
        <w:r w:rsidR="00D94511" w:rsidRPr="000C3BF5">
          <w:rPr>
            <w:rStyle w:val="ad"/>
            <w:rFonts w:hint="eastAsia"/>
            <w:noProof/>
          </w:rPr>
          <w:t>股东投票数据复核</w:t>
        </w:r>
        <w:r w:rsidR="00D94511">
          <w:rPr>
            <w:noProof/>
            <w:webHidden/>
          </w:rPr>
          <w:tab/>
        </w:r>
        <w:r>
          <w:rPr>
            <w:noProof/>
            <w:webHidden/>
          </w:rPr>
          <w:fldChar w:fldCharType="begin"/>
        </w:r>
        <w:r w:rsidR="00D94511">
          <w:rPr>
            <w:noProof/>
            <w:webHidden/>
          </w:rPr>
          <w:instrText xml:space="preserve"> PAGEREF _Toc326326531 \h </w:instrText>
        </w:r>
        <w:r>
          <w:rPr>
            <w:noProof/>
            <w:webHidden/>
          </w:rPr>
        </w:r>
        <w:r>
          <w:rPr>
            <w:noProof/>
            <w:webHidden/>
          </w:rPr>
          <w:fldChar w:fldCharType="separate"/>
        </w:r>
        <w:r w:rsidR="00D94511">
          <w:rPr>
            <w:noProof/>
            <w:webHidden/>
          </w:rPr>
          <w:t>14</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2" w:history="1">
        <w:r w:rsidR="00D94511" w:rsidRPr="000C3BF5">
          <w:rPr>
            <w:rStyle w:val="ad"/>
            <w:noProof/>
          </w:rPr>
          <w:t>F1.3</w:t>
        </w:r>
        <w:r w:rsidR="00D94511" w:rsidRPr="000C3BF5">
          <w:rPr>
            <w:rStyle w:val="ad"/>
            <w:rFonts w:hint="eastAsia"/>
            <w:noProof/>
          </w:rPr>
          <w:t>交易买入通知</w:t>
        </w:r>
        <w:r w:rsidR="00D94511">
          <w:rPr>
            <w:noProof/>
            <w:webHidden/>
          </w:rPr>
          <w:tab/>
        </w:r>
        <w:r>
          <w:rPr>
            <w:noProof/>
            <w:webHidden/>
          </w:rPr>
          <w:fldChar w:fldCharType="begin"/>
        </w:r>
        <w:r w:rsidR="00D94511">
          <w:rPr>
            <w:noProof/>
            <w:webHidden/>
          </w:rPr>
          <w:instrText xml:space="preserve"> PAGEREF _Toc326326532 \h </w:instrText>
        </w:r>
        <w:r>
          <w:rPr>
            <w:noProof/>
            <w:webHidden/>
          </w:rPr>
        </w:r>
        <w:r>
          <w:rPr>
            <w:noProof/>
            <w:webHidden/>
          </w:rPr>
          <w:fldChar w:fldCharType="separate"/>
        </w:r>
        <w:r w:rsidR="00D94511">
          <w:rPr>
            <w:noProof/>
            <w:webHidden/>
          </w:rPr>
          <w:t>17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3" w:history="1">
        <w:r w:rsidR="00D94511" w:rsidRPr="000C3BF5">
          <w:rPr>
            <w:rStyle w:val="ad"/>
            <w:noProof/>
          </w:rPr>
          <w:t>F1.4</w:t>
        </w:r>
        <w:r w:rsidR="00D94511" w:rsidRPr="000C3BF5">
          <w:rPr>
            <w:rStyle w:val="ad"/>
            <w:rFonts w:hint="eastAsia"/>
            <w:noProof/>
          </w:rPr>
          <w:t>客户行权（网上营业厅实现）</w:t>
        </w:r>
        <w:r w:rsidR="00D94511">
          <w:rPr>
            <w:noProof/>
            <w:webHidden/>
          </w:rPr>
          <w:tab/>
        </w:r>
        <w:r>
          <w:rPr>
            <w:noProof/>
            <w:webHidden/>
          </w:rPr>
          <w:fldChar w:fldCharType="begin"/>
        </w:r>
        <w:r w:rsidR="00D94511">
          <w:rPr>
            <w:noProof/>
            <w:webHidden/>
          </w:rPr>
          <w:instrText xml:space="preserve"> PAGEREF _Toc326326533 \h </w:instrText>
        </w:r>
        <w:r>
          <w:rPr>
            <w:noProof/>
            <w:webHidden/>
          </w:rPr>
        </w:r>
        <w:r>
          <w:rPr>
            <w:noProof/>
            <w:webHidden/>
          </w:rPr>
          <w:fldChar w:fldCharType="separate"/>
        </w:r>
        <w:r w:rsidR="00D94511">
          <w:rPr>
            <w:noProof/>
            <w:webHidden/>
          </w:rPr>
          <w:t>18</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4" w:history="1">
        <w:r w:rsidR="00D94511" w:rsidRPr="000C3BF5">
          <w:rPr>
            <w:rStyle w:val="ad"/>
            <w:noProof/>
          </w:rPr>
          <w:t>F1.5</w:t>
        </w:r>
        <w:r w:rsidR="00D94511" w:rsidRPr="000C3BF5">
          <w:rPr>
            <w:rStyle w:val="ad"/>
            <w:rFonts w:hint="eastAsia"/>
            <w:noProof/>
          </w:rPr>
          <w:t>股东投票统计处理</w:t>
        </w:r>
        <w:r w:rsidR="00D94511">
          <w:rPr>
            <w:noProof/>
            <w:webHidden/>
          </w:rPr>
          <w:tab/>
        </w:r>
        <w:r>
          <w:rPr>
            <w:noProof/>
            <w:webHidden/>
          </w:rPr>
          <w:fldChar w:fldCharType="begin"/>
        </w:r>
        <w:r w:rsidR="00D94511">
          <w:rPr>
            <w:noProof/>
            <w:webHidden/>
          </w:rPr>
          <w:instrText xml:space="preserve"> PAGEREF _Toc326326534 \h </w:instrText>
        </w:r>
        <w:r>
          <w:rPr>
            <w:noProof/>
            <w:webHidden/>
          </w:rPr>
        </w:r>
        <w:r>
          <w:rPr>
            <w:noProof/>
            <w:webHidden/>
          </w:rPr>
          <w:fldChar w:fldCharType="separate"/>
        </w:r>
        <w:r w:rsidR="00D94511">
          <w:rPr>
            <w:noProof/>
            <w:webHidden/>
          </w:rPr>
          <w:t>22</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5" w:history="1">
        <w:r w:rsidR="00D94511" w:rsidRPr="000C3BF5">
          <w:rPr>
            <w:rStyle w:val="ad"/>
            <w:noProof/>
          </w:rPr>
          <w:t>F1.6</w:t>
        </w:r>
        <w:r w:rsidR="00D94511" w:rsidRPr="000C3BF5">
          <w:rPr>
            <w:rStyle w:val="ad"/>
            <w:rFonts w:hint="eastAsia"/>
            <w:noProof/>
          </w:rPr>
          <w:t>股东投票明细查询</w:t>
        </w:r>
        <w:r w:rsidR="00D94511">
          <w:rPr>
            <w:noProof/>
            <w:webHidden/>
          </w:rPr>
          <w:tab/>
        </w:r>
        <w:r>
          <w:rPr>
            <w:noProof/>
            <w:webHidden/>
          </w:rPr>
          <w:fldChar w:fldCharType="begin"/>
        </w:r>
        <w:r w:rsidR="00D94511">
          <w:rPr>
            <w:noProof/>
            <w:webHidden/>
          </w:rPr>
          <w:instrText xml:space="preserve"> PAGEREF _Toc326326535 \h </w:instrText>
        </w:r>
        <w:r>
          <w:rPr>
            <w:noProof/>
            <w:webHidden/>
          </w:rPr>
        </w:r>
        <w:r>
          <w:rPr>
            <w:noProof/>
            <w:webHidden/>
          </w:rPr>
          <w:fldChar w:fldCharType="separate"/>
        </w:r>
        <w:r w:rsidR="00D94511">
          <w:rPr>
            <w:noProof/>
            <w:webHidden/>
          </w:rPr>
          <w:t>27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6" w:history="1">
        <w:r w:rsidR="00D94511" w:rsidRPr="000C3BF5">
          <w:rPr>
            <w:rStyle w:val="ad"/>
            <w:noProof/>
          </w:rPr>
          <w:t>F1.7</w:t>
        </w:r>
        <w:r w:rsidR="00D94511" w:rsidRPr="000C3BF5">
          <w:rPr>
            <w:rStyle w:val="ad"/>
            <w:rFonts w:hint="eastAsia"/>
            <w:noProof/>
          </w:rPr>
          <w:t>未行权通知</w:t>
        </w:r>
        <w:r w:rsidR="00D94511">
          <w:rPr>
            <w:noProof/>
            <w:webHidden/>
          </w:rPr>
          <w:tab/>
        </w:r>
        <w:r>
          <w:rPr>
            <w:noProof/>
            <w:webHidden/>
          </w:rPr>
          <w:fldChar w:fldCharType="begin"/>
        </w:r>
        <w:r w:rsidR="00D94511">
          <w:rPr>
            <w:noProof/>
            <w:webHidden/>
          </w:rPr>
          <w:instrText xml:space="preserve"> PAGEREF _Toc326326536 \h </w:instrText>
        </w:r>
        <w:r>
          <w:rPr>
            <w:noProof/>
            <w:webHidden/>
          </w:rPr>
        </w:r>
        <w:r>
          <w:rPr>
            <w:noProof/>
            <w:webHidden/>
          </w:rPr>
          <w:fldChar w:fldCharType="separate"/>
        </w:r>
        <w:r w:rsidR="00D94511">
          <w:rPr>
            <w:noProof/>
            <w:webHidden/>
          </w:rPr>
          <w:t>29</w:t>
        </w:r>
        <w:r>
          <w:rPr>
            <w:noProof/>
            <w:webHidden/>
          </w:rPr>
          <w:fldChar w:fldCharType="end"/>
        </w:r>
      </w:hyperlink>
    </w:p>
    <w:p w:rsidR="00D94511" w:rsidRDefault="00262F9B">
      <w:pPr>
        <w:pStyle w:val="20"/>
        <w:tabs>
          <w:tab w:val="right" w:leader="dot" w:pos="8302"/>
        </w:tabs>
        <w:rPr>
          <w:rFonts w:asciiTheme="minorHAnsi" w:eastAsiaTheme="minorEastAsia" w:hAnsiTheme="minorHAnsi" w:cstheme="minorBidi"/>
          <w:smallCaps w:val="0"/>
          <w:noProof/>
          <w:szCs w:val="22"/>
        </w:rPr>
      </w:pPr>
      <w:hyperlink w:anchor="_Toc326326537" w:history="1">
        <w:r w:rsidR="00D94511" w:rsidRPr="000C3BF5">
          <w:rPr>
            <w:rStyle w:val="ad"/>
            <w:noProof/>
          </w:rPr>
          <w:t>F2</w:t>
        </w:r>
        <w:r w:rsidR="00D94511" w:rsidRPr="000C3BF5">
          <w:rPr>
            <w:rStyle w:val="ad"/>
            <w:rFonts w:hint="eastAsia"/>
            <w:noProof/>
          </w:rPr>
          <w:t>公开发售行动</w:t>
        </w:r>
        <w:r w:rsidR="00D94511">
          <w:rPr>
            <w:noProof/>
            <w:webHidden/>
          </w:rPr>
          <w:tab/>
        </w:r>
        <w:r>
          <w:rPr>
            <w:noProof/>
            <w:webHidden/>
          </w:rPr>
          <w:fldChar w:fldCharType="begin"/>
        </w:r>
        <w:r w:rsidR="00D94511">
          <w:rPr>
            <w:noProof/>
            <w:webHidden/>
          </w:rPr>
          <w:instrText xml:space="preserve"> PAGEREF _Toc326326537 \h </w:instrText>
        </w:r>
        <w:r>
          <w:rPr>
            <w:noProof/>
            <w:webHidden/>
          </w:rPr>
        </w:r>
        <w:r>
          <w:rPr>
            <w:noProof/>
            <w:webHidden/>
          </w:rPr>
          <w:fldChar w:fldCharType="separate"/>
        </w:r>
        <w:r w:rsidR="00D94511">
          <w:rPr>
            <w:noProof/>
            <w:webHidden/>
          </w:rPr>
          <w:t>29</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8" w:history="1">
        <w:r w:rsidR="00D94511" w:rsidRPr="000C3BF5">
          <w:rPr>
            <w:rStyle w:val="ad"/>
            <w:noProof/>
          </w:rPr>
          <w:t>F2.1</w:t>
        </w:r>
        <w:r w:rsidR="00D94511" w:rsidRPr="000C3BF5">
          <w:rPr>
            <w:rStyle w:val="ad"/>
            <w:rFonts w:hint="eastAsia"/>
            <w:noProof/>
          </w:rPr>
          <w:t>公开发售权益手工维护</w:t>
        </w:r>
        <w:r w:rsidR="00D94511">
          <w:rPr>
            <w:noProof/>
            <w:webHidden/>
          </w:rPr>
          <w:tab/>
        </w:r>
        <w:r>
          <w:rPr>
            <w:noProof/>
            <w:webHidden/>
          </w:rPr>
          <w:fldChar w:fldCharType="begin"/>
        </w:r>
        <w:r w:rsidR="00D94511">
          <w:rPr>
            <w:noProof/>
            <w:webHidden/>
          </w:rPr>
          <w:instrText xml:space="preserve"> PAGEREF _Toc326326538 \h </w:instrText>
        </w:r>
        <w:r>
          <w:rPr>
            <w:noProof/>
            <w:webHidden/>
          </w:rPr>
        </w:r>
        <w:r>
          <w:rPr>
            <w:noProof/>
            <w:webHidden/>
          </w:rPr>
          <w:fldChar w:fldCharType="separate"/>
        </w:r>
        <w:r w:rsidR="00D94511">
          <w:rPr>
            <w:noProof/>
            <w:webHidden/>
          </w:rPr>
          <w:t>29</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39" w:history="1">
        <w:r w:rsidR="00D94511" w:rsidRPr="000C3BF5">
          <w:rPr>
            <w:rStyle w:val="ad"/>
            <w:noProof/>
          </w:rPr>
          <w:t>F2.2</w:t>
        </w:r>
        <w:r w:rsidR="00D94511" w:rsidRPr="000C3BF5">
          <w:rPr>
            <w:rStyle w:val="ad"/>
            <w:rFonts w:hint="eastAsia"/>
            <w:noProof/>
          </w:rPr>
          <w:t>公开发售权益数据复核</w:t>
        </w:r>
        <w:r w:rsidR="00D94511">
          <w:rPr>
            <w:noProof/>
            <w:webHidden/>
          </w:rPr>
          <w:tab/>
        </w:r>
        <w:r>
          <w:rPr>
            <w:noProof/>
            <w:webHidden/>
          </w:rPr>
          <w:fldChar w:fldCharType="begin"/>
        </w:r>
        <w:r w:rsidR="00D94511">
          <w:rPr>
            <w:noProof/>
            <w:webHidden/>
          </w:rPr>
          <w:instrText xml:space="preserve"> PAGEREF _Toc326326539 \h </w:instrText>
        </w:r>
        <w:r>
          <w:rPr>
            <w:noProof/>
            <w:webHidden/>
          </w:rPr>
        </w:r>
        <w:r>
          <w:rPr>
            <w:noProof/>
            <w:webHidden/>
          </w:rPr>
          <w:fldChar w:fldCharType="separate"/>
        </w:r>
        <w:r w:rsidR="00D94511">
          <w:rPr>
            <w:noProof/>
            <w:webHidden/>
          </w:rPr>
          <w:t>32</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0" w:history="1">
        <w:r w:rsidR="00D94511" w:rsidRPr="000C3BF5">
          <w:rPr>
            <w:rStyle w:val="ad"/>
            <w:noProof/>
          </w:rPr>
          <w:t>F2.3</w:t>
        </w:r>
        <w:r w:rsidR="00D94511" w:rsidRPr="000C3BF5">
          <w:rPr>
            <w:rStyle w:val="ad"/>
            <w:rFonts w:hint="eastAsia"/>
            <w:noProof/>
          </w:rPr>
          <w:t>公开发售权益分派</w:t>
        </w:r>
        <w:r w:rsidR="00D94511">
          <w:rPr>
            <w:noProof/>
            <w:webHidden/>
          </w:rPr>
          <w:tab/>
        </w:r>
        <w:r>
          <w:rPr>
            <w:noProof/>
            <w:webHidden/>
          </w:rPr>
          <w:fldChar w:fldCharType="begin"/>
        </w:r>
        <w:r w:rsidR="00D94511">
          <w:rPr>
            <w:noProof/>
            <w:webHidden/>
          </w:rPr>
          <w:instrText xml:space="preserve"> PAGEREF _Toc326326540 \h </w:instrText>
        </w:r>
        <w:r>
          <w:rPr>
            <w:noProof/>
            <w:webHidden/>
          </w:rPr>
        </w:r>
        <w:r>
          <w:rPr>
            <w:noProof/>
            <w:webHidden/>
          </w:rPr>
          <w:fldChar w:fldCharType="separate"/>
        </w:r>
        <w:r w:rsidR="00D94511">
          <w:rPr>
            <w:noProof/>
            <w:webHidden/>
          </w:rPr>
          <w:t>35</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1" w:history="1">
        <w:r w:rsidR="00D94511" w:rsidRPr="000C3BF5">
          <w:rPr>
            <w:rStyle w:val="ad"/>
            <w:noProof/>
          </w:rPr>
          <w:t>F2.4</w:t>
        </w:r>
        <w:r w:rsidR="00D94511" w:rsidRPr="000C3BF5">
          <w:rPr>
            <w:rStyle w:val="ad"/>
            <w:rFonts w:hint="eastAsia"/>
            <w:noProof/>
          </w:rPr>
          <w:t>公开发售权益分派确认</w:t>
        </w:r>
        <w:r w:rsidR="00D94511">
          <w:rPr>
            <w:noProof/>
            <w:webHidden/>
          </w:rPr>
          <w:tab/>
        </w:r>
        <w:r>
          <w:rPr>
            <w:noProof/>
            <w:webHidden/>
          </w:rPr>
          <w:fldChar w:fldCharType="begin"/>
        </w:r>
        <w:r w:rsidR="00D94511">
          <w:rPr>
            <w:noProof/>
            <w:webHidden/>
          </w:rPr>
          <w:instrText xml:space="preserve"> PAGEREF _Toc326326541 \h </w:instrText>
        </w:r>
        <w:r>
          <w:rPr>
            <w:noProof/>
            <w:webHidden/>
          </w:rPr>
        </w:r>
        <w:r>
          <w:rPr>
            <w:noProof/>
            <w:webHidden/>
          </w:rPr>
          <w:fldChar w:fldCharType="separate"/>
        </w:r>
        <w:r w:rsidR="00D94511">
          <w:rPr>
            <w:noProof/>
            <w:webHidden/>
          </w:rPr>
          <w:t>37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2" w:history="1">
        <w:r w:rsidR="00D94511" w:rsidRPr="000C3BF5">
          <w:rPr>
            <w:rStyle w:val="ad"/>
            <w:noProof/>
          </w:rPr>
          <w:t>F2.5</w:t>
        </w:r>
        <w:r w:rsidR="00D94511" w:rsidRPr="000C3BF5">
          <w:rPr>
            <w:rStyle w:val="ad"/>
            <w:rFonts w:hint="eastAsia"/>
            <w:noProof/>
          </w:rPr>
          <w:t>公开发售权益信息发布</w:t>
        </w:r>
        <w:r w:rsidR="00D94511">
          <w:rPr>
            <w:noProof/>
            <w:webHidden/>
          </w:rPr>
          <w:tab/>
        </w:r>
        <w:r>
          <w:rPr>
            <w:noProof/>
            <w:webHidden/>
          </w:rPr>
          <w:fldChar w:fldCharType="begin"/>
        </w:r>
        <w:r w:rsidR="00D94511">
          <w:rPr>
            <w:noProof/>
            <w:webHidden/>
          </w:rPr>
          <w:instrText xml:space="preserve"> PAGEREF _Toc326326542 \h </w:instrText>
        </w:r>
        <w:r>
          <w:rPr>
            <w:noProof/>
            <w:webHidden/>
          </w:rPr>
        </w:r>
        <w:r>
          <w:rPr>
            <w:noProof/>
            <w:webHidden/>
          </w:rPr>
          <w:fldChar w:fldCharType="separate"/>
        </w:r>
        <w:r w:rsidR="00D94511">
          <w:rPr>
            <w:noProof/>
            <w:webHidden/>
          </w:rPr>
          <w:t>38</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3" w:history="1">
        <w:r w:rsidR="00D94511" w:rsidRPr="000C3BF5">
          <w:rPr>
            <w:rStyle w:val="ad"/>
            <w:noProof/>
          </w:rPr>
          <w:t>F2.6</w:t>
        </w:r>
        <w:r w:rsidR="00D94511" w:rsidRPr="000C3BF5">
          <w:rPr>
            <w:rStyle w:val="ad"/>
            <w:rFonts w:hint="eastAsia"/>
            <w:noProof/>
          </w:rPr>
          <w:t>客户行权（网上营业厅实现）</w:t>
        </w:r>
        <w:r w:rsidR="00D94511">
          <w:rPr>
            <w:noProof/>
            <w:webHidden/>
          </w:rPr>
          <w:tab/>
        </w:r>
        <w:r>
          <w:rPr>
            <w:noProof/>
            <w:webHidden/>
          </w:rPr>
          <w:fldChar w:fldCharType="begin"/>
        </w:r>
        <w:r w:rsidR="00D94511">
          <w:rPr>
            <w:noProof/>
            <w:webHidden/>
          </w:rPr>
          <w:instrText xml:space="preserve"> PAGEREF _Toc326326543 \h </w:instrText>
        </w:r>
        <w:r>
          <w:rPr>
            <w:noProof/>
            <w:webHidden/>
          </w:rPr>
        </w:r>
        <w:r>
          <w:rPr>
            <w:noProof/>
            <w:webHidden/>
          </w:rPr>
          <w:fldChar w:fldCharType="separate"/>
        </w:r>
        <w:r w:rsidR="00D94511">
          <w:rPr>
            <w:noProof/>
            <w:webHidden/>
          </w:rPr>
          <w:t>41</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4" w:history="1">
        <w:r w:rsidR="00D94511" w:rsidRPr="000C3BF5">
          <w:rPr>
            <w:rStyle w:val="ad"/>
            <w:noProof/>
          </w:rPr>
          <w:t>F2.7</w:t>
        </w:r>
        <w:r w:rsidR="00D94511" w:rsidRPr="000C3BF5">
          <w:rPr>
            <w:rStyle w:val="ad"/>
            <w:rFonts w:hint="eastAsia"/>
            <w:noProof/>
          </w:rPr>
          <w:t>客户行权撤销（网上营业厅实现）</w:t>
        </w:r>
        <w:r w:rsidR="00D94511">
          <w:rPr>
            <w:noProof/>
            <w:webHidden/>
          </w:rPr>
          <w:tab/>
        </w:r>
        <w:r>
          <w:rPr>
            <w:noProof/>
            <w:webHidden/>
          </w:rPr>
          <w:fldChar w:fldCharType="begin"/>
        </w:r>
        <w:r w:rsidR="00D94511">
          <w:rPr>
            <w:noProof/>
            <w:webHidden/>
          </w:rPr>
          <w:instrText xml:space="preserve"> PAGEREF _Toc326326544 \h </w:instrText>
        </w:r>
        <w:r>
          <w:rPr>
            <w:noProof/>
            <w:webHidden/>
          </w:rPr>
        </w:r>
        <w:r>
          <w:rPr>
            <w:noProof/>
            <w:webHidden/>
          </w:rPr>
          <w:fldChar w:fldCharType="separate"/>
        </w:r>
        <w:r w:rsidR="00D94511">
          <w:rPr>
            <w:noProof/>
            <w:webHidden/>
          </w:rPr>
          <w:t>46</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5" w:history="1">
        <w:r w:rsidR="00D94511" w:rsidRPr="000C3BF5">
          <w:rPr>
            <w:rStyle w:val="ad"/>
            <w:noProof/>
          </w:rPr>
          <w:t>F2.8</w:t>
        </w:r>
        <w:r w:rsidR="00D94511" w:rsidRPr="000C3BF5">
          <w:rPr>
            <w:rStyle w:val="ad"/>
            <w:rFonts w:hint="eastAsia"/>
            <w:noProof/>
          </w:rPr>
          <w:t>公开发售认购查询（网上营业厅实现）</w:t>
        </w:r>
        <w:r w:rsidR="00D94511">
          <w:rPr>
            <w:noProof/>
            <w:webHidden/>
          </w:rPr>
          <w:tab/>
        </w:r>
        <w:r>
          <w:rPr>
            <w:noProof/>
            <w:webHidden/>
          </w:rPr>
          <w:fldChar w:fldCharType="begin"/>
        </w:r>
        <w:r w:rsidR="00D94511">
          <w:rPr>
            <w:noProof/>
            <w:webHidden/>
          </w:rPr>
          <w:instrText xml:space="preserve"> PAGEREF _Toc326326545 \h </w:instrText>
        </w:r>
        <w:r>
          <w:rPr>
            <w:noProof/>
            <w:webHidden/>
          </w:rPr>
        </w:r>
        <w:r>
          <w:rPr>
            <w:noProof/>
            <w:webHidden/>
          </w:rPr>
          <w:fldChar w:fldCharType="separate"/>
        </w:r>
        <w:r w:rsidR="00D94511">
          <w:rPr>
            <w:noProof/>
            <w:webHidden/>
          </w:rPr>
          <w:t>47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6" w:history="1">
        <w:r w:rsidR="00D94511" w:rsidRPr="000C3BF5">
          <w:rPr>
            <w:rStyle w:val="ad"/>
            <w:noProof/>
          </w:rPr>
          <w:t>F2.9</w:t>
        </w:r>
        <w:r w:rsidR="00D94511" w:rsidRPr="000C3BF5">
          <w:rPr>
            <w:rStyle w:val="ad"/>
            <w:rFonts w:hint="eastAsia"/>
            <w:noProof/>
          </w:rPr>
          <w:t>公开发售行权处理</w:t>
        </w:r>
        <w:r w:rsidR="00D94511">
          <w:rPr>
            <w:noProof/>
            <w:webHidden/>
          </w:rPr>
          <w:tab/>
        </w:r>
        <w:r>
          <w:rPr>
            <w:noProof/>
            <w:webHidden/>
          </w:rPr>
          <w:fldChar w:fldCharType="begin"/>
        </w:r>
        <w:r w:rsidR="00D94511">
          <w:rPr>
            <w:noProof/>
            <w:webHidden/>
          </w:rPr>
          <w:instrText xml:space="preserve"> PAGEREF _Toc326326546 \h </w:instrText>
        </w:r>
        <w:r>
          <w:rPr>
            <w:noProof/>
            <w:webHidden/>
          </w:rPr>
        </w:r>
        <w:r>
          <w:rPr>
            <w:noProof/>
            <w:webHidden/>
          </w:rPr>
          <w:fldChar w:fldCharType="separate"/>
        </w:r>
        <w:r w:rsidR="00D94511">
          <w:rPr>
            <w:noProof/>
            <w:webHidden/>
          </w:rPr>
          <w:t>47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7" w:history="1">
        <w:r w:rsidR="00D94511" w:rsidRPr="000C3BF5">
          <w:rPr>
            <w:rStyle w:val="ad"/>
            <w:noProof/>
          </w:rPr>
          <w:t>F2.10</w:t>
        </w:r>
        <w:r w:rsidR="00D94511" w:rsidRPr="000C3BF5">
          <w:rPr>
            <w:rStyle w:val="ad"/>
            <w:rFonts w:hint="eastAsia"/>
            <w:noProof/>
          </w:rPr>
          <w:t>公开发售股份分配手工维护</w:t>
        </w:r>
        <w:r w:rsidR="00D94511">
          <w:rPr>
            <w:noProof/>
            <w:webHidden/>
          </w:rPr>
          <w:tab/>
        </w:r>
        <w:r>
          <w:rPr>
            <w:noProof/>
            <w:webHidden/>
          </w:rPr>
          <w:fldChar w:fldCharType="begin"/>
        </w:r>
        <w:r w:rsidR="00D94511">
          <w:rPr>
            <w:noProof/>
            <w:webHidden/>
          </w:rPr>
          <w:instrText xml:space="preserve"> PAGEREF _Toc326326547 \h </w:instrText>
        </w:r>
        <w:r>
          <w:rPr>
            <w:noProof/>
            <w:webHidden/>
          </w:rPr>
        </w:r>
        <w:r>
          <w:rPr>
            <w:noProof/>
            <w:webHidden/>
          </w:rPr>
          <w:fldChar w:fldCharType="separate"/>
        </w:r>
        <w:r w:rsidR="00D94511">
          <w:rPr>
            <w:noProof/>
            <w:webHidden/>
          </w:rPr>
          <w:t>50</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8" w:history="1">
        <w:r w:rsidR="00D94511" w:rsidRPr="000C3BF5">
          <w:rPr>
            <w:rStyle w:val="ad"/>
            <w:noProof/>
          </w:rPr>
          <w:t>F2.11</w:t>
        </w:r>
        <w:r w:rsidR="00D94511" w:rsidRPr="000C3BF5">
          <w:rPr>
            <w:rStyle w:val="ad"/>
            <w:rFonts w:hint="eastAsia"/>
            <w:noProof/>
          </w:rPr>
          <w:t>公开发售股份分配数据复核</w:t>
        </w:r>
        <w:r w:rsidR="00D94511">
          <w:rPr>
            <w:noProof/>
            <w:webHidden/>
          </w:rPr>
          <w:tab/>
        </w:r>
        <w:r>
          <w:rPr>
            <w:noProof/>
            <w:webHidden/>
          </w:rPr>
          <w:fldChar w:fldCharType="begin"/>
        </w:r>
        <w:r w:rsidR="00D94511">
          <w:rPr>
            <w:noProof/>
            <w:webHidden/>
          </w:rPr>
          <w:instrText xml:space="preserve"> PAGEREF _Toc326326548 \h </w:instrText>
        </w:r>
        <w:r>
          <w:rPr>
            <w:noProof/>
            <w:webHidden/>
          </w:rPr>
        </w:r>
        <w:r>
          <w:rPr>
            <w:noProof/>
            <w:webHidden/>
          </w:rPr>
          <w:fldChar w:fldCharType="separate"/>
        </w:r>
        <w:r w:rsidR="00D94511">
          <w:rPr>
            <w:noProof/>
            <w:webHidden/>
          </w:rPr>
          <w:t>51</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49" w:history="1">
        <w:r w:rsidR="00D94511" w:rsidRPr="000C3BF5">
          <w:rPr>
            <w:rStyle w:val="ad"/>
            <w:noProof/>
          </w:rPr>
          <w:t>F2.12</w:t>
        </w:r>
        <w:r w:rsidR="00D94511" w:rsidRPr="000C3BF5">
          <w:rPr>
            <w:rStyle w:val="ad"/>
            <w:rFonts w:hint="eastAsia"/>
            <w:noProof/>
          </w:rPr>
          <w:t>公开发售到账分配</w:t>
        </w:r>
        <w:r w:rsidR="00D94511">
          <w:rPr>
            <w:noProof/>
            <w:webHidden/>
          </w:rPr>
          <w:tab/>
        </w:r>
        <w:r>
          <w:rPr>
            <w:noProof/>
            <w:webHidden/>
          </w:rPr>
          <w:fldChar w:fldCharType="begin"/>
        </w:r>
        <w:r w:rsidR="00D94511">
          <w:rPr>
            <w:noProof/>
            <w:webHidden/>
          </w:rPr>
          <w:instrText xml:space="preserve"> PAGEREF _Toc326326549 \h </w:instrText>
        </w:r>
        <w:r>
          <w:rPr>
            <w:noProof/>
            <w:webHidden/>
          </w:rPr>
        </w:r>
        <w:r>
          <w:rPr>
            <w:noProof/>
            <w:webHidden/>
          </w:rPr>
          <w:fldChar w:fldCharType="separate"/>
        </w:r>
        <w:r w:rsidR="00D94511">
          <w:rPr>
            <w:noProof/>
            <w:webHidden/>
          </w:rPr>
          <w:t>54</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0" w:history="1">
        <w:r w:rsidR="00D94511" w:rsidRPr="000C3BF5">
          <w:rPr>
            <w:rStyle w:val="ad"/>
            <w:noProof/>
          </w:rPr>
          <w:t>F2.13</w:t>
        </w:r>
        <w:r w:rsidR="00D94511" w:rsidRPr="000C3BF5">
          <w:rPr>
            <w:rStyle w:val="ad"/>
            <w:rFonts w:hint="eastAsia"/>
            <w:noProof/>
          </w:rPr>
          <w:t>公开发售到账确认</w:t>
        </w:r>
        <w:r w:rsidR="00D94511">
          <w:rPr>
            <w:noProof/>
            <w:webHidden/>
          </w:rPr>
          <w:tab/>
        </w:r>
        <w:r>
          <w:rPr>
            <w:noProof/>
            <w:webHidden/>
          </w:rPr>
          <w:fldChar w:fldCharType="begin"/>
        </w:r>
        <w:r w:rsidR="00D94511">
          <w:rPr>
            <w:noProof/>
            <w:webHidden/>
          </w:rPr>
          <w:instrText xml:space="preserve"> PAGEREF _Toc326326550 \h </w:instrText>
        </w:r>
        <w:r>
          <w:rPr>
            <w:noProof/>
            <w:webHidden/>
          </w:rPr>
        </w:r>
        <w:r>
          <w:rPr>
            <w:noProof/>
            <w:webHidden/>
          </w:rPr>
          <w:fldChar w:fldCharType="separate"/>
        </w:r>
        <w:r w:rsidR="00D94511">
          <w:rPr>
            <w:noProof/>
            <w:webHidden/>
          </w:rPr>
          <w:t>57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1" w:history="1">
        <w:r w:rsidR="00D94511" w:rsidRPr="000C3BF5">
          <w:rPr>
            <w:rStyle w:val="ad"/>
            <w:noProof/>
          </w:rPr>
          <w:t>F7.14</w:t>
        </w:r>
        <w:r w:rsidR="00D94511" w:rsidRPr="000C3BF5">
          <w:rPr>
            <w:rStyle w:val="ad"/>
            <w:rFonts w:hint="eastAsia"/>
            <w:noProof/>
          </w:rPr>
          <w:t>公开发售到账信息发布</w:t>
        </w:r>
        <w:r w:rsidR="00D94511">
          <w:rPr>
            <w:noProof/>
            <w:webHidden/>
          </w:rPr>
          <w:tab/>
        </w:r>
        <w:r>
          <w:rPr>
            <w:noProof/>
            <w:webHidden/>
          </w:rPr>
          <w:fldChar w:fldCharType="begin"/>
        </w:r>
        <w:r w:rsidR="00D94511">
          <w:rPr>
            <w:noProof/>
            <w:webHidden/>
          </w:rPr>
          <w:instrText xml:space="preserve"> PAGEREF _Toc326326551 \h </w:instrText>
        </w:r>
        <w:r>
          <w:rPr>
            <w:noProof/>
            <w:webHidden/>
          </w:rPr>
        </w:r>
        <w:r>
          <w:rPr>
            <w:noProof/>
            <w:webHidden/>
          </w:rPr>
          <w:fldChar w:fldCharType="separate"/>
        </w:r>
        <w:r w:rsidR="00D94511">
          <w:rPr>
            <w:noProof/>
            <w:webHidden/>
          </w:rPr>
          <w:t>58</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2" w:history="1">
        <w:r w:rsidR="00D94511" w:rsidRPr="000C3BF5">
          <w:rPr>
            <w:rStyle w:val="ad"/>
            <w:noProof/>
          </w:rPr>
          <w:t>F2.15</w:t>
        </w:r>
        <w:r w:rsidR="00D94511" w:rsidRPr="000C3BF5">
          <w:rPr>
            <w:rStyle w:val="ad"/>
            <w:rFonts w:hint="eastAsia"/>
            <w:noProof/>
          </w:rPr>
          <w:t>公开发售权过期处理</w:t>
        </w:r>
        <w:r w:rsidR="00D94511">
          <w:rPr>
            <w:noProof/>
            <w:webHidden/>
          </w:rPr>
          <w:tab/>
        </w:r>
        <w:r>
          <w:rPr>
            <w:noProof/>
            <w:webHidden/>
          </w:rPr>
          <w:fldChar w:fldCharType="begin"/>
        </w:r>
        <w:r w:rsidR="00D94511">
          <w:rPr>
            <w:noProof/>
            <w:webHidden/>
          </w:rPr>
          <w:instrText xml:space="preserve"> PAGEREF _Toc326326552 \h </w:instrText>
        </w:r>
        <w:r>
          <w:rPr>
            <w:noProof/>
            <w:webHidden/>
          </w:rPr>
        </w:r>
        <w:r>
          <w:rPr>
            <w:noProof/>
            <w:webHidden/>
          </w:rPr>
          <w:fldChar w:fldCharType="separate"/>
        </w:r>
        <w:r w:rsidR="00D94511">
          <w:rPr>
            <w:noProof/>
            <w:webHidden/>
          </w:rPr>
          <w:t>59</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3" w:history="1">
        <w:r w:rsidR="00D94511" w:rsidRPr="000C3BF5">
          <w:rPr>
            <w:rStyle w:val="ad"/>
            <w:noProof/>
          </w:rPr>
          <w:t>F2.16</w:t>
        </w:r>
        <w:r w:rsidR="00D94511" w:rsidRPr="000C3BF5">
          <w:rPr>
            <w:rStyle w:val="ad"/>
            <w:rFonts w:hint="eastAsia"/>
            <w:noProof/>
          </w:rPr>
          <w:t>公开发售交收报表</w:t>
        </w:r>
        <w:r w:rsidR="00D94511">
          <w:rPr>
            <w:noProof/>
            <w:webHidden/>
          </w:rPr>
          <w:tab/>
        </w:r>
        <w:r>
          <w:rPr>
            <w:noProof/>
            <w:webHidden/>
          </w:rPr>
          <w:fldChar w:fldCharType="begin"/>
        </w:r>
        <w:r w:rsidR="00D94511">
          <w:rPr>
            <w:noProof/>
            <w:webHidden/>
          </w:rPr>
          <w:instrText xml:space="preserve"> PAGEREF _Toc326326553 \h </w:instrText>
        </w:r>
        <w:r>
          <w:rPr>
            <w:noProof/>
            <w:webHidden/>
          </w:rPr>
        </w:r>
        <w:r>
          <w:rPr>
            <w:noProof/>
            <w:webHidden/>
          </w:rPr>
          <w:fldChar w:fldCharType="separate"/>
        </w:r>
        <w:r w:rsidR="00D94511">
          <w:rPr>
            <w:noProof/>
            <w:webHidden/>
          </w:rPr>
          <w:t>59</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4" w:history="1">
        <w:r w:rsidR="00D94511" w:rsidRPr="000C3BF5">
          <w:rPr>
            <w:rStyle w:val="ad"/>
            <w:noProof/>
          </w:rPr>
          <w:t>F7.17</w:t>
        </w:r>
        <w:r w:rsidR="00D94511" w:rsidRPr="000C3BF5">
          <w:rPr>
            <w:rStyle w:val="ad"/>
            <w:rFonts w:hint="eastAsia"/>
            <w:noProof/>
          </w:rPr>
          <w:t>客户短信内容补充</w:t>
        </w:r>
        <w:r w:rsidR="00D94511">
          <w:rPr>
            <w:noProof/>
            <w:webHidden/>
          </w:rPr>
          <w:tab/>
        </w:r>
        <w:r>
          <w:rPr>
            <w:noProof/>
            <w:webHidden/>
          </w:rPr>
          <w:fldChar w:fldCharType="begin"/>
        </w:r>
        <w:r w:rsidR="00D94511">
          <w:rPr>
            <w:noProof/>
            <w:webHidden/>
          </w:rPr>
          <w:instrText xml:space="preserve"> PAGEREF _Toc326326554 \h </w:instrText>
        </w:r>
        <w:r>
          <w:rPr>
            <w:noProof/>
            <w:webHidden/>
          </w:rPr>
        </w:r>
        <w:r>
          <w:rPr>
            <w:noProof/>
            <w:webHidden/>
          </w:rPr>
          <w:fldChar w:fldCharType="separate"/>
        </w:r>
        <w:r w:rsidR="00D94511">
          <w:rPr>
            <w:noProof/>
            <w:webHidden/>
          </w:rPr>
          <w:t>61</w:t>
        </w:r>
        <w:r>
          <w:rPr>
            <w:noProof/>
            <w:webHidden/>
          </w:rPr>
          <w:fldChar w:fldCharType="end"/>
        </w:r>
      </w:hyperlink>
    </w:p>
    <w:p w:rsidR="00D94511" w:rsidRDefault="00262F9B">
      <w:pPr>
        <w:pStyle w:val="20"/>
        <w:tabs>
          <w:tab w:val="right" w:leader="dot" w:pos="8302"/>
        </w:tabs>
        <w:rPr>
          <w:rFonts w:asciiTheme="minorHAnsi" w:eastAsiaTheme="minorEastAsia" w:hAnsiTheme="minorHAnsi" w:cstheme="minorBidi"/>
          <w:smallCaps w:val="0"/>
          <w:noProof/>
          <w:szCs w:val="22"/>
        </w:rPr>
      </w:pPr>
      <w:hyperlink w:anchor="_Toc326326555" w:history="1">
        <w:r w:rsidR="00D94511" w:rsidRPr="000C3BF5">
          <w:rPr>
            <w:rStyle w:val="ad"/>
            <w:noProof/>
          </w:rPr>
          <w:t>F3</w:t>
        </w:r>
        <w:r w:rsidR="00D94511" w:rsidRPr="000C3BF5">
          <w:rPr>
            <w:rStyle w:val="ad"/>
            <w:rFonts w:hint="eastAsia"/>
            <w:noProof/>
          </w:rPr>
          <w:t>股份折合转换行动</w:t>
        </w:r>
        <w:r w:rsidR="00D94511">
          <w:rPr>
            <w:noProof/>
            <w:webHidden/>
          </w:rPr>
          <w:tab/>
        </w:r>
        <w:r>
          <w:rPr>
            <w:noProof/>
            <w:webHidden/>
          </w:rPr>
          <w:fldChar w:fldCharType="begin"/>
        </w:r>
        <w:r w:rsidR="00D94511">
          <w:rPr>
            <w:noProof/>
            <w:webHidden/>
          </w:rPr>
          <w:instrText xml:space="preserve"> PAGEREF _Toc326326555 \h </w:instrText>
        </w:r>
        <w:r>
          <w:rPr>
            <w:noProof/>
            <w:webHidden/>
          </w:rPr>
        </w:r>
        <w:r>
          <w:rPr>
            <w:noProof/>
            <w:webHidden/>
          </w:rPr>
          <w:fldChar w:fldCharType="separate"/>
        </w:r>
        <w:r w:rsidR="00D94511">
          <w:rPr>
            <w:noProof/>
            <w:webHidden/>
          </w:rPr>
          <w:t>61</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6" w:history="1">
        <w:r w:rsidR="00D94511" w:rsidRPr="000C3BF5">
          <w:rPr>
            <w:rStyle w:val="ad"/>
            <w:noProof/>
          </w:rPr>
          <w:t>F3.1</w:t>
        </w:r>
        <w:r w:rsidR="00D94511" w:rsidRPr="000C3BF5">
          <w:rPr>
            <w:rStyle w:val="ad"/>
            <w:rFonts w:hint="eastAsia"/>
            <w:noProof/>
          </w:rPr>
          <w:t>股份拆、合、转换信息手工维护</w:t>
        </w:r>
        <w:r w:rsidR="00D94511">
          <w:rPr>
            <w:noProof/>
            <w:webHidden/>
          </w:rPr>
          <w:tab/>
        </w:r>
        <w:r>
          <w:rPr>
            <w:noProof/>
            <w:webHidden/>
          </w:rPr>
          <w:fldChar w:fldCharType="begin"/>
        </w:r>
        <w:r w:rsidR="00D94511">
          <w:rPr>
            <w:noProof/>
            <w:webHidden/>
          </w:rPr>
          <w:instrText xml:space="preserve"> PAGEREF _Toc326326556 \h </w:instrText>
        </w:r>
        <w:r>
          <w:rPr>
            <w:noProof/>
            <w:webHidden/>
          </w:rPr>
        </w:r>
        <w:r>
          <w:rPr>
            <w:noProof/>
            <w:webHidden/>
          </w:rPr>
          <w:fldChar w:fldCharType="separate"/>
        </w:r>
        <w:r w:rsidR="00D94511">
          <w:rPr>
            <w:noProof/>
            <w:webHidden/>
          </w:rPr>
          <w:t>63</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7" w:history="1">
        <w:r w:rsidR="00D94511" w:rsidRPr="000C3BF5">
          <w:rPr>
            <w:rStyle w:val="ad"/>
            <w:noProof/>
          </w:rPr>
          <w:t>F3.2</w:t>
        </w:r>
        <w:r w:rsidR="00D94511" w:rsidRPr="000C3BF5">
          <w:rPr>
            <w:rStyle w:val="ad"/>
            <w:rFonts w:hint="eastAsia"/>
            <w:noProof/>
          </w:rPr>
          <w:t>股份拆、合、转换数据复核</w:t>
        </w:r>
        <w:r w:rsidR="00D94511">
          <w:rPr>
            <w:noProof/>
            <w:webHidden/>
          </w:rPr>
          <w:tab/>
        </w:r>
        <w:r>
          <w:rPr>
            <w:noProof/>
            <w:webHidden/>
          </w:rPr>
          <w:fldChar w:fldCharType="begin"/>
        </w:r>
        <w:r w:rsidR="00D94511">
          <w:rPr>
            <w:noProof/>
            <w:webHidden/>
          </w:rPr>
          <w:instrText xml:space="preserve"> PAGEREF _Toc326326557 \h </w:instrText>
        </w:r>
        <w:r>
          <w:rPr>
            <w:noProof/>
            <w:webHidden/>
          </w:rPr>
        </w:r>
        <w:r>
          <w:rPr>
            <w:noProof/>
            <w:webHidden/>
          </w:rPr>
          <w:fldChar w:fldCharType="separate"/>
        </w:r>
        <w:r w:rsidR="00D94511">
          <w:rPr>
            <w:noProof/>
            <w:webHidden/>
          </w:rPr>
          <w:t>65</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8" w:history="1">
        <w:r w:rsidR="00D94511" w:rsidRPr="000C3BF5">
          <w:rPr>
            <w:rStyle w:val="ad"/>
            <w:noProof/>
          </w:rPr>
          <w:t>F3.3</w:t>
        </w:r>
        <w:r w:rsidR="00D94511" w:rsidRPr="000C3BF5">
          <w:rPr>
            <w:rStyle w:val="ad"/>
            <w:rFonts w:hint="eastAsia"/>
            <w:noProof/>
          </w:rPr>
          <w:t>股份拆、合、转换处理</w:t>
        </w:r>
        <w:r w:rsidR="00D94511">
          <w:rPr>
            <w:noProof/>
            <w:webHidden/>
          </w:rPr>
          <w:tab/>
        </w:r>
        <w:r>
          <w:rPr>
            <w:noProof/>
            <w:webHidden/>
          </w:rPr>
          <w:fldChar w:fldCharType="begin"/>
        </w:r>
        <w:r w:rsidR="00D94511">
          <w:rPr>
            <w:noProof/>
            <w:webHidden/>
          </w:rPr>
          <w:instrText xml:space="preserve"> PAGEREF _Toc326326558 \h </w:instrText>
        </w:r>
        <w:r>
          <w:rPr>
            <w:noProof/>
            <w:webHidden/>
          </w:rPr>
        </w:r>
        <w:r>
          <w:rPr>
            <w:noProof/>
            <w:webHidden/>
          </w:rPr>
          <w:fldChar w:fldCharType="separate"/>
        </w:r>
        <w:r w:rsidR="00D94511">
          <w:rPr>
            <w:noProof/>
            <w:webHidden/>
          </w:rPr>
          <w:t>67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59" w:history="1">
        <w:r w:rsidR="00D94511" w:rsidRPr="000C3BF5">
          <w:rPr>
            <w:rStyle w:val="ad"/>
            <w:noProof/>
          </w:rPr>
          <w:t>F3.4</w:t>
        </w:r>
        <w:r w:rsidR="00D94511" w:rsidRPr="000C3BF5">
          <w:rPr>
            <w:rStyle w:val="ad"/>
            <w:rFonts w:hint="eastAsia"/>
            <w:noProof/>
          </w:rPr>
          <w:t>股份拆、合、转换处理确认</w:t>
        </w:r>
        <w:r w:rsidR="00D94511">
          <w:rPr>
            <w:noProof/>
            <w:webHidden/>
          </w:rPr>
          <w:tab/>
        </w:r>
        <w:r>
          <w:rPr>
            <w:noProof/>
            <w:webHidden/>
          </w:rPr>
          <w:fldChar w:fldCharType="begin"/>
        </w:r>
        <w:r w:rsidR="00D94511">
          <w:rPr>
            <w:noProof/>
            <w:webHidden/>
          </w:rPr>
          <w:instrText xml:space="preserve"> PAGEREF _Toc326326559 \h </w:instrText>
        </w:r>
        <w:r>
          <w:rPr>
            <w:noProof/>
            <w:webHidden/>
          </w:rPr>
        </w:r>
        <w:r>
          <w:rPr>
            <w:noProof/>
            <w:webHidden/>
          </w:rPr>
          <w:fldChar w:fldCharType="separate"/>
        </w:r>
        <w:r w:rsidR="00D94511">
          <w:rPr>
            <w:noProof/>
            <w:webHidden/>
          </w:rPr>
          <w:t>69</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60" w:history="1">
        <w:r w:rsidR="00D94511" w:rsidRPr="000C3BF5">
          <w:rPr>
            <w:rStyle w:val="ad"/>
            <w:noProof/>
          </w:rPr>
          <w:t>F3.5</w:t>
        </w:r>
        <w:r w:rsidR="00D94511" w:rsidRPr="000C3BF5">
          <w:rPr>
            <w:rStyle w:val="ad"/>
            <w:rFonts w:hint="eastAsia"/>
            <w:noProof/>
          </w:rPr>
          <w:t>股份拆、合、转换明细查询</w:t>
        </w:r>
        <w:r w:rsidR="00D94511">
          <w:rPr>
            <w:noProof/>
            <w:webHidden/>
          </w:rPr>
          <w:tab/>
        </w:r>
        <w:r>
          <w:rPr>
            <w:noProof/>
            <w:webHidden/>
          </w:rPr>
          <w:fldChar w:fldCharType="begin"/>
        </w:r>
        <w:r w:rsidR="00D94511">
          <w:rPr>
            <w:noProof/>
            <w:webHidden/>
          </w:rPr>
          <w:instrText xml:space="preserve"> PAGEREF _Toc326326560 \h </w:instrText>
        </w:r>
        <w:r>
          <w:rPr>
            <w:noProof/>
            <w:webHidden/>
          </w:rPr>
        </w:r>
        <w:r>
          <w:rPr>
            <w:noProof/>
            <w:webHidden/>
          </w:rPr>
          <w:fldChar w:fldCharType="separate"/>
        </w:r>
        <w:r w:rsidR="00D94511">
          <w:rPr>
            <w:noProof/>
            <w:webHidden/>
          </w:rPr>
          <w:t>70</w:t>
        </w:r>
        <w:r>
          <w:rPr>
            <w:noProof/>
            <w:webHidden/>
          </w:rPr>
          <w:fldChar w:fldCharType="end"/>
        </w:r>
      </w:hyperlink>
    </w:p>
    <w:p w:rsidR="00D94511" w:rsidRDefault="00262F9B">
      <w:pPr>
        <w:pStyle w:val="20"/>
        <w:tabs>
          <w:tab w:val="right" w:leader="dot" w:pos="8302"/>
        </w:tabs>
        <w:rPr>
          <w:rFonts w:asciiTheme="minorHAnsi" w:eastAsiaTheme="minorEastAsia" w:hAnsiTheme="minorHAnsi" w:cstheme="minorBidi"/>
          <w:smallCaps w:val="0"/>
          <w:noProof/>
          <w:szCs w:val="22"/>
        </w:rPr>
      </w:pPr>
      <w:hyperlink w:anchor="_Toc326326561" w:history="1">
        <w:r w:rsidR="00D94511" w:rsidRPr="000C3BF5">
          <w:rPr>
            <w:rStyle w:val="ad"/>
            <w:noProof/>
          </w:rPr>
          <w:t>F4</w:t>
        </w:r>
        <w:r w:rsidR="00D94511" w:rsidRPr="000C3BF5">
          <w:rPr>
            <w:rStyle w:val="ad"/>
            <w:rFonts w:hint="eastAsia"/>
            <w:noProof/>
          </w:rPr>
          <w:t>公司行动预警管理</w:t>
        </w:r>
        <w:r w:rsidR="00D94511">
          <w:rPr>
            <w:noProof/>
            <w:webHidden/>
          </w:rPr>
          <w:tab/>
        </w:r>
        <w:r>
          <w:rPr>
            <w:noProof/>
            <w:webHidden/>
          </w:rPr>
          <w:fldChar w:fldCharType="begin"/>
        </w:r>
        <w:r w:rsidR="00D94511">
          <w:rPr>
            <w:noProof/>
            <w:webHidden/>
          </w:rPr>
          <w:instrText xml:space="preserve"> PAGEREF _Toc326326561 \h </w:instrText>
        </w:r>
        <w:r>
          <w:rPr>
            <w:noProof/>
            <w:webHidden/>
          </w:rPr>
        </w:r>
        <w:r>
          <w:rPr>
            <w:noProof/>
            <w:webHidden/>
          </w:rPr>
          <w:fldChar w:fldCharType="separate"/>
        </w:r>
        <w:r w:rsidR="00D94511">
          <w:rPr>
            <w:noProof/>
            <w:webHidden/>
          </w:rPr>
          <w:t>71</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62" w:history="1">
        <w:r w:rsidR="00D94511" w:rsidRPr="000C3BF5">
          <w:rPr>
            <w:rStyle w:val="ad"/>
            <w:noProof/>
          </w:rPr>
          <w:t>F4.1</w:t>
        </w:r>
        <w:r w:rsidR="00D94511" w:rsidRPr="000C3BF5">
          <w:rPr>
            <w:rStyle w:val="ad"/>
            <w:rFonts w:hint="eastAsia"/>
            <w:noProof/>
          </w:rPr>
          <w:t>行动预警数据采集</w:t>
        </w:r>
        <w:r w:rsidR="00D94511">
          <w:rPr>
            <w:noProof/>
            <w:webHidden/>
          </w:rPr>
          <w:tab/>
        </w:r>
        <w:r>
          <w:rPr>
            <w:noProof/>
            <w:webHidden/>
          </w:rPr>
          <w:fldChar w:fldCharType="begin"/>
        </w:r>
        <w:r w:rsidR="00D94511">
          <w:rPr>
            <w:noProof/>
            <w:webHidden/>
          </w:rPr>
          <w:instrText xml:space="preserve"> PAGEREF _Toc326326562 \h </w:instrText>
        </w:r>
        <w:r>
          <w:rPr>
            <w:noProof/>
            <w:webHidden/>
          </w:rPr>
        </w:r>
        <w:r>
          <w:rPr>
            <w:noProof/>
            <w:webHidden/>
          </w:rPr>
          <w:fldChar w:fldCharType="separate"/>
        </w:r>
        <w:r w:rsidR="00D94511">
          <w:rPr>
            <w:noProof/>
            <w:webHidden/>
          </w:rPr>
          <w:t>72</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63" w:history="1">
        <w:r w:rsidR="00D94511" w:rsidRPr="000C3BF5">
          <w:rPr>
            <w:rStyle w:val="ad"/>
            <w:noProof/>
          </w:rPr>
          <w:t>F4.2</w:t>
        </w:r>
        <w:r w:rsidR="00D94511" w:rsidRPr="000C3BF5">
          <w:rPr>
            <w:rStyle w:val="ad"/>
            <w:rFonts w:hint="eastAsia"/>
            <w:noProof/>
          </w:rPr>
          <w:t>行动预警处理</w:t>
        </w:r>
        <w:r w:rsidR="00D94511">
          <w:rPr>
            <w:noProof/>
            <w:webHidden/>
          </w:rPr>
          <w:tab/>
        </w:r>
        <w:r>
          <w:rPr>
            <w:noProof/>
            <w:webHidden/>
          </w:rPr>
          <w:fldChar w:fldCharType="begin"/>
        </w:r>
        <w:r w:rsidR="00D94511">
          <w:rPr>
            <w:noProof/>
            <w:webHidden/>
          </w:rPr>
          <w:instrText xml:space="preserve"> PAGEREF _Toc326326563 \h </w:instrText>
        </w:r>
        <w:r>
          <w:rPr>
            <w:noProof/>
            <w:webHidden/>
          </w:rPr>
        </w:r>
        <w:r>
          <w:rPr>
            <w:noProof/>
            <w:webHidden/>
          </w:rPr>
          <w:fldChar w:fldCharType="separate"/>
        </w:r>
        <w:r w:rsidR="00D94511">
          <w:rPr>
            <w:noProof/>
            <w:webHidden/>
          </w:rPr>
          <w:t>74</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64" w:history="1">
        <w:r w:rsidR="00D94511" w:rsidRPr="000C3BF5">
          <w:rPr>
            <w:rStyle w:val="ad"/>
            <w:noProof/>
          </w:rPr>
          <w:t>F4.3</w:t>
        </w:r>
        <w:r w:rsidR="00D94511" w:rsidRPr="000C3BF5">
          <w:rPr>
            <w:rStyle w:val="ad"/>
            <w:rFonts w:hint="eastAsia"/>
            <w:noProof/>
          </w:rPr>
          <w:t>预警任务处理</w:t>
        </w:r>
        <w:r w:rsidR="00D94511">
          <w:rPr>
            <w:noProof/>
            <w:webHidden/>
          </w:rPr>
          <w:tab/>
        </w:r>
        <w:r>
          <w:rPr>
            <w:noProof/>
            <w:webHidden/>
          </w:rPr>
          <w:fldChar w:fldCharType="begin"/>
        </w:r>
        <w:r w:rsidR="00D94511">
          <w:rPr>
            <w:noProof/>
            <w:webHidden/>
          </w:rPr>
          <w:instrText xml:space="preserve"> PAGEREF _Toc326326564 \h </w:instrText>
        </w:r>
        <w:r>
          <w:rPr>
            <w:noProof/>
            <w:webHidden/>
          </w:rPr>
        </w:r>
        <w:r>
          <w:rPr>
            <w:noProof/>
            <w:webHidden/>
          </w:rPr>
          <w:fldChar w:fldCharType="separate"/>
        </w:r>
        <w:r w:rsidR="00D94511">
          <w:rPr>
            <w:noProof/>
            <w:webHidden/>
          </w:rPr>
          <w:t>77</w:t>
        </w:r>
        <w:r>
          <w:rPr>
            <w:noProof/>
            <w:webHidden/>
          </w:rPr>
          <w:fldChar w:fldCharType="end"/>
        </w:r>
      </w:hyperlink>
    </w:p>
    <w:p w:rsidR="00D94511" w:rsidRDefault="00262F9B">
      <w:pPr>
        <w:pStyle w:val="30"/>
        <w:tabs>
          <w:tab w:val="right" w:leader="dot" w:pos="8302"/>
        </w:tabs>
        <w:rPr>
          <w:rFonts w:asciiTheme="minorHAnsi" w:eastAsiaTheme="minorEastAsia" w:hAnsiTheme="minorHAnsi" w:cstheme="minorBidi"/>
          <w:i w:val="0"/>
          <w:iCs w:val="0"/>
          <w:noProof/>
          <w:szCs w:val="22"/>
        </w:rPr>
      </w:pPr>
      <w:hyperlink w:anchor="_Toc326326565" w:history="1">
        <w:r w:rsidR="00D94511" w:rsidRPr="000C3BF5">
          <w:rPr>
            <w:rStyle w:val="ad"/>
            <w:noProof/>
          </w:rPr>
          <w:t>F4.4</w:t>
        </w:r>
        <w:r w:rsidR="00D94511" w:rsidRPr="000C3BF5">
          <w:rPr>
            <w:rStyle w:val="ad"/>
            <w:rFonts w:hint="eastAsia"/>
            <w:noProof/>
          </w:rPr>
          <w:t>预警已处理信息查询</w:t>
        </w:r>
        <w:r w:rsidR="00D94511">
          <w:rPr>
            <w:noProof/>
            <w:webHidden/>
          </w:rPr>
          <w:tab/>
        </w:r>
        <w:r>
          <w:rPr>
            <w:noProof/>
            <w:webHidden/>
          </w:rPr>
          <w:fldChar w:fldCharType="begin"/>
        </w:r>
        <w:r w:rsidR="00D94511">
          <w:rPr>
            <w:noProof/>
            <w:webHidden/>
          </w:rPr>
          <w:instrText xml:space="preserve"> PAGEREF _Toc326326565 \h </w:instrText>
        </w:r>
        <w:r>
          <w:rPr>
            <w:noProof/>
            <w:webHidden/>
          </w:rPr>
        </w:r>
        <w:r>
          <w:rPr>
            <w:noProof/>
            <w:webHidden/>
          </w:rPr>
          <w:fldChar w:fldCharType="separate"/>
        </w:r>
        <w:r w:rsidR="00D94511">
          <w:rPr>
            <w:noProof/>
            <w:webHidden/>
          </w:rPr>
          <w:t>77</w:t>
        </w:r>
        <w:r>
          <w:rPr>
            <w:noProof/>
            <w:webHidden/>
          </w:rPr>
          <w:fldChar w:fldCharType="end"/>
        </w:r>
      </w:hyperlink>
    </w:p>
    <w:p w:rsidR="002D19A3" w:rsidRDefault="00262F9B" w:rsidP="00467D00">
      <w:pPr>
        <w:rPr>
          <w:rFonts w:ascii="宋体" w:hAnsi="宋体"/>
          <w:bCs/>
        </w:rPr>
      </w:pPr>
      <w:r>
        <w:rPr>
          <w:rFonts w:ascii="宋体" w:hAnsi="宋体"/>
          <w:bCs/>
        </w:rPr>
        <w:fldChar w:fldCharType="end"/>
      </w:r>
    </w:p>
    <w:p w:rsidR="002D19A3" w:rsidRDefault="002D19A3">
      <w:pPr>
        <w:widowControl/>
        <w:jc w:val="left"/>
        <w:rPr>
          <w:rFonts w:ascii="宋体" w:hAnsi="宋体"/>
          <w:bCs/>
        </w:rPr>
      </w:pPr>
      <w:r>
        <w:rPr>
          <w:rFonts w:ascii="宋体" w:hAnsi="宋体"/>
          <w:bCs/>
        </w:rPr>
        <w:br w:type="page"/>
      </w:r>
    </w:p>
    <w:p w:rsidR="00467D00" w:rsidRDefault="00467D00" w:rsidP="00C80458">
      <w:pPr>
        <w:pStyle w:val="1"/>
        <w:widowControl/>
        <w:numPr>
          <w:ilvl w:val="0"/>
          <w:numId w:val="1"/>
        </w:numPr>
        <w:tabs>
          <w:tab w:val="left" w:pos="-720"/>
        </w:tabs>
        <w:suppressAutoHyphens/>
        <w:overflowPunct w:val="0"/>
        <w:autoSpaceDE w:val="0"/>
        <w:autoSpaceDN w:val="0"/>
        <w:adjustRightInd w:val="0"/>
        <w:spacing w:before="120" w:after="20" w:line="240" w:lineRule="auto"/>
        <w:textAlignment w:val="baseline"/>
        <w:rPr>
          <w:sz w:val="28"/>
        </w:rPr>
      </w:pPr>
      <w:bookmarkStart w:id="2" w:name="_Toc326326518"/>
      <w:r>
        <w:rPr>
          <w:rFonts w:hint="eastAsia"/>
          <w:sz w:val="28"/>
        </w:rPr>
        <w:lastRenderedPageBreak/>
        <w:t>引言</w:t>
      </w:r>
      <w:bookmarkEnd w:id="2"/>
    </w:p>
    <w:p w:rsidR="00467D00" w:rsidRDefault="00467D00"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3" w:name="_Toc525525763"/>
      <w:bookmarkStart w:id="4" w:name="_Toc326326519"/>
      <w:r>
        <w:rPr>
          <w:rFonts w:hint="eastAsia"/>
        </w:rPr>
        <w:t>目的</w:t>
      </w:r>
      <w:bookmarkEnd w:id="3"/>
      <w:bookmarkEnd w:id="4"/>
    </w:p>
    <w:p w:rsidR="00000000" w:rsidRDefault="00467D00" w:rsidP="00F720BD">
      <w:pPr>
        <w:spacing w:beforeLines="25" w:line="300" w:lineRule="auto"/>
        <w:ind w:firstLineChars="200" w:firstLine="420"/>
        <w:rPr>
          <w:rFonts w:ascii="Arial" w:hAnsi="Arial" w:cs="Arial"/>
          <w:szCs w:val="21"/>
        </w:rPr>
        <w:pPrChange w:id="5" w:author="谢衍筹" w:date="2012-06-28T11:27:00Z">
          <w:pPr>
            <w:spacing w:beforeLines="25" w:line="300" w:lineRule="auto"/>
            <w:ind w:firstLineChars="200" w:firstLine="420"/>
          </w:pPr>
        </w:pPrChange>
      </w:pPr>
      <w:r w:rsidRPr="00990624">
        <w:rPr>
          <w:rFonts w:ascii="Arial" w:hAnsi="Arial" w:cs="Arial" w:hint="eastAsia"/>
          <w:szCs w:val="21"/>
        </w:rPr>
        <w:t>通过本文档定义</w:t>
      </w:r>
      <w:r>
        <w:rPr>
          <w:rFonts w:ascii="Arial" w:hAnsi="Arial" w:cs="Arial" w:hint="eastAsia"/>
          <w:szCs w:val="21"/>
        </w:rPr>
        <w:t>上市公司行动</w:t>
      </w:r>
      <w:r w:rsidRPr="00990624">
        <w:rPr>
          <w:rFonts w:ascii="Arial" w:hAnsi="Arial" w:cs="Arial" w:hint="eastAsia"/>
          <w:szCs w:val="21"/>
        </w:rPr>
        <w:t>的需求，以求在项目组员、业务部门、开发商之间达成一致的需求描述。</w:t>
      </w:r>
    </w:p>
    <w:p w:rsidR="00467D00" w:rsidRDefault="00467D00"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6" w:name="_Toc525525766"/>
      <w:bookmarkStart w:id="7" w:name="_Toc326326520"/>
      <w:r>
        <w:rPr>
          <w:rFonts w:hint="eastAsia"/>
        </w:rPr>
        <w:t>参考资料</w:t>
      </w:r>
      <w:bookmarkEnd w:id="6"/>
      <w:bookmarkEnd w:id="7"/>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52"/>
        <w:gridCol w:w="1276"/>
        <w:gridCol w:w="2268"/>
      </w:tblGrid>
      <w:tr w:rsidR="00467D00" w:rsidRPr="005E08C8" w:rsidTr="006D748E">
        <w:tc>
          <w:tcPr>
            <w:tcW w:w="4252" w:type="dxa"/>
          </w:tcPr>
          <w:p w:rsidR="00467D00" w:rsidRPr="005E08C8" w:rsidRDefault="00467D00" w:rsidP="006D748E">
            <w:r w:rsidRPr="005E08C8">
              <w:rPr>
                <w:rFonts w:hint="eastAsia"/>
              </w:rPr>
              <w:t>文档名</w:t>
            </w:r>
          </w:p>
        </w:tc>
        <w:tc>
          <w:tcPr>
            <w:tcW w:w="1276" w:type="dxa"/>
          </w:tcPr>
          <w:p w:rsidR="00467D00" w:rsidRPr="005E08C8" w:rsidRDefault="00467D00" w:rsidP="006D748E">
            <w:r w:rsidRPr="005E08C8">
              <w:rPr>
                <w:rFonts w:hint="eastAsia"/>
              </w:rPr>
              <w:t>版本号</w:t>
            </w:r>
          </w:p>
        </w:tc>
        <w:tc>
          <w:tcPr>
            <w:tcW w:w="2268" w:type="dxa"/>
          </w:tcPr>
          <w:p w:rsidR="00467D00" w:rsidRPr="005E08C8" w:rsidRDefault="00467D00" w:rsidP="006D748E">
            <w:r w:rsidRPr="005E08C8">
              <w:rPr>
                <w:rFonts w:hint="eastAsia"/>
              </w:rPr>
              <w:t>发表日期</w:t>
            </w:r>
          </w:p>
        </w:tc>
      </w:tr>
      <w:tr w:rsidR="00467D00" w:rsidRPr="005E08C8" w:rsidTr="006D748E">
        <w:tc>
          <w:tcPr>
            <w:tcW w:w="4252" w:type="dxa"/>
          </w:tcPr>
          <w:p w:rsidR="00467D00" w:rsidRPr="005E08C8" w:rsidRDefault="00467D00" w:rsidP="006D748E"/>
        </w:tc>
        <w:tc>
          <w:tcPr>
            <w:tcW w:w="1276" w:type="dxa"/>
          </w:tcPr>
          <w:p w:rsidR="00467D00" w:rsidRPr="005E08C8" w:rsidRDefault="00467D00" w:rsidP="006D748E"/>
        </w:tc>
        <w:tc>
          <w:tcPr>
            <w:tcW w:w="2268" w:type="dxa"/>
          </w:tcPr>
          <w:p w:rsidR="00467D00" w:rsidRPr="005E08C8" w:rsidRDefault="00467D00" w:rsidP="006D748E"/>
        </w:tc>
      </w:tr>
      <w:tr w:rsidR="00467D00" w:rsidRPr="005E08C8" w:rsidTr="006D748E">
        <w:tc>
          <w:tcPr>
            <w:tcW w:w="4252" w:type="dxa"/>
          </w:tcPr>
          <w:p w:rsidR="00467D00" w:rsidRPr="005E08C8" w:rsidRDefault="00467D00" w:rsidP="006D748E"/>
        </w:tc>
        <w:tc>
          <w:tcPr>
            <w:tcW w:w="1276" w:type="dxa"/>
          </w:tcPr>
          <w:p w:rsidR="00467D00" w:rsidRPr="005E08C8" w:rsidRDefault="00467D00" w:rsidP="006D748E"/>
        </w:tc>
        <w:tc>
          <w:tcPr>
            <w:tcW w:w="2268" w:type="dxa"/>
          </w:tcPr>
          <w:p w:rsidR="00467D00" w:rsidRPr="005E08C8" w:rsidRDefault="00467D00" w:rsidP="006D748E"/>
        </w:tc>
      </w:tr>
      <w:tr w:rsidR="00467D00" w:rsidRPr="005E08C8" w:rsidTr="006D748E">
        <w:tc>
          <w:tcPr>
            <w:tcW w:w="4252" w:type="dxa"/>
          </w:tcPr>
          <w:p w:rsidR="00467D00" w:rsidRPr="005E08C8" w:rsidRDefault="00467D00" w:rsidP="006D748E"/>
        </w:tc>
        <w:tc>
          <w:tcPr>
            <w:tcW w:w="1276" w:type="dxa"/>
          </w:tcPr>
          <w:p w:rsidR="00467D00" w:rsidRPr="005E08C8" w:rsidRDefault="00467D00" w:rsidP="006D748E"/>
        </w:tc>
        <w:tc>
          <w:tcPr>
            <w:tcW w:w="2268" w:type="dxa"/>
          </w:tcPr>
          <w:p w:rsidR="00467D00" w:rsidRPr="005E08C8" w:rsidRDefault="00467D00" w:rsidP="006D748E"/>
        </w:tc>
      </w:tr>
    </w:tbl>
    <w:p w:rsidR="00467D00" w:rsidRDefault="00467D00"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8" w:name="_Toc326326521"/>
      <w:r>
        <w:rPr>
          <w:rFonts w:hint="eastAsia"/>
        </w:rPr>
        <w:t>需求描述约定</w:t>
      </w:r>
      <w:bookmarkEnd w:id="8"/>
    </w:p>
    <w:p w:rsidR="00C359F5" w:rsidRDefault="00C359F5" w:rsidP="00C359F5">
      <w:pPr>
        <w:ind w:firstLine="420"/>
      </w:pPr>
      <w:r>
        <w:rPr>
          <w:rFonts w:hint="eastAsia"/>
        </w:rPr>
        <w:t>需求通过描述上市公司行动总体的功能实现框架，再逐个业务展开详细描述；</w:t>
      </w:r>
    </w:p>
    <w:p w:rsidR="00C359F5" w:rsidRPr="00C359F5" w:rsidRDefault="00C359F5" w:rsidP="00C359F5">
      <w:pPr>
        <w:ind w:firstLine="420"/>
      </w:pPr>
    </w:p>
    <w:p w:rsidR="00467D00" w:rsidRDefault="00467D00" w:rsidP="00467D00">
      <w:pPr>
        <w:ind w:left="420"/>
        <w:rPr>
          <w:lang w:val="en-AU"/>
        </w:rPr>
      </w:pPr>
      <w:r>
        <w:rPr>
          <w:rFonts w:hint="eastAsia"/>
          <w:lang w:val="en-AU"/>
        </w:rPr>
        <w:t>1</w:t>
      </w:r>
      <w:r>
        <w:rPr>
          <w:rFonts w:hint="eastAsia"/>
          <w:lang w:val="en-AU"/>
        </w:rPr>
        <w:t>）业务逻辑描述</w:t>
      </w:r>
    </w:p>
    <w:p w:rsidR="00467D00" w:rsidRDefault="00467D00" w:rsidP="002F5459">
      <w:pPr>
        <w:ind w:left="420"/>
        <w:rPr>
          <w:lang w:val="en-AU"/>
        </w:rPr>
      </w:pPr>
      <w:r>
        <w:rPr>
          <w:rFonts w:hint="eastAsia"/>
          <w:lang w:val="en-AU"/>
        </w:rPr>
        <w:t>2</w:t>
      </w:r>
      <w:r>
        <w:rPr>
          <w:rFonts w:hint="eastAsia"/>
          <w:lang w:val="en-AU"/>
        </w:rPr>
        <w:t>）用户界面描述规则</w:t>
      </w:r>
      <w:r w:rsidR="002F5459">
        <w:rPr>
          <w:rFonts w:hint="eastAsia"/>
          <w:lang w:val="en-AU"/>
        </w:rPr>
        <w:t>（</w:t>
      </w:r>
      <w:r>
        <w:rPr>
          <w:rFonts w:hint="eastAsia"/>
          <w:lang w:val="en-AU"/>
        </w:rPr>
        <w:t>界面描述使用</w:t>
      </w:r>
      <w:r>
        <w:rPr>
          <w:rFonts w:hint="eastAsia"/>
          <w:lang w:val="en-AU"/>
        </w:rPr>
        <w:t>VISIO</w:t>
      </w:r>
      <w:r>
        <w:rPr>
          <w:rFonts w:hint="eastAsia"/>
          <w:lang w:val="en-AU"/>
        </w:rPr>
        <w:t>的界面模型进行描述</w:t>
      </w:r>
      <w:r w:rsidR="002F5459">
        <w:rPr>
          <w:rFonts w:hint="eastAsia"/>
          <w:lang w:val="en-AU"/>
        </w:rPr>
        <w:t>）</w:t>
      </w:r>
      <w:r>
        <w:rPr>
          <w:rFonts w:hint="eastAsia"/>
          <w:lang w:val="en-AU"/>
        </w:rPr>
        <w:t>。</w:t>
      </w:r>
    </w:p>
    <w:p w:rsidR="00467D00" w:rsidRDefault="00467D00" w:rsidP="00467D00">
      <w:pPr>
        <w:ind w:left="420"/>
        <w:rPr>
          <w:lang w:val="en-AU"/>
        </w:rPr>
      </w:pPr>
      <w:r>
        <w:rPr>
          <w:rFonts w:hint="eastAsia"/>
          <w:lang w:val="en-AU"/>
        </w:rPr>
        <w:t>3</w:t>
      </w:r>
      <w:r>
        <w:rPr>
          <w:rFonts w:hint="eastAsia"/>
          <w:lang w:val="en-AU"/>
        </w:rPr>
        <w:t>）应用场景描述</w:t>
      </w:r>
    </w:p>
    <w:p w:rsidR="00BE6563" w:rsidRDefault="00BE6563" w:rsidP="00BE6563">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9" w:name="_Toc326326522"/>
      <w:r>
        <w:rPr>
          <w:rFonts w:hint="eastAsia"/>
        </w:rPr>
        <w:t>术语</w:t>
      </w:r>
      <w:r>
        <w:rPr>
          <w:rFonts w:hint="eastAsia"/>
          <w:sz w:val="28"/>
        </w:rPr>
        <w:t>(</w:t>
      </w:r>
      <w:r>
        <w:rPr>
          <w:rFonts w:hint="eastAsia"/>
          <w:sz w:val="28"/>
        </w:rPr>
        <w:t>略，见第一卷</w:t>
      </w:r>
      <w:r>
        <w:rPr>
          <w:rFonts w:hint="eastAsia"/>
          <w:sz w:val="28"/>
        </w:rPr>
        <w:t>)</w:t>
      </w:r>
      <w:bookmarkEnd w:id="9"/>
    </w:p>
    <w:p w:rsidR="00467D00" w:rsidRDefault="00467D00" w:rsidP="00C80458">
      <w:pPr>
        <w:pStyle w:val="1"/>
        <w:widowControl/>
        <w:numPr>
          <w:ilvl w:val="0"/>
          <w:numId w:val="1"/>
        </w:numPr>
        <w:tabs>
          <w:tab w:val="left" w:pos="-720"/>
        </w:tabs>
        <w:suppressAutoHyphens/>
        <w:overflowPunct w:val="0"/>
        <w:autoSpaceDE w:val="0"/>
        <w:autoSpaceDN w:val="0"/>
        <w:adjustRightInd w:val="0"/>
        <w:spacing w:before="120" w:after="20" w:line="240" w:lineRule="auto"/>
        <w:textAlignment w:val="baseline"/>
        <w:rPr>
          <w:sz w:val="28"/>
        </w:rPr>
      </w:pPr>
      <w:bookmarkStart w:id="10" w:name="_Toc326326523"/>
      <w:r>
        <w:rPr>
          <w:rFonts w:hint="eastAsia"/>
          <w:sz w:val="28"/>
        </w:rPr>
        <w:t>业务描述</w:t>
      </w:r>
      <w:r w:rsidR="00BE6563">
        <w:rPr>
          <w:rFonts w:hint="eastAsia"/>
          <w:sz w:val="28"/>
        </w:rPr>
        <w:t>(</w:t>
      </w:r>
      <w:r w:rsidR="00BE6563">
        <w:rPr>
          <w:rFonts w:hint="eastAsia"/>
          <w:sz w:val="28"/>
        </w:rPr>
        <w:t>略，见第一卷</w:t>
      </w:r>
      <w:r w:rsidR="00BE6563">
        <w:rPr>
          <w:rFonts w:hint="eastAsia"/>
          <w:sz w:val="28"/>
        </w:rPr>
        <w:t>)</w:t>
      </w:r>
      <w:bookmarkEnd w:id="10"/>
    </w:p>
    <w:p w:rsidR="00467D00" w:rsidRPr="00970099" w:rsidRDefault="00467D00" w:rsidP="00823BB2">
      <w:pPr>
        <w:pStyle w:val="1"/>
        <w:widowControl/>
        <w:numPr>
          <w:ilvl w:val="0"/>
          <w:numId w:val="1"/>
        </w:numPr>
        <w:tabs>
          <w:tab w:val="left" w:pos="-720"/>
        </w:tabs>
        <w:suppressAutoHyphens/>
        <w:overflowPunct w:val="0"/>
        <w:autoSpaceDE w:val="0"/>
        <w:autoSpaceDN w:val="0"/>
        <w:adjustRightInd w:val="0"/>
        <w:spacing w:before="120" w:after="20" w:line="240" w:lineRule="auto"/>
        <w:textAlignment w:val="baseline"/>
        <w:rPr>
          <w:sz w:val="32"/>
          <w:szCs w:val="32"/>
        </w:rPr>
      </w:pPr>
      <w:bookmarkStart w:id="11" w:name="_Toc427735986"/>
      <w:bookmarkStart w:id="12" w:name="_Toc427736042"/>
      <w:bookmarkStart w:id="13" w:name="_Toc326326524"/>
      <w:r w:rsidRPr="00970099">
        <w:rPr>
          <w:rFonts w:hint="eastAsia"/>
          <w:sz w:val="32"/>
          <w:szCs w:val="32"/>
        </w:rPr>
        <w:t>功能</w:t>
      </w:r>
      <w:bookmarkEnd w:id="11"/>
      <w:bookmarkEnd w:id="12"/>
      <w:r w:rsidRPr="00970099">
        <w:rPr>
          <w:rFonts w:hint="eastAsia"/>
          <w:sz w:val="32"/>
          <w:szCs w:val="32"/>
        </w:rPr>
        <w:t>需求的描述</w:t>
      </w:r>
      <w:bookmarkEnd w:id="13"/>
    </w:p>
    <w:p w:rsidR="001C7112" w:rsidRPr="00970099" w:rsidRDefault="001C7112" w:rsidP="001C7112">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14" w:name="_Toc326326525"/>
      <w:bookmarkStart w:id="15" w:name="_Toc291503185"/>
      <w:r>
        <w:rPr>
          <w:rFonts w:hint="eastAsia"/>
        </w:rPr>
        <w:t>行动总体描述与</w:t>
      </w:r>
      <w:r>
        <w:rPr>
          <w:rFonts w:hint="eastAsia"/>
        </w:rPr>
        <w:t>CCNPT02</w:t>
      </w:r>
      <w:r>
        <w:rPr>
          <w:rFonts w:hint="eastAsia"/>
        </w:rPr>
        <w:t>文件识别规则</w:t>
      </w:r>
      <w:bookmarkEnd w:id="14"/>
    </w:p>
    <w:p w:rsidR="001C7112" w:rsidRDefault="001C7112" w:rsidP="001C7112">
      <w:pPr>
        <w:pStyle w:val="3"/>
        <w:ind w:leftChars="100" w:left="210"/>
      </w:pPr>
      <w:bookmarkStart w:id="16" w:name="_Toc291503186"/>
      <w:bookmarkStart w:id="17" w:name="_Toc326326526"/>
      <w:r>
        <w:rPr>
          <w:rFonts w:hint="eastAsia"/>
        </w:rPr>
        <w:t>股东投票</w:t>
      </w:r>
      <w:bookmarkEnd w:id="16"/>
      <w:bookmarkEnd w:id="17"/>
    </w:p>
    <w:p w:rsidR="001C7112" w:rsidRDefault="001C7112" w:rsidP="008326FD">
      <w:pPr>
        <w:pStyle w:val="4"/>
        <w:numPr>
          <w:ilvl w:val="0"/>
          <w:numId w:val="6"/>
        </w:numPr>
      </w:pPr>
      <w:r>
        <w:rPr>
          <w:rFonts w:hint="eastAsia"/>
        </w:rPr>
        <w:t>CCNPT02</w:t>
      </w:r>
      <w:r>
        <w:rPr>
          <w:rFonts w:hint="eastAsia"/>
        </w:rPr>
        <w:t>文件数据描述</w:t>
      </w:r>
    </w:p>
    <w:p w:rsidR="001C7112" w:rsidRDefault="001C7112" w:rsidP="001C711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股东投票信息在CCNPT02文件中只有</w:t>
      </w:r>
      <w:r>
        <w:rPr>
          <w:rFonts w:asciiTheme="minorEastAsia" w:hAnsiTheme="minorEastAsia" w:cs="华文仿宋"/>
          <w:color w:val="000000"/>
          <w:kern w:val="0"/>
          <w:szCs w:val="21"/>
        </w:rPr>
        <w:t>“</w:t>
      </w:r>
      <w:r w:rsidRPr="0016060E">
        <w:t>Book-close Reminder</w:t>
      </w:r>
      <w:r>
        <w:rPr>
          <w:rFonts w:hint="eastAsia"/>
        </w:rPr>
        <w:t>截止过户提醒</w:t>
      </w:r>
      <w:r>
        <w:rPr>
          <w:rFonts w:asciiTheme="minorEastAsia" w:hAnsiTheme="minorEastAsia" w:cs="华文仿宋"/>
          <w:color w:val="000000"/>
          <w:kern w:val="0"/>
          <w:szCs w:val="21"/>
        </w:rPr>
        <w:t>”</w:t>
      </w:r>
      <w:r>
        <w:rPr>
          <w:rFonts w:asciiTheme="minorEastAsia" w:hAnsiTheme="minorEastAsia" w:cs="华文仿宋" w:hint="eastAsia"/>
          <w:color w:val="000000"/>
          <w:kern w:val="0"/>
          <w:szCs w:val="21"/>
        </w:rPr>
        <w:t>段有提醒数据，但从该段的数据中无法识别出来是属于股东投票，</w:t>
      </w:r>
      <w:proofErr w:type="gramStart"/>
      <w:r>
        <w:rPr>
          <w:rFonts w:asciiTheme="minorEastAsia" w:hAnsiTheme="minorEastAsia" w:cs="华文仿宋" w:hint="eastAsia"/>
          <w:color w:val="000000"/>
          <w:kern w:val="0"/>
          <w:szCs w:val="21"/>
        </w:rPr>
        <w:t>因些</w:t>
      </w:r>
      <w:proofErr w:type="gramEnd"/>
      <w:r>
        <w:rPr>
          <w:rFonts w:asciiTheme="minorEastAsia" w:hAnsiTheme="minorEastAsia" w:cs="华文仿宋" w:hint="eastAsia"/>
          <w:color w:val="000000"/>
          <w:kern w:val="0"/>
          <w:szCs w:val="21"/>
        </w:rPr>
        <w:t>该行动不采用读取文件信息来处理，而采用手工输入的方式。</w:t>
      </w:r>
    </w:p>
    <w:p w:rsidR="001C7112" w:rsidRDefault="001C7112" w:rsidP="008326FD">
      <w:pPr>
        <w:pStyle w:val="4"/>
        <w:numPr>
          <w:ilvl w:val="0"/>
          <w:numId w:val="6"/>
        </w:numPr>
      </w:pPr>
      <w:r>
        <w:rPr>
          <w:rFonts w:hint="eastAsia"/>
        </w:rPr>
        <w:lastRenderedPageBreak/>
        <w:t>投票行动的阶段分析</w:t>
      </w:r>
    </w:p>
    <w:p w:rsidR="001C7112" w:rsidRDefault="00DA420F" w:rsidP="001C711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投票行动由</w:t>
      </w:r>
      <w:r w:rsidR="003C63A3">
        <w:rPr>
          <w:rFonts w:asciiTheme="minorEastAsia" w:hAnsiTheme="minorEastAsia" w:cs="华文仿宋" w:hint="eastAsia"/>
          <w:color w:val="000000"/>
          <w:kern w:val="0"/>
          <w:szCs w:val="21"/>
        </w:rPr>
        <w:t>投票通知</w:t>
      </w:r>
      <w:r w:rsidR="001C7112">
        <w:rPr>
          <w:rFonts w:asciiTheme="minorEastAsia" w:hAnsiTheme="minorEastAsia" w:cs="华文仿宋" w:hint="eastAsia"/>
          <w:color w:val="000000"/>
          <w:kern w:val="0"/>
          <w:szCs w:val="21"/>
        </w:rPr>
        <w:t>、客户投票、统计与汇总、向上一级托管机构汇报投票结果组成。本系统目前需要处理前三个步骤。</w:t>
      </w:r>
    </w:p>
    <w:p w:rsidR="001C7112" w:rsidRDefault="001C7112" w:rsidP="001C7112">
      <w:pPr>
        <w:autoSpaceDE w:val="0"/>
        <w:autoSpaceDN w:val="0"/>
        <w:adjustRightInd w:val="0"/>
        <w:spacing w:line="360" w:lineRule="auto"/>
        <w:ind w:firstLineChars="200" w:firstLine="420"/>
        <w:jc w:val="left"/>
        <w:rPr>
          <w:shd w:val="clear" w:color="auto" w:fill="FFFFFF" w:themeFill="background1"/>
        </w:rPr>
      </w:pPr>
      <w:r>
        <w:rPr>
          <w:rFonts w:hint="eastAsia"/>
          <w:shd w:val="clear" w:color="auto" w:fill="FFFFFF" w:themeFill="background1"/>
        </w:rPr>
        <w:t>如下表所示：</w:t>
      </w:r>
    </w:p>
    <w:tbl>
      <w:tblPr>
        <w:tblStyle w:val="-110"/>
        <w:tblW w:w="9085" w:type="dxa"/>
        <w:tblLook w:val="04A0"/>
      </w:tblPr>
      <w:tblGrid>
        <w:gridCol w:w="818"/>
        <w:gridCol w:w="1984"/>
        <w:gridCol w:w="1984"/>
        <w:gridCol w:w="4299"/>
      </w:tblGrid>
      <w:tr w:rsidR="001C7112" w:rsidRPr="009D2C21" w:rsidTr="00DA420F">
        <w:trPr>
          <w:cnfStyle w:val="100000000000"/>
        </w:trPr>
        <w:tc>
          <w:tcPr>
            <w:cnfStyle w:val="001000000000"/>
            <w:tcW w:w="818" w:type="dxa"/>
            <w:shd w:val="clear" w:color="auto" w:fill="D9D9D9" w:themeFill="background1" w:themeFillShade="D9"/>
          </w:tcPr>
          <w:p w:rsidR="001C7112" w:rsidRPr="009D2C21" w:rsidRDefault="001C7112" w:rsidP="000425A0">
            <w:pPr>
              <w:spacing w:line="276" w:lineRule="auto"/>
              <w:rPr>
                <w:color w:val="C00000"/>
              </w:rPr>
            </w:pPr>
            <w:r w:rsidRPr="009D2C21">
              <w:rPr>
                <w:rFonts w:hint="eastAsia"/>
                <w:color w:val="C00000"/>
              </w:rPr>
              <w:t>序</w:t>
            </w:r>
            <w:r>
              <w:rPr>
                <w:rFonts w:hint="eastAsia"/>
                <w:color w:val="C00000"/>
              </w:rPr>
              <w:t>号</w:t>
            </w:r>
          </w:p>
        </w:tc>
        <w:tc>
          <w:tcPr>
            <w:tcW w:w="1984" w:type="dxa"/>
            <w:shd w:val="clear" w:color="auto" w:fill="D9D9D9" w:themeFill="background1" w:themeFillShade="D9"/>
          </w:tcPr>
          <w:p w:rsidR="001C7112" w:rsidRPr="009D2C21" w:rsidRDefault="001C7112" w:rsidP="000425A0">
            <w:pPr>
              <w:spacing w:line="276" w:lineRule="auto"/>
              <w:cnfStyle w:val="100000000000"/>
              <w:rPr>
                <w:color w:val="C00000"/>
              </w:rPr>
            </w:pPr>
            <w:r w:rsidRPr="009D2C21">
              <w:rPr>
                <w:rFonts w:hint="eastAsia"/>
                <w:color w:val="C00000"/>
              </w:rPr>
              <w:t>行动分类</w:t>
            </w:r>
          </w:p>
        </w:tc>
        <w:tc>
          <w:tcPr>
            <w:tcW w:w="1984" w:type="dxa"/>
            <w:shd w:val="clear" w:color="auto" w:fill="D9D9D9" w:themeFill="background1" w:themeFillShade="D9"/>
          </w:tcPr>
          <w:p w:rsidR="001C7112" w:rsidRPr="009D2C21" w:rsidRDefault="001C7112" w:rsidP="000425A0">
            <w:pPr>
              <w:spacing w:line="276" w:lineRule="auto"/>
              <w:cnfStyle w:val="100000000000"/>
              <w:rPr>
                <w:color w:val="C00000"/>
              </w:rPr>
            </w:pPr>
            <w:r>
              <w:rPr>
                <w:rFonts w:hint="eastAsia"/>
                <w:color w:val="C00000"/>
              </w:rPr>
              <w:t>行动阶段</w:t>
            </w:r>
          </w:p>
        </w:tc>
        <w:tc>
          <w:tcPr>
            <w:tcW w:w="4299" w:type="dxa"/>
            <w:shd w:val="clear" w:color="auto" w:fill="D9D9D9" w:themeFill="background1" w:themeFillShade="D9"/>
          </w:tcPr>
          <w:p w:rsidR="001C7112" w:rsidRPr="009D2C21" w:rsidRDefault="001C7112" w:rsidP="000425A0">
            <w:pPr>
              <w:spacing w:line="276" w:lineRule="auto"/>
              <w:cnfStyle w:val="100000000000"/>
              <w:rPr>
                <w:color w:val="C00000"/>
              </w:rPr>
            </w:pPr>
            <w:r>
              <w:rPr>
                <w:rFonts w:hint="eastAsia"/>
                <w:color w:val="C00000"/>
              </w:rPr>
              <w:t>备注</w:t>
            </w:r>
          </w:p>
        </w:tc>
      </w:tr>
      <w:tr w:rsidR="001C7112" w:rsidTr="00DA420F">
        <w:trPr>
          <w:cnfStyle w:val="000000100000"/>
        </w:trPr>
        <w:tc>
          <w:tcPr>
            <w:cnfStyle w:val="001000000000"/>
            <w:tcW w:w="818" w:type="dxa"/>
            <w:vMerge w:val="restart"/>
            <w:shd w:val="clear" w:color="auto" w:fill="auto"/>
          </w:tcPr>
          <w:p w:rsidR="001C7112" w:rsidRDefault="001C7112" w:rsidP="000425A0">
            <w:pPr>
              <w:spacing w:line="276" w:lineRule="auto"/>
            </w:pPr>
            <w:r>
              <w:rPr>
                <w:rFonts w:hint="eastAsia"/>
              </w:rPr>
              <w:t>1</w:t>
            </w:r>
          </w:p>
        </w:tc>
        <w:tc>
          <w:tcPr>
            <w:tcW w:w="1984" w:type="dxa"/>
            <w:vMerge w:val="restart"/>
            <w:shd w:val="clear" w:color="auto" w:fill="auto"/>
          </w:tcPr>
          <w:p w:rsidR="001C7112" w:rsidRDefault="001C7112" w:rsidP="000425A0">
            <w:pPr>
              <w:spacing w:line="276" w:lineRule="auto"/>
              <w:cnfStyle w:val="000000100000"/>
            </w:pPr>
            <w:r>
              <w:rPr>
                <w:rFonts w:hint="eastAsia"/>
              </w:rPr>
              <w:t>投票行动</w:t>
            </w:r>
          </w:p>
        </w:tc>
        <w:tc>
          <w:tcPr>
            <w:tcW w:w="1984" w:type="dxa"/>
            <w:shd w:val="clear" w:color="auto" w:fill="FFFFFF" w:themeFill="background1"/>
          </w:tcPr>
          <w:p w:rsidR="001C7112" w:rsidRPr="00F35850" w:rsidRDefault="003C63A3" w:rsidP="00DA420F">
            <w:pPr>
              <w:spacing w:line="276" w:lineRule="auto"/>
              <w:cnfStyle w:val="000000100000"/>
            </w:pPr>
            <w:r>
              <w:rPr>
                <w:rFonts w:asciiTheme="minorEastAsia" w:hAnsiTheme="minorEastAsia" w:cs="华文仿宋" w:hint="eastAsia"/>
                <w:color w:val="000000"/>
                <w:kern w:val="0"/>
                <w:szCs w:val="21"/>
              </w:rPr>
              <w:t>投票通知</w:t>
            </w:r>
          </w:p>
        </w:tc>
        <w:tc>
          <w:tcPr>
            <w:tcW w:w="4299" w:type="dxa"/>
            <w:shd w:val="clear" w:color="auto" w:fill="auto"/>
          </w:tcPr>
          <w:p w:rsidR="001C7112" w:rsidRPr="00C33D2B" w:rsidRDefault="00DA420F" w:rsidP="00DA420F">
            <w:pPr>
              <w:spacing w:line="276" w:lineRule="auto"/>
              <w:cnfStyle w:val="000000100000"/>
              <w:rPr>
                <w:b/>
                <w:color w:val="0000FF"/>
              </w:rPr>
            </w:pPr>
            <w:r>
              <w:rPr>
                <w:rFonts w:hint="eastAsia"/>
                <w:b/>
                <w:color w:val="0000FF"/>
              </w:rPr>
              <w:t>手工输入事件</w:t>
            </w:r>
          </w:p>
        </w:tc>
      </w:tr>
      <w:tr w:rsidR="001C7112" w:rsidTr="00DA420F">
        <w:trPr>
          <w:cnfStyle w:val="000000010000"/>
        </w:trPr>
        <w:tc>
          <w:tcPr>
            <w:cnfStyle w:val="001000000000"/>
            <w:tcW w:w="818" w:type="dxa"/>
            <w:vMerge/>
            <w:shd w:val="clear" w:color="auto" w:fill="auto"/>
          </w:tcPr>
          <w:p w:rsidR="001C7112" w:rsidRDefault="001C7112" w:rsidP="000425A0">
            <w:pPr>
              <w:spacing w:line="276" w:lineRule="auto"/>
            </w:pPr>
          </w:p>
        </w:tc>
        <w:tc>
          <w:tcPr>
            <w:tcW w:w="1984" w:type="dxa"/>
            <w:vMerge/>
            <w:shd w:val="clear" w:color="auto" w:fill="auto"/>
          </w:tcPr>
          <w:p w:rsidR="001C7112" w:rsidRDefault="001C7112" w:rsidP="000425A0">
            <w:pPr>
              <w:spacing w:line="276" w:lineRule="auto"/>
              <w:cnfStyle w:val="000000010000"/>
            </w:pPr>
          </w:p>
        </w:tc>
        <w:tc>
          <w:tcPr>
            <w:tcW w:w="1984" w:type="dxa"/>
            <w:shd w:val="clear" w:color="auto" w:fill="FFFFFF" w:themeFill="background1"/>
          </w:tcPr>
          <w:p w:rsidR="001C7112" w:rsidRPr="00F35850" w:rsidRDefault="00DA420F" w:rsidP="000425A0">
            <w:pPr>
              <w:spacing w:line="276" w:lineRule="auto"/>
              <w:cnfStyle w:val="000000010000"/>
            </w:pPr>
            <w:r>
              <w:rPr>
                <w:rFonts w:hint="eastAsia"/>
              </w:rPr>
              <w:t>客户投票</w:t>
            </w:r>
          </w:p>
        </w:tc>
        <w:tc>
          <w:tcPr>
            <w:tcW w:w="4299" w:type="dxa"/>
            <w:shd w:val="clear" w:color="auto" w:fill="auto"/>
          </w:tcPr>
          <w:p w:rsidR="001C7112" w:rsidRPr="00C33D2B" w:rsidRDefault="001C7112" w:rsidP="000425A0">
            <w:pPr>
              <w:spacing w:line="276" w:lineRule="auto"/>
              <w:cnfStyle w:val="000000010000"/>
              <w:rPr>
                <w:b/>
                <w:color w:val="0000FF"/>
              </w:rPr>
            </w:pPr>
          </w:p>
        </w:tc>
      </w:tr>
      <w:tr w:rsidR="001C7112" w:rsidTr="00DA420F">
        <w:trPr>
          <w:cnfStyle w:val="000000100000"/>
        </w:trPr>
        <w:tc>
          <w:tcPr>
            <w:cnfStyle w:val="001000000000"/>
            <w:tcW w:w="818" w:type="dxa"/>
            <w:vMerge/>
            <w:shd w:val="clear" w:color="auto" w:fill="auto"/>
          </w:tcPr>
          <w:p w:rsidR="001C7112" w:rsidRDefault="001C7112" w:rsidP="000425A0">
            <w:pPr>
              <w:spacing w:line="276" w:lineRule="auto"/>
            </w:pPr>
          </w:p>
        </w:tc>
        <w:tc>
          <w:tcPr>
            <w:tcW w:w="1984" w:type="dxa"/>
            <w:vMerge/>
            <w:shd w:val="clear" w:color="auto" w:fill="auto"/>
          </w:tcPr>
          <w:p w:rsidR="001C7112" w:rsidRDefault="001C7112" w:rsidP="000425A0">
            <w:pPr>
              <w:spacing w:line="276" w:lineRule="auto"/>
              <w:cnfStyle w:val="000000100000"/>
            </w:pPr>
          </w:p>
        </w:tc>
        <w:tc>
          <w:tcPr>
            <w:tcW w:w="1984" w:type="dxa"/>
            <w:shd w:val="clear" w:color="auto" w:fill="FFFFFF" w:themeFill="background1"/>
          </w:tcPr>
          <w:p w:rsidR="001C7112" w:rsidRPr="00F35850" w:rsidRDefault="00DA420F" w:rsidP="000425A0">
            <w:pPr>
              <w:spacing w:line="276" w:lineRule="auto"/>
              <w:cnfStyle w:val="000000100000"/>
            </w:pPr>
            <w:r>
              <w:rPr>
                <w:rFonts w:hint="eastAsia"/>
              </w:rPr>
              <w:t>统计与汇总</w:t>
            </w:r>
          </w:p>
        </w:tc>
        <w:tc>
          <w:tcPr>
            <w:tcW w:w="4299" w:type="dxa"/>
            <w:shd w:val="clear" w:color="auto" w:fill="auto"/>
          </w:tcPr>
          <w:p w:rsidR="001C7112" w:rsidRPr="00C33D2B" w:rsidRDefault="00DA420F" w:rsidP="000425A0">
            <w:pPr>
              <w:spacing w:line="276" w:lineRule="auto"/>
              <w:cnfStyle w:val="000000100000"/>
              <w:rPr>
                <w:b/>
                <w:color w:val="0000FF"/>
              </w:rPr>
            </w:pPr>
            <w:r>
              <w:rPr>
                <w:rFonts w:hint="eastAsia"/>
                <w:b/>
                <w:color w:val="0000FF"/>
              </w:rPr>
              <w:t>根据客户股权登记</w:t>
            </w:r>
            <w:proofErr w:type="gramStart"/>
            <w:r>
              <w:rPr>
                <w:rFonts w:hint="eastAsia"/>
                <w:b/>
                <w:color w:val="0000FF"/>
              </w:rPr>
              <w:t>日股份</w:t>
            </w:r>
            <w:proofErr w:type="gramEnd"/>
            <w:r>
              <w:rPr>
                <w:rFonts w:hint="eastAsia"/>
                <w:b/>
                <w:color w:val="0000FF"/>
              </w:rPr>
              <w:t>情况，及公司股份托管在</w:t>
            </w:r>
            <w:r>
              <w:rPr>
                <w:rFonts w:hint="eastAsia"/>
                <w:b/>
                <w:color w:val="0000FF"/>
              </w:rPr>
              <w:t>CCASS</w:t>
            </w:r>
            <w:r>
              <w:rPr>
                <w:rFonts w:hint="eastAsia"/>
                <w:b/>
                <w:color w:val="0000FF"/>
              </w:rPr>
              <w:t>与抵押银行而进行统计汇总</w:t>
            </w:r>
          </w:p>
        </w:tc>
      </w:tr>
    </w:tbl>
    <w:p w:rsidR="00DA420F" w:rsidRDefault="00DA420F" w:rsidP="008326FD">
      <w:pPr>
        <w:pStyle w:val="4"/>
        <w:numPr>
          <w:ilvl w:val="0"/>
          <w:numId w:val="6"/>
        </w:numPr>
      </w:pPr>
      <w:r>
        <w:rPr>
          <w:rFonts w:hint="eastAsia"/>
        </w:rPr>
        <w:t>行动状态分析</w:t>
      </w:r>
    </w:p>
    <w:tbl>
      <w:tblPr>
        <w:tblStyle w:val="a8"/>
        <w:tblW w:w="8952" w:type="dxa"/>
        <w:tblInd w:w="-149" w:type="dxa"/>
        <w:tblLook w:val="04A0"/>
      </w:tblPr>
      <w:tblGrid>
        <w:gridCol w:w="697"/>
        <w:gridCol w:w="1656"/>
        <w:gridCol w:w="534"/>
        <w:gridCol w:w="628"/>
        <w:gridCol w:w="542"/>
        <w:gridCol w:w="1014"/>
        <w:gridCol w:w="629"/>
        <w:gridCol w:w="542"/>
        <w:gridCol w:w="542"/>
        <w:gridCol w:w="542"/>
        <w:gridCol w:w="542"/>
        <w:gridCol w:w="542"/>
        <w:gridCol w:w="542"/>
      </w:tblGrid>
      <w:tr w:rsidR="00DA420F" w:rsidRPr="004A536D" w:rsidTr="00ED213C">
        <w:tc>
          <w:tcPr>
            <w:tcW w:w="697" w:type="dxa"/>
            <w:vMerge w:val="restart"/>
            <w:shd w:val="clear" w:color="auto" w:fill="D9D9D9" w:themeFill="background1" w:themeFillShade="D9"/>
          </w:tcPr>
          <w:p w:rsidR="00DA420F" w:rsidRPr="004A536D" w:rsidRDefault="00DA420F" w:rsidP="000425A0">
            <w:pPr>
              <w:rPr>
                <w:b/>
                <w:color w:val="C00000"/>
              </w:rPr>
            </w:pPr>
            <w:r>
              <w:rPr>
                <w:rFonts w:hint="eastAsia"/>
                <w:b/>
                <w:color w:val="C00000"/>
              </w:rPr>
              <w:t>公司行动</w:t>
            </w:r>
          </w:p>
        </w:tc>
        <w:tc>
          <w:tcPr>
            <w:tcW w:w="1656" w:type="dxa"/>
            <w:vMerge w:val="restart"/>
            <w:shd w:val="clear" w:color="auto" w:fill="D9D9D9" w:themeFill="background1" w:themeFillShade="D9"/>
          </w:tcPr>
          <w:p w:rsidR="00DA420F" w:rsidRPr="004A536D" w:rsidRDefault="00DA420F" w:rsidP="000425A0">
            <w:pPr>
              <w:rPr>
                <w:b/>
                <w:color w:val="C00000"/>
              </w:rPr>
            </w:pPr>
            <w:r>
              <w:rPr>
                <w:rFonts w:hint="eastAsia"/>
                <w:b/>
                <w:color w:val="C00000"/>
              </w:rPr>
              <w:t>行动阶段</w:t>
            </w:r>
          </w:p>
        </w:tc>
        <w:tc>
          <w:tcPr>
            <w:tcW w:w="534" w:type="dxa"/>
            <w:vMerge w:val="restart"/>
            <w:shd w:val="clear" w:color="auto" w:fill="D9D9D9" w:themeFill="background1" w:themeFillShade="D9"/>
          </w:tcPr>
          <w:p w:rsidR="00DA420F" w:rsidRDefault="00DA420F" w:rsidP="000425A0">
            <w:pPr>
              <w:rPr>
                <w:b/>
                <w:color w:val="C00000"/>
              </w:rPr>
            </w:pPr>
            <w:r>
              <w:rPr>
                <w:rFonts w:hint="eastAsia"/>
                <w:b/>
                <w:color w:val="C00000"/>
              </w:rPr>
              <w:t>文件</w:t>
            </w:r>
          </w:p>
          <w:p w:rsidR="00DA420F" w:rsidRPr="004A536D" w:rsidRDefault="00DA420F" w:rsidP="000425A0">
            <w:pPr>
              <w:rPr>
                <w:b/>
                <w:color w:val="C00000"/>
              </w:rPr>
            </w:pPr>
            <w:r>
              <w:rPr>
                <w:rFonts w:hint="eastAsia"/>
                <w:b/>
                <w:color w:val="C00000"/>
              </w:rPr>
              <w:t>读取</w:t>
            </w:r>
          </w:p>
        </w:tc>
        <w:tc>
          <w:tcPr>
            <w:tcW w:w="628" w:type="dxa"/>
            <w:vMerge w:val="restart"/>
            <w:shd w:val="clear" w:color="auto" w:fill="D9D9D9" w:themeFill="background1" w:themeFillShade="D9"/>
          </w:tcPr>
          <w:p w:rsidR="00DA420F" w:rsidRDefault="00DA420F" w:rsidP="000425A0">
            <w:pPr>
              <w:rPr>
                <w:b/>
                <w:color w:val="C00000"/>
              </w:rPr>
            </w:pPr>
            <w:r>
              <w:rPr>
                <w:rFonts w:hint="eastAsia"/>
                <w:b/>
                <w:color w:val="C00000"/>
              </w:rPr>
              <w:t>股份分</w:t>
            </w:r>
          </w:p>
          <w:p w:rsidR="00DA420F" w:rsidRPr="004A536D" w:rsidRDefault="00DA420F" w:rsidP="000425A0">
            <w:pPr>
              <w:rPr>
                <w:b/>
                <w:color w:val="C00000"/>
              </w:rPr>
            </w:pPr>
            <w:r>
              <w:rPr>
                <w:rFonts w:hint="eastAsia"/>
                <w:b/>
                <w:color w:val="C00000"/>
              </w:rPr>
              <w:t>配</w:t>
            </w:r>
            <w:r>
              <w:rPr>
                <w:rFonts w:hint="eastAsia"/>
                <w:b/>
                <w:color w:val="C00000"/>
              </w:rPr>
              <w:t>(</w:t>
            </w:r>
            <w:r>
              <w:rPr>
                <w:rFonts w:hint="eastAsia"/>
                <w:b/>
                <w:color w:val="C00000"/>
              </w:rPr>
              <w:t>处理</w:t>
            </w:r>
            <w:r>
              <w:rPr>
                <w:rFonts w:hint="eastAsia"/>
                <w:b/>
                <w:color w:val="C00000"/>
              </w:rPr>
              <w:t>)</w:t>
            </w:r>
          </w:p>
        </w:tc>
        <w:tc>
          <w:tcPr>
            <w:tcW w:w="5437" w:type="dxa"/>
            <w:gridSpan w:val="9"/>
            <w:shd w:val="clear" w:color="auto" w:fill="D9D9D9" w:themeFill="background1" w:themeFillShade="D9"/>
          </w:tcPr>
          <w:p w:rsidR="00DA420F" w:rsidRPr="004A536D" w:rsidRDefault="00DA420F" w:rsidP="000425A0">
            <w:pPr>
              <w:jc w:val="center"/>
              <w:rPr>
                <w:b/>
                <w:color w:val="C00000"/>
              </w:rPr>
            </w:pPr>
            <w:r>
              <w:rPr>
                <w:rFonts w:hint="eastAsia"/>
                <w:b/>
                <w:color w:val="C00000"/>
              </w:rPr>
              <w:t>状态</w:t>
            </w:r>
          </w:p>
        </w:tc>
      </w:tr>
      <w:tr w:rsidR="00DA420F" w:rsidRPr="004A536D" w:rsidTr="00ED213C">
        <w:tc>
          <w:tcPr>
            <w:tcW w:w="697" w:type="dxa"/>
            <w:vMerge/>
            <w:shd w:val="clear" w:color="auto" w:fill="D9D9D9" w:themeFill="background1" w:themeFillShade="D9"/>
          </w:tcPr>
          <w:p w:rsidR="00DA420F" w:rsidRDefault="00DA420F" w:rsidP="000425A0">
            <w:pPr>
              <w:rPr>
                <w:b/>
                <w:color w:val="C00000"/>
              </w:rPr>
            </w:pPr>
          </w:p>
        </w:tc>
        <w:tc>
          <w:tcPr>
            <w:tcW w:w="1656" w:type="dxa"/>
            <w:vMerge/>
            <w:shd w:val="clear" w:color="auto" w:fill="D9D9D9" w:themeFill="background1" w:themeFillShade="D9"/>
          </w:tcPr>
          <w:p w:rsidR="00DA420F" w:rsidRDefault="00DA420F" w:rsidP="000425A0">
            <w:pPr>
              <w:rPr>
                <w:b/>
                <w:color w:val="C00000"/>
              </w:rPr>
            </w:pPr>
          </w:p>
        </w:tc>
        <w:tc>
          <w:tcPr>
            <w:tcW w:w="534" w:type="dxa"/>
            <w:vMerge/>
            <w:shd w:val="clear" w:color="auto" w:fill="D9D9D9" w:themeFill="background1" w:themeFillShade="D9"/>
          </w:tcPr>
          <w:p w:rsidR="00DA420F" w:rsidRDefault="00DA420F" w:rsidP="000425A0">
            <w:pPr>
              <w:rPr>
                <w:b/>
                <w:color w:val="C00000"/>
              </w:rPr>
            </w:pPr>
          </w:p>
        </w:tc>
        <w:tc>
          <w:tcPr>
            <w:tcW w:w="628" w:type="dxa"/>
            <w:vMerge/>
            <w:shd w:val="clear" w:color="auto" w:fill="D9D9D9" w:themeFill="background1" w:themeFillShade="D9"/>
          </w:tcPr>
          <w:p w:rsidR="00DA420F" w:rsidRDefault="00DA420F" w:rsidP="000425A0">
            <w:pPr>
              <w:rPr>
                <w:b/>
                <w:color w:val="C00000"/>
              </w:rPr>
            </w:pPr>
          </w:p>
        </w:tc>
        <w:tc>
          <w:tcPr>
            <w:tcW w:w="542" w:type="dxa"/>
            <w:shd w:val="clear" w:color="auto" w:fill="D9D9D9" w:themeFill="background1" w:themeFillShade="D9"/>
          </w:tcPr>
          <w:p w:rsidR="00DA420F" w:rsidRPr="000E285E" w:rsidRDefault="00DA420F" w:rsidP="000425A0">
            <w:pPr>
              <w:rPr>
                <w:b/>
                <w:color w:val="0000FF"/>
              </w:rPr>
            </w:pPr>
            <w:r>
              <w:rPr>
                <w:rFonts w:hint="eastAsia"/>
                <w:b/>
                <w:color w:val="0000FF"/>
              </w:rPr>
              <w:t>初态</w:t>
            </w:r>
          </w:p>
        </w:tc>
        <w:tc>
          <w:tcPr>
            <w:tcW w:w="1014"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文件</w:t>
            </w:r>
          </w:p>
          <w:p w:rsidR="00DA420F" w:rsidRPr="000E285E" w:rsidRDefault="00DA420F" w:rsidP="000425A0">
            <w:pPr>
              <w:rPr>
                <w:b/>
                <w:color w:val="0000FF"/>
              </w:rPr>
            </w:pPr>
            <w:r w:rsidRPr="000E285E">
              <w:rPr>
                <w:rFonts w:hint="eastAsia"/>
                <w:b/>
                <w:color w:val="0000FF"/>
              </w:rPr>
              <w:t>读取</w:t>
            </w:r>
          </w:p>
        </w:tc>
        <w:tc>
          <w:tcPr>
            <w:tcW w:w="629"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w:t>
            </w:r>
            <w:r w:rsidRPr="000E285E">
              <w:rPr>
                <w:rFonts w:hint="eastAsia"/>
                <w:b/>
                <w:color w:val="0000FF"/>
              </w:rPr>
              <w:t>处理</w:t>
            </w:r>
            <w:r w:rsidRPr="000E285E">
              <w:rPr>
                <w:rFonts w:hint="eastAsia"/>
                <w:b/>
                <w:color w:val="0000FF"/>
              </w:rPr>
              <w:t>)</w:t>
            </w:r>
          </w:p>
          <w:p w:rsidR="00DA420F" w:rsidRPr="000E285E" w:rsidRDefault="00DA420F" w:rsidP="000425A0">
            <w:pPr>
              <w:rPr>
                <w:b/>
                <w:color w:val="0000FF"/>
              </w:rPr>
            </w:pPr>
            <w:r w:rsidRPr="000E285E">
              <w:rPr>
                <w:rFonts w:hint="eastAsia"/>
                <w:b/>
                <w:color w:val="0000FF"/>
              </w:rPr>
              <w:t>复核</w:t>
            </w:r>
          </w:p>
        </w:tc>
        <w:tc>
          <w:tcPr>
            <w:tcW w:w="542"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权益</w:t>
            </w:r>
          </w:p>
          <w:p w:rsidR="00DA420F" w:rsidRPr="000E285E" w:rsidRDefault="00DA420F" w:rsidP="000425A0">
            <w:pPr>
              <w:rPr>
                <w:b/>
                <w:color w:val="0000FF"/>
              </w:rPr>
            </w:pPr>
            <w:r w:rsidRPr="000E285E">
              <w:rPr>
                <w:rFonts w:hint="eastAsia"/>
                <w:b/>
                <w:color w:val="0000FF"/>
              </w:rPr>
              <w:t>分配</w:t>
            </w:r>
          </w:p>
        </w:tc>
        <w:tc>
          <w:tcPr>
            <w:tcW w:w="542"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权益</w:t>
            </w:r>
          </w:p>
          <w:p w:rsidR="00DA420F" w:rsidRPr="000E285E" w:rsidRDefault="00DA420F" w:rsidP="000425A0">
            <w:pPr>
              <w:rPr>
                <w:b/>
                <w:color w:val="0000FF"/>
              </w:rPr>
            </w:pPr>
            <w:r w:rsidRPr="000E285E">
              <w:rPr>
                <w:rFonts w:hint="eastAsia"/>
                <w:b/>
                <w:color w:val="0000FF"/>
              </w:rPr>
              <w:t>确认</w:t>
            </w:r>
          </w:p>
        </w:tc>
        <w:tc>
          <w:tcPr>
            <w:tcW w:w="542"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信息</w:t>
            </w:r>
          </w:p>
          <w:p w:rsidR="00DA420F" w:rsidRPr="000E285E" w:rsidRDefault="00DA420F" w:rsidP="000425A0">
            <w:pPr>
              <w:rPr>
                <w:b/>
                <w:color w:val="0000FF"/>
              </w:rPr>
            </w:pPr>
            <w:r w:rsidRPr="000E285E">
              <w:rPr>
                <w:rFonts w:hint="eastAsia"/>
                <w:b/>
                <w:color w:val="0000FF"/>
              </w:rPr>
              <w:t>发布</w:t>
            </w:r>
          </w:p>
        </w:tc>
        <w:tc>
          <w:tcPr>
            <w:tcW w:w="542"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行权</w:t>
            </w:r>
          </w:p>
          <w:p w:rsidR="00DA420F" w:rsidRPr="000E285E" w:rsidRDefault="00DA420F" w:rsidP="000425A0">
            <w:pPr>
              <w:rPr>
                <w:b/>
                <w:color w:val="0000FF"/>
              </w:rPr>
            </w:pPr>
            <w:r>
              <w:rPr>
                <w:rFonts w:hint="eastAsia"/>
                <w:b/>
                <w:color w:val="0000FF"/>
              </w:rPr>
              <w:t>统计</w:t>
            </w:r>
          </w:p>
        </w:tc>
        <w:tc>
          <w:tcPr>
            <w:tcW w:w="542"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行权</w:t>
            </w:r>
          </w:p>
          <w:p w:rsidR="00DA420F" w:rsidRPr="000E285E" w:rsidRDefault="00DA420F" w:rsidP="000425A0">
            <w:pPr>
              <w:rPr>
                <w:b/>
                <w:color w:val="0000FF"/>
              </w:rPr>
            </w:pPr>
            <w:r>
              <w:rPr>
                <w:rFonts w:hint="eastAsia"/>
                <w:b/>
                <w:color w:val="0000FF"/>
              </w:rPr>
              <w:t>确认</w:t>
            </w:r>
          </w:p>
        </w:tc>
        <w:tc>
          <w:tcPr>
            <w:tcW w:w="542" w:type="dxa"/>
            <w:shd w:val="clear" w:color="auto" w:fill="D9D9D9" w:themeFill="background1" w:themeFillShade="D9"/>
          </w:tcPr>
          <w:p w:rsidR="00DA420F" w:rsidRPr="000E285E" w:rsidRDefault="00DA420F" w:rsidP="000425A0">
            <w:pPr>
              <w:rPr>
                <w:b/>
                <w:color w:val="0000FF"/>
              </w:rPr>
            </w:pPr>
            <w:r w:rsidRPr="000E285E">
              <w:rPr>
                <w:rFonts w:hint="eastAsia"/>
                <w:b/>
                <w:color w:val="0000FF"/>
              </w:rPr>
              <w:t>归档</w:t>
            </w:r>
          </w:p>
        </w:tc>
      </w:tr>
      <w:tr w:rsidR="00DA420F" w:rsidTr="004F3C82">
        <w:tc>
          <w:tcPr>
            <w:tcW w:w="697" w:type="dxa"/>
            <w:vMerge w:val="restart"/>
          </w:tcPr>
          <w:p w:rsidR="00DA420F" w:rsidRDefault="00DA420F" w:rsidP="000425A0"/>
          <w:p w:rsidR="00DA420F" w:rsidRDefault="00DA420F" w:rsidP="000425A0"/>
          <w:p w:rsidR="00DA420F" w:rsidRDefault="00DA420F" w:rsidP="000425A0">
            <w:r>
              <w:rPr>
                <w:rFonts w:hint="eastAsia"/>
              </w:rPr>
              <w:t>投票行动</w:t>
            </w:r>
          </w:p>
        </w:tc>
        <w:tc>
          <w:tcPr>
            <w:tcW w:w="1656" w:type="dxa"/>
          </w:tcPr>
          <w:p w:rsidR="00DA420F" w:rsidRDefault="003C63A3" w:rsidP="000425A0">
            <w:r>
              <w:rPr>
                <w:rFonts w:asciiTheme="minorEastAsia" w:hAnsiTheme="minorEastAsia" w:cs="华文仿宋" w:hint="eastAsia"/>
                <w:color w:val="000000"/>
                <w:kern w:val="0"/>
                <w:szCs w:val="21"/>
              </w:rPr>
              <w:t>投票通知</w:t>
            </w:r>
          </w:p>
        </w:tc>
        <w:tc>
          <w:tcPr>
            <w:tcW w:w="534" w:type="dxa"/>
          </w:tcPr>
          <w:p w:rsidR="00DA420F" w:rsidRPr="00127C1D" w:rsidRDefault="00DA420F" w:rsidP="000425A0">
            <w:pPr>
              <w:jc w:val="center"/>
              <w:rPr>
                <w:b/>
                <w:color w:val="0000FF"/>
              </w:rPr>
            </w:pPr>
            <w:r>
              <w:rPr>
                <w:rFonts w:hint="eastAsia"/>
              </w:rPr>
              <w:t>否</w:t>
            </w:r>
          </w:p>
        </w:tc>
        <w:tc>
          <w:tcPr>
            <w:tcW w:w="628" w:type="dxa"/>
          </w:tcPr>
          <w:p w:rsidR="00DA420F" w:rsidRDefault="00442C27" w:rsidP="000425A0">
            <w:pPr>
              <w:jc w:val="center"/>
            </w:pPr>
            <w:r>
              <w:rPr>
                <w:rFonts w:hint="eastAsia"/>
              </w:rPr>
              <w:t>是</w:t>
            </w:r>
          </w:p>
        </w:tc>
        <w:tc>
          <w:tcPr>
            <w:tcW w:w="542" w:type="dxa"/>
            <w:shd w:val="clear" w:color="auto" w:fill="FFFFFF" w:themeFill="background1"/>
          </w:tcPr>
          <w:p w:rsidR="00DA420F" w:rsidRPr="00EA4840" w:rsidRDefault="00DA420F" w:rsidP="000425A0">
            <w:pPr>
              <w:jc w:val="center"/>
              <w:rPr>
                <w:rFonts w:asciiTheme="minorEastAsia" w:hAnsiTheme="minorEastAsia"/>
                <w:b/>
                <w:color w:val="FFFF00"/>
              </w:rPr>
            </w:pPr>
          </w:p>
        </w:tc>
        <w:tc>
          <w:tcPr>
            <w:tcW w:w="1014" w:type="dxa"/>
            <w:shd w:val="clear" w:color="auto" w:fill="FFFFFF" w:themeFill="background1"/>
          </w:tcPr>
          <w:p w:rsidR="00DA420F" w:rsidRPr="00DA420F" w:rsidRDefault="00DA420F" w:rsidP="000425A0">
            <w:pPr>
              <w:jc w:val="center"/>
              <w:rPr>
                <w:b/>
                <w:color w:val="000000" w:themeColor="text1"/>
              </w:rPr>
            </w:pPr>
            <w:r w:rsidRPr="00DA420F">
              <w:rPr>
                <w:rFonts w:hint="eastAsia"/>
                <w:b/>
                <w:color w:val="000000" w:themeColor="text1"/>
              </w:rPr>
              <w:t>手</w:t>
            </w:r>
            <w:r w:rsidR="00ED213C">
              <w:rPr>
                <w:rFonts w:hint="eastAsia"/>
                <w:b/>
                <w:color w:val="000000" w:themeColor="text1"/>
              </w:rPr>
              <w:t>工输入</w:t>
            </w:r>
            <w:r>
              <w:rPr>
                <w:rFonts w:hint="eastAsia"/>
                <w:b/>
                <w:color w:val="000000" w:themeColor="text1"/>
              </w:rPr>
              <w:t>代替</w:t>
            </w:r>
          </w:p>
        </w:tc>
        <w:tc>
          <w:tcPr>
            <w:tcW w:w="629" w:type="dxa"/>
            <w:shd w:val="clear" w:color="auto" w:fill="0F243E" w:themeFill="text2" w:themeFillShade="80"/>
          </w:tcPr>
          <w:p w:rsidR="00DA420F" w:rsidRPr="00EA4840" w:rsidRDefault="00DA420F" w:rsidP="000425A0">
            <w:pPr>
              <w:jc w:val="center"/>
              <w:rPr>
                <w:b/>
                <w:color w:val="FFFF00"/>
              </w:rPr>
            </w:pPr>
            <w:r w:rsidRPr="00EA4840">
              <w:rPr>
                <w:rFonts w:asciiTheme="minorEastAsia" w:hAnsiTheme="minorEastAsia" w:hint="eastAsia"/>
                <w:b/>
                <w:color w:val="FFFF00"/>
              </w:rPr>
              <w:t>√</w:t>
            </w:r>
          </w:p>
        </w:tc>
        <w:tc>
          <w:tcPr>
            <w:tcW w:w="542" w:type="dxa"/>
            <w:shd w:val="clear" w:color="auto" w:fill="FFFFFF" w:themeFill="background1"/>
          </w:tcPr>
          <w:p w:rsidR="00DA420F" w:rsidRPr="00EA4840" w:rsidRDefault="00DA420F" w:rsidP="000425A0">
            <w:pPr>
              <w:jc w:val="center"/>
              <w:rPr>
                <w:b/>
                <w:color w:val="FFFF00"/>
              </w:rPr>
            </w:pPr>
          </w:p>
        </w:tc>
        <w:tc>
          <w:tcPr>
            <w:tcW w:w="542" w:type="dxa"/>
            <w:shd w:val="clear" w:color="auto" w:fill="FFFFFF" w:themeFill="background1"/>
          </w:tcPr>
          <w:p w:rsidR="00DA420F" w:rsidRPr="00EA4840" w:rsidRDefault="00DA420F" w:rsidP="000425A0">
            <w:pPr>
              <w:jc w:val="center"/>
              <w:rPr>
                <w:b/>
                <w:color w:val="FFFF00"/>
              </w:rPr>
            </w:pPr>
          </w:p>
        </w:tc>
        <w:tc>
          <w:tcPr>
            <w:tcW w:w="542" w:type="dxa"/>
            <w:shd w:val="clear" w:color="auto" w:fill="0F243E" w:themeFill="text2" w:themeFillShade="80"/>
          </w:tcPr>
          <w:p w:rsidR="00DA420F" w:rsidRPr="00EA4840" w:rsidRDefault="00DA420F" w:rsidP="000425A0">
            <w:pPr>
              <w:jc w:val="center"/>
              <w:rPr>
                <w:b/>
                <w:color w:val="FFFF00"/>
              </w:rPr>
            </w:pPr>
            <w:r w:rsidRPr="00EA4840">
              <w:rPr>
                <w:rFonts w:asciiTheme="minorEastAsia" w:hAnsiTheme="minorEastAsia" w:hint="eastAsia"/>
                <w:b/>
                <w:color w:val="FFFF00"/>
              </w:rPr>
              <w:t>√</w:t>
            </w:r>
          </w:p>
        </w:tc>
        <w:tc>
          <w:tcPr>
            <w:tcW w:w="542" w:type="dxa"/>
          </w:tcPr>
          <w:p w:rsidR="00DA420F" w:rsidRPr="00EA4840" w:rsidRDefault="00DA420F" w:rsidP="000425A0">
            <w:pPr>
              <w:jc w:val="center"/>
              <w:rPr>
                <w:b/>
                <w:color w:val="FFFF00"/>
              </w:rPr>
            </w:pPr>
          </w:p>
        </w:tc>
        <w:tc>
          <w:tcPr>
            <w:tcW w:w="542" w:type="dxa"/>
            <w:shd w:val="clear" w:color="auto" w:fill="auto"/>
          </w:tcPr>
          <w:p w:rsidR="00DA420F" w:rsidRPr="00EA4840" w:rsidRDefault="00DA420F" w:rsidP="000425A0">
            <w:pPr>
              <w:jc w:val="center"/>
              <w:rPr>
                <w:rFonts w:asciiTheme="minorEastAsia" w:hAnsiTheme="minorEastAsia"/>
                <w:b/>
                <w:color w:val="FFFF00"/>
              </w:rPr>
            </w:pPr>
          </w:p>
        </w:tc>
        <w:tc>
          <w:tcPr>
            <w:tcW w:w="542" w:type="dxa"/>
            <w:shd w:val="clear" w:color="auto" w:fill="0F243E" w:themeFill="text2" w:themeFillShade="80"/>
          </w:tcPr>
          <w:p w:rsidR="00DA420F" w:rsidRPr="00EA4840" w:rsidRDefault="00DA420F" w:rsidP="000425A0">
            <w:pPr>
              <w:jc w:val="center"/>
              <w:rPr>
                <w:b/>
                <w:color w:val="FFFF00"/>
              </w:rPr>
            </w:pPr>
            <w:r w:rsidRPr="00EA4840">
              <w:rPr>
                <w:rFonts w:asciiTheme="minorEastAsia" w:hAnsiTheme="minorEastAsia" w:hint="eastAsia"/>
                <w:b/>
                <w:color w:val="FFFF00"/>
              </w:rPr>
              <w:t>√</w:t>
            </w:r>
          </w:p>
        </w:tc>
      </w:tr>
      <w:tr w:rsidR="00DA420F" w:rsidTr="00702874">
        <w:tc>
          <w:tcPr>
            <w:tcW w:w="697" w:type="dxa"/>
            <w:vMerge/>
          </w:tcPr>
          <w:p w:rsidR="00DA420F" w:rsidRDefault="00DA420F" w:rsidP="000425A0"/>
        </w:tc>
        <w:tc>
          <w:tcPr>
            <w:tcW w:w="1656" w:type="dxa"/>
          </w:tcPr>
          <w:p w:rsidR="00DA420F" w:rsidRDefault="00DA420F" w:rsidP="000425A0">
            <w:r>
              <w:rPr>
                <w:rFonts w:hint="eastAsia"/>
              </w:rPr>
              <w:t>客户投票</w:t>
            </w:r>
          </w:p>
        </w:tc>
        <w:tc>
          <w:tcPr>
            <w:tcW w:w="534" w:type="dxa"/>
          </w:tcPr>
          <w:p w:rsidR="00DA420F" w:rsidRDefault="00DA420F" w:rsidP="000425A0">
            <w:pPr>
              <w:jc w:val="center"/>
            </w:pPr>
            <w:r>
              <w:rPr>
                <w:rFonts w:hint="eastAsia"/>
              </w:rPr>
              <w:t>否</w:t>
            </w:r>
          </w:p>
        </w:tc>
        <w:tc>
          <w:tcPr>
            <w:tcW w:w="628" w:type="dxa"/>
          </w:tcPr>
          <w:p w:rsidR="00DA420F" w:rsidRDefault="00DA420F" w:rsidP="000425A0">
            <w:pPr>
              <w:jc w:val="center"/>
            </w:pPr>
            <w:r>
              <w:rPr>
                <w:rFonts w:hint="eastAsia"/>
              </w:rPr>
              <w:t>否</w:t>
            </w:r>
          </w:p>
        </w:tc>
        <w:tc>
          <w:tcPr>
            <w:tcW w:w="542" w:type="dxa"/>
            <w:shd w:val="clear" w:color="auto" w:fill="FFFFFF" w:themeFill="background1"/>
          </w:tcPr>
          <w:p w:rsidR="00DA420F" w:rsidRPr="00EA4840" w:rsidRDefault="00DA420F" w:rsidP="000425A0">
            <w:pPr>
              <w:jc w:val="center"/>
              <w:rPr>
                <w:b/>
                <w:color w:val="FFFF00"/>
              </w:rPr>
            </w:pPr>
          </w:p>
        </w:tc>
        <w:tc>
          <w:tcPr>
            <w:tcW w:w="1014" w:type="dxa"/>
            <w:shd w:val="clear" w:color="auto" w:fill="FFFFFF" w:themeFill="background1"/>
          </w:tcPr>
          <w:p w:rsidR="00DA420F" w:rsidRPr="00EA4840" w:rsidRDefault="00DA420F" w:rsidP="000425A0">
            <w:pPr>
              <w:jc w:val="center"/>
              <w:rPr>
                <w:b/>
                <w:color w:val="FFFF00"/>
              </w:rPr>
            </w:pPr>
          </w:p>
        </w:tc>
        <w:tc>
          <w:tcPr>
            <w:tcW w:w="629" w:type="dxa"/>
            <w:shd w:val="clear" w:color="auto" w:fill="FFFFFF" w:themeFill="background1"/>
          </w:tcPr>
          <w:p w:rsidR="00DA420F" w:rsidRPr="00EA4840" w:rsidRDefault="00DA420F" w:rsidP="000425A0">
            <w:pPr>
              <w:jc w:val="center"/>
              <w:rPr>
                <w:b/>
                <w:color w:val="FFFF00"/>
              </w:rPr>
            </w:pPr>
          </w:p>
        </w:tc>
        <w:tc>
          <w:tcPr>
            <w:tcW w:w="542" w:type="dxa"/>
            <w:shd w:val="clear" w:color="auto" w:fill="FFFFFF" w:themeFill="background1"/>
          </w:tcPr>
          <w:p w:rsidR="00DA420F" w:rsidRPr="00EA4840" w:rsidRDefault="00DA420F" w:rsidP="000425A0">
            <w:pPr>
              <w:jc w:val="center"/>
              <w:rPr>
                <w:b/>
                <w:color w:val="FFFF00"/>
              </w:rPr>
            </w:pPr>
          </w:p>
        </w:tc>
        <w:tc>
          <w:tcPr>
            <w:tcW w:w="542" w:type="dxa"/>
            <w:shd w:val="clear" w:color="auto" w:fill="FFFFFF" w:themeFill="background1"/>
          </w:tcPr>
          <w:p w:rsidR="00DA420F" w:rsidRPr="00EA4840" w:rsidRDefault="00DA420F" w:rsidP="000425A0">
            <w:pPr>
              <w:jc w:val="center"/>
              <w:rPr>
                <w:b/>
                <w:color w:val="FFFF00"/>
              </w:rPr>
            </w:pPr>
          </w:p>
        </w:tc>
        <w:tc>
          <w:tcPr>
            <w:tcW w:w="542" w:type="dxa"/>
            <w:shd w:val="clear" w:color="auto" w:fill="FFFFFF" w:themeFill="background1"/>
          </w:tcPr>
          <w:p w:rsidR="00DA420F" w:rsidRPr="00EA4840" w:rsidRDefault="00DA420F" w:rsidP="000425A0">
            <w:pPr>
              <w:jc w:val="center"/>
              <w:rPr>
                <w:b/>
                <w:color w:val="FFFF00"/>
              </w:rPr>
            </w:pPr>
          </w:p>
        </w:tc>
        <w:tc>
          <w:tcPr>
            <w:tcW w:w="542" w:type="dxa"/>
            <w:shd w:val="clear" w:color="auto" w:fill="FFFFFF" w:themeFill="background1"/>
          </w:tcPr>
          <w:p w:rsidR="00DA420F" w:rsidRPr="00EA4840" w:rsidRDefault="00DA420F" w:rsidP="000425A0">
            <w:pPr>
              <w:jc w:val="center"/>
              <w:rPr>
                <w:b/>
                <w:color w:val="FFFF00"/>
              </w:rPr>
            </w:pPr>
          </w:p>
        </w:tc>
        <w:tc>
          <w:tcPr>
            <w:tcW w:w="542" w:type="dxa"/>
            <w:shd w:val="clear" w:color="auto" w:fill="FFFFFF" w:themeFill="background1"/>
          </w:tcPr>
          <w:p w:rsidR="00DA420F" w:rsidRPr="00EA4840" w:rsidRDefault="00DA420F" w:rsidP="000425A0">
            <w:pPr>
              <w:jc w:val="center"/>
              <w:rPr>
                <w:rFonts w:asciiTheme="minorEastAsia" w:hAnsiTheme="minorEastAsia"/>
                <w:b/>
                <w:color w:val="FFFF00"/>
              </w:rPr>
            </w:pPr>
          </w:p>
        </w:tc>
        <w:tc>
          <w:tcPr>
            <w:tcW w:w="542" w:type="dxa"/>
            <w:shd w:val="clear" w:color="auto" w:fill="FFFFFF" w:themeFill="background1"/>
          </w:tcPr>
          <w:p w:rsidR="00DA420F" w:rsidRPr="00EA4840" w:rsidRDefault="00DA420F" w:rsidP="000425A0">
            <w:pPr>
              <w:jc w:val="center"/>
              <w:rPr>
                <w:b/>
                <w:color w:val="FFFF00"/>
              </w:rPr>
            </w:pPr>
          </w:p>
        </w:tc>
      </w:tr>
      <w:tr w:rsidR="00DA420F" w:rsidTr="00ED213C">
        <w:tc>
          <w:tcPr>
            <w:tcW w:w="697" w:type="dxa"/>
            <w:vMerge/>
          </w:tcPr>
          <w:p w:rsidR="00DA420F" w:rsidRDefault="00DA420F" w:rsidP="000425A0"/>
        </w:tc>
        <w:tc>
          <w:tcPr>
            <w:tcW w:w="1656" w:type="dxa"/>
          </w:tcPr>
          <w:p w:rsidR="00DA420F" w:rsidRDefault="00DA420F" w:rsidP="000425A0">
            <w:r>
              <w:rPr>
                <w:rFonts w:hint="eastAsia"/>
              </w:rPr>
              <w:t>统计与汇总</w:t>
            </w:r>
          </w:p>
        </w:tc>
        <w:tc>
          <w:tcPr>
            <w:tcW w:w="534" w:type="dxa"/>
          </w:tcPr>
          <w:p w:rsidR="00DA420F" w:rsidRDefault="00DA420F" w:rsidP="000425A0">
            <w:pPr>
              <w:jc w:val="center"/>
            </w:pPr>
            <w:r>
              <w:rPr>
                <w:rFonts w:hint="eastAsia"/>
              </w:rPr>
              <w:t>否</w:t>
            </w:r>
          </w:p>
        </w:tc>
        <w:tc>
          <w:tcPr>
            <w:tcW w:w="628" w:type="dxa"/>
          </w:tcPr>
          <w:p w:rsidR="00DA420F" w:rsidRDefault="00442C27" w:rsidP="000425A0">
            <w:pPr>
              <w:jc w:val="center"/>
            </w:pPr>
            <w:r>
              <w:rPr>
                <w:rFonts w:hint="eastAsia"/>
              </w:rPr>
              <w:t>是</w:t>
            </w:r>
          </w:p>
        </w:tc>
        <w:tc>
          <w:tcPr>
            <w:tcW w:w="542" w:type="dxa"/>
            <w:shd w:val="clear" w:color="auto" w:fill="002060"/>
          </w:tcPr>
          <w:p w:rsidR="00DA420F" w:rsidRPr="00EA4840" w:rsidRDefault="00DA420F" w:rsidP="000425A0">
            <w:pPr>
              <w:jc w:val="center"/>
              <w:rPr>
                <w:b/>
                <w:color w:val="FFFF00"/>
              </w:rPr>
            </w:pPr>
            <w:r w:rsidRPr="00EA4840">
              <w:rPr>
                <w:rFonts w:asciiTheme="minorEastAsia" w:hAnsiTheme="minorEastAsia" w:hint="eastAsia"/>
                <w:b/>
                <w:color w:val="FFFF00"/>
              </w:rPr>
              <w:t>√</w:t>
            </w:r>
          </w:p>
        </w:tc>
        <w:tc>
          <w:tcPr>
            <w:tcW w:w="1014" w:type="dxa"/>
          </w:tcPr>
          <w:p w:rsidR="00DA420F" w:rsidRPr="00EA4840" w:rsidRDefault="00DA420F" w:rsidP="000425A0">
            <w:pPr>
              <w:jc w:val="center"/>
              <w:rPr>
                <w:b/>
                <w:color w:val="FFFF00"/>
              </w:rPr>
            </w:pPr>
          </w:p>
        </w:tc>
        <w:tc>
          <w:tcPr>
            <w:tcW w:w="629" w:type="dxa"/>
          </w:tcPr>
          <w:p w:rsidR="00DA420F" w:rsidRPr="00EA4840" w:rsidRDefault="00DA420F" w:rsidP="000425A0">
            <w:pPr>
              <w:jc w:val="center"/>
              <w:rPr>
                <w:b/>
                <w:color w:val="FFFF00"/>
              </w:rPr>
            </w:pPr>
          </w:p>
        </w:tc>
        <w:tc>
          <w:tcPr>
            <w:tcW w:w="542" w:type="dxa"/>
          </w:tcPr>
          <w:p w:rsidR="00DA420F" w:rsidRPr="00EA4840" w:rsidRDefault="00DA420F" w:rsidP="000425A0">
            <w:pPr>
              <w:jc w:val="center"/>
              <w:rPr>
                <w:b/>
                <w:color w:val="FFFF00"/>
              </w:rPr>
            </w:pPr>
          </w:p>
        </w:tc>
        <w:tc>
          <w:tcPr>
            <w:tcW w:w="542" w:type="dxa"/>
          </w:tcPr>
          <w:p w:rsidR="00DA420F" w:rsidRPr="00EA4840" w:rsidRDefault="00DA420F" w:rsidP="000425A0">
            <w:pPr>
              <w:jc w:val="center"/>
              <w:rPr>
                <w:b/>
                <w:color w:val="FFFF00"/>
              </w:rPr>
            </w:pPr>
          </w:p>
        </w:tc>
        <w:tc>
          <w:tcPr>
            <w:tcW w:w="542" w:type="dxa"/>
          </w:tcPr>
          <w:p w:rsidR="00DA420F" w:rsidRPr="00EA4840" w:rsidRDefault="00DA420F" w:rsidP="000425A0">
            <w:pPr>
              <w:jc w:val="center"/>
              <w:rPr>
                <w:b/>
                <w:color w:val="FFFF00"/>
              </w:rPr>
            </w:pPr>
          </w:p>
        </w:tc>
        <w:tc>
          <w:tcPr>
            <w:tcW w:w="542" w:type="dxa"/>
            <w:shd w:val="clear" w:color="auto" w:fill="0F243E" w:themeFill="text2" w:themeFillShade="80"/>
          </w:tcPr>
          <w:p w:rsidR="00DA420F" w:rsidRPr="00EA4840" w:rsidRDefault="00DA420F" w:rsidP="000425A0">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DA420F" w:rsidRPr="00EA4840" w:rsidRDefault="00DA420F" w:rsidP="000425A0">
            <w:pPr>
              <w:jc w:val="center"/>
              <w:rPr>
                <w:rFonts w:asciiTheme="minorEastAsia" w:hAnsiTheme="minorEastAsia"/>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DA420F" w:rsidRPr="00EA4840" w:rsidRDefault="00DA420F" w:rsidP="000425A0">
            <w:pPr>
              <w:jc w:val="center"/>
              <w:rPr>
                <w:b/>
                <w:color w:val="FFFF00"/>
              </w:rPr>
            </w:pPr>
            <w:r w:rsidRPr="00EA4840">
              <w:rPr>
                <w:rFonts w:asciiTheme="minorEastAsia" w:hAnsiTheme="minorEastAsia" w:hint="eastAsia"/>
                <w:b/>
                <w:color w:val="FFFF00"/>
              </w:rPr>
              <w:t>√</w:t>
            </w:r>
          </w:p>
        </w:tc>
      </w:tr>
    </w:tbl>
    <w:p w:rsidR="001C7112" w:rsidRDefault="001C7112" w:rsidP="008326FD">
      <w:pPr>
        <w:pStyle w:val="4"/>
        <w:numPr>
          <w:ilvl w:val="0"/>
          <w:numId w:val="6"/>
        </w:numPr>
      </w:pPr>
      <w:r>
        <w:rPr>
          <w:rFonts w:hint="eastAsia"/>
        </w:rPr>
        <w:t>文件识别规则</w:t>
      </w:r>
    </w:p>
    <w:p w:rsidR="00011C43" w:rsidRDefault="00011C43" w:rsidP="00011C43">
      <w:pPr>
        <w:pStyle w:val="3"/>
        <w:ind w:leftChars="100" w:left="210"/>
      </w:pPr>
      <w:bookmarkStart w:id="18" w:name="_Toc326326527"/>
      <w:r>
        <w:rPr>
          <w:rFonts w:hint="eastAsia"/>
        </w:rPr>
        <w:t>公开发售</w:t>
      </w:r>
      <w:bookmarkEnd w:id="18"/>
    </w:p>
    <w:p w:rsidR="00011C43" w:rsidRDefault="00011C43" w:rsidP="008326FD">
      <w:pPr>
        <w:pStyle w:val="4"/>
        <w:numPr>
          <w:ilvl w:val="0"/>
          <w:numId w:val="54"/>
        </w:numPr>
      </w:pPr>
      <w:r>
        <w:rPr>
          <w:rFonts w:hint="eastAsia"/>
        </w:rPr>
        <w:t>CCNPT02</w:t>
      </w:r>
      <w:r>
        <w:rPr>
          <w:rFonts w:hint="eastAsia"/>
        </w:rPr>
        <w:t>文件数据描述</w:t>
      </w:r>
    </w:p>
    <w:p w:rsidR="00011C43" w:rsidRDefault="00011C43" w:rsidP="00D8103E">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公开发售分为四个阶段，如下：</w:t>
      </w:r>
    </w:p>
    <w:p w:rsidR="00011C43" w:rsidRPr="00011C43" w:rsidRDefault="00011C43" w:rsidP="008326FD">
      <w:pPr>
        <w:pStyle w:val="a7"/>
        <w:numPr>
          <w:ilvl w:val="0"/>
          <w:numId w:val="55"/>
        </w:numPr>
        <w:autoSpaceDE w:val="0"/>
        <w:autoSpaceDN w:val="0"/>
        <w:adjustRightInd w:val="0"/>
        <w:spacing w:line="360" w:lineRule="auto"/>
        <w:ind w:leftChars="200" w:firstLineChars="0"/>
        <w:jc w:val="left"/>
        <w:rPr>
          <w:rFonts w:asciiTheme="minorEastAsia" w:hAnsiTheme="minorEastAsia" w:cs="华文仿宋"/>
          <w:color w:val="000000"/>
          <w:kern w:val="0"/>
          <w:szCs w:val="21"/>
        </w:rPr>
      </w:pPr>
      <w:r w:rsidRPr="00011C43">
        <w:rPr>
          <w:rFonts w:asciiTheme="minorEastAsia" w:hAnsiTheme="minorEastAsia" w:cs="华文仿宋" w:hint="eastAsia"/>
          <w:color w:val="000000"/>
          <w:kern w:val="0"/>
          <w:szCs w:val="21"/>
        </w:rPr>
        <w:t>提前通知阶段：在CCNPT02文件中有</w:t>
      </w:r>
      <w:r w:rsidRPr="00011C43">
        <w:rPr>
          <w:rFonts w:asciiTheme="minorEastAsia" w:hAnsiTheme="minorEastAsia" w:cs="华文仿宋"/>
          <w:color w:val="000000"/>
          <w:kern w:val="0"/>
          <w:szCs w:val="21"/>
        </w:rPr>
        <w:t>“</w:t>
      </w:r>
      <w:r w:rsidR="00D8103E" w:rsidRPr="0016060E">
        <w:rPr>
          <w:color w:val="C00000"/>
        </w:rPr>
        <w:t>Benefit Entitlement</w:t>
      </w:r>
      <w:r w:rsidRPr="00011C43">
        <w:rPr>
          <w:rFonts w:asciiTheme="minorEastAsia" w:hAnsiTheme="minorEastAsia" w:cs="华文仿宋"/>
          <w:color w:val="000000"/>
          <w:kern w:val="0"/>
          <w:szCs w:val="21"/>
        </w:rPr>
        <w:t>”</w:t>
      </w:r>
      <w:r w:rsidR="00D8103E">
        <w:rPr>
          <w:rFonts w:asciiTheme="minorEastAsia" w:hAnsiTheme="minorEastAsia" w:cs="华文仿宋" w:hint="eastAsia"/>
          <w:color w:val="000000"/>
          <w:kern w:val="0"/>
          <w:szCs w:val="21"/>
        </w:rPr>
        <w:t xml:space="preserve"> </w:t>
      </w:r>
      <w:r w:rsidRPr="00011C43">
        <w:rPr>
          <w:rFonts w:asciiTheme="minorEastAsia" w:hAnsiTheme="minorEastAsia" w:cs="华文仿宋" w:hint="eastAsia"/>
          <w:color w:val="000000"/>
          <w:kern w:val="0"/>
          <w:szCs w:val="21"/>
        </w:rPr>
        <w:t>；</w:t>
      </w:r>
    </w:p>
    <w:p w:rsidR="00011C43" w:rsidRDefault="00D8103E" w:rsidP="008326FD">
      <w:pPr>
        <w:pStyle w:val="a7"/>
        <w:numPr>
          <w:ilvl w:val="0"/>
          <w:numId w:val="55"/>
        </w:numPr>
        <w:autoSpaceDE w:val="0"/>
        <w:autoSpaceDN w:val="0"/>
        <w:adjustRightInd w:val="0"/>
        <w:spacing w:line="360" w:lineRule="auto"/>
        <w:ind w:leftChars="200"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w:t>
      </w:r>
      <w:r w:rsidR="00011C43">
        <w:rPr>
          <w:rFonts w:asciiTheme="minorEastAsia" w:hAnsiTheme="minorEastAsia" w:cs="华文仿宋" w:hint="eastAsia"/>
          <w:color w:val="000000"/>
          <w:kern w:val="0"/>
          <w:szCs w:val="21"/>
        </w:rPr>
        <w:t>股权分配：按股权登记日发送购股权，在</w:t>
      </w:r>
      <w:r w:rsidR="00011C43" w:rsidRPr="00011C43">
        <w:rPr>
          <w:rFonts w:asciiTheme="minorEastAsia" w:hAnsiTheme="minorEastAsia" w:cs="华文仿宋" w:hint="eastAsia"/>
          <w:color w:val="000000"/>
          <w:kern w:val="0"/>
          <w:szCs w:val="21"/>
        </w:rPr>
        <w:t>CCNPT02文件中</w:t>
      </w:r>
      <w:r w:rsidR="00011C43">
        <w:rPr>
          <w:rFonts w:asciiTheme="minorEastAsia" w:hAnsiTheme="minorEastAsia" w:cs="华文仿宋" w:hint="eastAsia"/>
          <w:color w:val="000000"/>
          <w:kern w:val="0"/>
          <w:szCs w:val="21"/>
        </w:rPr>
        <w:t>有“</w:t>
      </w:r>
      <w:r w:rsidRPr="0016060E">
        <w:rPr>
          <w:color w:val="C00000"/>
        </w:rPr>
        <w:t>Benefit Entitlement</w:t>
      </w:r>
      <w:r w:rsidR="00011C43">
        <w:rPr>
          <w:rFonts w:asciiTheme="minorEastAsia" w:hAnsiTheme="minorEastAsia" w:cs="华文仿宋" w:hint="eastAsia"/>
          <w:color w:val="000000"/>
          <w:kern w:val="0"/>
          <w:szCs w:val="21"/>
        </w:rPr>
        <w:t>”数据；</w:t>
      </w:r>
    </w:p>
    <w:p w:rsidR="00011C43" w:rsidRDefault="00442C27" w:rsidP="008326FD">
      <w:pPr>
        <w:pStyle w:val="a7"/>
        <w:numPr>
          <w:ilvl w:val="0"/>
          <w:numId w:val="55"/>
        </w:numPr>
        <w:autoSpaceDE w:val="0"/>
        <w:autoSpaceDN w:val="0"/>
        <w:adjustRightInd w:val="0"/>
        <w:spacing w:line="360" w:lineRule="auto"/>
        <w:ind w:leftChars="200"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认购及统计</w:t>
      </w:r>
      <w:r w:rsidR="00011C43">
        <w:rPr>
          <w:rFonts w:asciiTheme="minorEastAsia" w:hAnsiTheme="minorEastAsia" w:cs="华文仿宋" w:hint="eastAsia"/>
          <w:color w:val="000000"/>
          <w:kern w:val="0"/>
          <w:szCs w:val="21"/>
        </w:rPr>
        <w:t>：证券公司让投资者认购股份，并把最终认购的结果报送CCASS或银行</w:t>
      </w:r>
      <w:r w:rsidR="00011C43">
        <w:rPr>
          <w:rFonts w:asciiTheme="minorEastAsia" w:hAnsiTheme="minorEastAsia" w:cs="华文仿宋" w:hint="eastAsia"/>
          <w:color w:val="000000"/>
          <w:kern w:val="0"/>
          <w:szCs w:val="21"/>
        </w:rPr>
        <w:lastRenderedPageBreak/>
        <w:t>（再融资抵押时</w:t>
      </w:r>
      <w:r w:rsidR="00011C43">
        <w:rPr>
          <w:rFonts w:asciiTheme="minorEastAsia" w:hAnsiTheme="minorEastAsia" w:cs="华文仿宋"/>
          <w:color w:val="000000"/>
          <w:kern w:val="0"/>
          <w:szCs w:val="21"/>
        </w:rPr>
        <w:t>）</w:t>
      </w:r>
      <w:r w:rsidR="00011C43">
        <w:rPr>
          <w:rFonts w:asciiTheme="minorEastAsia" w:hAnsiTheme="minorEastAsia" w:cs="华文仿宋" w:hint="eastAsia"/>
          <w:color w:val="000000"/>
          <w:kern w:val="0"/>
          <w:szCs w:val="21"/>
        </w:rPr>
        <w:t>；</w:t>
      </w:r>
    </w:p>
    <w:p w:rsidR="00011C43" w:rsidRDefault="00011C43" w:rsidP="008326FD">
      <w:pPr>
        <w:pStyle w:val="a7"/>
        <w:numPr>
          <w:ilvl w:val="0"/>
          <w:numId w:val="55"/>
        </w:numPr>
        <w:autoSpaceDE w:val="0"/>
        <w:autoSpaceDN w:val="0"/>
        <w:adjustRightInd w:val="0"/>
        <w:spacing w:line="360" w:lineRule="auto"/>
        <w:ind w:leftChars="200"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认购到账</w:t>
      </w:r>
      <w:r w:rsidR="0091335F">
        <w:rPr>
          <w:rFonts w:asciiTheme="minorEastAsia" w:hAnsiTheme="minorEastAsia" w:cs="华文仿宋" w:hint="eastAsia"/>
          <w:color w:val="000000"/>
          <w:kern w:val="0"/>
          <w:szCs w:val="21"/>
        </w:rPr>
        <w:t>分配</w:t>
      </w:r>
      <w:r>
        <w:rPr>
          <w:rFonts w:asciiTheme="minorEastAsia" w:hAnsiTheme="minorEastAsia" w:cs="华文仿宋" w:hint="eastAsia"/>
          <w:color w:val="000000"/>
          <w:kern w:val="0"/>
          <w:szCs w:val="21"/>
        </w:rPr>
        <w:t>：CCASS或银行把最终认购结果发送到证券公司，并分配给最终用户，在</w:t>
      </w:r>
      <w:r w:rsidRPr="00011C43">
        <w:rPr>
          <w:rFonts w:asciiTheme="minorEastAsia" w:hAnsiTheme="minorEastAsia" w:cs="华文仿宋" w:hint="eastAsia"/>
          <w:color w:val="000000"/>
          <w:kern w:val="0"/>
          <w:szCs w:val="21"/>
        </w:rPr>
        <w:t>CCNPT02文件中</w:t>
      </w:r>
      <w:r>
        <w:rPr>
          <w:rFonts w:asciiTheme="minorEastAsia" w:hAnsiTheme="minorEastAsia" w:cs="华文仿宋" w:hint="eastAsia"/>
          <w:color w:val="000000"/>
          <w:kern w:val="0"/>
          <w:szCs w:val="21"/>
        </w:rPr>
        <w:t>有“</w:t>
      </w:r>
      <w:r w:rsidR="00D8103E" w:rsidRPr="00A57EF6">
        <w:rPr>
          <w:b/>
          <w:color w:val="C00000"/>
        </w:rPr>
        <w:t>RIGHTS</w:t>
      </w:r>
      <w:r>
        <w:rPr>
          <w:rFonts w:asciiTheme="minorEastAsia" w:hAnsiTheme="minorEastAsia" w:cs="华文仿宋" w:hint="eastAsia"/>
          <w:color w:val="000000"/>
          <w:kern w:val="0"/>
          <w:szCs w:val="21"/>
        </w:rPr>
        <w:t>”数据；</w:t>
      </w:r>
    </w:p>
    <w:p w:rsidR="00011C43" w:rsidRDefault="00011C43" w:rsidP="008326FD">
      <w:pPr>
        <w:pStyle w:val="4"/>
        <w:numPr>
          <w:ilvl w:val="0"/>
          <w:numId w:val="54"/>
        </w:numPr>
      </w:pPr>
      <w:r>
        <w:rPr>
          <w:rFonts w:hint="eastAsia"/>
        </w:rPr>
        <w:t>行动状态分析</w:t>
      </w:r>
    </w:p>
    <w:tbl>
      <w:tblPr>
        <w:tblStyle w:val="a8"/>
        <w:tblW w:w="8952" w:type="dxa"/>
        <w:tblInd w:w="-149" w:type="dxa"/>
        <w:tblLook w:val="04A0"/>
      </w:tblPr>
      <w:tblGrid>
        <w:gridCol w:w="697"/>
        <w:gridCol w:w="1656"/>
        <w:gridCol w:w="534"/>
        <w:gridCol w:w="628"/>
        <w:gridCol w:w="542"/>
        <w:gridCol w:w="1014"/>
        <w:gridCol w:w="629"/>
        <w:gridCol w:w="542"/>
        <w:gridCol w:w="542"/>
        <w:gridCol w:w="542"/>
        <w:gridCol w:w="542"/>
        <w:gridCol w:w="542"/>
        <w:gridCol w:w="542"/>
      </w:tblGrid>
      <w:tr w:rsidR="00011C43" w:rsidRPr="004A536D" w:rsidTr="00011C43">
        <w:tc>
          <w:tcPr>
            <w:tcW w:w="697" w:type="dxa"/>
            <w:vMerge w:val="restart"/>
            <w:shd w:val="clear" w:color="auto" w:fill="D9D9D9" w:themeFill="background1" w:themeFillShade="D9"/>
          </w:tcPr>
          <w:p w:rsidR="00011C43" w:rsidRPr="004A536D" w:rsidRDefault="00011C43" w:rsidP="00011C43">
            <w:pPr>
              <w:rPr>
                <w:b/>
                <w:color w:val="C00000"/>
              </w:rPr>
            </w:pPr>
            <w:r>
              <w:rPr>
                <w:rFonts w:hint="eastAsia"/>
                <w:b/>
                <w:color w:val="C00000"/>
              </w:rPr>
              <w:t>公司行动</w:t>
            </w:r>
          </w:p>
        </w:tc>
        <w:tc>
          <w:tcPr>
            <w:tcW w:w="1656" w:type="dxa"/>
            <w:vMerge w:val="restart"/>
            <w:shd w:val="clear" w:color="auto" w:fill="D9D9D9" w:themeFill="background1" w:themeFillShade="D9"/>
          </w:tcPr>
          <w:p w:rsidR="00011C43" w:rsidRPr="004A536D" w:rsidRDefault="00011C43" w:rsidP="00011C43">
            <w:pPr>
              <w:rPr>
                <w:b/>
                <w:color w:val="C00000"/>
              </w:rPr>
            </w:pPr>
            <w:r>
              <w:rPr>
                <w:rFonts w:hint="eastAsia"/>
                <w:b/>
                <w:color w:val="C00000"/>
              </w:rPr>
              <w:t>行动阶段</w:t>
            </w:r>
          </w:p>
        </w:tc>
        <w:tc>
          <w:tcPr>
            <w:tcW w:w="534" w:type="dxa"/>
            <w:vMerge w:val="restart"/>
            <w:shd w:val="clear" w:color="auto" w:fill="D9D9D9" w:themeFill="background1" w:themeFillShade="D9"/>
          </w:tcPr>
          <w:p w:rsidR="00011C43" w:rsidRDefault="00011C43" w:rsidP="00011C43">
            <w:pPr>
              <w:rPr>
                <w:b/>
                <w:color w:val="C00000"/>
              </w:rPr>
            </w:pPr>
            <w:r>
              <w:rPr>
                <w:rFonts w:hint="eastAsia"/>
                <w:b/>
                <w:color w:val="C00000"/>
              </w:rPr>
              <w:t>文件</w:t>
            </w:r>
          </w:p>
          <w:p w:rsidR="00011C43" w:rsidRPr="004A536D" w:rsidRDefault="00011C43" w:rsidP="00011C43">
            <w:pPr>
              <w:rPr>
                <w:b/>
                <w:color w:val="C00000"/>
              </w:rPr>
            </w:pPr>
            <w:r>
              <w:rPr>
                <w:rFonts w:hint="eastAsia"/>
                <w:b/>
                <w:color w:val="C00000"/>
              </w:rPr>
              <w:t>读取</w:t>
            </w:r>
          </w:p>
        </w:tc>
        <w:tc>
          <w:tcPr>
            <w:tcW w:w="628" w:type="dxa"/>
            <w:vMerge w:val="restart"/>
            <w:shd w:val="clear" w:color="auto" w:fill="D9D9D9" w:themeFill="background1" w:themeFillShade="D9"/>
          </w:tcPr>
          <w:p w:rsidR="00011C43" w:rsidRDefault="00011C43" w:rsidP="00011C43">
            <w:pPr>
              <w:rPr>
                <w:b/>
                <w:color w:val="C00000"/>
              </w:rPr>
            </w:pPr>
            <w:r>
              <w:rPr>
                <w:rFonts w:hint="eastAsia"/>
                <w:b/>
                <w:color w:val="C00000"/>
              </w:rPr>
              <w:t>股份分</w:t>
            </w:r>
          </w:p>
          <w:p w:rsidR="00011C43" w:rsidRPr="004A536D" w:rsidRDefault="00011C43" w:rsidP="00011C43">
            <w:pPr>
              <w:rPr>
                <w:b/>
                <w:color w:val="C00000"/>
              </w:rPr>
            </w:pPr>
            <w:r>
              <w:rPr>
                <w:rFonts w:hint="eastAsia"/>
                <w:b/>
                <w:color w:val="C00000"/>
              </w:rPr>
              <w:t>配</w:t>
            </w:r>
            <w:r>
              <w:rPr>
                <w:rFonts w:hint="eastAsia"/>
                <w:b/>
                <w:color w:val="C00000"/>
              </w:rPr>
              <w:t>(</w:t>
            </w:r>
            <w:r>
              <w:rPr>
                <w:rFonts w:hint="eastAsia"/>
                <w:b/>
                <w:color w:val="C00000"/>
              </w:rPr>
              <w:t>处理</w:t>
            </w:r>
            <w:r>
              <w:rPr>
                <w:rFonts w:hint="eastAsia"/>
                <w:b/>
                <w:color w:val="C00000"/>
              </w:rPr>
              <w:t>)</w:t>
            </w:r>
          </w:p>
        </w:tc>
        <w:tc>
          <w:tcPr>
            <w:tcW w:w="5437" w:type="dxa"/>
            <w:gridSpan w:val="9"/>
            <w:shd w:val="clear" w:color="auto" w:fill="D9D9D9" w:themeFill="background1" w:themeFillShade="D9"/>
          </w:tcPr>
          <w:p w:rsidR="00011C43" w:rsidRPr="004A536D" w:rsidRDefault="00011C43" w:rsidP="00011C43">
            <w:pPr>
              <w:jc w:val="center"/>
              <w:rPr>
                <w:b/>
                <w:color w:val="C00000"/>
              </w:rPr>
            </w:pPr>
            <w:r>
              <w:rPr>
                <w:rFonts w:hint="eastAsia"/>
                <w:b/>
                <w:color w:val="C00000"/>
              </w:rPr>
              <w:t>状态</w:t>
            </w:r>
          </w:p>
        </w:tc>
      </w:tr>
      <w:tr w:rsidR="00011C43" w:rsidRPr="004A536D" w:rsidTr="00011C43">
        <w:tc>
          <w:tcPr>
            <w:tcW w:w="697" w:type="dxa"/>
            <w:vMerge/>
            <w:shd w:val="clear" w:color="auto" w:fill="D9D9D9" w:themeFill="background1" w:themeFillShade="D9"/>
          </w:tcPr>
          <w:p w:rsidR="00011C43" w:rsidRDefault="00011C43" w:rsidP="00011C43">
            <w:pPr>
              <w:rPr>
                <w:b/>
                <w:color w:val="C00000"/>
              </w:rPr>
            </w:pPr>
          </w:p>
        </w:tc>
        <w:tc>
          <w:tcPr>
            <w:tcW w:w="1656" w:type="dxa"/>
            <w:vMerge/>
            <w:shd w:val="clear" w:color="auto" w:fill="D9D9D9" w:themeFill="background1" w:themeFillShade="D9"/>
          </w:tcPr>
          <w:p w:rsidR="00011C43" w:rsidRDefault="00011C43" w:rsidP="00011C43">
            <w:pPr>
              <w:rPr>
                <w:b/>
                <w:color w:val="C00000"/>
              </w:rPr>
            </w:pPr>
          </w:p>
        </w:tc>
        <w:tc>
          <w:tcPr>
            <w:tcW w:w="534" w:type="dxa"/>
            <w:vMerge/>
            <w:shd w:val="clear" w:color="auto" w:fill="D9D9D9" w:themeFill="background1" w:themeFillShade="D9"/>
          </w:tcPr>
          <w:p w:rsidR="00011C43" w:rsidRDefault="00011C43" w:rsidP="00011C43">
            <w:pPr>
              <w:rPr>
                <w:b/>
                <w:color w:val="C00000"/>
              </w:rPr>
            </w:pPr>
          </w:p>
        </w:tc>
        <w:tc>
          <w:tcPr>
            <w:tcW w:w="628" w:type="dxa"/>
            <w:vMerge/>
            <w:shd w:val="clear" w:color="auto" w:fill="D9D9D9" w:themeFill="background1" w:themeFillShade="D9"/>
          </w:tcPr>
          <w:p w:rsidR="00011C43" w:rsidRDefault="00011C43" w:rsidP="00011C43">
            <w:pPr>
              <w:rPr>
                <w:b/>
                <w:color w:val="C00000"/>
              </w:rPr>
            </w:pPr>
          </w:p>
        </w:tc>
        <w:tc>
          <w:tcPr>
            <w:tcW w:w="542" w:type="dxa"/>
            <w:shd w:val="clear" w:color="auto" w:fill="D9D9D9" w:themeFill="background1" w:themeFillShade="D9"/>
          </w:tcPr>
          <w:p w:rsidR="00011C43" w:rsidRPr="000E285E" w:rsidRDefault="00011C43" w:rsidP="00011C43">
            <w:pPr>
              <w:rPr>
                <w:b/>
                <w:color w:val="0000FF"/>
              </w:rPr>
            </w:pPr>
            <w:r>
              <w:rPr>
                <w:rFonts w:hint="eastAsia"/>
                <w:b/>
                <w:color w:val="0000FF"/>
              </w:rPr>
              <w:t>初态</w:t>
            </w:r>
          </w:p>
        </w:tc>
        <w:tc>
          <w:tcPr>
            <w:tcW w:w="1014"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文件</w:t>
            </w:r>
          </w:p>
          <w:p w:rsidR="00011C43" w:rsidRPr="000E285E" w:rsidRDefault="00011C43" w:rsidP="00011C43">
            <w:pPr>
              <w:rPr>
                <w:b/>
                <w:color w:val="0000FF"/>
              </w:rPr>
            </w:pPr>
            <w:r w:rsidRPr="000E285E">
              <w:rPr>
                <w:rFonts w:hint="eastAsia"/>
                <w:b/>
                <w:color w:val="0000FF"/>
              </w:rPr>
              <w:t>读取</w:t>
            </w:r>
          </w:p>
        </w:tc>
        <w:tc>
          <w:tcPr>
            <w:tcW w:w="629"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w:t>
            </w:r>
            <w:r w:rsidRPr="000E285E">
              <w:rPr>
                <w:rFonts w:hint="eastAsia"/>
                <w:b/>
                <w:color w:val="0000FF"/>
              </w:rPr>
              <w:t>处理</w:t>
            </w:r>
            <w:r w:rsidRPr="000E285E">
              <w:rPr>
                <w:rFonts w:hint="eastAsia"/>
                <w:b/>
                <w:color w:val="0000FF"/>
              </w:rPr>
              <w:t>)</w:t>
            </w:r>
          </w:p>
          <w:p w:rsidR="00011C43" w:rsidRPr="000E285E" w:rsidRDefault="00011C43" w:rsidP="00011C43">
            <w:pPr>
              <w:rPr>
                <w:b/>
                <w:color w:val="0000FF"/>
              </w:rPr>
            </w:pPr>
            <w:r w:rsidRPr="000E285E">
              <w:rPr>
                <w:rFonts w:hint="eastAsia"/>
                <w:b/>
                <w:color w:val="0000FF"/>
              </w:rPr>
              <w:t>复核</w:t>
            </w:r>
          </w:p>
        </w:tc>
        <w:tc>
          <w:tcPr>
            <w:tcW w:w="542"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权益</w:t>
            </w:r>
          </w:p>
          <w:p w:rsidR="00011C43" w:rsidRPr="000E285E" w:rsidRDefault="00011C43" w:rsidP="00011C43">
            <w:pPr>
              <w:rPr>
                <w:b/>
                <w:color w:val="0000FF"/>
              </w:rPr>
            </w:pPr>
            <w:r w:rsidRPr="000E285E">
              <w:rPr>
                <w:rFonts w:hint="eastAsia"/>
                <w:b/>
                <w:color w:val="0000FF"/>
              </w:rPr>
              <w:t>分配</w:t>
            </w:r>
          </w:p>
        </w:tc>
        <w:tc>
          <w:tcPr>
            <w:tcW w:w="542"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权益</w:t>
            </w:r>
          </w:p>
          <w:p w:rsidR="00011C43" w:rsidRPr="000E285E" w:rsidRDefault="00011C43" w:rsidP="00011C43">
            <w:pPr>
              <w:rPr>
                <w:b/>
                <w:color w:val="0000FF"/>
              </w:rPr>
            </w:pPr>
            <w:r w:rsidRPr="000E285E">
              <w:rPr>
                <w:rFonts w:hint="eastAsia"/>
                <w:b/>
                <w:color w:val="0000FF"/>
              </w:rPr>
              <w:t>确认</w:t>
            </w:r>
          </w:p>
        </w:tc>
        <w:tc>
          <w:tcPr>
            <w:tcW w:w="542"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信息</w:t>
            </w:r>
          </w:p>
          <w:p w:rsidR="00011C43" w:rsidRPr="000E285E" w:rsidRDefault="00011C43" w:rsidP="00011C43">
            <w:pPr>
              <w:rPr>
                <w:b/>
                <w:color w:val="0000FF"/>
              </w:rPr>
            </w:pPr>
            <w:r w:rsidRPr="000E285E">
              <w:rPr>
                <w:rFonts w:hint="eastAsia"/>
                <w:b/>
                <w:color w:val="0000FF"/>
              </w:rPr>
              <w:t>发布</w:t>
            </w:r>
          </w:p>
        </w:tc>
        <w:tc>
          <w:tcPr>
            <w:tcW w:w="542"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行权</w:t>
            </w:r>
          </w:p>
          <w:p w:rsidR="00011C43" w:rsidRPr="000E285E" w:rsidRDefault="00011C43" w:rsidP="00011C43">
            <w:pPr>
              <w:rPr>
                <w:b/>
                <w:color w:val="0000FF"/>
              </w:rPr>
            </w:pPr>
            <w:r>
              <w:rPr>
                <w:rFonts w:hint="eastAsia"/>
                <w:b/>
                <w:color w:val="0000FF"/>
              </w:rPr>
              <w:t>统计</w:t>
            </w:r>
          </w:p>
        </w:tc>
        <w:tc>
          <w:tcPr>
            <w:tcW w:w="542"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行权</w:t>
            </w:r>
          </w:p>
          <w:p w:rsidR="00011C43" w:rsidRPr="000E285E" w:rsidRDefault="00011C43" w:rsidP="00011C43">
            <w:pPr>
              <w:rPr>
                <w:b/>
                <w:color w:val="0000FF"/>
              </w:rPr>
            </w:pPr>
            <w:r>
              <w:rPr>
                <w:rFonts w:hint="eastAsia"/>
                <w:b/>
                <w:color w:val="0000FF"/>
              </w:rPr>
              <w:t>确认</w:t>
            </w:r>
          </w:p>
        </w:tc>
        <w:tc>
          <w:tcPr>
            <w:tcW w:w="542" w:type="dxa"/>
            <w:shd w:val="clear" w:color="auto" w:fill="D9D9D9" w:themeFill="background1" w:themeFillShade="D9"/>
          </w:tcPr>
          <w:p w:rsidR="00011C43" w:rsidRPr="000E285E" w:rsidRDefault="00011C43" w:rsidP="00011C43">
            <w:pPr>
              <w:rPr>
                <w:b/>
                <w:color w:val="0000FF"/>
              </w:rPr>
            </w:pPr>
            <w:r w:rsidRPr="000E285E">
              <w:rPr>
                <w:rFonts w:hint="eastAsia"/>
                <w:b/>
                <w:color w:val="0000FF"/>
              </w:rPr>
              <w:t>归档</w:t>
            </w:r>
          </w:p>
        </w:tc>
      </w:tr>
      <w:tr w:rsidR="003E2A61" w:rsidTr="003E2A61">
        <w:tc>
          <w:tcPr>
            <w:tcW w:w="697" w:type="dxa"/>
            <w:vMerge w:val="restart"/>
          </w:tcPr>
          <w:p w:rsidR="003E2A61" w:rsidRDefault="003E2A61" w:rsidP="00011C43"/>
          <w:p w:rsidR="003E2A61" w:rsidRDefault="003E2A61" w:rsidP="00011C43"/>
          <w:p w:rsidR="003E2A61" w:rsidRDefault="003E2A61" w:rsidP="00011C43">
            <w:r>
              <w:rPr>
                <w:rFonts w:hint="eastAsia"/>
              </w:rPr>
              <w:t>公开发售</w:t>
            </w:r>
          </w:p>
        </w:tc>
        <w:tc>
          <w:tcPr>
            <w:tcW w:w="1656" w:type="dxa"/>
          </w:tcPr>
          <w:p w:rsidR="003E2A61" w:rsidRDefault="003E2A61" w:rsidP="00011C43">
            <w:r>
              <w:rPr>
                <w:rFonts w:asciiTheme="minorEastAsia" w:hAnsiTheme="minorEastAsia" w:cs="华文仿宋" w:hint="eastAsia"/>
                <w:color w:val="000000"/>
                <w:kern w:val="0"/>
                <w:szCs w:val="21"/>
              </w:rPr>
              <w:t>提前通知</w:t>
            </w:r>
          </w:p>
        </w:tc>
        <w:tc>
          <w:tcPr>
            <w:tcW w:w="534" w:type="dxa"/>
          </w:tcPr>
          <w:p w:rsidR="003E2A61" w:rsidRPr="00127C1D" w:rsidRDefault="003E2A61" w:rsidP="0008345C">
            <w:pPr>
              <w:jc w:val="center"/>
              <w:rPr>
                <w:b/>
                <w:color w:val="0000FF"/>
              </w:rPr>
            </w:pPr>
            <w:r>
              <w:rPr>
                <w:rFonts w:hint="eastAsia"/>
              </w:rPr>
              <w:t>是</w:t>
            </w:r>
          </w:p>
        </w:tc>
        <w:tc>
          <w:tcPr>
            <w:tcW w:w="628" w:type="dxa"/>
          </w:tcPr>
          <w:p w:rsidR="003E2A61" w:rsidRDefault="003E2A61" w:rsidP="0008345C">
            <w:pPr>
              <w:jc w:val="center"/>
            </w:pPr>
            <w:r>
              <w:rPr>
                <w:rFonts w:hint="eastAsia"/>
              </w:rPr>
              <w:t>否</w:t>
            </w:r>
          </w:p>
        </w:tc>
        <w:tc>
          <w:tcPr>
            <w:tcW w:w="542" w:type="dxa"/>
            <w:shd w:val="clear" w:color="auto" w:fill="FFFFFF" w:themeFill="background1"/>
          </w:tcPr>
          <w:p w:rsidR="003E2A61" w:rsidRPr="00EA4840" w:rsidRDefault="003E2A61" w:rsidP="0008345C">
            <w:pPr>
              <w:jc w:val="center"/>
              <w:rPr>
                <w:rFonts w:asciiTheme="minorEastAsia" w:hAnsiTheme="minorEastAsia"/>
                <w:b/>
                <w:color w:val="FFFF00"/>
              </w:rPr>
            </w:pPr>
          </w:p>
        </w:tc>
        <w:tc>
          <w:tcPr>
            <w:tcW w:w="1014"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c>
          <w:tcPr>
            <w:tcW w:w="629" w:type="dxa"/>
            <w:shd w:val="clear" w:color="auto" w:fill="FFFFFF" w:themeFill="background1"/>
          </w:tcPr>
          <w:p w:rsidR="003E2A61" w:rsidRPr="00EA4840" w:rsidRDefault="003E2A61" w:rsidP="0008345C">
            <w:pPr>
              <w:jc w:val="center"/>
              <w:rPr>
                <w:b/>
                <w:color w:val="FFFF00"/>
              </w:rPr>
            </w:pPr>
          </w:p>
        </w:tc>
        <w:tc>
          <w:tcPr>
            <w:tcW w:w="542" w:type="dxa"/>
            <w:shd w:val="clear" w:color="auto" w:fill="FFFFFF" w:themeFill="background1"/>
          </w:tcPr>
          <w:p w:rsidR="003E2A61" w:rsidRPr="00EA4840" w:rsidRDefault="003E2A61" w:rsidP="0008345C">
            <w:pPr>
              <w:jc w:val="center"/>
              <w:rPr>
                <w:b/>
                <w:color w:val="FFFF00"/>
              </w:rPr>
            </w:pPr>
          </w:p>
        </w:tc>
        <w:tc>
          <w:tcPr>
            <w:tcW w:w="542" w:type="dxa"/>
            <w:shd w:val="clear" w:color="auto" w:fill="FFFFFF" w:themeFill="background1"/>
          </w:tcPr>
          <w:p w:rsidR="003E2A61" w:rsidRPr="00EA4840" w:rsidRDefault="003E2A61" w:rsidP="0008345C">
            <w:pPr>
              <w:jc w:val="center"/>
              <w:rPr>
                <w:b/>
                <w:color w:val="FFFF00"/>
              </w:rPr>
            </w:pPr>
          </w:p>
        </w:tc>
        <w:tc>
          <w:tcPr>
            <w:tcW w:w="542"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c>
          <w:tcPr>
            <w:tcW w:w="542" w:type="dxa"/>
          </w:tcPr>
          <w:p w:rsidR="003E2A61" w:rsidRPr="00EA4840" w:rsidRDefault="003E2A61" w:rsidP="0008345C">
            <w:pPr>
              <w:jc w:val="center"/>
              <w:rPr>
                <w:b/>
                <w:color w:val="FFFF00"/>
              </w:rPr>
            </w:pPr>
          </w:p>
        </w:tc>
        <w:tc>
          <w:tcPr>
            <w:tcW w:w="542" w:type="dxa"/>
            <w:shd w:val="clear" w:color="auto" w:fill="auto"/>
          </w:tcPr>
          <w:p w:rsidR="003E2A61" w:rsidRPr="00EA4840" w:rsidRDefault="003E2A61" w:rsidP="0008345C">
            <w:pPr>
              <w:jc w:val="center"/>
              <w:rPr>
                <w:rFonts w:asciiTheme="minorEastAsia" w:hAnsiTheme="minorEastAsia"/>
                <w:b/>
                <w:color w:val="FFFF00"/>
              </w:rPr>
            </w:pPr>
          </w:p>
        </w:tc>
        <w:tc>
          <w:tcPr>
            <w:tcW w:w="542"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r>
      <w:tr w:rsidR="003E2A61" w:rsidTr="00A509E1">
        <w:tc>
          <w:tcPr>
            <w:tcW w:w="697" w:type="dxa"/>
            <w:vMerge/>
          </w:tcPr>
          <w:p w:rsidR="003E2A61" w:rsidRDefault="003E2A61" w:rsidP="00011C43"/>
        </w:tc>
        <w:tc>
          <w:tcPr>
            <w:tcW w:w="1656" w:type="dxa"/>
          </w:tcPr>
          <w:p w:rsidR="003E2A61" w:rsidRDefault="003E2A61" w:rsidP="00011C43">
            <w:r>
              <w:rPr>
                <w:rFonts w:hint="eastAsia"/>
              </w:rPr>
              <w:t>购股权分配</w:t>
            </w:r>
          </w:p>
        </w:tc>
        <w:tc>
          <w:tcPr>
            <w:tcW w:w="534" w:type="dxa"/>
          </w:tcPr>
          <w:p w:rsidR="003E2A61" w:rsidRDefault="003E2A61" w:rsidP="0008345C">
            <w:pPr>
              <w:jc w:val="center"/>
            </w:pPr>
            <w:r>
              <w:rPr>
                <w:rFonts w:hint="eastAsia"/>
              </w:rPr>
              <w:t>是</w:t>
            </w:r>
          </w:p>
        </w:tc>
        <w:tc>
          <w:tcPr>
            <w:tcW w:w="628" w:type="dxa"/>
          </w:tcPr>
          <w:p w:rsidR="003E2A61" w:rsidRDefault="003E2A61" w:rsidP="0008345C">
            <w:pPr>
              <w:jc w:val="center"/>
            </w:pPr>
            <w:r>
              <w:rPr>
                <w:rFonts w:hint="eastAsia"/>
              </w:rPr>
              <w:t>是</w:t>
            </w:r>
          </w:p>
        </w:tc>
        <w:tc>
          <w:tcPr>
            <w:tcW w:w="542" w:type="dxa"/>
            <w:shd w:val="clear" w:color="auto" w:fill="FFFFFF" w:themeFill="background1"/>
          </w:tcPr>
          <w:p w:rsidR="003E2A61" w:rsidRPr="00EA4840" w:rsidRDefault="003E2A61" w:rsidP="0008345C">
            <w:pPr>
              <w:jc w:val="center"/>
              <w:rPr>
                <w:b/>
                <w:color w:val="FFFF00"/>
              </w:rPr>
            </w:pPr>
          </w:p>
        </w:tc>
        <w:tc>
          <w:tcPr>
            <w:tcW w:w="1014"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c>
          <w:tcPr>
            <w:tcW w:w="629"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c>
          <w:tcPr>
            <w:tcW w:w="542" w:type="dxa"/>
            <w:shd w:val="clear" w:color="auto" w:fill="FFFFFF" w:themeFill="background1"/>
          </w:tcPr>
          <w:p w:rsidR="003E2A61" w:rsidRPr="00EA4840" w:rsidRDefault="003E2A61" w:rsidP="0008345C">
            <w:pPr>
              <w:jc w:val="center"/>
              <w:rPr>
                <w:b/>
                <w:color w:val="FFFF00"/>
              </w:rPr>
            </w:pPr>
          </w:p>
        </w:tc>
        <w:tc>
          <w:tcPr>
            <w:tcW w:w="542" w:type="dxa"/>
            <w:shd w:val="clear" w:color="auto" w:fill="FFFFFF" w:themeFill="background1"/>
          </w:tcPr>
          <w:p w:rsidR="003E2A61" w:rsidRPr="00EA4840" w:rsidRDefault="003E2A61" w:rsidP="0008345C">
            <w:pPr>
              <w:jc w:val="center"/>
              <w:rPr>
                <w:rFonts w:asciiTheme="minorEastAsia" w:hAnsiTheme="minorEastAsia"/>
                <w:b/>
                <w:color w:val="FFFF00"/>
              </w:rPr>
            </w:pPr>
          </w:p>
        </w:tc>
        <w:tc>
          <w:tcPr>
            <w:tcW w:w="542" w:type="dxa"/>
            <w:shd w:val="clear" w:color="auto" w:fill="0F243E" w:themeFill="text2" w:themeFillShade="80"/>
          </w:tcPr>
          <w:p w:rsidR="003E2A61" w:rsidRPr="00EA4840" w:rsidRDefault="003E2A61" w:rsidP="0008345C">
            <w:pPr>
              <w:jc w:val="center"/>
              <w:rPr>
                <w:b/>
                <w:color w:val="FFFF00"/>
              </w:rPr>
            </w:pPr>
            <w:r w:rsidRPr="00EA4840">
              <w:rPr>
                <w:rFonts w:asciiTheme="minorEastAsia" w:hAnsiTheme="minorEastAsia" w:hint="eastAsia"/>
                <w:b/>
                <w:color w:val="FFFF00"/>
              </w:rPr>
              <w:t>√</w:t>
            </w:r>
          </w:p>
        </w:tc>
      </w:tr>
      <w:tr w:rsidR="00A509E1" w:rsidTr="00A509E1">
        <w:tc>
          <w:tcPr>
            <w:tcW w:w="697" w:type="dxa"/>
            <w:vMerge/>
          </w:tcPr>
          <w:p w:rsidR="00A509E1" w:rsidRDefault="00A509E1" w:rsidP="00011C43"/>
        </w:tc>
        <w:tc>
          <w:tcPr>
            <w:tcW w:w="1656" w:type="dxa"/>
          </w:tcPr>
          <w:p w:rsidR="00A509E1" w:rsidRDefault="00A509E1" w:rsidP="00442C27">
            <w:r>
              <w:rPr>
                <w:rFonts w:hint="eastAsia"/>
              </w:rPr>
              <w:t>认购及统计</w:t>
            </w:r>
          </w:p>
        </w:tc>
        <w:tc>
          <w:tcPr>
            <w:tcW w:w="534" w:type="dxa"/>
          </w:tcPr>
          <w:p w:rsidR="00A509E1" w:rsidRDefault="00A509E1" w:rsidP="0008345C">
            <w:pPr>
              <w:jc w:val="center"/>
            </w:pPr>
            <w:r>
              <w:rPr>
                <w:rFonts w:hint="eastAsia"/>
              </w:rPr>
              <w:t>否</w:t>
            </w:r>
          </w:p>
        </w:tc>
        <w:tc>
          <w:tcPr>
            <w:tcW w:w="628" w:type="dxa"/>
          </w:tcPr>
          <w:p w:rsidR="00A509E1" w:rsidRDefault="00A509E1" w:rsidP="0008345C">
            <w:pPr>
              <w:jc w:val="center"/>
            </w:pPr>
            <w:r>
              <w:rPr>
                <w:rFonts w:hint="eastAsia"/>
              </w:rPr>
              <w:t>是</w:t>
            </w:r>
          </w:p>
        </w:tc>
        <w:tc>
          <w:tcPr>
            <w:tcW w:w="542"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c>
          <w:tcPr>
            <w:tcW w:w="1014" w:type="dxa"/>
            <w:shd w:val="clear" w:color="auto" w:fill="FFFFFF" w:themeFill="background1"/>
          </w:tcPr>
          <w:p w:rsidR="00A509E1" w:rsidRPr="00EA4840" w:rsidRDefault="00A509E1" w:rsidP="0008345C">
            <w:pPr>
              <w:jc w:val="center"/>
              <w:rPr>
                <w:b/>
                <w:color w:val="FFFF00"/>
              </w:rPr>
            </w:pPr>
          </w:p>
        </w:tc>
        <w:tc>
          <w:tcPr>
            <w:tcW w:w="629" w:type="dxa"/>
            <w:shd w:val="clear" w:color="auto" w:fill="FFFFFF" w:themeFill="background1"/>
          </w:tcPr>
          <w:p w:rsidR="00A509E1" w:rsidRPr="00EA4840" w:rsidRDefault="00A509E1" w:rsidP="0008345C">
            <w:pPr>
              <w:jc w:val="center"/>
              <w:rPr>
                <w:b/>
                <w:color w:val="FFFF00"/>
              </w:rPr>
            </w:pPr>
          </w:p>
        </w:tc>
        <w:tc>
          <w:tcPr>
            <w:tcW w:w="542" w:type="dxa"/>
            <w:shd w:val="clear" w:color="auto" w:fill="FFFFFF" w:themeFill="background1"/>
          </w:tcPr>
          <w:p w:rsidR="00A509E1" w:rsidRPr="00EA4840" w:rsidRDefault="00A509E1" w:rsidP="0008345C">
            <w:pPr>
              <w:jc w:val="center"/>
              <w:rPr>
                <w:b/>
                <w:color w:val="FFFF00"/>
              </w:rPr>
            </w:pPr>
          </w:p>
        </w:tc>
        <w:tc>
          <w:tcPr>
            <w:tcW w:w="542" w:type="dxa"/>
            <w:shd w:val="clear" w:color="auto" w:fill="FFFFFF" w:themeFill="background1"/>
          </w:tcPr>
          <w:p w:rsidR="00A509E1" w:rsidRPr="00EA4840" w:rsidRDefault="00A509E1" w:rsidP="0008345C">
            <w:pPr>
              <w:jc w:val="center"/>
              <w:rPr>
                <w:b/>
                <w:color w:val="FFFF00"/>
              </w:rPr>
            </w:pPr>
          </w:p>
        </w:tc>
        <w:tc>
          <w:tcPr>
            <w:tcW w:w="542" w:type="dxa"/>
            <w:shd w:val="clear" w:color="auto" w:fill="FFFFFF" w:themeFill="background1"/>
          </w:tcPr>
          <w:p w:rsidR="00A509E1" w:rsidRPr="00EA4840" w:rsidRDefault="00A509E1" w:rsidP="0008345C">
            <w:pPr>
              <w:jc w:val="center"/>
              <w:rPr>
                <w:b/>
                <w:color w:val="FFFF00"/>
              </w:rPr>
            </w:pPr>
          </w:p>
        </w:tc>
        <w:tc>
          <w:tcPr>
            <w:tcW w:w="542"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A509E1" w:rsidRPr="00EA4840" w:rsidRDefault="00A509E1" w:rsidP="0008345C">
            <w:pPr>
              <w:jc w:val="center"/>
              <w:rPr>
                <w:rFonts w:asciiTheme="minorEastAsia" w:hAnsiTheme="minorEastAsia"/>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r>
      <w:tr w:rsidR="00A509E1" w:rsidTr="00A509E1">
        <w:tc>
          <w:tcPr>
            <w:tcW w:w="697" w:type="dxa"/>
            <w:vMerge/>
          </w:tcPr>
          <w:p w:rsidR="00A509E1" w:rsidRDefault="00A509E1" w:rsidP="00011C43"/>
        </w:tc>
        <w:tc>
          <w:tcPr>
            <w:tcW w:w="1656" w:type="dxa"/>
          </w:tcPr>
          <w:p w:rsidR="00A509E1" w:rsidRDefault="00A509E1" w:rsidP="00011C43">
            <w:r>
              <w:rPr>
                <w:rFonts w:hint="eastAsia"/>
              </w:rPr>
              <w:t>认股到账分配</w:t>
            </w:r>
          </w:p>
        </w:tc>
        <w:tc>
          <w:tcPr>
            <w:tcW w:w="534" w:type="dxa"/>
          </w:tcPr>
          <w:p w:rsidR="00A509E1" w:rsidRDefault="00A509E1" w:rsidP="0008345C">
            <w:pPr>
              <w:jc w:val="center"/>
            </w:pPr>
            <w:r>
              <w:rPr>
                <w:rFonts w:hint="eastAsia"/>
              </w:rPr>
              <w:t>是</w:t>
            </w:r>
          </w:p>
        </w:tc>
        <w:tc>
          <w:tcPr>
            <w:tcW w:w="628" w:type="dxa"/>
          </w:tcPr>
          <w:p w:rsidR="00A509E1" w:rsidRDefault="00A509E1" w:rsidP="0008345C">
            <w:pPr>
              <w:jc w:val="center"/>
            </w:pPr>
            <w:r>
              <w:rPr>
                <w:rFonts w:hint="eastAsia"/>
              </w:rPr>
              <w:t>是</w:t>
            </w:r>
          </w:p>
        </w:tc>
        <w:tc>
          <w:tcPr>
            <w:tcW w:w="542" w:type="dxa"/>
            <w:shd w:val="clear" w:color="auto" w:fill="FFFFFF" w:themeFill="background1"/>
          </w:tcPr>
          <w:p w:rsidR="00A509E1" w:rsidRPr="00EA4840" w:rsidRDefault="00A509E1" w:rsidP="0008345C">
            <w:pPr>
              <w:jc w:val="center"/>
              <w:rPr>
                <w:b/>
                <w:color w:val="FFFF00"/>
              </w:rPr>
            </w:pPr>
            <w:r>
              <w:rPr>
                <w:rFonts w:asciiTheme="minorEastAsia" w:hAnsiTheme="minorEastAsia" w:hint="eastAsia"/>
                <w:b/>
                <w:color w:val="FFFF00"/>
              </w:rPr>
              <w:t xml:space="preserve"> </w:t>
            </w:r>
          </w:p>
        </w:tc>
        <w:tc>
          <w:tcPr>
            <w:tcW w:w="1014"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c>
          <w:tcPr>
            <w:tcW w:w="629"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A509E1" w:rsidRPr="00EA4840" w:rsidRDefault="00A509E1" w:rsidP="0008345C">
            <w:pPr>
              <w:jc w:val="center"/>
              <w:rPr>
                <w:b/>
                <w:color w:val="FFFF00"/>
              </w:rPr>
            </w:pPr>
            <w:r w:rsidRPr="00EA4840">
              <w:rPr>
                <w:rFonts w:asciiTheme="minorEastAsia" w:hAnsiTheme="minorEastAsia" w:hint="eastAsia"/>
                <w:b/>
                <w:color w:val="FFFF00"/>
              </w:rPr>
              <w:t>√</w:t>
            </w:r>
          </w:p>
        </w:tc>
        <w:tc>
          <w:tcPr>
            <w:tcW w:w="542" w:type="dxa"/>
            <w:shd w:val="clear" w:color="auto" w:fill="FFFFFF" w:themeFill="background1"/>
          </w:tcPr>
          <w:p w:rsidR="00A509E1" w:rsidRPr="00EA4840" w:rsidRDefault="00A509E1" w:rsidP="00011C43">
            <w:pPr>
              <w:jc w:val="center"/>
              <w:rPr>
                <w:b/>
                <w:color w:val="FFFF00"/>
              </w:rPr>
            </w:pPr>
          </w:p>
        </w:tc>
        <w:tc>
          <w:tcPr>
            <w:tcW w:w="542" w:type="dxa"/>
            <w:shd w:val="clear" w:color="auto" w:fill="FFFFFF" w:themeFill="background1"/>
          </w:tcPr>
          <w:p w:rsidR="00A509E1" w:rsidRPr="00EA4840" w:rsidRDefault="00A509E1" w:rsidP="00011C43">
            <w:pPr>
              <w:jc w:val="center"/>
              <w:rPr>
                <w:rFonts w:asciiTheme="minorEastAsia" w:hAnsiTheme="minorEastAsia"/>
                <w:b/>
                <w:color w:val="FFFF00"/>
              </w:rPr>
            </w:pPr>
          </w:p>
        </w:tc>
        <w:tc>
          <w:tcPr>
            <w:tcW w:w="542" w:type="dxa"/>
            <w:shd w:val="clear" w:color="auto" w:fill="0F243E" w:themeFill="text2" w:themeFillShade="80"/>
          </w:tcPr>
          <w:p w:rsidR="00A509E1" w:rsidRPr="00EA4840" w:rsidRDefault="00A509E1" w:rsidP="00011C43">
            <w:pPr>
              <w:jc w:val="center"/>
              <w:rPr>
                <w:b/>
                <w:color w:val="FFFF00"/>
              </w:rPr>
            </w:pPr>
            <w:r w:rsidRPr="00EA4840">
              <w:rPr>
                <w:rFonts w:asciiTheme="minorEastAsia" w:hAnsiTheme="minorEastAsia" w:hint="eastAsia"/>
                <w:b/>
                <w:color w:val="FFFF00"/>
              </w:rPr>
              <w:t>√</w:t>
            </w:r>
          </w:p>
        </w:tc>
      </w:tr>
    </w:tbl>
    <w:p w:rsidR="00DA73A9" w:rsidRPr="00DA73A9" w:rsidRDefault="00DA73A9" w:rsidP="00DA73A9"/>
    <w:p w:rsidR="00011C43" w:rsidRDefault="00011C43" w:rsidP="008326FD">
      <w:pPr>
        <w:pStyle w:val="4"/>
        <w:numPr>
          <w:ilvl w:val="0"/>
          <w:numId w:val="54"/>
        </w:numPr>
      </w:pPr>
      <w:r>
        <w:rPr>
          <w:rFonts w:hint="eastAsia"/>
        </w:rPr>
        <w:t>文件识别规则</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3"/>
        <w:gridCol w:w="7845"/>
      </w:tblGrid>
      <w:tr w:rsidR="0008345C" w:rsidRPr="002B717F" w:rsidTr="0008345C">
        <w:tc>
          <w:tcPr>
            <w:tcW w:w="9498" w:type="dxa"/>
            <w:gridSpan w:val="2"/>
            <w:shd w:val="clear" w:color="auto" w:fill="BFBFBF" w:themeFill="background1" w:themeFillShade="BF"/>
          </w:tcPr>
          <w:p w:rsidR="0008345C" w:rsidRPr="0008345C" w:rsidRDefault="0008345C" w:rsidP="0008345C">
            <w:pPr>
              <w:pStyle w:val="Default"/>
              <w:rPr>
                <w:rFonts w:asciiTheme="minorEastAsia" w:eastAsiaTheme="minorEastAsia" w:hAnsiTheme="minorEastAsia"/>
                <w:b/>
                <w:color w:val="C00000"/>
                <w:sz w:val="21"/>
                <w:szCs w:val="21"/>
              </w:rPr>
            </w:pPr>
            <w:r w:rsidRPr="0008345C">
              <w:rPr>
                <w:rFonts w:asciiTheme="minorEastAsia" w:eastAsiaTheme="minorEastAsia" w:hAnsiTheme="minorEastAsia" w:hint="eastAsia"/>
                <w:b/>
                <w:color w:val="C00000"/>
                <w:sz w:val="21"/>
                <w:szCs w:val="21"/>
              </w:rPr>
              <w:t xml:space="preserve">规则名称：公开发售行动CCNPT02文件读取规则 </w:t>
            </w:r>
          </w:p>
        </w:tc>
      </w:tr>
      <w:tr w:rsidR="0008345C" w:rsidRPr="002B717F" w:rsidTr="0008345C">
        <w:tc>
          <w:tcPr>
            <w:tcW w:w="1653" w:type="dxa"/>
            <w:shd w:val="clear" w:color="auto" w:fill="BFBFBF" w:themeFill="background1" w:themeFillShade="BF"/>
          </w:tcPr>
          <w:p w:rsidR="0008345C" w:rsidRPr="0008345C" w:rsidRDefault="0008345C" w:rsidP="00011C43">
            <w:pPr>
              <w:pStyle w:val="Default"/>
              <w:rPr>
                <w:rFonts w:asciiTheme="minorEastAsia" w:eastAsiaTheme="minorEastAsia" w:hAnsiTheme="minorEastAsia"/>
                <w:b/>
                <w:color w:val="C00000"/>
                <w:sz w:val="21"/>
                <w:szCs w:val="21"/>
              </w:rPr>
            </w:pPr>
            <w:r w:rsidRPr="0008345C">
              <w:rPr>
                <w:rFonts w:asciiTheme="minorEastAsia" w:eastAsiaTheme="minorEastAsia" w:hAnsiTheme="minorEastAsia" w:hint="eastAsia"/>
                <w:b/>
                <w:color w:val="C00000"/>
                <w:sz w:val="21"/>
                <w:szCs w:val="21"/>
              </w:rPr>
              <w:t>行动阶段</w:t>
            </w:r>
          </w:p>
        </w:tc>
        <w:tc>
          <w:tcPr>
            <w:tcW w:w="7845" w:type="dxa"/>
            <w:shd w:val="clear" w:color="auto" w:fill="BFBFBF" w:themeFill="background1" w:themeFillShade="BF"/>
          </w:tcPr>
          <w:p w:rsidR="0008345C" w:rsidRPr="0008345C" w:rsidRDefault="0008345C" w:rsidP="00011C43">
            <w:pPr>
              <w:rPr>
                <w:rFonts w:asciiTheme="minorEastAsia" w:hAnsiTheme="minorEastAsia"/>
                <w:b/>
                <w:color w:val="C00000"/>
                <w:szCs w:val="21"/>
              </w:rPr>
            </w:pPr>
            <w:r w:rsidRPr="0008345C">
              <w:rPr>
                <w:rFonts w:asciiTheme="minorEastAsia" w:hAnsiTheme="minorEastAsia" w:hint="eastAsia"/>
                <w:b/>
                <w:color w:val="C00000"/>
                <w:szCs w:val="21"/>
              </w:rPr>
              <w:t>说明</w:t>
            </w:r>
          </w:p>
        </w:tc>
      </w:tr>
      <w:tr w:rsidR="0008345C" w:rsidRPr="006E44BD" w:rsidTr="0008345C">
        <w:tc>
          <w:tcPr>
            <w:tcW w:w="1653" w:type="dxa"/>
            <w:tcBorders>
              <w:right w:val="single" w:sz="4" w:space="0" w:color="auto"/>
            </w:tcBorders>
          </w:tcPr>
          <w:p w:rsidR="0008345C" w:rsidRPr="0008345C" w:rsidRDefault="0008345C" w:rsidP="00011C43">
            <w:pPr>
              <w:spacing w:line="276" w:lineRule="auto"/>
              <w:rPr>
                <w:sz w:val="22"/>
              </w:rPr>
            </w:pPr>
            <w:r>
              <w:rPr>
                <w:rFonts w:hint="eastAsia"/>
              </w:rPr>
              <w:t>提前通知</w:t>
            </w:r>
          </w:p>
        </w:tc>
        <w:tc>
          <w:tcPr>
            <w:tcW w:w="7845" w:type="dxa"/>
            <w:tcBorders>
              <w:left w:val="single" w:sz="4" w:space="0" w:color="auto"/>
            </w:tcBorders>
          </w:tcPr>
          <w:p w:rsidR="0008345C" w:rsidRDefault="0008345C" w:rsidP="0008345C">
            <w:pPr>
              <w:spacing w:line="276" w:lineRule="auto"/>
            </w:pPr>
            <w:r>
              <w:rPr>
                <w:rFonts w:asciiTheme="minorEastAsia" w:hAnsiTheme="minorEastAsia" w:hint="eastAsia"/>
              </w:rPr>
              <w:t>每行第一个字母以</w:t>
            </w:r>
            <w:r w:rsidRPr="006777DF">
              <w:rPr>
                <w:rFonts w:asciiTheme="minorEastAsia" w:hAnsiTheme="minorEastAsia" w:hint="eastAsia"/>
                <w:b/>
                <w:color w:val="0000FF"/>
              </w:rPr>
              <w:t>“</w:t>
            </w:r>
            <w:r w:rsidR="00D8103E">
              <w:rPr>
                <w:rFonts w:asciiTheme="minorEastAsia" w:hAnsiTheme="minorEastAsia" w:hint="eastAsia"/>
                <w:b/>
                <w:color w:val="0000FF"/>
              </w:rPr>
              <w:t>B</w:t>
            </w:r>
            <w:r w:rsidRPr="006777DF">
              <w:rPr>
                <w:rFonts w:asciiTheme="minorEastAsia" w:hAnsiTheme="minorEastAsia" w:hint="eastAsia"/>
                <w:b/>
                <w:color w:val="0000FF"/>
              </w:rPr>
              <w:t>”</w:t>
            </w:r>
            <w:r>
              <w:rPr>
                <w:rFonts w:asciiTheme="minorEastAsia" w:hAnsiTheme="minorEastAsia" w:hint="eastAsia"/>
              </w:rPr>
              <w:t>打头,</w:t>
            </w:r>
            <w:r w:rsidRPr="0016060E">
              <w:t xml:space="preserve"> </w:t>
            </w:r>
            <w:r w:rsidR="00D8103E" w:rsidRPr="0016060E">
              <w:rPr>
                <w:color w:val="C00000"/>
              </w:rPr>
              <w:t>Benefit Entitlement</w:t>
            </w:r>
            <w:r>
              <w:rPr>
                <w:rFonts w:hint="eastAsia"/>
              </w:rPr>
              <w:t>截止过户提醒</w:t>
            </w:r>
            <w:r>
              <w:rPr>
                <w:rFonts w:hint="eastAsia"/>
              </w:rPr>
              <w:t xml:space="preserve">; </w:t>
            </w:r>
          </w:p>
          <w:p w:rsidR="00D8103E" w:rsidRPr="00601AAA" w:rsidRDefault="00D8103E" w:rsidP="00D8103E">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D8103E" w:rsidRPr="00601AAA" w:rsidRDefault="00D8103E" w:rsidP="00D8103E">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F=最终确认</w:t>
            </w:r>
          </w:p>
          <w:p w:rsidR="00D8103E" w:rsidRPr="00601AAA" w:rsidRDefault="00D8103E" w:rsidP="00D8103E">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C=取消</w:t>
            </w:r>
          </w:p>
          <w:p w:rsidR="00D8103E" w:rsidRPr="00601AAA" w:rsidRDefault="00D8103E" w:rsidP="00D8103E">
            <w:pPr>
              <w:spacing w:line="276" w:lineRule="auto"/>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T=to-be-advised（参与者并未拥有外币账户时合资格货币的应收数）</w:t>
            </w:r>
          </w:p>
          <w:p w:rsidR="00D8103E" w:rsidRDefault="00D8103E" w:rsidP="00D8103E">
            <w:pPr>
              <w:spacing w:line="276" w:lineRule="auto"/>
              <w:rPr>
                <w:rFonts w:ascii="微软雅黑" w:eastAsia="微软雅黑" w:hAnsi="微软雅黑"/>
                <w:b/>
                <w:color w:val="0000FF"/>
                <w:sz w:val="18"/>
                <w:szCs w:val="18"/>
              </w:rPr>
            </w:pPr>
            <w:r w:rsidRPr="00601AAA">
              <w:rPr>
                <w:rFonts w:ascii="微软雅黑" w:eastAsia="微软雅黑" w:hAnsi="微软雅黑" w:hint="eastAsia"/>
                <w:b/>
                <w:color w:val="0000FF"/>
                <w:sz w:val="18"/>
                <w:szCs w:val="18"/>
              </w:rPr>
              <w:t>目前只处理</w:t>
            </w:r>
            <w:proofErr w:type="gramStart"/>
            <w:r w:rsidRPr="00601AAA">
              <w:rPr>
                <w:rFonts w:ascii="微软雅黑" w:eastAsia="微软雅黑" w:hAnsi="微软雅黑"/>
                <w:b/>
                <w:color w:val="0000FF"/>
                <w:sz w:val="18"/>
                <w:szCs w:val="18"/>
              </w:rPr>
              <w:t>”</w:t>
            </w:r>
            <w:proofErr w:type="gramEnd"/>
            <w:r w:rsidR="00D476B7">
              <w:rPr>
                <w:rFonts w:ascii="微软雅黑" w:eastAsia="微软雅黑" w:hAnsi="微软雅黑" w:hint="eastAsia"/>
                <w:b/>
                <w:color w:val="0000FF"/>
                <w:sz w:val="18"/>
                <w:szCs w:val="18"/>
              </w:rPr>
              <w:t>p</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类的数据</w:t>
            </w:r>
            <w:r>
              <w:rPr>
                <w:rFonts w:ascii="微软雅黑" w:eastAsia="微软雅黑" w:hAnsi="微软雅黑" w:hint="eastAsia"/>
                <w:b/>
                <w:color w:val="0000FF"/>
                <w:sz w:val="18"/>
                <w:szCs w:val="18"/>
              </w:rPr>
              <w:t>；</w:t>
            </w:r>
          </w:p>
          <w:p w:rsidR="00D8103E" w:rsidRDefault="00D476B7" w:rsidP="00D8103E">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认购权代码</w:t>
            </w:r>
            <w:r w:rsidRPr="000F0BFD">
              <w:rPr>
                <w:rFonts w:asciiTheme="minorEastAsia" w:hAnsiTheme="minorEastAsia"/>
                <w:szCs w:val="21"/>
              </w:rPr>
              <w:t>Distributed stock code</w:t>
            </w:r>
            <w:r>
              <w:rPr>
                <w:rFonts w:asciiTheme="minorEastAsia" w:hAnsiTheme="minorEastAsia" w:hint="eastAsia"/>
                <w:szCs w:val="21"/>
              </w:rPr>
              <w:t xml:space="preserve"> 以“</w:t>
            </w:r>
            <w:r w:rsidR="00882694">
              <w:rPr>
                <w:rFonts w:asciiTheme="minorEastAsia" w:hAnsiTheme="minorEastAsia" w:hint="eastAsia"/>
                <w:szCs w:val="21"/>
              </w:rPr>
              <w:t>4</w:t>
            </w:r>
            <w:r>
              <w:rPr>
                <w:rFonts w:asciiTheme="minorEastAsia" w:hAnsiTheme="minorEastAsia" w:hint="eastAsia"/>
                <w:szCs w:val="21"/>
              </w:rPr>
              <w:t>4”打头</w:t>
            </w:r>
          </w:p>
          <w:p w:rsidR="00D476B7" w:rsidRPr="00D8103E" w:rsidRDefault="00D476B7" w:rsidP="0008345C">
            <w:pPr>
              <w:spacing w:line="276" w:lineRule="auto"/>
            </w:pPr>
          </w:p>
          <w:p w:rsidR="0008345C" w:rsidRDefault="00D476B7" w:rsidP="0008345C">
            <w:pPr>
              <w:spacing w:line="276" w:lineRule="auto"/>
              <w:rPr>
                <w:rFonts w:asciiTheme="minorEastAsia" w:hAnsiTheme="minorEastAsia"/>
              </w:rPr>
            </w:pPr>
            <w:r w:rsidRPr="000F0BFD">
              <w:rPr>
                <w:rFonts w:asciiTheme="minorEastAsia" w:hAnsiTheme="minorEastAsia"/>
                <w:szCs w:val="21"/>
              </w:rPr>
              <w:t>Event summary</w:t>
            </w:r>
            <w:r w:rsidR="00A152CC">
              <w:rPr>
                <w:rFonts w:hint="eastAsia"/>
                <w:szCs w:val="21"/>
              </w:rPr>
              <w:t xml:space="preserve"> </w:t>
            </w:r>
            <w:r w:rsidR="00A152CC">
              <w:rPr>
                <w:rFonts w:hint="eastAsia"/>
                <w:szCs w:val="21"/>
              </w:rPr>
              <w:t>内包含</w:t>
            </w:r>
            <w:r w:rsidR="00A152CC">
              <w:rPr>
                <w:rFonts w:hint="eastAsia"/>
                <w:szCs w:val="21"/>
              </w:rPr>
              <w:t xml:space="preserve"> </w:t>
            </w:r>
            <w:r w:rsidR="00A152CC">
              <w:rPr>
                <w:rFonts w:hint="eastAsia"/>
                <w:szCs w:val="21"/>
              </w:rPr>
              <w:t>“</w:t>
            </w:r>
            <w:r w:rsidR="0008345C" w:rsidRPr="0008345C">
              <w:rPr>
                <w:rFonts w:asciiTheme="minorEastAsia" w:hAnsiTheme="minorEastAsia"/>
              </w:rPr>
              <w:t>OPEN OFFER</w:t>
            </w:r>
            <w:r w:rsidR="00A152CC">
              <w:rPr>
                <w:rFonts w:asciiTheme="minorEastAsia" w:hAnsiTheme="minorEastAsia" w:hint="eastAsia"/>
              </w:rPr>
              <w:t xml:space="preserve">” </w:t>
            </w:r>
            <w:r w:rsidR="00717B03">
              <w:rPr>
                <w:rFonts w:asciiTheme="minorEastAsia" w:hAnsiTheme="minorEastAsia" w:hint="eastAsia"/>
              </w:rPr>
              <w:t>（不含大小写）</w:t>
            </w:r>
          </w:p>
          <w:p w:rsidR="00D476B7" w:rsidRDefault="00D476B7" w:rsidP="00717B03">
            <w:pPr>
              <w:spacing w:line="276" w:lineRule="auto"/>
              <w:rPr>
                <w:rFonts w:asciiTheme="minorEastAsia" w:hAnsiTheme="minorEastAsia"/>
              </w:rPr>
            </w:pPr>
          </w:p>
          <w:p w:rsidR="00D476B7" w:rsidRDefault="00D476B7" w:rsidP="00D476B7">
            <w:pPr>
              <w:spacing w:line="276" w:lineRule="auto"/>
              <w:rPr>
                <w:b/>
                <w:color w:val="0000FF"/>
              </w:rPr>
            </w:pPr>
            <w:r w:rsidRPr="00D476B7">
              <w:rPr>
                <w:rFonts w:asciiTheme="minorEastAsia" w:hAnsiTheme="minorEastAsia" w:hint="eastAsia"/>
                <w:b/>
                <w:color w:val="0000FF"/>
                <w:szCs w:val="21"/>
              </w:rPr>
              <w:t>系统判断系统中是否存在与以上条件相同的公告号，如果有则不处理此记录；反之则要处理</w:t>
            </w:r>
            <w:r w:rsidRPr="00D476B7">
              <w:rPr>
                <w:rFonts w:hint="eastAsia"/>
                <w:b/>
                <w:color w:val="0000FF"/>
              </w:rPr>
              <w:t>；</w:t>
            </w:r>
          </w:p>
          <w:p w:rsidR="00D476B7" w:rsidRDefault="00D476B7" w:rsidP="00D476B7">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D476B7" w:rsidRPr="00D476B7" w:rsidRDefault="00D476B7" w:rsidP="00D476B7">
            <w:pPr>
              <w:spacing w:line="276" w:lineRule="auto"/>
              <w:rPr>
                <w:b/>
                <w:color w:val="0000FF"/>
              </w:rPr>
            </w:pPr>
            <w:r>
              <w:rPr>
                <w:rFonts w:hint="eastAsia"/>
                <w:color w:val="C00000"/>
              </w:rPr>
              <w:t>“</w:t>
            </w:r>
            <w:r w:rsidRPr="0016060E">
              <w:rPr>
                <w:color w:val="C00000"/>
              </w:rPr>
              <w:t>Benefit Entitlement</w:t>
            </w:r>
            <w:r>
              <w:rPr>
                <w:rFonts w:hint="eastAsia"/>
                <w:color w:val="C00000"/>
              </w:rPr>
              <w:t>（权益）段的数据分析”</w:t>
            </w:r>
          </w:p>
        </w:tc>
      </w:tr>
      <w:tr w:rsidR="0008345C" w:rsidRPr="006E44BD" w:rsidTr="0008345C">
        <w:tc>
          <w:tcPr>
            <w:tcW w:w="1653" w:type="dxa"/>
            <w:tcBorders>
              <w:right w:val="single" w:sz="4" w:space="0" w:color="auto"/>
            </w:tcBorders>
          </w:tcPr>
          <w:p w:rsidR="0008345C" w:rsidRPr="003A4117" w:rsidRDefault="00F464B1" w:rsidP="0008345C">
            <w:pPr>
              <w:spacing w:line="276" w:lineRule="auto"/>
              <w:rPr>
                <w:sz w:val="22"/>
              </w:rPr>
            </w:pPr>
            <w:r>
              <w:rPr>
                <w:rFonts w:hint="eastAsia"/>
                <w:sz w:val="22"/>
              </w:rPr>
              <w:t>公开发售权益</w:t>
            </w:r>
            <w:r w:rsidR="0008345C">
              <w:rPr>
                <w:rFonts w:hint="eastAsia"/>
                <w:sz w:val="22"/>
              </w:rPr>
              <w:t>分配</w:t>
            </w:r>
          </w:p>
        </w:tc>
        <w:tc>
          <w:tcPr>
            <w:tcW w:w="7845" w:type="dxa"/>
            <w:tcBorders>
              <w:left w:val="single" w:sz="4" w:space="0" w:color="auto"/>
            </w:tcBorders>
          </w:tcPr>
          <w:p w:rsidR="0008345C" w:rsidRDefault="0008345C" w:rsidP="0008345C">
            <w:pPr>
              <w:spacing w:line="276" w:lineRule="auto"/>
              <w:rPr>
                <w:rFonts w:asciiTheme="minorEastAsia" w:hAnsiTheme="minorEastAsia"/>
              </w:rPr>
            </w:pPr>
            <w:r>
              <w:rPr>
                <w:rFonts w:asciiTheme="minorEastAsia" w:hAnsiTheme="minorEastAsia" w:hint="eastAsia"/>
              </w:rPr>
              <w:t>每行第一个字母以</w:t>
            </w:r>
            <w:r w:rsidRPr="006777DF">
              <w:rPr>
                <w:rFonts w:asciiTheme="minorEastAsia" w:hAnsiTheme="minorEastAsia" w:hint="eastAsia"/>
                <w:b/>
                <w:color w:val="0000FF"/>
              </w:rPr>
              <w:t>“B”</w:t>
            </w:r>
            <w:r>
              <w:rPr>
                <w:rFonts w:asciiTheme="minorEastAsia" w:hAnsiTheme="minorEastAsia" w:hint="eastAsia"/>
              </w:rPr>
              <w:t>打头,数据包含了以下四类</w:t>
            </w:r>
          </w:p>
          <w:p w:rsidR="0008345C" w:rsidRPr="00601AAA" w:rsidRDefault="0008345C" w:rsidP="0008345C">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08345C" w:rsidRPr="00601AAA" w:rsidRDefault="0008345C" w:rsidP="0008345C">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F=最终确认</w:t>
            </w:r>
          </w:p>
          <w:p w:rsidR="0008345C" w:rsidRPr="00601AAA" w:rsidRDefault="0008345C" w:rsidP="0008345C">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lastRenderedPageBreak/>
              <w:t>C=取消</w:t>
            </w:r>
          </w:p>
          <w:p w:rsidR="0008345C" w:rsidRPr="00601AAA" w:rsidRDefault="0008345C" w:rsidP="0008345C">
            <w:pPr>
              <w:spacing w:line="276" w:lineRule="auto"/>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T=to-be-advised（参与者并未拥有外币账户时合资格货币的应收数）</w:t>
            </w:r>
          </w:p>
          <w:p w:rsidR="0008345C" w:rsidRDefault="0008345C" w:rsidP="0008345C">
            <w:pPr>
              <w:spacing w:line="276" w:lineRule="auto"/>
              <w:rPr>
                <w:rFonts w:ascii="微软雅黑" w:eastAsia="微软雅黑" w:hAnsi="微软雅黑"/>
                <w:b/>
                <w:color w:val="0000FF"/>
                <w:sz w:val="18"/>
                <w:szCs w:val="18"/>
              </w:rPr>
            </w:pPr>
            <w:r w:rsidRPr="00601AAA">
              <w:rPr>
                <w:rFonts w:ascii="微软雅黑" w:eastAsia="微软雅黑" w:hAnsi="微软雅黑" w:hint="eastAsia"/>
                <w:b/>
                <w:color w:val="0000FF"/>
                <w:sz w:val="18"/>
                <w:szCs w:val="18"/>
              </w:rPr>
              <w:t>只处理</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F</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类的数据</w:t>
            </w:r>
            <w:r>
              <w:rPr>
                <w:rFonts w:ascii="微软雅黑" w:eastAsia="微软雅黑" w:hAnsi="微软雅黑" w:hint="eastAsia"/>
                <w:b/>
                <w:color w:val="0000FF"/>
                <w:sz w:val="18"/>
                <w:szCs w:val="18"/>
              </w:rPr>
              <w:t>；</w:t>
            </w:r>
          </w:p>
          <w:p w:rsidR="00D476B7" w:rsidRDefault="00D476B7" w:rsidP="00D476B7">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认购权代码</w:t>
            </w:r>
            <w:r w:rsidRPr="000F0BFD">
              <w:rPr>
                <w:rFonts w:asciiTheme="minorEastAsia" w:hAnsiTheme="minorEastAsia"/>
                <w:szCs w:val="21"/>
              </w:rPr>
              <w:t>Distributed stock code</w:t>
            </w:r>
            <w:r>
              <w:rPr>
                <w:rFonts w:asciiTheme="minorEastAsia" w:hAnsiTheme="minorEastAsia" w:hint="eastAsia"/>
                <w:szCs w:val="21"/>
              </w:rPr>
              <w:t xml:space="preserve"> 以“</w:t>
            </w:r>
            <w:r w:rsidR="00882694">
              <w:rPr>
                <w:rFonts w:asciiTheme="minorEastAsia" w:hAnsiTheme="minorEastAsia" w:hint="eastAsia"/>
                <w:szCs w:val="21"/>
              </w:rPr>
              <w:t>4</w:t>
            </w:r>
            <w:r>
              <w:rPr>
                <w:rFonts w:asciiTheme="minorEastAsia" w:hAnsiTheme="minorEastAsia" w:hint="eastAsia"/>
                <w:szCs w:val="21"/>
              </w:rPr>
              <w:t>4”打头</w:t>
            </w:r>
          </w:p>
          <w:p w:rsidR="0008345C" w:rsidRDefault="0008345C" w:rsidP="0008345C">
            <w:pPr>
              <w:spacing w:line="276" w:lineRule="auto"/>
              <w:rPr>
                <w:rFonts w:asciiTheme="minorEastAsia" w:hAnsiTheme="minorEastAsia"/>
                <w:szCs w:val="21"/>
              </w:rPr>
            </w:pPr>
          </w:p>
          <w:p w:rsidR="00D476B7" w:rsidRDefault="00D476B7" w:rsidP="00D476B7">
            <w:pPr>
              <w:spacing w:line="276" w:lineRule="auto"/>
              <w:rPr>
                <w:rFonts w:asciiTheme="minorEastAsia" w:hAnsiTheme="minorEastAsia"/>
              </w:rPr>
            </w:pPr>
            <w:r w:rsidRPr="000F0BFD">
              <w:rPr>
                <w:rFonts w:asciiTheme="minorEastAsia" w:hAnsiTheme="minorEastAsia"/>
                <w:szCs w:val="21"/>
              </w:rPr>
              <w:t>Event summary</w:t>
            </w:r>
            <w:r>
              <w:rPr>
                <w:rFonts w:hint="eastAsia"/>
                <w:szCs w:val="21"/>
              </w:rPr>
              <w:t xml:space="preserve"> </w:t>
            </w:r>
            <w:r>
              <w:rPr>
                <w:rFonts w:hint="eastAsia"/>
                <w:szCs w:val="21"/>
              </w:rPr>
              <w:t>内包含</w:t>
            </w:r>
            <w:r>
              <w:rPr>
                <w:rFonts w:hint="eastAsia"/>
                <w:szCs w:val="21"/>
              </w:rPr>
              <w:t xml:space="preserve"> </w:t>
            </w:r>
            <w:r>
              <w:rPr>
                <w:rFonts w:hint="eastAsia"/>
                <w:szCs w:val="21"/>
              </w:rPr>
              <w:t>“</w:t>
            </w:r>
            <w:r w:rsidRPr="0008345C">
              <w:rPr>
                <w:rFonts w:asciiTheme="minorEastAsia" w:hAnsiTheme="minorEastAsia"/>
              </w:rPr>
              <w:t>OPEN OFFER</w:t>
            </w:r>
            <w:r>
              <w:rPr>
                <w:rFonts w:asciiTheme="minorEastAsia" w:hAnsiTheme="minorEastAsia" w:hint="eastAsia"/>
              </w:rPr>
              <w:t>” （不含大小写）</w:t>
            </w:r>
          </w:p>
          <w:p w:rsidR="0008345C" w:rsidRDefault="0008345C" w:rsidP="0008345C">
            <w:pPr>
              <w:spacing w:line="276" w:lineRule="auto"/>
              <w:rPr>
                <w:rFonts w:ascii="微软雅黑" w:eastAsia="微软雅黑" w:hAnsi="微软雅黑"/>
                <w:b/>
                <w:color w:val="0000FF"/>
                <w:sz w:val="18"/>
                <w:szCs w:val="18"/>
              </w:rPr>
            </w:pPr>
          </w:p>
          <w:p w:rsidR="0008345C" w:rsidRDefault="0008345C" w:rsidP="0008345C">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08345C" w:rsidRPr="00601AAA" w:rsidRDefault="0008345C" w:rsidP="00D476B7">
            <w:pPr>
              <w:spacing w:line="276" w:lineRule="auto"/>
              <w:rPr>
                <w:b/>
                <w:color w:val="0000FF"/>
              </w:rPr>
            </w:pPr>
            <w:r>
              <w:rPr>
                <w:rFonts w:hint="eastAsia"/>
                <w:color w:val="C00000"/>
              </w:rPr>
              <w:t>“</w:t>
            </w:r>
            <w:r w:rsidRPr="0016060E">
              <w:rPr>
                <w:color w:val="C00000"/>
              </w:rPr>
              <w:t>Benefit Entitlement</w:t>
            </w:r>
            <w:r>
              <w:rPr>
                <w:rFonts w:hint="eastAsia"/>
                <w:color w:val="C00000"/>
              </w:rPr>
              <w:t>（权益）段的数据分析”</w:t>
            </w:r>
            <w:r w:rsidR="00D476B7">
              <w:rPr>
                <w:rFonts w:hint="eastAsia"/>
                <w:color w:val="C00000"/>
              </w:rPr>
              <w:t xml:space="preserve"> </w:t>
            </w:r>
          </w:p>
        </w:tc>
      </w:tr>
      <w:tr w:rsidR="00257E11" w:rsidRPr="006E44BD" w:rsidTr="00257E11">
        <w:trPr>
          <w:trHeight w:val="379"/>
        </w:trPr>
        <w:tc>
          <w:tcPr>
            <w:tcW w:w="1653" w:type="dxa"/>
            <w:vMerge w:val="restart"/>
            <w:tcBorders>
              <w:right w:val="single" w:sz="4" w:space="0" w:color="auto"/>
            </w:tcBorders>
          </w:tcPr>
          <w:p w:rsidR="00257E11" w:rsidRPr="003A4117" w:rsidRDefault="00257E11" w:rsidP="00011C43">
            <w:pPr>
              <w:spacing w:line="276" w:lineRule="auto"/>
              <w:rPr>
                <w:sz w:val="22"/>
              </w:rPr>
            </w:pPr>
            <w:r>
              <w:rPr>
                <w:rFonts w:hint="eastAsia"/>
                <w:sz w:val="22"/>
              </w:rPr>
              <w:lastRenderedPageBreak/>
              <w:t>公开发售股份到账</w:t>
            </w:r>
          </w:p>
        </w:tc>
        <w:tc>
          <w:tcPr>
            <w:tcW w:w="7845" w:type="dxa"/>
            <w:tcBorders>
              <w:left w:val="single" w:sz="4" w:space="0" w:color="auto"/>
            </w:tcBorders>
            <w:shd w:val="clear" w:color="auto" w:fill="D9D9D9" w:themeFill="background1" w:themeFillShade="D9"/>
          </w:tcPr>
          <w:p w:rsidR="00257E11" w:rsidRDefault="00257E11" w:rsidP="00257E11">
            <w:pPr>
              <w:spacing w:line="276" w:lineRule="auto"/>
            </w:pPr>
            <w:r>
              <w:rPr>
                <w:rFonts w:hint="eastAsia"/>
              </w:rPr>
              <w:t>以下三类共性数据分析：</w:t>
            </w:r>
            <w:r w:rsidRPr="00257E11">
              <w:rPr>
                <w:rFonts w:asciiTheme="minorEastAsia" w:hAnsiTheme="minorEastAsia" w:hint="eastAsia"/>
              </w:rPr>
              <w:t>(</w:t>
            </w:r>
            <w:r w:rsidRPr="00257E11">
              <w:rPr>
                <w:rFonts w:asciiTheme="minorEastAsia" w:hAnsiTheme="minorEastAsia" w:hint="eastAsia"/>
                <w:b/>
                <w:color w:val="0000FF"/>
                <w:sz w:val="18"/>
                <w:szCs w:val="18"/>
              </w:rPr>
              <w:t>详细数据结构参见</w:t>
            </w:r>
            <w:r w:rsidRPr="00257E11">
              <w:rPr>
                <w:rFonts w:asciiTheme="minorEastAsia" w:hAnsiTheme="minorEastAsia" w:hint="eastAsia"/>
                <w:color w:val="C00000"/>
              </w:rPr>
              <w:t xml:space="preserve">“4.2 </w:t>
            </w:r>
            <w:r w:rsidRPr="00257E11">
              <w:rPr>
                <w:rFonts w:asciiTheme="minorEastAsia" w:hAnsiTheme="minorEastAsia"/>
                <w:b/>
                <w:color w:val="C00000"/>
              </w:rPr>
              <w:t>RIGHTS</w:t>
            </w:r>
            <w:r w:rsidRPr="00257E11">
              <w:rPr>
                <w:rFonts w:asciiTheme="minorEastAsia" w:hAnsiTheme="minorEastAsia" w:hint="eastAsia"/>
                <w:color w:val="C00000"/>
              </w:rPr>
              <w:t>段的数据分析”)</w:t>
            </w:r>
          </w:p>
        </w:tc>
      </w:tr>
      <w:tr w:rsidR="00257E11" w:rsidRPr="006E44BD" w:rsidTr="00257E11">
        <w:trPr>
          <w:trHeight w:val="385"/>
        </w:trPr>
        <w:tc>
          <w:tcPr>
            <w:tcW w:w="1653" w:type="dxa"/>
            <w:vMerge/>
            <w:tcBorders>
              <w:right w:val="single" w:sz="4" w:space="0" w:color="auto"/>
            </w:tcBorders>
          </w:tcPr>
          <w:p w:rsidR="00257E11" w:rsidRDefault="00257E11" w:rsidP="00011C43">
            <w:pPr>
              <w:spacing w:line="276" w:lineRule="auto"/>
              <w:rPr>
                <w:sz w:val="22"/>
              </w:rPr>
            </w:pPr>
          </w:p>
        </w:tc>
        <w:tc>
          <w:tcPr>
            <w:tcW w:w="7845" w:type="dxa"/>
            <w:tcBorders>
              <w:left w:val="single" w:sz="4" w:space="0" w:color="auto"/>
            </w:tcBorders>
          </w:tcPr>
          <w:p w:rsidR="00257E11" w:rsidRDefault="00257E11" w:rsidP="00257E11">
            <w:pPr>
              <w:spacing w:line="276" w:lineRule="auto"/>
              <w:rPr>
                <w:rFonts w:asciiTheme="minorEastAsia" w:hAnsiTheme="minorEastAsia"/>
              </w:rPr>
            </w:pPr>
            <w:r>
              <w:rPr>
                <w:rFonts w:asciiTheme="minorEastAsia" w:hAnsiTheme="minorEastAsia" w:hint="eastAsia"/>
              </w:rPr>
              <w:t>每行第一个字母以</w:t>
            </w:r>
            <w:r w:rsidRPr="006777DF">
              <w:rPr>
                <w:rFonts w:asciiTheme="minorEastAsia" w:hAnsiTheme="minorEastAsia" w:hint="eastAsia"/>
                <w:b/>
                <w:color w:val="0000FF"/>
              </w:rPr>
              <w:t>“F”</w:t>
            </w:r>
            <w:r>
              <w:rPr>
                <w:rFonts w:asciiTheme="minorEastAsia" w:hAnsiTheme="minorEastAsia" w:hint="eastAsia"/>
              </w:rPr>
              <w:t>打头,数据包含了以下三类</w:t>
            </w:r>
          </w:p>
          <w:p w:rsidR="00257E11" w:rsidRPr="00601AAA" w:rsidRDefault="00257E11" w:rsidP="00257E11">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257E11" w:rsidRPr="00601AAA" w:rsidRDefault="00257E11" w:rsidP="00257E11">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F=最终确认</w:t>
            </w:r>
          </w:p>
          <w:p w:rsidR="00257E11" w:rsidRPr="00601AAA" w:rsidRDefault="00257E11" w:rsidP="00257E11">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C=取消</w:t>
            </w:r>
          </w:p>
          <w:p w:rsidR="00257E11" w:rsidRDefault="00257E11" w:rsidP="00257E11">
            <w:pPr>
              <w:spacing w:line="276" w:lineRule="auto"/>
              <w:rPr>
                <w:rFonts w:ascii="微软雅黑" w:eastAsia="微软雅黑" w:hAnsi="微软雅黑"/>
                <w:b/>
                <w:color w:val="0000FF"/>
                <w:sz w:val="18"/>
                <w:szCs w:val="18"/>
              </w:rPr>
            </w:pPr>
            <w:r w:rsidRPr="00601AAA">
              <w:rPr>
                <w:rFonts w:ascii="微软雅黑" w:eastAsia="微软雅黑" w:hAnsi="微软雅黑" w:hint="eastAsia"/>
                <w:b/>
                <w:color w:val="0000FF"/>
                <w:sz w:val="18"/>
                <w:szCs w:val="18"/>
              </w:rPr>
              <w:t>目前只处理</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F</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类的数据，其它类数据保存起来，以备后用</w:t>
            </w:r>
            <w:r>
              <w:rPr>
                <w:rFonts w:ascii="微软雅黑" w:eastAsia="微软雅黑" w:hAnsi="微软雅黑" w:hint="eastAsia"/>
                <w:b/>
                <w:color w:val="0000FF"/>
                <w:sz w:val="18"/>
                <w:szCs w:val="18"/>
              </w:rPr>
              <w:t>；</w:t>
            </w:r>
          </w:p>
          <w:p w:rsidR="00257E11" w:rsidRDefault="00257E11" w:rsidP="00257E11">
            <w:pPr>
              <w:spacing w:line="276" w:lineRule="auto"/>
              <w:rPr>
                <w:rFonts w:asciiTheme="minorEastAsia" w:hAnsiTheme="minorEastAsia"/>
              </w:rPr>
            </w:pPr>
            <w:r>
              <w:rPr>
                <w:rFonts w:asciiTheme="minorEastAsia" w:hAnsiTheme="minorEastAsia" w:hint="eastAsia"/>
                <w:szCs w:val="21"/>
              </w:rPr>
              <w:t>原证券代码，这里是认购代码，也就是（</w:t>
            </w:r>
            <w:r w:rsidRPr="00431756">
              <w:rPr>
                <w:rFonts w:asciiTheme="minorEastAsia" w:hAnsiTheme="minorEastAsia"/>
                <w:szCs w:val="21"/>
              </w:rPr>
              <w:t>Original stock code</w:t>
            </w:r>
            <w:r>
              <w:rPr>
                <w:rFonts w:asciiTheme="minorEastAsia" w:hAnsiTheme="minorEastAsia" w:hint="eastAsia"/>
                <w:szCs w:val="21"/>
              </w:rPr>
              <w:t>）以“</w:t>
            </w:r>
            <w:r w:rsidR="00882694">
              <w:rPr>
                <w:rFonts w:asciiTheme="minorEastAsia" w:hAnsiTheme="minorEastAsia" w:hint="eastAsia"/>
                <w:szCs w:val="21"/>
              </w:rPr>
              <w:t>4</w:t>
            </w:r>
            <w:r>
              <w:rPr>
                <w:rFonts w:asciiTheme="minorEastAsia" w:hAnsiTheme="minorEastAsia" w:hint="eastAsia"/>
                <w:szCs w:val="21"/>
              </w:rPr>
              <w:t>4”打头；</w:t>
            </w:r>
          </w:p>
        </w:tc>
      </w:tr>
      <w:tr w:rsidR="00257E11" w:rsidRPr="006E44BD" w:rsidTr="00257E11">
        <w:trPr>
          <w:trHeight w:val="385"/>
        </w:trPr>
        <w:tc>
          <w:tcPr>
            <w:tcW w:w="1653" w:type="dxa"/>
            <w:vMerge/>
            <w:tcBorders>
              <w:right w:val="single" w:sz="4" w:space="0" w:color="auto"/>
            </w:tcBorders>
          </w:tcPr>
          <w:p w:rsidR="00257E11" w:rsidRDefault="00257E11" w:rsidP="00011C43">
            <w:pPr>
              <w:spacing w:line="276" w:lineRule="auto"/>
              <w:rPr>
                <w:sz w:val="22"/>
              </w:rPr>
            </w:pPr>
          </w:p>
        </w:tc>
        <w:tc>
          <w:tcPr>
            <w:tcW w:w="7845" w:type="dxa"/>
            <w:tcBorders>
              <w:left w:val="single" w:sz="4" w:space="0" w:color="auto"/>
            </w:tcBorders>
            <w:shd w:val="clear" w:color="auto" w:fill="D9D9D9" w:themeFill="background1" w:themeFillShade="D9"/>
          </w:tcPr>
          <w:p w:rsidR="00257E11" w:rsidRDefault="00882694" w:rsidP="00011C43">
            <w:pPr>
              <w:spacing w:line="276" w:lineRule="auto"/>
              <w:rPr>
                <w:rFonts w:asciiTheme="minorEastAsia" w:hAnsiTheme="minorEastAsia"/>
              </w:rPr>
            </w:pPr>
            <w:r>
              <w:rPr>
                <w:rFonts w:asciiTheme="minorEastAsia" w:hAnsiTheme="minorEastAsia" w:hint="eastAsia"/>
              </w:rPr>
              <w:t>1.</w:t>
            </w:r>
            <w:r w:rsidR="00257E11">
              <w:rPr>
                <w:rFonts w:asciiTheme="minorEastAsia" w:hAnsiTheme="minorEastAsia" w:hint="eastAsia"/>
              </w:rPr>
              <w:t>正常认购股份到账</w:t>
            </w:r>
            <w:proofErr w:type="gramStart"/>
            <w:r w:rsidR="00257E11">
              <w:rPr>
                <w:rFonts w:asciiTheme="minorEastAsia" w:hAnsiTheme="minorEastAsia" w:hint="eastAsia"/>
              </w:rPr>
              <w:t>主记录</w:t>
            </w:r>
            <w:proofErr w:type="gramEnd"/>
            <w:r w:rsidR="00257E11">
              <w:rPr>
                <w:rFonts w:asciiTheme="minorEastAsia" w:hAnsiTheme="minorEastAsia" w:hint="eastAsia"/>
              </w:rPr>
              <w:t>数据特征；</w:t>
            </w:r>
          </w:p>
        </w:tc>
      </w:tr>
      <w:tr w:rsidR="00257E11" w:rsidRPr="006E44BD" w:rsidTr="00257E11">
        <w:trPr>
          <w:trHeight w:val="385"/>
        </w:trPr>
        <w:tc>
          <w:tcPr>
            <w:tcW w:w="1653" w:type="dxa"/>
            <w:vMerge/>
            <w:tcBorders>
              <w:right w:val="single" w:sz="4" w:space="0" w:color="auto"/>
            </w:tcBorders>
          </w:tcPr>
          <w:p w:rsidR="00257E11" w:rsidRDefault="00257E11" w:rsidP="00011C43">
            <w:pPr>
              <w:spacing w:line="276" w:lineRule="auto"/>
              <w:rPr>
                <w:sz w:val="22"/>
              </w:rPr>
            </w:pPr>
          </w:p>
        </w:tc>
        <w:tc>
          <w:tcPr>
            <w:tcW w:w="7845" w:type="dxa"/>
            <w:tcBorders>
              <w:left w:val="single" w:sz="4" w:space="0" w:color="auto"/>
            </w:tcBorders>
          </w:tcPr>
          <w:p w:rsidR="00257E11" w:rsidRDefault="00D5775E" w:rsidP="00257E11">
            <w:pPr>
              <w:spacing w:line="276" w:lineRule="auto"/>
              <w:rPr>
                <w:rFonts w:ascii="微软雅黑" w:eastAsia="微软雅黑" w:hAnsi="微软雅黑"/>
                <w:b/>
                <w:color w:val="0000FF"/>
                <w:sz w:val="18"/>
                <w:szCs w:val="18"/>
              </w:rPr>
            </w:pPr>
            <w:proofErr w:type="gramStart"/>
            <w:r>
              <w:rPr>
                <w:rFonts w:ascii="微软雅黑" w:eastAsia="微软雅黑" w:hAnsi="微软雅黑" w:hint="eastAsia"/>
                <w:b/>
                <w:color w:val="0000FF"/>
                <w:sz w:val="18"/>
                <w:szCs w:val="18"/>
              </w:rPr>
              <w:t>认购供型为</w:t>
            </w:r>
            <w:proofErr w:type="gramEnd"/>
            <w:r>
              <w:rPr>
                <w:rFonts w:ascii="微软雅黑" w:eastAsia="微软雅黑" w:hAnsi="微软雅黑" w:hint="eastAsia"/>
                <w:b/>
                <w:color w:val="0000FF"/>
                <w:sz w:val="18"/>
                <w:szCs w:val="18"/>
              </w:rPr>
              <w:t>1，</w:t>
            </w:r>
            <w:proofErr w:type="gramStart"/>
            <w:r w:rsidR="00257E11">
              <w:rPr>
                <w:rFonts w:ascii="微软雅黑" w:eastAsia="微软雅黑" w:hAnsi="微软雅黑" w:hint="eastAsia"/>
                <w:b/>
                <w:color w:val="0000FF"/>
                <w:sz w:val="18"/>
                <w:szCs w:val="18"/>
              </w:rPr>
              <w:t>事件序更号</w:t>
            </w:r>
            <w:proofErr w:type="gramEnd"/>
            <w:r w:rsidR="00257E11">
              <w:rPr>
                <w:rFonts w:ascii="微软雅黑" w:eastAsia="微软雅黑" w:hAnsi="微软雅黑" w:hint="eastAsia"/>
                <w:b/>
                <w:color w:val="0000FF"/>
                <w:sz w:val="18"/>
                <w:szCs w:val="18"/>
              </w:rPr>
              <w:t>为01，为正常认购股份到账；</w:t>
            </w:r>
          </w:p>
          <w:p w:rsidR="00257E11" w:rsidRDefault="00257E11" w:rsidP="00257E11">
            <w:pPr>
              <w:spacing w:line="276" w:lineRule="auto"/>
              <w:rPr>
                <w:rFonts w:asciiTheme="minorEastAsia" w:hAnsiTheme="minorEastAsia"/>
              </w:rPr>
            </w:pPr>
            <w:r>
              <w:rPr>
                <w:rFonts w:ascii="微软雅黑" w:eastAsia="微软雅黑" w:hAnsi="微软雅黑" w:hint="eastAsia"/>
                <w:b/>
                <w:color w:val="0000FF"/>
                <w:sz w:val="18"/>
                <w:szCs w:val="18"/>
              </w:rPr>
              <w:t>证券代码</w:t>
            </w:r>
          </w:p>
        </w:tc>
      </w:tr>
      <w:tr w:rsidR="00257E11" w:rsidRPr="006E44BD" w:rsidTr="00257E11">
        <w:trPr>
          <w:trHeight w:val="385"/>
        </w:trPr>
        <w:tc>
          <w:tcPr>
            <w:tcW w:w="1653" w:type="dxa"/>
            <w:vMerge/>
            <w:tcBorders>
              <w:right w:val="single" w:sz="4" w:space="0" w:color="auto"/>
            </w:tcBorders>
          </w:tcPr>
          <w:p w:rsidR="00257E11" w:rsidRDefault="00257E11" w:rsidP="00011C43">
            <w:pPr>
              <w:spacing w:line="276" w:lineRule="auto"/>
              <w:rPr>
                <w:sz w:val="22"/>
              </w:rPr>
            </w:pPr>
          </w:p>
        </w:tc>
        <w:tc>
          <w:tcPr>
            <w:tcW w:w="7845" w:type="dxa"/>
            <w:tcBorders>
              <w:left w:val="single" w:sz="4" w:space="0" w:color="auto"/>
            </w:tcBorders>
            <w:shd w:val="clear" w:color="auto" w:fill="D9D9D9" w:themeFill="background1" w:themeFillShade="D9"/>
          </w:tcPr>
          <w:p w:rsidR="00257E11" w:rsidRDefault="00882694" w:rsidP="00011C43">
            <w:pPr>
              <w:spacing w:line="276" w:lineRule="auto"/>
              <w:rPr>
                <w:rFonts w:asciiTheme="minorEastAsia" w:hAnsiTheme="minorEastAsia"/>
              </w:rPr>
            </w:pPr>
            <w:r>
              <w:rPr>
                <w:rFonts w:asciiTheme="minorEastAsia" w:hAnsiTheme="minorEastAsia" w:hint="eastAsia"/>
              </w:rPr>
              <w:t>2.</w:t>
            </w:r>
            <w:r w:rsidR="00257E11">
              <w:rPr>
                <w:rFonts w:asciiTheme="minorEastAsia" w:hAnsiTheme="minorEastAsia" w:hint="eastAsia"/>
              </w:rPr>
              <w:t>额外认购股份到账</w:t>
            </w:r>
            <w:proofErr w:type="gramStart"/>
            <w:r w:rsidR="00257E11">
              <w:rPr>
                <w:rFonts w:asciiTheme="minorEastAsia" w:hAnsiTheme="minorEastAsia" w:hint="eastAsia"/>
              </w:rPr>
              <w:t>主记录</w:t>
            </w:r>
            <w:proofErr w:type="gramEnd"/>
            <w:r w:rsidR="00257E11">
              <w:rPr>
                <w:rFonts w:asciiTheme="minorEastAsia" w:hAnsiTheme="minorEastAsia" w:hint="eastAsia"/>
              </w:rPr>
              <w:t>数据特征；</w:t>
            </w:r>
          </w:p>
        </w:tc>
      </w:tr>
      <w:tr w:rsidR="00257E11" w:rsidRPr="006E44BD" w:rsidTr="00257E11">
        <w:trPr>
          <w:trHeight w:val="385"/>
        </w:trPr>
        <w:tc>
          <w:tcPr>
            <w:tcW w:w="1653" w:type="dxa"/>
            <w:vMerge/>
            <w:tcBorders>
              <w:right w:val="single" w:sz="4" w:space="0" w:color="auto"/>
            </w:tcBorders>
          </w:tcPr>
          <w:p w:rsidR="00257E11" w:rsidRDefault="00257E11" w:rsidP="00011C43">
            <w:pPr>
              <w:spacing w:line="276" w:lineRule="auto"/>
              <w:rPr>
                <w:sz w:val="22"/>
              </w:rPr>
            </w:pPr>
          </w:p>
        </w:tc>
        <w:tc>
          <w:tcPr>
            <w:tcW w:w="7845" w:type="dxa"/>
            <w:tcBorders>
              <w:left w:val="single" w:sz="4" w:space="0" w:color="auto"/>
            </w:tcBorders>
          </w:tcPr>
          <w:p w:rsidR="00257E11" w:rsidRDefault="00D5775E" w:rsidP="00257E11">
            <w:pPr>
              <w:spacing w:line="276" w:lineRule="auto"/>
              <w:rPr>
                <w:rFonts w:ascii="微软雅黑" w:eastAsia="微软雅黑" w:hAnsi="微软雅黑"/>
                <w:b/>
                <w:color w:val="0000FF"/>
                <w:sz w:val="18"/>
                <w:szCs w:val="18"/>
              </w:rPr>
            </w:pPr>
            <w:proofErr w:type="gramStart"/>
            <w:r>
              <w:rPr>
                <w:rFonts w:ascii="微软雅黑" w:eastAsia="微软雅黑" w:hAnsi="微软雅黑" w:hint="eastAsia"/>
                <w:b/>
                <w:color w:val="0000FF"/>
                <w:sz w:val="18"/>
                <w:szCs w:val="18"/>
              </w:rPr>
              <w:t>认购供型为</w:t>
            </w:r>
            <w:proofErr w:type="gramEnd"/>
            <w:r>
              <w:rPr>
                <w:rFonts w:ascii="微软雅黑" w:eastAsia="微软雅黑" w:hAnsi="微软雅黑" w:hint="eastAsia"/>
                <w:b/>
                <w:color w:val="0000FF"/>
                <w:sz w:val="18"/>
                <w:szCs w:val="18"/>
              </w:rPr>
              <w:t>2，</w:t>
            </w:r>
            <w:proofErr w:type="gramStart"/>
            <w:r w:rsidR="00882694">
              <w:rPr>
                <w:rFonts w:ascii="微软雅黑" w:eastAsia="微软雅黑" w:hAnsi="微软雅黑" w:hint="eastAsia"/>
                <w:b/>
                <w:color w:val="0000FF"/>
                <w:sz w:val="18"/>
                <w:szCs w:val="18"/>
              </w:rPr>
              <w:t>事件序更号</w:t>
            </w:r>
            <w:proofErr w:type="gramEnd"/>
            <w:r w:rsidR="00882694">
              <w:rPr>
                <w:rFonts w:ascii="微软雅黑" w:eastAsia="微软雅黑" w:hAnsi="微软雅黑" w:hint="eastAsia"/>
                <w:b/>
                <w:color w:val="0000FF"/>
                <w:sz w:val="18"/>
                <w:szCs w:val="18"/>
              </w:rPr>
              <w:t>为01，</w:t>
            </w:r>
            <w:r w:rsidR="00257E11">
              <w:rPr>
                <w:rFonts w:ascii="微软雅黑" w:eastAsia="微软雅黑" w:hAnsi="微软雅黑" w:hint="eastAsia"/>
                <w:b/>
                <w:color w:val="0000FF"/>
                <w:sz w:val="18"/>
                <w:szCs w:val="18"/>
              </w:rPr>
              <w:t>为额外认购股份到账；（额外认购有可能有多条记录）</w:t>
            </w:r>
          </w:p>
          <w:p w:rsidR="00257E11" w:rsidRPr="00257E11" w:rsidRDefault="00D5775E" w:rsidP="007750E8">
            <w:pPr>
              <w:spacing w:line="276" w:lineRule="auto"/>
              <w:rPr>
                <w:rFonts w:asciiTheme="minorEastAsia" w:hAnsiTheme="minorEastAsia"/>
              </w:rPr>
            </w:pPr>
            <w:r>
              <w:rPr>
                <w:rFonts w:ascii="微软雅黑" w:eastAsia="微软雅黑" w:hAnsi="微软雅黑" w:hint="eastAsia"/>
                <w:b/>
                <w:color w:val="0000FF"/>
                <w:sz w:val="18"/>
                <w:szCs w:val="18"/>
              </w:rPr>
              <w:t>额外公开发售的数据是多条，系统处理时要把额外公开发售的数据汇总起来，它的</w:t>
            </w:r>
            <w:proofErr w:type="gramStart"/>
            <w:r>
              <w:rPr>
                <w:rFonts w:ascii="微软雅黑" w:eastAsia="微软雅黑" w:hAnsi="微软雅黑" w:hint="eastAsia"/>
                <w:b/>
                <w:color w:val="0000FF"/>
                <w:sz w:val="18"/>
                <w:szCs w:val="18"/>
              </w:rPr>
              <w:t>认购供型为</w:t>
            </w:r>
            <w:proofErr w:type="gramEnd"/>
            <w:r>
              <w:rPr>
                <w:rFonts w:ascii="微软雅黑" w:eastAsia="微软雅黑" w:hAnsi="微软雅黑" w:hint="eastAsia"/>
                <w:b/>
                <w:color w:val="0000FF"/>
                <w:sz w:val="18"/>
                <w:szCs w:val="18"/>
              </w:rPr>
              <w:t>2；</w:t>
            </w:r>
          </w:p>
        </w:tc>
      </w:tr>
      <w:tr w:rsidR="00257E11" w:rsidRPr="006E44BD" w:rsidTr="00257E11">
        <w:trPr>
          <w:trHeight w:val="385"/>
        </w:trPr>
        <w:tc>
          <w:tcPr>
            <w:tcW w:w="1653" w:type="dxa"/>
            <w:vMerge/>
            <w:tcBorders>
              <w:right w:val="single" w:sz="4" w:space="0" w:color="auto"/>
            </w:tcBorders>
          </w:tcPr>
          <w:p w:rsidR="00257E11" w:rsidRDefault="00257E11" w:rsidP="00011C43">
            <w:pPr>
              <w:spacing w:line="276" w:lineRule="auto"/>
              <w:rPr>
                <w:sz w:val="22"/>
              </w:rPr>
            </w:pPr>
          </w:p>
        </w:tc>
        <w:tc>
          <w:tcPr>
            <w:tcW w:w="7845" w:type="dxa"/>
            <w:tcBorders>
              <w:left w:val="single" w:sz="4" w:space="0" w:color="auto"/>
            </w:tcBorders>
            <w:shd w:val="clear" w:color="auto" w:fill="D9D9D9" w:themeFill="background1" w:themeFillShade="D9"/>
          </w:tcPr>
          <w:p w:rsidR="00257E11" w:rsidRDefault="00882694" w:rsidP="00882694">
            <w:pPr>
              <w:spacing w:line="276" w:lineRule="auto"/>
              <w:rPr>
                <w:rFonts w:asciiTheme="minorEastAsia" w:hAnsiTheme="minorEastAsia"/>
              </w:rPr>
            </w:pPr>
            <w:r>
              <w:rPr>
                <w:rFonts w:asciiTheme="minorEastAsia" w:hAnsiTheme="minorEastAsia" w:hint="eastAsia"/>
              </w:rPr>
              <w:t>3.</w:t>
            </w:r>
            <w:r w:rsidR="007750E8">
              <w:rPr>
                <w:rFonts w:asciiTheme="minorEastAsia" w:hAnsiTheme="minorEastAsia" w:hint="eastAsia"/>
              </w:rPr>
              <w:t>正常认购</w:t>
            </w:r>
            <w:r>
              <w:rPr>
                <w:rFonts w:asciiTheme="minorEastAsia" w:hAnsiTheme="minorEastAsia" w:hint="eastAsia"/>
              </w:rPr>
              <w:t>或额外认购股份</w:t>
            </w:r>
            <w:r w:rsidR="007750E8">
              <w:rPr>
                <w:rFonts w:asciiTheme="minorEastAsia" w:hAnsiTheme="minorEastAsia" w:hint="eastAsia"/>
              </w:rPr>
              <w:t>分配的涡轮到账数据特征；</w:t>
            </w:r>
          </w:p>
        </w:tc>
      </w:tr>
      <w:tr w:rsidR="00257E11" w:rsidRPr="006E44BD" w:rsidTr="00257E11">
        <w:trPr>
          <w:trHeight w:val="385"/>
        </w:trPr>
        <w:tc>
          <w:tcPr>
            <w:tcW w:w="1653" w:type="dxa"/>
            <w:vMerge/>
            <w:tcBorders>
              <w:right w:val="single" w:sz="4" w:space="0" w:color="auto"/>
            </w:tcBorders>
          </w:tcPr>
          <w:p w:rsidR="00257E11" w:rsidRDefault="00257E11" w:rsidP="00011C43">
            <w:pPr>
              <w:spacing w:line="276" w:lineRule="auto"/>
              <w:rPr>
                <w:sz w:val="22"/>
              </w:rPr>
            </w:pPr>
          </w:p>
        </w:tc>
        <w:tc>
          <w:tcPr>
            <w:tcW w:w="7845" w:type="dxa"/>
            <w:tcBorders>
              <w:left w:val="single" w:sz="4" w:space="0" w:color="auto"/>
            </w:tcBorders>
          </w:tcPr>
          <w:p w:rsidR="007750E8" w:rsidRDefault="007750E8" w:rsidP="007750E8">
            <w:pPr>
              <w:spacing w:line="276" w:lineRule="auto"/>
              <w:rPr>
                <w:rFonts w:ascii="微软雅黑" w:eastAsia="微软雅黑" w:hAnsi="微软雅黑"/>
                <w:b/>
                <w:color w:val="0000FF"/>
                <w:sz w:val="18"/>
                <w:szCs w:val="18"/>
              </w:rPr>
            </w:pPr>
            <w:proofErr w:type="gramStart"/>
            <w:r>
              <w:rPr>
                <w:rFonts w:ascii="微软雅黑" w:eastAsia="微软雅黑" w:hAnsi="微软雅黑" w:hint="eastAsia"/>
                <w:b/>
                <w:color w:val="0000FF"/>
                <w:sz w:val="18"/>
                <w:szCs w:val="18"/>
              </w:rPr>
              <w:t>认购供型为</w:t>
            </w:r>
            <w:proofErr w:type="gramEnd"/>
            <w:r>
              <w:rPr>
                <w:rFonts w:ascii="微软雅黑" w:eastAsia="微软雅黑" w:hAnsi="微软雅黑" w:hint="eastAsia"/>
                <w:b/>
                <w:color w:val="0000FF"/>
                <w:sz w:val="18"/>
                <w:szCs w:val="18"/>
              </w:rPr>
              <w:t>1，</w:t>
            </w:r>
            <w:proofErr w:type="gramStart"/>
            <w:r>
              <w:rPr>
                <w:rFonts w:ascii="微软雅黑" w:eastAsia="微软雅黑" w:hAnsi="微软雅黑" w:hint="eastAsia"/>
                <w:b/>
                <w:color w:val="0000FF"/>
                <w:sz w:val="18"/>
                <w:szCs w:val="18"/>
              </w:rPr>
              <w:t>事件序更号</w:t>
            </w:r>
            <w:proofErr w:type="gramEnd"/>
            <w:r>
              <w:rPr>
                <w:rFonts w:ascii="微软雅黑" w:eastAsia="微软雅黑" w:hAnsi="微软雅黑" w:hint="eastAsia"/>
                <w:b/>
                <w:color w:val="0000FF"/>
                <w:sz w:val="18"/>
                <w:szCs w:val="18"/>
              </w:rPr>
              <w:t>为02，为正常认购涡轮到账；</w:t>
            </w:r>
          </w:p>
          <w:p w:rsidR="00257E11" w:rsidRDefault="00257E11" w:rsidP="00257E11">
            <w:pPr>
              <w:spacing w:line="276" w:lineRule="auto"/>
              <w:rPr>
                <w:rFonts w:ascii="微软雅黑" w:eastAsia="微软雅黑" w:hAnsi="微软雅黑"/>
                <w:b/>
                <w:color w:val="0000FF"/>
                <w:sz w:val="18"/>
                <w:szCs w:val="18"/>
              </w:rPr>
            </w:pPr>
          </w:p>
          <w:p w:rsidR="00257E11" w:rsidRDefault="00257E11" w:rsidP="00257E11">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公开发售行动可能会涉及到派发涡轮，按一定比例派发，如果有派发涡轮时，涡轮是单独的数据，也分公开发售与额外认购的类型；</w:t>
            </w:r>
          </w:p>
          <w:p w:rsidR="00257E11" w:rsidRDefault="00257E11" w:rsidP="00257E11">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系统按以下方式认识涡轮与公开发售到账是同一批数据：</w:t>
            </w:r>
          </w:p>
          <w:p w:rsidR="00257E11" w:rsidRDefault="00257E11" w:rsidP="008326FD">
            <w:pPr>
              <w:pStyle w:val="a7"/>
              <w:numPr>
                <w:ilvl w:val="0"/>
                <w:numId w:val="43"/>
              </w:numPr>
              <w:spacing w:line="360" w:lineRule="auto"/>
              <w:ind w:firstLineChars="0"/>
              <w:rPr>
                <w:rFonts w:asciiTheme="minorEastAsia" w:hAnsiTheme="minorEastAsia"/>
              </w:rPr>
            </w:pPr>
            <w:r w:rsidRPr="00431756">
              <w:rPr>
                <w:rFonts w:asciiTheme="minorEastAsia" w:hAnsiTheme="minorEastAsia"/>
                <w:szCs w:val="21"/>
              </w:rPr>
              <w:t>Record type</w:t>
            </w:r>
            <w:r>
              <w:rPr>
                <w:rFonts w:asciiTheme="minorEastAsia" w:hAnsiTheme="minorEastAsia" w:hint="eastAsia"/>
                <w:szCs w:val="21"/>
              </w:rPr>
              <w:t>同为F</w:t>
            </w:r>
            <w:r>
              <w:rPr>
                <w:rFonts w:asciiTheme="minorEastAsia" w:hAnsiTheme="minorEastAsia" w:hint="eastAsia"/>
              </w:rPr>
              <w:t>；</w:t>
            </w:r>
          </w:p>
          <w:p w:rsidR="00257E11" w:rsidRDefault="00257E11" w:rsidP="008326FD">
            <w:pPr>
              <w:pStyle w:val="a7"/>
              <w:numPr>
                <w:ilvl w:val="0"/>
                <w:numId w:val="43"/>
              </w:numPr>
              <w:spacing w:line="360" w:lineRule="auto"/>
              <w:ind w:firstLineChars="0"/>
              <w:rPr>
                <w:rFonts w:asciiTheme="minorEastAsia" w:hAnsiTheme="minorEastAsia"/>
              </w:rPr>
            </w:pPr>
            <w:r>
              <w:rPr>
                <w:rFonts w:asciiTheme="minorEastAsia" w:hAnsiTheme="minorEastAsia" w:hint="eastAsia"/>
              </w:rPr>
              <w:t>公告编号相同；</w:t>
            </w:r>
          </w:p>
          <w:p w:rsidR="00257E11" w:rsidRDefault="00257E11" w:rsidP="008326FD">
            <w:pPr>
              <w:pStyle w:val="a7"/>
              <w:numPr>
                <w:ilvl w:val="0"/>
                <w:numId w:val="43"/>
              </w:numPr>
              <w:spacing w:line="360" w:lineRule="auto"/>
              <w:ind w:firstLineChars="0"/>
              <w:rPr>
                <w:rFonts w:asciiTheme="minorEastAsia" w:hAnsiTheme="minorEastAsia"/>
              </w:rPr>
            </w:pPr>
            <w:r>
              <w:rPr>
                <w:rFonts w:asciiTheme="minorEastAsia" w:hAnsiTheme="minorEastAsia" w:hint="eastAsia"/>
              </w:rPr>
              <w:t>认购类型相同；</w:t>
            </w:r>
          </w:p>
          <w:p w:rsidR="00257E11" w:rsidRDefault="00257E11" w:rsidP="008326FD">
            <w:pPr>
              <w:pStyle w:val="a7"/>
              <w:numPr>
                <w:ilvl w:val="0"/>
                <w:numId w:val="43"/>
              </w:numPr>
              <w:spacing w:line="360" w:lineRule="auto"/>
              <w:ind w:firstLineChars="0"/>
              <w:rPr>
                <w:rFonts w:asciiTheme="minorEastAsia" w:hAnsiTheme="minorEastAsia"/>
              </w:rPr>
            </w:pPr>
            <w:r>
              <w:rPr>
                <w:rFonts w:asciiTheme="minorEastAsia" w:hAnsiTheme="minorEastAsia" w:hint="eastAsia"/>
              </w:rPr>
              <w:t>原证券代码相同；</w:t>
            </w:r>
          </w:p>
          <w:p w:rsidR="00257E11" w:rsidRDefault="00257E11" w:rsidP="008326FD">
            <w:pPr>
              <w:pStyle w:val="a7"/>
              <w:numPr>
                <w:ilvl w:val="0"/>
                <w:numId w:val="43"/>
              </w:numPr>
              <w:spacing w:line="360" w:lineRule="auto"/>
              <w:ind w:firstLineChars="0"/>
              <w:rPr>
                <w:rFonts w:asciiTheme="minorEastAsia" w:hAnsiTheme="minorEastAsia"/>
              </w:rPr>
            </w:pPr>
            <w:r w:rsidRPr="00431756">
              <w:rPr>
                <w:rFonts w:asciiTheme="minorEastAsia" w:hAnsiTheme="minorEastAsia"/>
                <w:szCs w:val="21"/>
              </w:rPr>
              <w:t>Holding type</w:t>
            </w:r>
            <w:r>
              <w:rPr>
                <w:rFonts w:asciiTheme="minorEastAsia" w:hAnsiTheme="minorEastAsia" w:hint="eastAsia"/>
                <w:szCs w:val="21"/>
              </w:rPr>
              <w:t>相同；</w:t>
            </w:r>
          </w:p>
          <w:p w:rsidR="00257E11" w:rsidRDefault="00257E11" w:rsidP="008326FD">
            <w:pPr>
              <w:pStyle w:val="a7"/>
              <w:numPr>
                <w:ilvl w:val="0"/>
                <w:numId w:val="43"/>
              </w:numPr>
              <w:spacing w:line="360" w:lineRule="auto"/>
              <w:ind w:firstLineChars="0"/>
              <w:rPr>
                <w:rFonts w:asciiTheme="minorEastAsia" w:hAnsiTheme="minorEastAsia"/>
              </w:rPr>
            </w:pPr>
            <w:r w:rsidRPr="00431756">
              <w:rPr>
                <w:rFonts w:asciiTheme="minorEastAsia" w:hAnsiTheme="minorEastAsia"/>
                <w:szCs w:val="21"/>
              </w:rPr>
              <w:t>Receivable type</w:t>
            </w:r>
            <w:r>
              <w:rPr>
                <w:rFonts w:asciiTheme="minorEastAsia" w:hAnsiTheme="minorEastAsia" w:hint="eastAsia"/>
                <w:szCs w:val="21"/>
              </w:rPr>
              <w:t>相同；</w:t>
            </w:r>
          </w:p>
          <w:p w:rsidR="00257E11" w:rsidRDefault="00257E11" w:rsidP="008326FD">
            <w:pPr>
              <w:pStyle w:val="a7"/>
              <w:numPr>
                <w:ilvl w:val="0"/>
                <w:numId w:val="43"/>
              </w:numPr>
              <w:spacing w:line="360" w:lineRule="auto"/>
              <w:ind w:firstLineChars="0"/>
              <w:rPr>
                <w:rFonts w:asciiTheme="minorEastAsia" w:hAnsiTheme="minorEastAsia"/>
              </w:rPr>
            </w:pPr>
            <w:r>
              <w:rPr>
                <w:rFonts w:asciiTheme="minorEastAsia" w:hAnsiTheme="minorEastAsia" w:hint="eastAsia"/>
                <w:szCs w:val="21"/>
              </w:rPr>
              <w:t>事件序列号为02；</w:t>
            </w:r>
          </w:p>
          <w:p w:rsidR="00257E11" w:rsidRDefault="00257E11" w:rsidP="008326FD">
            <w:pPr>
              <w:pStyle w:val="a7"/>
              <w:numPr>
                <w:ilvl w:val="1"/>
                <w:numId w:val="42"/>
              </w:numPr>
              <w:spacing w:line="360" w:lineRule="auto"/>
              <w:ind w:firstLineChars="0"/>
              <w:rPr>
                <w:rFonts w:asciiTheme="minorEastAsia" w:hAnsiTheme="minorEastAsia"/>
              </w:rPr>
            </w:pPr>
            <w:r>
              <w:rPr>
                <w:rFonts w:asciiTheme="minorEastAsia" w:hAnsiTheme="minorEastAsia" w:hint="eastAsia"/>
              </w:rPr>
              <w:t>如果认购类型为1，即公开发售，其数据只有一条；</w:t>
            </w:r>
          </w:p>
          <w:p w:rsidR="00257E11" w:rsidRPr="001A5DBF" w:rsidRDefault="00257E11" w:rsidP="008326FD">
            <w:pPr>
              <w:pStyle w:val="a7"/>
              <w:numPr>
                <w:ilvl w:val="1"/>
                <w:numId w:val="42"/>
              </w:numPr>
              <w:spacing w:line="360" w:lineRule="auto"/>
              <w:ind w:firstLineChars="0"/>
              <w:rPr>
                <w:rFonts w:asciiTheme="minorEastAsia" w:hAnsiTheme="minorEastAsia"/>
              </w:rPr>
            </w:pPr>
            <w:r>
              <w:rPr>
                <w:rFonts w:asciiTheme="minorEastAsia" w:hAnsiTheme="minorEastAsia" w:hint="eastAsia"/>
              </w:rPr>
              <w:lastRenderedPageBreak/>
              <w:t>如果认购类型为2，额外公开发售，有可能有多条数据，系统处理时把它的数据汇总起来；</w:t>
            </w:r>
          </w:p>
          <w:p w:rsidR="007750E8" w:rsidRDefault="007750E8" w:rsidP="00257E11">
            <w:pPr>
              <w:spacing w:line="276" w:lineRule="auto"/>
              <w:rPr>
                <w:rFonts w:asciiTheme="minorEastAsia" w:hAnsiTheme="minorEastAsia"/>
              </w:rPr>
            </w:pPr>
          </w:p>
        </w:tc>
      </w:tr>
    </w:tbl>
    <w:p w:rsidR="00A94A6E" w:rsidRDefault="00A94A6E" w:rsidP="00A94A6E">
      <w:pPr>
        <w:pStyle w:val="3"/>
        <w:ind w:leftChars="100" w:left="210"/>
      </w:pPr>
      <w:bookmarkStart w:id="19" w:name="_Toc326326528"/>
      <w:r>
        <w:rPr>
          <w:rFonts w:hint="eastAsia"/>
        </w:rPr>
        <w:lastRenderedPageBreak/>
        <w:t>股份合并、拆分、转换</w:t>
      </w:r>
      <w:bookmarkEnd w:id="19"/>
    </w:p>
    <w:p w:rsidR="00A94A6E" w:rsidRDefault="00A94A6E" w:rsidP="00022E2B">
      <w:pPr>
        <w:pStyle w:val="4"/>
        <w:numPr>
          <w:ilvl w:val="0"/>
          <w:numId w:val="85"/>
        </w:numPr>
      </w:pPr>
      <w:r>
        <w:rPr>
          <w:rFonts w:hint="eastAsia"/>
        </w:rPr>
        <w:t>CCNPT02</w:t>
      </w:r>
      <w:r>
        <w:rPr>
          <w:rFonts w:hint="eastAsia"/>
        </w:rPr>
        <w:t>文件数据描述</w:t>
      </w:r>
    </w:p>
    <w:p w:rsidR="00A94A6E" w:rsidRDefault="00A94A6E" w:rsidP="00A94A6E">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股份合并、</w:t>
      </w:r>
      <w:proofErr w:type="gramStart"/>
      <w:r>
        <w:rPr>
          <w:rFonts w:asciiTheme="minorEastAsia" w:hAnsiTheme="minorEastAsia" w:cs="华文仿宋" w:hint="eastAsia"/>
          <w:color w:val="000000"/>
          <w:kern w:val="0"/>
          <w:szCs w:val="21"/>
        </w:rPr>
        <w:t>折分有</w:t>
      </w:r>
      <w:proofErr w:type="gramEnd"/>
      <w:r>
        <w:rPr>
          <w:rFonts w:asciiTheme="minorEastAsia" w:hAnsiTheme="minorEastAsia" w:cs="华文仿宋" w:hint="eastAsia"/>
          <w:color w:val="000000"/>
          <w:kern w:val="0"/>
          <w:szCs w:val="21"/>
        </w:rPr>
        <w:t>多个阶段，转换一般只有一个阶段，每个阶段都在</w:t>
      </w:r>
      <w:r w:rsidRPr="00011C43">
        <w:rPr>
          <w:rFonts w:asciiTheme="minorEastAsia" w:hAnsiTheme="minorEastAsia" w:cs="华文仿宋" w:hint="eastAsia"/>
          <w:color w:val="000000"/>
          <w:kern w:val="0"/>
          <w:szCs w:val="21"/>
        </w:rPr>
        <w:t>CCNPT02文件中</w:t>
      </w:r>
      <w:r w:rsidRPr="00011C43">
        <w:rPr>
          <w:rFonts w:asciiTheme="minorEastAsia" w:hAnsiTheme="minorEastAsia" w:cs="华文仿宋"/>
          <w:color w:val="000000"/>
          <w:kern w:val="0"/>
          <w:szCs w:val="21"/>
        </w:rPr>
        <w:t>“</w:t>
      </w:r>
      <w:r w:rsidRPr="000F0BFD">
        <w:rPr>
          <w:rFonts w:asciiTheme="minorEastAsia" w:hAnsiTheme="minorEastAsia"/>
          <w:sz w:val="22"/>
        </w:rPr>
        <w:t>Corporate Action Reminder</w:t>
      </w:r>
      <w:r w:rsidRPr="00011C43">
        <w:rPr>
          <w:rFonts w:asciiTheme="minorEastAsia" w:hAnsiTheme="minorEastAsia" w:cs="华文仿宋"/>
          <w:color w:val="000000"/>
          <w:kern w:val="0"/>
          <w:szCs w:val="21"/>
        </w:rPr>
        <w:t>”</w:t>
      </w:r>
      <w:r>
        <w:rPr>
          <w:rFonts w:asciiTheme="minorEastAsia" w:hAnsiTheme="minorEastAsia" w:cs="华文仿宋" w:hint="eastAsia"/>
          <w:color w:val="000000"/>
          <w:kern w:val="0"/>
          <w:szCs w:val="21"/>
        </w:rPr>
        <w:t>段里获得数据：</w:t>
      </w:r>
    </w:p>
    <w:p w:rsidR="00A94A6E" w:rsidRDefault="00A94A6E" w:rsidP="00022E2B">
      <w:pPr>
        <w:pStyle w:val="4"/>
        <w:numPr>
          <w:ilvl w:val="0"/>
          <w:numId w:val="85"/>
        </w:numPr>
      </w:pPr>
      <w:r>
        <w:rPr>
          <w:rFonts w:hint="eastAsia"/>
        </w:rPr>
        <w:t>行动状态分析</w:t>
      </w:r>
    </w:p>
    <w:tbl>
      <w:tblPr>
        <w:tblStyle w:val="a8"/>
        <w:tblW w:w="8952" w:type="dxa"/>
        <w:tblInd w:w="-149" w:type="dxa"/>
        <w:tblLook w:val="04A0"/>
      </w:tblPr>
      <w:tblGrid>
        <w:gridCol w:w="680"/>
        <w:gridCol w:w="1578"/>
        <w:gridCol w:w="527"/>
        <w:gridCol w:w="619"/>
        <w:gridCol w:w="535"/>
        <w:gridCol w:w="977"/>
        <w:gridCol w:w="620"/>
        <w:gridCol w:w="638"/>
        <w:gridCol w:w="638"/>
        <w:gridCol w:w="535"/>
        <w:gridCol w:w="535"/>
        <w:gridCol w:w="535"/>
        <w:gridCol w:w="535"/>
      </w:tblGrid>
      <w:tr w:rsidR="00A94A6E" w:rsidRPr="004A536D" w:rsidTr="00A94A6E">
        <w:tc>
          <w:tcPr>
            <w:tcW w:w="680" w:type="dxa"/>
            <w:vMerge w:val="restart"/>
            <w:shd w:val="clear" w:color="auto" w:fill="D9D9D9" w:themeFill="background1" w:themeFillShade="D9"/>
          </w:tcPr>
          <w:p w:rsidR="00A94A6E" w:rsidRPr="004A536D" w:rsidRDefault="00A94A6E" w:rsidP="00E12E78">
            <w:pPr>
              <w:rPr>
                <w:b/>
                <w:color w:val="C00000"/>
              </w:rPr>
            </w:pPr>
            <w:r>
              <w:rPr>
                <w:rFonts w:hint="eastAsia"/>
                <w:b/>
                <w:color w:val="C00000"/>
              </w:rPr>
              <w:t>公司行动</w:t>
            </w:r>
          </w:p>
        </w:tc>
        <w:tc>
          <w:tcPr>
            <w:tcW w:w="1578" w:type="dxa"/>
            <w:vMerge w:val="restart"/>
            <w:shd w:val="clear" w:color="auto" w:fill="D9D9D9" w:themeFill="background1" w:themeFillShade="D9"/>
          </w:tcPr>
          <w:p w:rsidR="00A94A6E" w:rsidRPr="004A536D" w:rsidRDefault="00A94A6E" w:rsidP="00E12E78">
            <w:pPr>
              <w:rPr>
                <w:b/>
                <w:color w:val="C00000"/>
              </w:rPr>
            </w:pPr>
            <w:r>
              <w:rPr>
                <w:rFonts w:hint="eastAsia"/>
                <w:b/>
                <w:color w:val="C00000"/>
              </w:rPr>
              <w:t>行动阶段</w:t>
            </w:r>
          </w:p>
        </w:tc>
        <w:tc>
          <w:tcPr>
            <w:tcW w:w="527" w:type="dxa"/>
            <w:vMerge w:val="restart"/>
            <w:shd w:val="clear" w:color="auto" w:fill="D9D9D9" w:themeFill="background1" w:themeFillShade="D9"/>
          </w:tcPr>
          <w:p w:rsidR="00A94A6E" w:rsidRDefault="00A94A6E" w:rsidP="00E12E78">
            <w:pPr>
              <w:rPr>
                <w:b/>
                <w:color w:val="C00000"/>
              </w:rPr>
            </w:pPr>
            <w:r>
              <w:rPr>
                <w:rFonts w:hint="eastAsia"/>
                <w:b/>
                <w:color w:val="C00000"/>
              </w:rPr>
              <w:t>文件</w:t>
            </w:r>
          </w:p>
          <w:p w:rsidR="00A94A6E" w:rsidRPr="004A536D" w:rsidRDefault="00A94A6E" w:rsidP="00E12E78">
            <w:pPr>
              <w:rPr>
                <w:b/>
                <w:color w:val="C00000"/>
              </w:rPr>
            </w:pPr>
            <w:r>
              <w:rPr>
                <w:rFonts w:hint="eastAsia"/>
                <w:b/>
                <w:color w:val="C00000"/>
              </w:rPr>
              <w:t>读取</w:t>
            </w:r>
          </w:p>
        </w:tc>
        <w:tc>
          <w:tcPr>
            <w:tcW w:w="619" w:type="dxa"/>
            <w:vMerge w:val="restart"/>
            <w:shd w:val="clear" w:color="auto" w:fill="D9D9D9" w:themeFill="background1" w:themeFillShade="D9"/>
          </w:tcPr>
          <w:p w:rsidR="00A94A6E" w:rsidRDefault="00A94A6E" w:rsidP="00E12E78">
            <w:pPr>
              <w:rPr>
                <w:b/>
                <w:color w:val="C00000"/>
              </w:rPr>
            </w:pPr>
            <w:r>
              <w:rPr>
                <w:rFonts w:hint="eastAsia"/>
                <w:b/>
                <w:color w:val="C00000"/>
              </w:rPr>
              <w:t>股份分</w:t>
            </w:r>
          </w:p>
          <w:p w:rsidR="00A94A6E" w:rsidRPr="004A536D" w:rsidRDefault="00A94A6E" w:rsidP="00E12E78">
            <w:pPr>
              <w:rPr>
                <w:b/>
                <w:color w:val="C00000"/>
              </w:rPr>
            </w:pPr>
            <w:r>
              <w:rPr>
                <w:rFonts w:hint="eastAsia"/>
                <w:b/>
                <w:color w:val="C00000"/>
              </w:rPr>
              <w:t>配</w:t>
            </w:r>
            <w:r>
              <w:rPr>
                <w:rFonts w:hint="eastAsia"/>
                <w:b/>
                <w:color w:val="C00000"/>
              </w:rPr>
              <w:t>(</w:t>
            </w:r>
            <w:r>
              <w:rPr>
                <w:rFonts w:hint="eastAsia"/>
                <w:b/>
                <w:color w:val="C00000"/>
              </w:rPr>
              <w:t>处理</w:t>
            </w:r>
            <w:r>
              <w:rPr>
                <w:rFonts w:hint="eastAsia"/>
                <w:b/>
                <w:color w:val="C00000"/>
              </w:rPr>
              <w:t>)</w:t>
            </w:r>
          </w:p>
        </w:tc>
        <w:tc>
          <w:tcPr>
            <w:tcW w:w="5548" w:type="dxa"/>
            <w:gridSpan w:val="9"/>
            <w:shd w:val="clear" w:color="auto" w:fill="D9D9D9" w:themeFill="background1" w:themeFillShade="D9"/>
          </w:tcPr>
          <w:p w:rsidR="00A94A6E" w:rsidRPr="004A536D" w:rsidRDefault="00A94A6E" w:rsidP="00E12E78">
            <w:pPr>
              <w:jc w:val="center"/>
              <w:rPr>
                <w:b/>
                <w:color w:val="C00000"/>
              </w:rPr>
            </w:pPr>
            <w:r>
              <w:rPr>
                <w:rFonts w:hint="eastAsia"/>
                <w:b/>
                <w:color w:val="C00000"/>
              </w:rPr>
              <w:t>状态</w:t>
            </w:r>
          </w:p>
        </w:tc>
      </w:tr>
      <w:tr w:rsidR="00A94A6E" w:rsidRPr="004A536D" w:rsidTr="00A94A6E">
        <w:tc>
          <w:tcPr>
            <w:tcW w:w="680" w:type="dxa"/>
            <w:vMerge/>
            <w:shd w:val="clear" w:color="auto" w:fill="D9D9D9" w:themeFill="background1" w:themeFillShade="D9"/>
          </w:tcPr>
          <w:p w:rsidR="00A94A6E" w:rsidRDefault="00A94A6E" w:rsidP="00E12E78">
            <w:pPr>
              <w:rPr>
                <w:b/>
                <w:color w:val="C00000"/>
              </w:rPr>
            </w:pPr>
          </w:p>
        </w:tc>
        <w:tc>
          <w:tcPr>
            <w:tcW w:w="1578" w:type="dxa"/>
            <w:vMerge/>
            <w:shd w:val="clear" w:color="auto" w:fill="D9D9D9" w:themeFill="background1" w:themeFillShade="D9"/>
          </w:tcPr>
          <w:p w:rsidR="00A94A6E" w:rsidRDefault="00A94A6E" w:rsidP="00E12E78">
            <w:pPr>
              <w:rPr>
                <w:b/>
                <w:color w:val="C00000"/>
              </w:rPr>
            </w:pPr>
          </w:p>
        </w:tc>
        <w:tc>
          <w:tcPr>
            <w:tcW w:w="527" w:type="dxa"/>
            <w:vMerge/>
            <w:shd w:val="clear" w:color="auto" w:fill="D9D9D9" w:themeFill="background1" w:themeFillShade="D9"/>
          </w:tcPr>
          <w:p w:rsidR="00A94A6E" w:rsidRDefault="00A94A6E" w:rsidP="00E12E78">
            <w:pPr>
              <w:rPr>
                <w:b/>
                <w:color w:val="C00000"/>
              </w:rPr>
            </w:pPr>
          </w:p>
        </w:tc>
        <w:tc>
          <w:tcPr>
            <w:tcW w:w="619" w:type="dxa"/>
            <w:vMerge/>
            <w:shd w:val="clear" w:color="auto" w:fill="D9D9D9" w:themeFill="background1" w:themeFillShade="D9"/>
          </w:tcPr>
          <w:p w:rsidR="00A94A6E" w:rsidRDefault="00A94A6E" w:rsidP="00E12E78">
            <w:pPr>
              <w:rPr>
                <w:b/>
                <w:color w:val="C00000"/>
              </w:rPr>
            </w:pPr>
          </w:p>
        </w:tc>
        <w:tc>
          <w:tcPr>
            <w:tcW w:w="535" w:type="dxa"/>
            <w:shd w:val="clear" w:color="auto" w:fill="D9D9D9" w:themeFill="background1" w:themeFillShade="D9"/>
          </w:tcPr>
          <w:p w:rsidR="00A94A6E" w:rsidRPr="000E285E" w:rsidRDefault="00A94A6E" w:rsidP="00E12E78">
            <w:pPr>
              <w:rPr>
                <w:b/>
                <w:color w:val="0000FF"/>
              </w:rPr>
            </w:pPr>
            <w:r>
              <w:rPr>
                <w:rFonts w:hint="eastAsia"/>
                <w:b/>
                <w:color w:val="0000FF"/>
              </w:rPr>
              <w:t>初态</w:t>
            </w:r>
          </w:p>
        </w:tc>
        <w:tc>
          <w:tcPr>
            <w:tcW w:w="977"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文件</w:t>
            </w:r>
          </w:p>
          <w:p w:rsidR="00A94A6E" w:rsidRPr="000E285E" w:rsidRDefault="00A94A6E" w:rsidP="00E12E78">
            <w:pPr>
              <w:rPr>
                <w:b/>
                <w:color w:val="0000FF"/>
              </w:rPr>
            </w:pPr>
            <w:r w:rsidRPr="000E285E">
              <w:rPr>
                <w:rFonts w:hint="eastAsia"/>
                <w:b/>
                <w:color w:val="0000FF"/>
              </w:rPr>
              <w:t>读取</w:t>
            </w:r>
          </w:p>
        </w:tc>
        <w:tc>
          <w:tcPr>
            <w:tcW w:w="620"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w:t>
            </w:r>
            <w:r w:rsidRPr="000E285E">
              <w:rPr>
                <w:rFonts w:hint="eastAsia"/>
                <w:b/>
                <w:color w:val="0000FF"/>
              </w:rPr>
              <w:t>处理</w:t>
            </w:r>
            <w:r w:rsidRPr="000E285E">
              <w:rPr>
                <w:rFonts w:hint="eastAsia"/>
                <w:b/>
                <w:color w:val="0000FF"/>
              </w:rPr>
              <w:t>)</w:t>
            </w:r>
          </w:p>
          <w:p w:rsidR="00A94A6E" w:rsidRPr="000E285E" w:rsidRDefault="00A94A6E" w:rsidP="00E12E78">
            <w:pPr>
              <w:rPr>
                <w:b/>
                <w:color w:val="0000FF"/>
              </w:rPr>
            </w:pPr>
            <w:r w:rsidRPr="000E285E">
              <w:rPr>
                <w:rFonts w:hint="eastAsia"/>
                <w:b/>
                <w:color w:val="0000FF"/>
              </w:rPr>
              <w:t>复核</w:t>
            </w:r>
          </w:p>
        </w:tc>
        <w:tc>
          <w:tcPr>
            <w:tcW w:w="638"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权益</w:t>
            </w:r>
          </w:p>
          <w:p w:rsidR="00A94A6E" w:rsidRDefault="00A94A6E" w:rsidP="00E12E78">
            <w:pPr>
              <w:rPr>
                <w:b/>
                <w:color w:val="0000FF"/>
              </w:rPr>
            </w:pPr>
            <w:r w:rsidRPr="000E285E">
              <w:rPr>
                <w:rFonts w:hint="eastAsia"/>
                <w:b/>
                <w:color w:val="0000FF"/>
              </w:rPr>
              <w:t>分配</w:t>
            </w:r>
          </w:p>
          <w:p w:rsidR="00A94A6E" w:rsidRPr="000E285E" w:rsidRDefault="00A94A6E" w:rsidP="00E12E78">
            <w:pPr>
              <w:rPr>
                <w:b/>
                <w:color w:val="0000FF"/>
              </w:rPr>
            </w:pPr>
            <w:r>
              <w:rPr>
                <w:rFonts w:hint="eastAsia"/>
                <w:b/>
                <w:color w:val="0000FF"/>
              </w:rPr>
              <w:t>（转换处理）</w:t>
            </w:r>
          </w:p>
        </w:tc>
        <w:tc>
          <w:tcPr>
            <w:tcW w:w="638"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权益</w:t>
            </w:r>
          </w:p>
          <w:p w:rsidR="00A94A6E" w:rsidRDefault="00A94A6E" w:rsidP="00E12E78">
            <w:pPr>
              <w:rPr>
                <w:b/>
                <w:color w:val="0000FF"/>
              </w:rPr>
            </w:pPr>
            <w:r w:rsidRPr="000E285E">
              <w:rPr>
                <w:rFonts w:hint="eastAsia"/>
                <w:b/>
                <w:color w:val="0000FF"/>
              </w:rPr>
              <w:t>确认</w:t>
            </w:r>
          </w:p>
          <w:p w:rsidR="00A94A6E" w:rsidRPr="000E285E" w:rsidRDefault="00A94A6E" w:rsidP="00E12E78">
            <w:pPr>
              <w:rPr>
                <w:b/>
                <w:color w:val="0000FF"/>
              </w:rPr>
            </w:pPr>
            <w:r>
              <w:rPr>
                <w:rFonts w:hint="eastAsia"/>
                <w:b/>
                <w:color w:val="0000FF"/>
              </w:rPr>
              <w:t>（转换确认）</w:t>
            </w:r>
          </w:p>
        </w:tc>
        <w:tc>
          <w:tcPr>
            <w:tcW w:w="535"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信息</w:t>
            </w:r>
          </w:p>
          <w:p w:rsidR="00A94A6E" w:rsidRPr="000E285E" w:rsidRDefault="00A94A6E" w:rsidP="00E12E78">
            <w:pPr>
              <w:rPr>
                <w:b/>
                <w:color w:val="0000FF"/>
              </w:rPr>
            </w:pPr>
            <w:r w:rsidRPr="000E285E">
              <w:rPr>
                <w:rFonts w:hint="eastAsia"/>
                <w:b/>
                <w:color w:val="0000FF"/>
              </w:rPr>
              <w:t>发布</w:t>
            </w:r>
          </w:p>
        </w:tc>
        <w:tc>
          <w:tcPr>
            <w:tcW w:w="535"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行权</w:t>
            </w:r>
          </w:p>
          <w:p w:rsidR="00A94A6E" w:rsidRPr="000E285E" w:rsidRDefault="00A94A6E" w:rsidP="00E12E78">
            <w:pPr>
              <w:rPr>
                <w:b/>
                <w:color w:val="0000FF"/>
              </w:rPr>
            </w:pPr>
            <w:r>
              <w:rPr>
                <w:rFonts w:hint="eastAsia"/>
                <w:b/>
                <w:color w:val="0000FF"/>
              </w:rPr>
              <w:t>统计</w:t>
            </w:r>
          </w:p>
        </w:tc>
        <w:tc>
          <w:tcPr>
            <w:tcW w:w="535"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行权</w:t>
            </w:r>
          </w:p>
          <w:p w:rsidR="00A94A6E" w:rsidRPr="000E285E" w:rsidRDefault="00A94A6E" w:rsidP="00E12E78">
            <w:pPr>
              <w:rPr>
                <w:b/>
                <w:color w:val="0000FF"/>
              </w:rPr>
            </w:pPr>
            <w:r>
              <w:rPr>
                <w:rFonts w:hint="eastAsia"/>
                <w:b/>
                <w:color w:val="0000FF"/>
              </w:rPr>
              <w:t>确认</w:t>
            </w:r>
          </w:p>
        </w:tc>
        <w:tc>
          <w:tcPr>
            <w:tcW w:w="535" w:type="dxa"/>
            <w:shd w:val="clear" w:color="auto" w:fill="D9D9D9" w:themeFill="background1" w:themeFillShade="D9"/>
          </w:tcPr>
          <w:p w:rsidR="00A94A6E" w:rsidRPr="000E285E" w:rsidRDefault="00A94A6E" w:rsidP="00E12E78">
            <w:pPr>
              <w:rPr>
                <w:b/>
                <w:color w:val="0000FF"/>
              </w:rPr>
            </w:pPr>
            <w:r w:rsidRPr="000E285E">
              <w:rPr>
                <w:rFonts w:hint="eastAsia"/>
                <w:b/>
                <w:color w:val="0000FF"/>
              </w:rPr>
              <w:t>归档</w:t>
            </w:r>
          </w:p>
        </w:tc>
      </w:tr>
      <w:tr w:rsidR="00A94A6E" w:rsidTr="00A94A6E">
        <w:tc>
          <w:tcPr>
            <w:tcW w:w="680" w:type="dxa"/>
            <w:vMerge w:val="restart"/>
          </w:tcPr>
          <w:p w:rsidR="00A94A6E" w:rsidRDefault="00A94A6E" w:rsidP="00E12E78"/>
          <w:p w:rsidR="00A94A6E" w:rsidRDefault="00A94A6E" w:rsidP="00E12E78">
            <w:r>
              <w:rPr>
                <w:rFonts w:hint="eastAsia"/>
              </w:rPr>
              <w:t>公开发售</w:t>
            </w:r>
          </w:p>
        </w:tc>
        <w:tc>
          <w:tcPr>
            <w:tcW w:w="1578" w:type="dxa"/>
          </w:tcPr>
          <w:p w:rsidR="00A94A6E" w:rsidRDefault="00A94A6E" w:rsidP="00E12E78">
            <w:r>
              <w:rPr>
                <w:rFonts w:asciiTheme="minorEastAsia" w:hAnsiTheme="minorEastAsia" w:cs="华文仿宋" w:hint="eastAsia"/>
                <w:color w:val="000000"/>
                <w:kern w:val="0"/>
                <w:szCs w:val="21"/>
              </w:rPr>
              <w:t>股份合并</w:t>
            </w:r>
          </w:p>
        </w:tc>
        <w:tc>
          <w:tcPr>
            <w:tcW w:w="527" w:type="dxa"/>
          </w:tcPr>
          <w:p w:rsidR="00A94A6E" w:rsidRPr="00127C1D" w:rsidRDefault="00A94A6E" w:rsidP="00E12E78">
            <w:pPr>
              <w:jc w:val="center"/>
              <w:rPr>
                <w:b/>
                <w:color w:val="0000FF"/>
              </w:rPr>
            </w:pPr>
            <w:r>
              <w:rPr>
                <w:rFonts w:hint="eastAsia"/>
              </w:rPr>
              <w:t>是</w:t>
            </w:r>
          </w:p>
        </w:tc>
        <w:tc>
          <w:tcPr>
            <w:tcW w:w="619" w:type="dxa"/>
          </w:tcPr>
          <w:p w:rsidR="00A94A6E" w:rsidRDefault="00A94A6E" w:rsidP="00E12E78">
            <w:pPr>
              <w:jc w:val="center"/>
            </w:pPr>
            <w:r>
              <w:rPr>
                <w:rFonts w:hint="eastAsia"/>
              </w:rPr>
              <w:t>否</w:t>
            </w:r>
          </w:p>
        </w:tc>
        <w:tc>
          <w:tcPr>
            <w:tcW w:w="535" w:type="dxa"/>
            <w:shd w:val="clear" w:color="auto" w:fill="auto"/>
          </w:tcPr>
          <w:p w:rsidR="00A94A6E" w:rsidRPr="00EA4840" w:rsidRDefault="00A94A6E" w:rsidP="00E12E78">
            <w:pPr>
              <w:jc w:val="center"/>
              <w:rPr>
                <w:rFonts w:asciiTheme="minorEastAsia" w:hAnsiTheme="minorEastAsia"/>
                <w:b/>
                <w:color w:val="FFFF00"/>
              </w:rPr>
            </w:pPr>
          </w:p>
        </w:tc>
        <w:tc>
          <w:tcPr>
            <w:tcW w:w="977"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20"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38"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38"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535"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535" w:type="dxa"/>
            <w:shd w:val="clear" w:color="auto" w:fill="auto"/>
          </w:tcPr>
          <w:p w:rsidR="00A94A6E" w:rsidRPr="00EA4840" w:rsidRDefault="00A94A6E" w:rsidP="00E12E78">
            <w:pPr>
              <w:jc w:val="center"/>
              <w:rPr>
                <w:b/>
                <w:color w:val="FFFF00"/>
              </w:rPr>
            </w:pPr>
          </w:p>
        </w:tc>
        <w:tc>
          <w:tcPr>
            <w:tcW w:w="535" w:type="dxa"/>
            <w:shd w:val="clear" w:color="auto" w:fill="auto"/>
          </w:tcPr>
          <w:p w:rsidR="00A94A6E" w:rsidRPr="00EA4840" w:rsidRDefault="00A94A6E" w:rsidP="00E12E78">
            <w:pPr>
              <w:jc w:val="center"/>
              <w:rPr>
                <w:rFonts w:asciiTheme="minorEastAsia" w:hAnsiTheme="minorEastAsia"/>
                <w:b/>
                <w:color w:val="FFFF00"/>
              </w:rPr>
            </w:pPr>
          </w:p>
        </w:tc>
        <w:tc>
          <w:tcPr>
            <w:tcW w:w="535"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r>
      <w:tr w:rsidR="00A94A6E" w:rsidTr="00A94A6E">
        <w:tc>
          <w:tcPr>
            <w:tcW w:w="680" w:type="dxa"/>
            <w:vMerge/>
          </w:tcPr>
          <w:p w:rsidR="00A94A6E" w:rsidRDefault="00A94A6E" w:rsidP="00E12E78"/>
        </w:tc>
        <w:tc>
          <w:tcPr>
            <w:tcW w:w="1578" w:type="dxa"/>
          </w:tcPr>
          <w:p w:rsidR="00A94A6E" w:rsidRDefault="00A94A6E" w:rsidP="00E12E78">
            <w:r>
              <w:rPr>
                <w:rFonts w:asciiTheme="minorEastAsia" w:hAnsiTheme="minorEastAsia" w:cs="华文仿宋" w:hint="eastAsia"/>
                <w:color w:val="000000"/>
                <w:kern w:val="0"/>
                <w:szCs w:val="21"/>
              </w:rPr>
              <w:t>股份拆分</w:t>
            </w:r>
          </w:p>
        </w:tc>
        <w:tc>
          <w:tcPr>
            <w:tcW w:w="527" w:type="dxa"/>
          </w:tcPr>
          <w:p w:rsidR="00A94A6E" w:rsidRDefault="00A94A6E" w:rsidP="00E12E78">
            <w:pPr>
              <w:jc w:val="center"/>
            </w:pPr>
            <w:r>
              <w:rPr>
                <w:rFonts w:hint="eastAsia"/>
              </w:rPr>
              <w:t>是</w:t>
            </w:r>
          </w:p>
        </w:tc>
        <w:tc>
          <w:tcPr>
            <w:tcW w:w="619" w:type="dxa"/>
          </w:tcPr>
          <w:p w:rsidR="00A94A6E" w:rsidRDefault="00A94A6E" w:rsidP="00E12E78">
            <w:pPr>
              <w:jc w:val="center"/>
            </w:pPr>
            <w:r>
              <w:rPr>
                <w:rFonts w:hint="eastAsia"/>
              </w:rPr>
              <w:t>是</w:t>
            </w:r>
          </w:p>
        </w:tc>
        <w:tc>
          <w:tcPr>
            <w:tcW w:w="535" w:type="dxa"/>
            <w:shd w:val="clear" w:color="auto" w:fill="FFFFFF" w:themeFill="background1"/>
          </w:tcPr>
          <w:p w:rsidR="00A94A6E" w:rsidRPr="00EA4840" w:rsidRDefault="00A94A6E" w:rsidP="00E12E78">
            <w:pPr>
              <w:jc w:val="center"/>
              <w:rPr>
                <w:b/>
                <w:color w:val="FFFF00"/>
              </w:rPr>
            </w:pPr>
          </w:p>
        </w:tc>
        <w:tc>
          <w:tcPr>
            <w:tcW w:w="977"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20"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38"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38"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535"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535" w:type="dxa"/>
            <w:shd w:val="clear" w:color="auto" w:fill="FFFFFF" w:themeFill="background1"/>
          </w:tcPr>
          <w:p w:rsidR="00A94A6E" w:rsidRPr="00EA4840" w:rsidRDefault="00A94A6E" w:rsidP="00E12E78">
            <w:pPr>
              <w:jc w:val="center"/>
              <w:rPr>
                <w:b/>
                <w:color w:val="FFFF00"/>
              </w:rPr>
            </w:pPr>
          </w:p>
        </w:tc>
        <w:tc>
          <w:tcPr>
            <w:tcW w:w="535" w:type="dxa"/>
            <w:shd w:val="clear" w:color="auto" w:fill="FFFFFF" w:themeFill="background1"/>
          </w:tcPr>
          <w:p w:rsidR="00A94A6E" w:rsidRPr="00EA4840" w:rsidRDefault="00A94A6E" w:rsidP="00E12E78">
            <w:pPr>
              <w:jc w:val="center"/>
              <w:rPr>
                <w:rFonts w:asciiTheme="minorEastAsia" w:hAnsiTheme="minorEastAsia"/>
                <w:b/>
                <w:color w:val="FFFF00"/>
              </w:rPr>
            </w:pPr>
          </w:p>
        </w:tc>
        <w:tc>
          <w:tcPr>
            <w:tcW w:w="535"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r>
      <w:tr w:rsidR="00A94A6E" w:rsidTr="00A94A6E">
        <w:tc>
          <w:tcPr>
            <w:tcW w:w="680" w:type="dxa"/>
            <w:vMerge/>
          </w:tcPr>
          <w:p w:rsidR="00A94A6E" w:rsidRDefault="00A94A6E" w:rsidP="00E12E78"/>
        </w:tc>
        <w:tc>
          <w:tcPr>
            <w:tcW w:w="1578" w:type="dxa"/>
          </w:tcPr>
          <w:p w:rsidR="00A94A6E" w:rsidRDefault="00A94A6E" w:rsidP="00E12E78">
            <w:r>
              <w:rPr>
                <w:rFonts w:asciiTheme="minorEastAsia" w:hAnsiTheme="minorEastAsia" w:cs="华文仿宋" w:hint="eastAsia"/>
                <w:color w:val="000000"/>
                <w:kern w:val="0"/>
                <w:szCs w:val="21"/>
              </w:rPr>
              <w:t>股份转换</w:t>
            </w:r>
          </w:p>
        </w:tc>
        <w:tc>
          <w:tcPr>
            <w:tcW w:w="527" w:type="dxa"/>
          </w:tcPr>
          <w:p w:rsidR="00A94A6E" w:rsidRDefault="00A94A6E" w:rsidP="00E12E78">
            <w:pPr>
              <w:jc w:val="center"/>
            </w:pPr>
            <w:r>
              <w:rPr>
                <w:rFonts w:hint="eastAsia"/>
              </w:rPr>
              <w:t>是</w:t>
            </w:r>
          </w:p>
        </w:tc>
        <w:tc>
          <w:tcPr>
            <w:tcW w:w="619" w:type="dxa"/>
          </w:tcPr>
          <w:p w:rsidR="00A94A6E" w:rsidRDefault="00A94A6E" w:rsidP="00E12E78">
            <w:pPr>
              <w:jc w:val="center"/>
            </w:pPr>
            <w:r>
              <w:rPr>
                <w:rFonts w:hint="eastAsia"/>
              </w:rPr>
              <w:t>是</w:t>
            </w:r>
          </w:p>
        </w:tc>
        <w:tc>
          <w:tcPr>
            <w:tcW w:w="535" w:type="dxa"/>
            <w:shd w:val="clear" w:color="auto" w:fill="auto"/>
          </w:tcPr>
          <w:p w:rsidR="00A94A6E" w:rsidRPr="00EA4840" w:rsidRDefault="00A94A6E" w:rsidP="00E12E78">
            <w:pPr>
              <w:jc w:val="center"/>
              <w:rPr>
                <w:b/>
                <w:color w:val="FFFF00"/>
              </w:rPr>
            </w:pPr>
          </w:p>
        </w:tc>
        <w:tc>
          <w:tcPr>
            <w:tcW w:w="977"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20"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38"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638"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535"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c>
          <w:tcPr>
            <w:tcW w:w="535" w:type="dxa"/>
            <w:shd w:val="clear" w:color="auto" w:fill="auto"/>
          </w:tcPr>
          <w:p w:rsidR="00A94A6E" w:rsidRPr="00EA4840" w:rsidRDefault="00A94A6E" w:rsidP="00E12E78">
            <w:pPr>
              <w:jc w:val="center"/>
              <w:rPr>
                <w:b/>
                <w:color w:val="FFFF00"/>
              </w:rPr>
            </w:pPr>
          </w:p>
        </w:tc>
        <w:tc>
          <w:tcPr>
            <w:tcW w:w="535" w:type="dxa"/>
            <w:shd w:val="clear" w:color="auto" w:fill="auto"/>
          </w:tcPr>
          <w:p w:rsidR="00A94A6E" w:rsidRPr="00EA4840" w:rsidRDefault="00A94A6E" w:rsidP="00E12E78">
            <w:pPr>
              <w:jc w:val="center"/>
              <w:rPr>
                <w:rFonts w:asciiTheme="minorEastAsia" w:hAnsiTheme="minorEastAsia"/>
                <w:b/>
                <w:color w:val="FFFF00"/>
              </w:rPr>
            </w:pPr>
          </w:p>
        </w:tc>
        <w:tc>
          <w:tcPr>
            <w:tcW w:w="535" w:type="dxa"/>
            <w:shd w:val="clear" w:color="auto" w:fill="17365D" w:themeFill="text2" w:themeFillShade="BF"/>
          </w:tcPr>
          <w:p w:rsidR="00A94A6E" w:rsidRPr="00EA4840" w:rsidRDefault="00A94A6E" w:rsidP="00E12E78">
            <w:pPr>
              <w:jc w:val="center"/>
              <w:rPr>
                <w:b/>
                <w:color w:val="FFFF00"/>
              </w:rPr>
            </w:pPr>
            <w:r w:rsidRPr="00EA4840">
              <w:rPr>
                <w:rFonts w:asciiTheme="minorEastAsia" w:hAnsiTheme="minorEastAsia" w:hint="eastAsia"/>
                <w:b/>
                <w:color w:val="FFFF00"/>
              </w:rPr>
              <w:t>√</w:t>
            </w:r>
          </w:p>
        </w:tc>
      </w:tr>
    </w:tbl>
    <w:p w:rsidR="00A94A6E" w:rsidRPr="00DA73A9" w:rsidRDefault="00A94A6E" w:rsidP="00A94A6E"/>
    <w:p w:rsidR="00A94A6E" w:rsidRDefault="00A94A6E" w:rsidP="00022E2B">
      <w:pPr>
        <w:pStyle w:val="4"/>
        <w:numPr>
          <w:ilvl w:val="0"/>
          <w:numId w:val="85"/>
        </w:numPr>
      </w:pPr>
      <w:r>
        <w:rPr>
          <w:rFonts w:hint="eastAsia"/>
        </w:rPr>
        <w:t>文件识别规则</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53"/>
        <w:gridCol w:w="7845"/>
      </w:tblGrid>
      <w:tr w:rsidR="00A94A6E" w:rsidRPr="002B717F" w:rsidTr="00E12E78">
        <w:tc>
          <w:tcPr>
            <w:tcW w:w="9498" w:type="dxa"/>
            <w:gridSpan w:val="2"/>
            <w:shd w:val="clear" w:color="auto" w:fill="BFBFBF" w:themeFill="background1" w:themeFillShade="BF"/>
          </w:tcPr>
          <w:p w:rsidR="00A94A6E" w:rsidRPr="0008345C" w:rsidRDefault="00A94A6E" w:rsidP="002F3B14">
            <w:pPr>
              <w:pStyle w:val="Default"/>
              <w:rPr>
                <w:rFonts w:asciiTheme="minorEastAsia" w:eastAsiaTheme="minorEastAsia" w:hAnsiTheme="minorEastAsia"/>
                <w:b/>
                <w:color w:val="C00000"/>
                <w:sz w:val="21"/>
                <w:szCs w:val="21"/>
              </w:rPr>
            </w:pPr>
            <w:r w:rsidRPr="0008345C">
              <w:rPr>
                <w:rFonts w:asciiTheme="minorEastAsia" w:eastAsiaTheme="minorEastAsia" w:hAnsiTheme="minorEastAsia" w:hint="eastAsia"/>
                <w:b/>
                <w:color w:val="C00000"/>
                <w:sz w:val="21"/>
                <w:szCs w:val="21"/>
              </w:rPr>
              <w:t>规则名称：</w:t>
            </w:r>
            <w:r w:rsidR="002F3B14">
              <w:rPr>
                <w:rFonts w:asciiTheme="minorEastAsia" w:eastAsiaTheme="minorEastAsia" w:hAnsiTheme="minorEastAsia" w:hint="eastAsia"/>
                <w:b/>
                <w:color w:val="C00000"/>
                <w:sz w:val="21"/>
                <w:szCs w:val="21"/>
              </w:rPr>
              <w:t>股份合并、拆分、转换</w:t>
            </w:r>
            <w:r w:rsidRPr="0008345C">
              <w:rPr>
                <w:rFonts w:asciiTheme="minorEastAsia" w:eastAsiaTheme="minorEastAsia" w:hAnsiTheme="minorEastAsia" w:hint="eastAsia"/>
                <w:b/>
                <w:color w:val="C00000"/>
                <w:sz w:val="21"/>
                <w:szCs w:val="21"/>
              </w:rPr>
              <w:t xml:space="preserve">行动CCNPT02文件读取规则 </w:t>
            </w:r>
          </w:p>
        </w:tc>
      </w:tr>
      <w:tr w:rsidR="00A94A6E" w:rsidRPr="002B717F" w:rsidTr="00E12E78">
        <w:tc>
          <w:tcPr>
            <w:tcW w:w="1653" w:type="dxa"/>
            <w:shd w:val="clear" w:color="auto" w:fill="BFBFBF" w:themeFill="background1" w:themeFillShade="BF"/>
          </w:tcPr>
          <w:p w:rsidR="00A94A6E" w:rsidRPr="0008345C" w:rsidRDefault="00A94A6E" w:rsidP="00E12E78">
            <w:pPr>
              <w:pStyle w:val="Default"/>
              <w:rPr>
                <w:rFonts w:asciiTheme="minorEastAsia" w:eastAsiaTheme="minorEastAsia" w:hAnsiTheme="minorEastAsia"/>
                <w:b/>
                <w:color w:val="C00000"/>
                <w:sz w:val="21"/>
                <w:szCs w:val="21"/>
              </w:rPr>
            </w:pPr>
            <w:r w:rsidRPr="0008345C">
              <w:rPr>
                <w:rFonts w:asciiTheme="minorEastAsia" w:eastAsiaTheme="minorEastAsia" w:hAnsiTheme="minorEastAsia" w:hint="eastAsia"/>
                <w:b/>
                <w:color w:val="C00000"/>
                <w:sz w:val="21"/>
                <w:szCs w:val="21"/>
              </w:rPr>
              <w:t>行动阶段</w:t>
            </w:r>
          </w:p>
        </w:tc>
        <w:tc>
          <w:tcPr>
            <w:tcW w:w="7845" w:type="dxa"/>
            <w:shd w:val="clear" w:color="auto" w:fill="BFBFBF" w:themeFill="background1" w:themeFillShade="BF"/>
          </w:tcPr>
          <w:p w:rsidR="00A94A6E" w:rsidRPr="0008345C" w:rsidRDefault="00A94A6E" w:rsidP="00E12E78">
            <w:pPr>
              <w:rPr>
                <w:rFonts w:asciiTheme="minorEastAsia" w:hAnsiTheme="minorEastAsia"/>
                <w:b/>
                <w:color w:val="C00000"/>
                <w:szCs w:val="21"/>
              </w:rPr>
            </w:pPr>
            <w:r w:rsidRPr="0008345C">
              <w:rPr>
                <w:rFonts w:asciiTheme="minorEastAsia" w:hAnsiTheme="minorEastAsia" w:hint="eastAsia"/>
                <w:b/>
                <w:color w:val="C00000"/>
                <w:szCs w:val="21"/>
              </w:rPr>
              <w:t>说明</w:t>
            </w:r>
          </w:p>
        </w:tc>
      </w:tr>
      <w:tr w:rsidR="00B00A2A" w:rsidRPr="006E44BD" w:rsidTr="00E12E78">
        <w:tc>
          <w:tcPr>
            <w:tcW w:w="1653" w:type="dxa"/>
            <w:vMerge w:val="restart"/>
            <w:tcBorders>
              <w:right w:val="single" w:sz="4" w:space="0" w:color="auto"/>
            </w:tcBorders>
          </w:tcPr>
          <w:p w:rsidR="00B00A2A" w:rsidRPr="0008345C" w:rsidRDefault="00B00A2A" w:rsidP="00E12E78">
            <w:pPr>
              <w:spacing w:line="276" w:lineRule="auto"/>
              <w:rPr>
                <w:sz w:val="22"/>
              </w:rPr>
            </w:pPr>
            <w:r>
              <w:rPr>
                <w:rFonts w:asciiTheme="minorEastAsia" w:hAnsiTheme="minorEastAsia" w:hint="eastAsia"/>
                <w:sz w:val="22"/>
              </w:rPr>
              <w:t>公司行动提醒</w:t>
            </w:r>
          </w:p>
        </w:tc>
        <w:tc>
          <w:tcPr>
            <w:tcW w:w="7845" w:type="dxa"/>
            <w:tcBorders>
              <w:left w:val="single" w:sz="4" w:space="0" w:color="auto"/>
            </w:tcBorders>
          </w:tcPr>
          <w:p w:rsidR="00B00A2A" w:rsidRPr="00D476B7" w:rsidRDefault="00B00A2A" w:rsidP="002F3B14">
            <w:pPr>
              <w:spacing w:line="276" w:lineRule="auto"/>
              <w:rPr>
                <w:b/>
                <w:color w:val="0000FF"/>
              </w:rPr>
            </w:pPr>
            <w:r>
              <w:rPr>
                <w:rFonts w:asciiTheme="minorEastAsia" w:hAnsiTheme="minorEastAsia" w:hint="eastAsia"/>
              </w:rPr>
              <w:t>每行第一个字母以</w:t>
            </w:r>
            <w:r w:rsidRPr="006777DF">
              <w:rPr>
                <w:rFonts w:asciiTheme="minorEastAsia" w:hAnsiTheme="minorEastAsia" w:hint="eastAsia"/>
                <w:b/>
                <w:color w:val="0000FF"/>
              </w:rPr>
              <w:t>“</w:t>
            </w:r>
            <w:r>
              <w:rPr>
                <w:rFonts w:asciiTheme="minorEastAsia" w:hAnsiTheme="minorEastAsia" w:hint="eastAsia"/>
                <w:b/>
                <w:color w:val="0000FF"/>
              </w:rPr>
              <w:t>K</w:t>
            </w:r>
            <w:r w:rsidRPr="006777DF">
              <w:rPr>
                <w:rFonts w:asciiTheme="minorEastAsia" w:hAnsiTheme="minorEastAsia" w:hint="eastAsia"/>
                <w:b/>
                <w:color w:val="0000FF"/>
              </w:rPr>
              <w:t>”</w:t>
            </w:r>
            <w:r>
              <w:rPr>
                <w:rFonts w:asciiTheme="minorEastAsia" w:hAnsiTheme="minorEastAsia" w:hint="eastAsia"/>
              </w:rPr>
              <w:t>打头,</w:t>
            </w:r>
            <w:r w:rsidRPr="0016060E">
              <w:t xml:space="preserve"> </w:t>
            </w:r>
            <w:r w:rsidRPr="000F0BFD">
              <w:rPr>
                <w:rFonts w:asciiTheme="minorEastAsia" w:hAnsiTheme="minorEastAsia"/>
                <w:sz w:val="22"/>
              </w:rPr>
              <w:t>Corporate Action Reminder</w:t>
            </w:r>
            <w:r>
              <w:rPr>
                <w:rFonts w:asciiTheme="minorEastAsia" w:hAnsiTheme="minorEastAsia" w:hint="eastAsia"/>
                <w:sz w:val="22"/>
              </w:rPr>
              <w:t>公司行动提醒</w:t>
            </w:r>
            <w:r>
              <w:rPr>
                <w:rFonts w:hint="eastAsia"/>
              </w:rPr>
              <w:t xml:space="preserve">; </w:t>
            </w:r>
          </w:p>
        </w:tc>
      </w:tr>
      <w:tr w:rsidR="00B00A2A" w:rsidRPr="006E44BD" w:rsidTr="00E12E78">
        <w:trPr>
          <w:trHeight w:val="379"/>
        </w:trPr>
        <w:tc>
          <w:tcPr>
            <w:tcW w:w="1653" w:type="dxa"/>
            <w:vMerge/>
            <w:tcBorders>
              <w:right w:val="single" w:sz="4" w:space="0" w:color="auto"/>
            </w:tcBorders>
          </w:tcPr>
          <w:p w:rsidR="00B00A2A" w:rsidRPr="003A4117" w:rsidRDefault="00B00A2A" w:rsidP="00E12E78">
            <w:pPr>
              <w:spacing w:line="276" w:lineRule="auto"/>
              <w:rPr>
                <w:sz w:val="22"/>
              </w:rPr>
            </w:pPr>
          </w:p>
        </w:tc>
        <w:tc>
          <w:tcPr>
            <w:tcW w:w="7845" w:type="dxa"/>
            <w:tcBorders>
              <w:left w:val="single" w:sz="4" w:space="0" w:color="auto"/>
            </w:tcBorders>
            <w:shd w:val="clear" w:color="auto" w:fill="D9D9D9" w:themeFill="background1" w:themeFillShade="D9"/>
          </w:tcPr>
          <w:p w:rsidR="00B00A2A" w:rsidRDefault="00B00A2A" w:rsidP="002F3B14">
            <w:pPr>
              <w:spacing w:line="276" w:lineRule="auto"/>
            </w:pPr>
            <w:r>
              <w:rPr>
                <w:rFonts w:hint="eastAsia"/>
              </w:rPr>
              <w:t>以下判断是同一类数据，不需要重复读取</w:t>
            </w:r>
          </w:p>
        </w:tc>
      </w:tr>
      <w:tr w:rsidR="00B00A2A" w:rsidRPr="006E44BD" w:rsidTr="00E12E78">
        <w:trPr>
          <w:trHeight w:val="385"/>
        </w:trPr>
        <w:tc>
          <w:tcPr>
            <w:tcW w:w="1653" w:type="dxa"/>
            <w:vMerge/>
            <w:tcBorders>
              <w:right w:val="single" w:sz="4" w:space="0" w:color="auto"/>
            </w:tcBorders>
          </w:tcPr>
          <w:p w:rsidR="00B00A2A" w:rsidRDefault="00B00A2A" w:rsidP="00E12E78">
            <w:pPr>
              <w:spacing w:line="276" w:lineRule="auto"/>
              <w:rPr>
                <w:sz w:val="22"/>
              </w:rPr>
            </w:pPr>
          </w:p>
        </w:tc>
        <w:tc>
          <w:tcPr>
            <w:tcW w:w="7845" w:type="dxa"/>
            <w:tcBorders>
              <w:left w:val="single" w:sz="4" w:space="0" w:color="auto"/>
            </w:tcBorders>
          </w:tcPr>
          <w:p w:rsidR="00B00A2A" w:rsidRPr="002F3B14" w:rsidRDefault="00B00A2A" w:rsidP="00022E2B">
            <w:pPr>
              <w:pStyle w:val="a7"/>
              <w:numPr>
                <w:ilvl w:val="0"/>
                <w:numId w:val="86"/>
              </w:numPr>
              <w:spacing w:line="276" w:lineRule="auto"/>
              <w:ind w:firstLineChars="0"/>
              <w:rPr>
                <w:rFonts w:asciiTheme="minorEastAsia" w:hAnsiTheme="minorEastAsia"/>
                <w:szCs w:val="21"/>
              </w:rPr>
            </w:pPr>
            <w:r w:rsidRPr="002F3B14">
              <w:rPr>
                <w:rFonts w:asciiTheme="minorEastAsia" w:hAnsiTheme="minorEastAsia" w:hint="eastAsia"/>
                <w:szCs w:val="21"/>
              </w:rPr>
              <w:t>日期一样(</w:t>
            </w:r>
            <w:r w:rsidRPr="002F3B14">
              <w:rPr>
                <w:rFonts w:asciiTheme="minorEastAsia" w:hAnsiTheme="minorEastAsia"/>
                <w:szCs w:val="21"/>
              </w:rPr>
              <w:t>Effective date</w:t>
            </w:r>
            <w:r w:rsidRPr="002F3B14">
              <w:rPr>
                <w:rFonts w:asciiTheme="minorEastAsia" w:hAnsiTheme="minorEastAsia" w:hint="eastAsia"/>
                <w:szCs w:val="21"/>
              </w:rPr>
              <w:t>)</w:t>
            </w:r>
          </w:p>
          <w:p w:rsidR="00B00A2A" w:rsidRPr="002F3B14" w:rsidRDefault="00B00A2A" w:rsidP="00022E2B">
            <w:pPr>
              <w:pStyle w:val="a7"/>
              <w:numPr>
                <w:ilvl w:val="0"/>
                <w:numId w:val="86"/>
              </w:numPr>
              <w:spacing w:line="276" w:lineRule="auto"/>
              <w:ind w:firstLineChars="0"/>
              <w:rPr>
                <w:rFonts w:asciiTheme="minorEastAsia" w:hAnsiTheme="minorEastAsia"/>
                <w:szCs w:val="21"/>
              </w:rPr>
            </w:pPr>
            <w:r w:rsidRPr="002F3B14">
              <w:rPr>
                <w:rFonts w:asciiTheme="minorEastAsia" w:hAnsiTheme="minorEastAsia" w:hint="eastAsia"/>
                <w:szCs w:val="21"/>
              </w:rPr>
              <w:t>证券代码一样（</w:t>
            </w:r>
            <w:r w:rsidRPr="002F3B14">
              <w:rPr>
                <w:rFonts w:asciiTheme="minorEastAsia" w:hAnsiTheme="minorEastAsia"/>
                <w:szCs w:val="21"/>
              </w:rPr>
              <w:t>Stock code</w:t>
            </w:r>
            <w:r w:rsidRPr="002F3B14">
              <w:rPr>
                <w:rFonts w:asciiTheme="minorEastAsia" w:hAnsiTheme="minorEastAsia" w:hint="eastAsia"/>
                <w:szCs w:val="21"/>
              </w:rPr>
              <w:t>）</w:t>
            </w:r>
          </w:p>
          <w:p w:rsidR="00B00A2A" w:rsidRPr="002F3B14" w:rsidRDefault="00B00A2A" w:rsidP="00022E2B">
            <w:pPr>
              <w:pStyle w:val="a7"/>
              <w:numPr>
                <w:ilvl w:val="0"/>
                <w:numId w:val="86"/>
              </w:numPr>
              <w:spacing w:line="276" w:lineRule="auto"/>
              <w:ind w:firstLineChars="0"/>
              <w:rPr>
                <w:rFonts w:asciiTheme="minorEastAsia" w:hAnsiTheme="minorEastAsia"/>
                <w:szCs w:val="21"/>
              </w:rPr>
            </w:pPr>
            <w:r w:rsidRPr="002F3B14">
              <w:rPr>
                <w:rFonts w:asciiTheme="minorEastAsia" w:hAnsiTheme="minorEastAsia" w:hint="eastAsia"/>
                <w:szCs w:val="21"/>
              </w:rPr>
              <w:t>公告号一样（</w:t>
            </w:r>
            <w:r w:rsidRPr="002F3B14">
              <w:rPr>
                <w:rFonts w:asciiTheme="minorEastAsia" w:hAnsiTheme="minorEastAsia"/>
                <w:szCs w:val="21"/>
              </w:rPr>
              <w:t>Announcement number</w:t>
            </w:r>
            <w:r w:rsidRPr="002F3B14">
              <w:rPr>
                <w:rFonts w:asciiTheme="minorEastAsia" w:hAnsiTheme="minorEastAsia" w:hint="eastAsia"/>
                <w:szCs w:val="21"/>
              </w:rPr>
              <w:t xml:space="preserve"> </w:t>
            </w:r>
            <w:r w:rsidRPr="002F3B14">
              <w:rPr>
                <w:rFonts w:asciiTheme="minorEastAsia" w:hAnsiTheme="minorEastAsia"/>
                <w:szCs w:val="21"/>
              </w:rPr>
              <w:t>）</w:t>
            </w:r>
          </w:p>
          <w:p w:rsidR="00B00A2A" w:rsidRPr="002F3B14" w:rsidRDefault="00B00A2A" w:rsidP="00022E2B">
            <w:pPr>
              <w:pStyle w:val="a7"/>
              <w:numPr>
                <w:ilvl w:val="0"/>
                <w:numId w:val="86"/>
              </w:numPr>
              <w:spacing w:line="276" w:lineRule="auto"/>
              <w:ind w:firstLineChars="0"/>
              <w:rPr>
                <w:rFonts w:asciiTheme="minorEastAsia" w:hAnsiTheme="minorEastAsia"/>
              </w:rPr>
            </w:pPr>
            <w:r w:rsidRPr="002F3B14">
              <w:rPr>
                <w:rFonts w:ascii="Arial" w:eastAsia="宋体" w:hAnsi="Arial" w:cs="Arial" w:hint="eastAsia"/>
                <w:color w:val="000000"/>
                <w:kern w:val="0"/>
                <w:szCs w:val="21"/>
              </w:rPr>
              <w:t>事件序列号</w:t>
            </w:r>
            <w:r w:rsidRPr="002F3B14">
              <w:rPr>
                <w:rFonts w:asciiTheme="minorEastAsia" w:hAnsiTheme="minorEastAsia" w:hint="eastAsia"/>
                <w:szCs w:val="21"/>
              </w:rPr>
              <w:t>一样（</w:t>
            </w:r>
            <w:r w:rsidRPr="002F3B14">
              <w:rPr>
                <w:rFonts w:asciiTheme="minorEastAsia" w:hAnsiTheme="minorEastAsia"/>
                <w:szCs w:val="21"/>
              </w:rPr>
              <w:t>Event sequential</w:t>
            </w:r>
            <w:r w:rsidRPr="002F3B14">
              <w:rPr>
                <w:rFonts w:asciiTheme="minorEastAsia" w:hAnsiTheme="minorEastAsia" w:hint="eastAsia"/>
                <w:szCs w:val="21"/>
              </w:rPr>
              <w:t xml:space="preserve"> </w:t>
            </w:r>
            <w:r w:rsidRPr="002F3B14">
              <w:rPr>
                <w:rFonts w:asciiTheme="minorEastAsia" w:hAnsiTheme="minorEastAsia"/>
                <w:szCs w:val="21"/>
              </w:rPr>
              <w:t>number</w:t>
            </w:r>
            <w:r w:rsidRPr="002F3B14">
              <w:rPr>
                <w:rFonts w:asciiTheme="minorEastAsia" w:hAnsiTheme="minorEastAsia" w:hint="eastAsia"/>
                <w:szCs w:val="21"/>
              </w:rPr>
              <w:t>）</w:t>
            </w:r>
          </w:p>
          <w:p w:rsidR="00B00A2A" w:rsidRPr="002F3B14" w:rsidRDefault="00B00A2A" w:rsidP="002F3B14">
            <w:pPr>
              <w:pStyle w:val="a7"/>
              <w:spacing w:line="276" w:lineRule="auto"/>
              <w:ind w:left="420" w:firstLineChars="0" w:firstLine="0"/>
              <w:rPr>
                <w:rFonts w:asciiTheme="minorEastAsia" w:hAnsiTheme="minorEastAsia"/>
              </w:rPr>
            </w:pPr>
            <w:r>
              <w:rPr>
                <w:rFonts w:asciiTheme="minorEastAsia" w:hAnsiTheme="minorEastAsia" w:hint="eastAsia"/>
                <w:szCs w:val="21"/>
              </w:rPr>
              <w:t>以上内容相同，系统</w:t>
            </w:r>
            <w:proofErr w:type="gramStart"/>
            <w:r>
              <w:rPr>
                <w:rFonts w:asciiTheme="minorEastAsia" w:hAnsiTheme="minorEastAsia" w:hint="eastAsia"/>
                <w:szCs w:val="21"/>
              </w:rPr>
              <w:t>不</w:t>
            </w:r>
            <w:proofErr w:type="gramEnd"/>
            <w:r>
              <w:rPr>
                <w:rFonts w:asciiTheme="minorEastAsia" w:hAnsiTheme="minorEastAsia" w:hint="eastAsia"/>
                <w:szCs w:val="21"/>
              </w:rPr>
              <w:t>读取后不需要</w:t>
            </w:r>
            <w:proofErr w:type="gramStart"/>
            <w:r>
              <w:rPr>
                <w:rFonts w:asciiTheme="minorEastAsia" w:hAnsiTheme="minorEastAsia" w:hint="eastAsia"/>
                <w:szCs w:val="21"/>
              </w:rPr>
              <w:t>往行动</w:t>
            </w:r>
            <w:proofErr w:type="gramEnd"/>
            <w:r>
              <w:rPr>
                <w:rFonts w:asciiTheme="minorEastAsia" w:hAnsiTheme="minorEastAsia" w:hint="eastAsia"/>
                <w:szCs w:val="21"/>
              </w:rPr>
              <w:t>事件中加载；</w:t>
            </w:r>
          </w:p>
        </w:tc>
      </w:tr>
      <w:tr w:rsidR="00B00A2A" w:rsidRPr="006E44BD" w:rsidTr="00E12E78">
        <w:trPr>
          <w:trHeight w:val="385"/>
        </w:trPr>
        <w:tc>
          <w:tcPr>
            <w:tcW w:w="1653" w:type="dxa"/>
            <w:vMerge/>
            <w:tcBorders>
              <w:right w:val="single" w:sz="4" w:space="0" w:color="auto"/>
            </w:tcBorders>
          </w:tcPr>
          <w:p w:rsidR="00B00A2A" w:rsidRDefault="00B00A2A" w:rsidP="00E12E78">
            <w:pPr>
              <w:spacing w:line="276" w:lineRule="auto"/>
              <w:rPr>
                <w:sz w:val="22"/>
              </w:rPr>
            </w:pPr>
          </w:p>
        </w:tc>
        <w:tc>
          <w:tcPr>
            <w:tcW w:w="7845" w:type="dxa"/>
            <w:tcBorders>
              <w:left w:val="single" w:sz="4" w:space="0" w:color="auto"/>
            </w:tcBorders>
            <w:shd w:val="clear" w:color="auto" w:fill="D9D9D9" w:themeFill="background1" w:themeFillShade="D9"/>
          </w:tcPr>
          <w:p w:rsidR="00B00A2A" w:rsidRDefault="00B00A2A" w:rsidP="00B00A2A">
            <w:pPr>
              <w:spacing w:line="276" w:lineRule="auto"/>
              <w:rPr>
                <w:rFonts w:asciiTheme="minorEastAsia" w:hAnsiTheme="minorEastAsia"/>
              </w:rPr>
            </w:pPr>
            <w:r>
              <w:rPr>
                <w:rFonts w:asciiTheme="minorEastAsia" w:hAnsiTheme="minorEastAsia" w:hint="eastAsia"/>
              </w:rPr>
              <w:t>行动类别</w:t>
            </w:r>
            <w:proofErr w:type="gramStart"/>
            <w:r>
              <w:rPr>
                <w:rFonts w:asciiTheme="minorEastAsia" w:hAnsiTheme="minorEastAsia" w:hint="eastAsia"/>
              </w:rPr>
              <w:t>特征特征</w:t>
            </w:r>
            <w:proofErr w:type="gramEnd"/>
            <w:r>
              <w:rPr>
                <w:rFonts w:asciiTheme="minorEastAsia" w:hAnsiTheme="minorEastAsia" w:hint="eastAsia"/>
              </w:rPr>
              <w:t>；</w:t>
            </w:r>
          </w:p>
        </w:tc>
      </w:tr>
      <w:tr w:rsidR="00B00A2A" w:rsidRPr="006E44BD" w:rsidTr="00E12E78">
        <w:trPr>
          <w:trHeight w:val="385"/>
        </w:trPr>
        <w:tc>
          <w:tcPr>
            <w:tcW w:w="1653" w:type="dxa"/>
            <w:vMerge/>
            <w:tcBorders>
              <w:right w:val="single" w:sz="4" w:space="0" w:color="auto"/>
            </w:tcBorders>
          </w:tcPr>
          <w:p w:rsidR="00B00A2A" w:rsidRDefault="00B00A2A" w:rsidP="00E12E78">
            <w:pPr>
              <w:spacing w:line="276" w:lineRule="auto"/>
              <w:rPr>
                <w:sz w:val="22"/>
              </w:rPr>
            </w:pPr>
          </w:p>
        </w:tc>
        <w:tc>
          <w:tcPr>
            <w:tcW w:w="7845" w:type="dxa"/>
            <w:tcBorders>
              <w:left w:val="single" w:sz="4" w:space="0" w:color="auto"/>
            </w:tcBorders>
          </w:tcPr>
          <w:p w:rsidR="00B00A2A" w:rsidRDefault="00B00A2A" w:rsidP="00B00A2A">
            <w:pPr>
              <w:spacing w:line="276" w:lineRule="auto"/>
              <w:rPr>
                <w:rFonts w:asciiTheme="minorEastAsia" w:hAnsiTheme="minorEastAsia"/>
              </w:rPr>
            </w:pPr>
            <w:r>
              <w:rPr>
                <w:rFonts w:asciiTheme="minorEastAsia" w:hAnsiTheme="minorEastAsia" w:hint="eastAsia"/>
              </w:rPr>
              <w:t>系统根据“事件摘要”（</w:t>
            </w:r>
            <w:r w:rsidRPr="000F0BFD">
              <w:rPr>
                <w:rFonts w:asciiTheme="minorEastAsia" w:hAnsiTheme="minorEastAsia"/>
                <w:sz w:val="22"/>
              </w:rPr>
              <w:t>Event summary</w:t>
            </w:r>
            <w:r>
              <w:rPr>
                <w:rFonts w:asciiTheme="minorEastAsia" w:hAnsiTheme="minorEastAsia" w:hint="eastAsia"/>
                <w:sz w:val="22"/>
              </w:rPr>
              <w:t>）</w:t>
            </w:r>
            <w:r>
              <w:rPr>
                <w:rFonts w:asciiTheme="minorEastAsia" w:hAnsiTheme="minorEastAsia" w:hint="eastAsia"/>
              </w:rPr>
              <w:t>来判断</w:t>
            </w:r>
          </w:p>
          <w:p w:rsidR="00B00A2A" w:rsidRPr="00B00A2A" w:rsidRDefault="00B00A2A" w:rsidP="00022E2B">
            <w:pPr>
              <w:pStyle w:val="a7"/>
              <w:numPr>
                <w:ilvl w:val="0"/>
                <w:numId w:val="87"/>
              </w:numPr>
              <w:spacing w:line="276" w:lineRule="auto"/>
              <w:ind w:firstLineChars="0"/>
              <w:rPr>
                <w:rFonts w:asciiTheme="minorEastAsia" w:hAnsiTheme="minorEastAsia"/>
              </w:rPr>
            </w:pPr>
            <w:r w:rsidRPr="00B00A2A">
              <w:rPr>
                <w:rFonts w:asciiTheme="minorEastAsia" w:hAnsiTheme="minorEastAsia" w:hint="eastAsia"/>
              </w:rPr>
              <w:lastRenderedPageBreak/>
              <w:t>摘要中含有[</w:t>
            </w:r>
            <w:r w:rsidRPr="00B00A2A">
              <w:rPr>
                <w:rFonts w:asciiTheme="minorEastAsia" w:hAnsiTheme="minorEastAsia"/>
              </w:rPr>
              <w:t>CONSOLIDATION</w:t>
            </w:r>
            <w:r w:rsidRPr="00B00A2A">
              <w:rPr>
                <w:rFonts w:asciiTheme="minorEastAsia" w:hAnsiTheme="minorEastAsia" w:hint="eastAsia"/>
              </w:rPr>
              <w:t>] 为股份合并；</w:t>
            </w:r>
          </w:p>
          <w:p w:rsidR="00B00A2A" w:rsidRPr="00B00A2A" w:rsidRDefault="00B00A2A" w:rsidP="00022E2B">
            <w:pPr>
              <w:pStyle w:val="a7"/>
              <w:numPr>
                <w:ilvl w:val="0"/>
                <w:numId w:val="87"/>
              </w:numPr>
              <w:spacing w:line="276" w:lineRule="auto"/>
              <w:ind w:firstLineChars="0"/>
              <w:rPr>
                <w:rFonts w:asciiTheme="minorEastAsia" w:hAnsiTheme="minorEastAsia"/>
              </w:rPr>
            </w:pPr>
            <w:r w:rsidRPr="00B00A2A">
              <w:rPr>
                <w:rFonts w:asciiTheme="minorEastAsia" w:hAnsiTheme="minorEastAsia" w:hint="eastAsia"/>
              </w:rPr>
              <w:t>摘要中含有[</w:t>
            </w:r>
            <w:r w:rsidRPr="00B00A2A">
              <w:rPr>
                <w:rFonts w:asciiTheme="minorEastAsia" w:hAnsiTheme="minorEastAsia"/>
              </w:rPr>
              <w:t>SUBDIVISION</w:t>
            </w:r>
            <w:r w:rsidRPr="00B00A2A">
              <w:rPr>
                <w:rFonts w:asciiTheme="minorEastAsia" w:hAnsiTheme="minorEastAsia" w:hint="eastAsia"/>
              </w:rPr>
              <w:t>]   为股份拆分；</w:t>
            </w:r>
          </w:p>
          <w:p w:rsidR="00B00A2A" w:rsidRPr="00B00A2A" w:rsidRDefault="00B00A2A" w:rsidP="00022E2B">
            <w:pPr>
              <w:pStyle w:val="a7"/>
              <w:numPr>
                <w:ilvl w:val="0"/>
                <w:numId w:val="87"/>
              </w:numPr>
              <w:spacing w:line="276" w:lineRule="auto"/>
              <w:ind w:firstLineChars="0"/>
              <w:rPr>
                <w:rFonts w:asciiTheme="minorEastAsia" w:hAnsiTheme="minorEastAsia"/>
              </w:rPr>
            </w:pPr>
            <w:r w:rsidRPr="00B00A2A">
              <w:rPr>
                <w:rFonts w:asciiTheme="minorEastAsia" w:hAnsiTheme="minorEastAsia" w:hint="eastAsia"/>
              </w:rPr>
              <w:t>摘要中含有[</w:t>
            </w:r>
            <w:r w:rsidRPr="00B00A2A">
              <w:rPr>
                <w:rFonts w:asciiTheme="minorEastAsia" w:hAnsiTheme="minorEastAsia"/>
              </w:rPr>
              <w:t>CONVERSION</w:t>
            </w:r>
            <w:r w:rsidRPr="00B00A2A">
              <w:rPr>
                <w:rFonts w:asciiTheme="minorEastAsia" w:hAnsiTheme="minorEastAsia" w:hint="eastAsia"/>
              </w:rPr>
              <w:t>]    为股份转换；</w:t>
            </w:r>
          </w:p>
        </w:tc>
      </w:tr>
      <w:tr w:rsidR="00B00A2A" w:rsidRPr="006E44BD" w:rsidTr="00E12E78">
        <w:trPr>
          <w:trHeight w:val="385"/>
        </w:trPr>
        <w:tc>
          <w:tcPr>
            <w:tcW w:w="1653" w:type="dxa"/>
            <w:vMerge/>
            <w:tcBorders>
              <w:right w:val="single" w:sz="4" w:space="0" w:color="auto"/>
            </w:tcBorders>
          </w:tcPr>
          <w:p w:rsidR="00B00A2A" w:rsidRDefault="00B00A2A" w:rsidP="00E12E78">
            <w:pPr>
              <w:spacing w:line="276" w:lineRule="auto"/>
              <w:rPr>
                <w:sz w:val="22"/>
              </w:rPr>
            </w:pPr>
          </w:p>
        </w:tc>
        <w:tc>
          <w:tcPr>
            <w:tcW w:w="7845" w:type="dxa"/>
            <w:tcBorders>
              <w:left w:val="single" w:sz="4" w:space="0" w:color="auto"/>
            </w:tcBorders>
            <w:shd w:val="clear" w:color="auto" w:fill="D9D9D9" w:themeFill="background1" w:themeFillShade="D9"/>
          </w:tcPr>
          <w:p w:rsidR="00B00A2A" w:rsidRDefault="00B00A2A" w:rsidP="00B00A2A">
            <w:pPr>
              <w:spacing w:line="276" w:lineRule="auto"/>
              <w:rPr>
                <w:rFonts w:asciiTheme="minorEastAsia" w:hAnsiTheme="minorEastAsia"/>
              </w:rPr>
            </w:pPr>
            <w:r>
              <w:rPr>
                <w:rFonts w:asciiTheme="minorEastAsia" w:hAnsiTheme="minorEastAsia" w:hint="eastAsia"/>
              </w:rPr>
              <w:t>关键内容提取，“事件摘要”（</w:t>
            </w:r>
            <w:r w:rsidRPr="000F0BFD">
              <w:rPr>
                <w:rFonts w:asciiTheme="minorEastAsia" w:hAnsiTheme="minorEastAsia"/>
                <w:sz w:val="22"/>
              </w:rPr>
              <w:t>Event summary</w:t>
            </w:r>
            <w:r>
              <w:rPr>
                <w:rFonts w:asciiTheme="minorEastAsia" w:hAnsiTheme="minorEastAsia" w:hint="eastAsia"/>
                <w:sz w:val="22"/>
              </w:rPr>
              <w:t>）中包含了重要信息，需要提取</w:t>
            </w:r>
            <w:r w:rsidR="008B2184">
              <w:rPr>
                <w:rFonts w:asciiTheme="minorEastAsia" w:hAnsiTheme="minorEastAsia" w:hint="eastAsia"/>
                <w:sz w:val="22"/>
              </w:rPr>
              <w:t>；</w:t>
            </w:r>
          </w:p>
        </w:tc>
      </w:tr>
      <w:tr w:rsidR="00B00A2A" w:rsidRPr="006E44BD" w:rsidTr="00E12E78">
        <w:trPr>
          <w:trHeight w:val="385"/>
        </w:trPr>
        <w:tc>
          <w:tcPr>
            <w:tcW w:w="1653" w:type="dxa"/>
            <w:vMerge/>
            <w:tcBorders>
              <w:right w:val="single" w:sz="4" w:space="0" w:color="auto"/>
            </w:tcBorders>
          </w:tcPr>
          <w:p w:rsidR="00B00A2A" w:rsidRDefault="00B00A2A" w:rsidP="00E12E78">
            <w:pPr>
              <w:spacing w:line="276" w:lineRule="auto"/>
              <w:rPr>
                <w:sz w:val="22"/>
              </w:rPr>
            </w:pPr>
          </w:p>
        </w:tc>
        <w:tc>
          <w:tcPr>
            <w:tcW w:w="7845" w:type="dxa"/>
            <w:tcBorders>
              <w:left w:val="single" w:sz="4" w:space="0" w:color="auto"/>
            </w:tcBorders>
          </w:tcPr>
          <w:p w:rsidR="008B2184" w:rsidRDefault="008B2184" w:rsidP="00E12E78">
            <w:pPr>
              <w:spacing w:line="276" w:lineRule="auto"/>
              <w:rPr>
                <w:rFonts w:asciiTheme="minorEastAsia" w:hAnsiTheme="minorEastAsia"/>
              </w:rPr>
            </w:pPr>
            <w:r w:rsidRPr="008B2184">
              <w:rPr>
                <w:rFonts w:asciiTheme="minorEastAsia" w:hAnsiTheme="minorEastAsia"/>
                <w:shd w:val="clear" w:color="auto" w:fill="FBD4B4" w:themeFill="accent6" w:themeFillTint="66"/>
              </w:rPr>
              <w:t>SHARE CONVERSION : 1(2927) TO 1(1041)</w:t>
            </w:r>
            <w:r>
              <w:rPr>
                <w:rFonts w:asciiTheme="minorEastAsia" w:hAnsiTheme="minorEastAsia" w:hint="eastAsia"/>
              </w:rPr>
              <w:t xml:space="preserve">  这段是事件摘要的内容，</w:t>
            </w:r>
          </w:p>
          <w:p w:rsidR="008B2184" w:rsidRDefault="008B2184" w:rsidP="00E12E78">
            <w:pPr>
              <w:spacing w:line="276" w:lineRule="auto"/>
              <w:rPr>
                <w:rFonts w:asciiTheme="minorEastAsia" w:hAnsiTheme="minorEastAsia"/>
              </w:rPr>
            </w:pPr>
            <w:r>
              <w:rPr>
                <w:rFonts w:asciiTheme="minorEastAsia" w:hAnsiTheme="minorEastAsia" w:hint="eastAsia"/>
              </w:rPr>
              <w:t>在冒号前识别出行动类别，冒号后识别出</w:t>
            </w:r>
          </w:p>
          <w:p w:rsidR="008B2184" w:rsidRDefault="008B2184" w:rsidP="00022E2B">
            <w:pPr>
              <w:pStyle w:val="a7"/>
              <w:numPr>
                <w:ilvl w:val="0"/>
                <w:numId w:val="88"/>
              </w:numPr>
              <w:spacing w:line="276" w:lineRule="auto"/>
              <w:ind w:firstLineChars="0"/>
              <w:rPr>
                <w:rFonts w:asciiTheme="minorEastAsia" w:hAnsiTheme="minorEastAsia"/>
              </w:rPr>
            </w:pPr>
            <w:r>
              <w:rPr>
                <w:rFonts w:asciiTheme="minorEastAsia" w:hAnsiTheme="minorEastAsia" w:hint="eastAsia"/>
              </w:rPr>
              <w:t>转出股份比值：第一个括号前的值，可能有两位数；</w:t>
            </w:r>
          </w:p>
          <w:p w:rsidR="00B00A2A" w:rsidRDefault="008B2184" w:rsidP="00022E2B">
            <w:pPr>
              <w:pStyle w:val="a7"/>
              <w:numPr>
                <w:ilvl w:val="0"/>
                <w:numId w:val="88"/>
              </w:numPr>
              <w:spacing w:line="276" w:lineRule="auto"/>
              <w:ind w:firstLineChars="0"/>
              <w:rPr>
                <w:rFonts w:asciiTheme="minorEastAsia" w:hAnsiTheme="minorEastAsia"/>
              </w:rPr>
            </w:pPr>
            <w:r w:rsidRPr="008B2184">
              <w:rPr>
                <w:rFonts w:asciiTheme="minorEastAsia" w:hAnsiTheme="minorEastAsia" w:hint="eastAsia"/>
              </w:rPr>
              <w:t>转出股份</w:t>
            </w:r>
            <w:r>
              <w:rPr>
                <w:rFonts w:asciiTheme="minorEastAsia" w:hAnsiTheme="minorEastAsia" w:hint="eastAsia"/>
              </w:rPr>
              <w:t>代码：第一个括号里的内容（前面0过滤了，处理后补0）</w:t>
            </w:r>
          </w:p>
          <w:p w:rsidR="008B2184" w:rsidRDefault="008B2184" w:rsidP="00022E2B">
            <w:pPr>
              <w:pStyle w:val="a7"/>
              <w:numPr>
                <w:ilvl w:val="0"/>
                <w:numId w:val="88"/>
              </w:numPr>
              <w:spacing w:line="276" w:lineRule="auto"/>
              <w:ind w:firstLineChars="0"/>
              <w:rPr>
                <w:rFonts w:asciiTheme="minorEastAsia" w:hAnsiTheme="minorEastAsia"/>
              </w:rPr>
            </w:pPr>
            <w:r>
              <w:rPr>
                <w:rFonts w:asciiTheme="minorEastAsia" w:hAnsiTheme="minorEastAsia" w:hint="eastAsia"/>
              </w:rPr>
              <w:t>转入股份比值：TO后面，第二个括号前的值，也有可能是两位；</w:t>
            </w:r>
          </w:p>
          <w:p w:rsidR="008B2184" w:rsidRDefault="008B2184" w:rsidP="00022E2B">
            <w:pPr>
              <w:pStyle w:val="a7"/>
              <w:numPr>
                <w:ilvl w:val="0"/>
                <w:numId w:val="88"/>
              </w:numPr>
              <w:spacing w:line="276" w:lineRule="auto"/>
              <w:ind w:firstLineChars="0"/>
              <w:rPr>
                <w:rFonts w:asciiTheme="minorEastAsia" w:hAnsiTheme="minorEastAsia"/>
              </w:rPr>
            </w:pPr>
            <w:r>
              <w:rPr>
                <w:rFonts w:asciiTheme="minorEastAsia" w:hAnsiTheme="minorEastAsia" w:hint="eastAsia"/>
              </w:rPr>
              <w:t>转入</w:t>
            </w:r>
            <w:r w:rsidRPr="008B2184">
              <w:rPr>
                <w:rFonts w:asciiTheme="minorEastAsia" w:hAnsiTheme="minorEastAsia" w:hint="eastAsia"/>
              </w:rPr>
              <w:t>股份</w:t>
            </w:r>
            <w:r>
              <w:rPr>
                <w:rFonts w:asciiTheme="minorEastAsia" w:hAnsiTheme="minorEastAsia" w:hint="eastAsia"/>
              </w:rPr>
              <w:t>代码：第二个括号里的内容（前面0过滤了，处理后补0）</w:t>
            </w:r>
          </w:p>
          <w:p w:rsidR="008B2184" w:rsidRPr="008B2184" w:rsidRDefault="008B2184" w:rsidP="00022E2B">
            <w:pPr>
              <w:pStyle w:val="a7"/>
              <w:numPr>
                <w:ilvl w:val="0"/>
                <w:numId w:val="88"/>
              </w:numPr>
              <w:spacing w:line="276" w:lineRule="auto"/>
              <w:ind w:firstLineChars="0"/>
              <w:rPr>
                <w:rFonts w:asciiTheme="minorEastAsia" w:hAnsiTheme="minorEastAsia"/>
              </w:rPr>
            </w:pPr>
            <w:r>
              <w:rPr>
                <w:rFonts w:asciiTheme="minorEastAsia" w:hAnsiTheme="minorEastAsia" w:hint="eastAsia"/>
              </w:rPr>
              <w:t>转出股份比值：转入股份比值，就是转换的比例：</w:t>
            </w:r>
          </w:p>
        </w:tc>
      </w:tr>
      <w:tr w:rsidR="00B00A2A" w:rsidRPr="006E44BD" w:rsidTr="00E12E78">
        <w:trPr>
          <w:trHeight w:val="385"/>
        </w:trPr>
        <w:tc>
          <w:tcPr>
            <w:tcW w:w="1653" w:type="dxa"/>
            <w:vMerge/>
            <w:tcBorders>
              <w:right w:val="single" w:sz="4" w:space="0" w:color="auto"/>
            </w:tcBorders>
          </w:tcPr>
          <w:p w:rsidR="00B00A2A" w:rsidRDefault="00B00A2A" w:rsidP="00E12E78">
            <w:pPr>
              <w:spacing w:line="276" w:lineRule="auto"/>
              <w:rPr>
                <w:sz w:val="22"/>
              </w:rPr>
            </w:pPr>
          </w:p>
        </w:tc>
        <w:tc>
          <w:tcPr>
            <w:tcW w:w="7845" w:type="dxa"/>
            <w:tcBorders>
              <w:left w:val="single" w:sz="4" w:space="0" w:color="auto"/>
            </w:tcBorders>
            <w:shd w:val="clear" w:color="auto" w:fill="D9D9D9" w:themeFill="background1" w:themeFillShade="D9"/>
          </w:tcPr>
          <w:p w:rsidR="00B00A2A" w:rsidRDefault="00C077A1" w:rsidP="00E12E78">
            <w:pPr>
              <w:spacing w:line="276" w:lineRule="auto"/>
              <w:rPr>
                <w:rFonts w:asciiTheme="minorEastAsia" w:hAnsiTheme="minorEastAsia"/>
              </w:rPr>
            </w:pPr>
            <w:r>
              <w:rPr>
                <w:rFonts w:asciiTheme="minorEastAsia" w:hAnsiTheme="minorEastAsia" w:hint="eastAsia"/>
              </w:rPr>
              <w:t>事件序列号</w:t>
            </w:r>
            <w:r w:rsidR="00B00A2A">
              <w:rPr>
                <w:rFonts w:asciiTheme="minorEastAsia" w:hAnsiTheme="minorEastAsia" w:hint="eastAsia"/>
              </w:rPr>
              <w:t>；</w:t>
            </w:r>
          </w:p>
        </w:tc>
      </w:tr>
      <w:tr w:rsidR="00B00A2A" w:rsidRPr="006E44BD" w:rsidTr="00E12E78">
        <w:trPr>
          <w:trHeight w:val="385"/>
        </w:trPr>
        <w:tc>
          <w:tcPr>
            <w:tcW w:w="1653" w:type="dxa"/>
            <w:vMerge/>
            <w:tcBorders>
              <w:right w:val="single" w:sz="4" w:space="0" w:color="auto"/>
            </w:tcBorders>
          </w:tcPr>
          <w:p w:rsidR="00B00A2A" w:rsidRDefault="00B00A2A" w:rsidP="00E12E78">
            <w:pPr>
              <w:spacing w:line="276" w:lineRule="auto"/>
              <w:rPr>
                <w:sz w:val="22"/>
              </w:rPr>
            </w:pPr>
          </w:p>
        </w:tc>
        <w:tc>
          <w:tcPr>
            <w:tcW w:w="7845" w:type="dxa"/>
            <w:tcBorders>
              <w:left w:val="single" w:sz="4" w:space="0" w:color="auto"/>
            </w:tcBorders>
          </w:tcPr>
          <w:p w:rsidR="00B00A2A" w:rsidRDefault="00C077A1" w:rsidP="00B00A2A">
            <w:pPr>
              <w:spacing w:line="360" w:lineRule="auto"/>
              <w:rPr>
                <w:rFonts w:asciiTheme="minorEastAsia" w:hAnsiTheme="minorEastAsia"/>
              </w:rPr>
            </w:pPr>
            <w:r>
              <w:rPr>
                <w:rFonts w:asciiTheme="minorEastAsia" w:hAnsiTheme="minorEastAsia" w:hint="eastAsia"/>
              </w:rPr>
              <w:t>序列号从01开始，最多可能有05，</w:t>
            </w:r>
          </w:p>
          <w:p w:rsidR="00C077A1" w:rsidRPr="00B00A2A" w:rsidRDefault="00C077A1" w:rsidP="00B00A2A">
            <w:pPr>
              <w:spacing w:line="360" w:lineRule="auto"/>
              <w:rPr>
                <w:rFonts w:asciiTheme="minorEastAsia" w:hAnsiTheme="minorEastAsia"/>
              </w:rPr>
            </w:pPr>
            <w:r>
              <w:rPr>
                <w:rFonts w:asciiTheme="minorEastAsia" w:hAnsiTheme="minorEastAsia" w:hint="eastAsia"/>
              </w:rPr>
              <w:t>01时需要特殊处理，在后续处理中会描述；</w:t>
            </w:r>
          </w:p>
        </w:tc>
      </w:tr>
    </w:tbl>
    <w:p w:rsidR="00C077A1" w:rsidRDefault="00C077A1" w:rsidP="00A94A6E">
      <w:pPr>
        <w:rPr>
          <w:rFonts w:asciiTheme="minorEastAsia" w:hAnsiTheme="minorEastAsia"/>
        </w:rPr>
      </w:pPr>
    </w:p>
    <w:p w:rsidR="00C077A1" w:rsidRDefault="00C077A1" w:rsidP="00A94A6E">
      <w:pPr>
        <w:rPr>
          <w:rFonts w:asciiTheme="minorEastAsia" w:hAnsiTheme="minorEastAsia"/>
        </w:rPr>
      </w:pPr>
      <w:r w:rsidRPr="000F0BFD">
        <w:rPr>
          <w:rFonts w:asciiTheme="minorEastAsia" w:hAnsiTheme="minorEastAsia"/>
          <w:sz w:val="22"/>
        </w:rPr>
        <w:t>Corporate Action Reminder</w:t>
      </w:r>
      <w:r>
        <w:rPr>
          <w:rFonts w:asciiTheme="minorEastAsia" w:hAnsiTheme="minorEastAsia" w:hint="eastAsia"/>
          <w:sz w:val="22"/>
        </w:rPr>
        <w:t>公司行动提醒的内容：</w:t>
      </w:r>
    </w:p>
    <w:tbl>
      <w:tblPr>
        <w:tblW w:w="10585"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004"/>
        <w:gridCol w:w="3242"/>
        <w:gridCol w:w="1228"/>
        <w:gridCol w:w="4111"/>
      </w:tblGrid>
      <w:tr w:rsidR="002F3B14" w:rsidRPr="002B717F" w:rsidTr="00C077A1">
        <w:tc>
          <w:tcPr>
            <w:tcW w:w="2004" w:type="dxa"/>
          </w:tcPr>
          <w:p w:rsidR="002F3B14" w:rsidRPr="00BB5271" w:rsidRDefault="002F3B14" w:rsidP="00E12E78">
            <w:pPr>
              <w:pStyle w:val="Default"/>
              <w:rPr>
                <w:sz w:val="18"/>
                <w:szCs w:val="18"/>
              </w:rPr>
            </w:pPr>
            <w:r w:rsidRPr="00BB5271">
              <w:rPr>
                <w:rFonts w:hint="eastAsia"/>
                <w:sz w:val="18"/>
                <w:szCs w:val="18"/>
              </w:rPr>
              <w:t>记录类型</w:t>
            </w:r>
          </w:p>
        </w:tc>
        <w:tc>
          <w:tcPr>
            <w:tcW w:w="3242" w:type="dxa"/>
          </w:tcPr>
          <w:p w:rsidR="002F3B14" w:rsidRPr="000F0BFD" w:rsidRDefault="002F3B14" w:rsidP="00E12E78">
            <w:pPr>
              <w:rPr>
                <w:rFonts w:asciiTheme="minorEastAsia" w:hAnsiTheme="minorEastAsia"/>
              </w:rPr>
            </w:pPr>
            <w:r w:rsidRPr="000F0BFD">
              <w:rPr>
                <w:rFonts w:asciiTheme="minorEastAsia" w:hAnsiTheme="minorEastAsia"/>
                <w:sz w:val="22"/>
              </w:rPr>
              <w:t>Record type</w:t>
            </w:r>
          </w:p>
        </w:tc>
        <w:tc>
          <w:tcPr>
            <w:tcW w:w="1228" w:type="dxa"/>
          </w:tcPr>
          <w:p w:rsidR="002F3B14" w:rsidRPr="000F0BFD" w:rsidRDefault="002F3B14" w:rsidP="00E12E78">
            <w:pPr>
              <w:rPr>
                <w:rFonts w:asciiTheme="minorEastAsia" w:hAnsiTheme="minorEastAsia"/>
              </w:rPr>
            </w:pPr>
            <w:r w:rsidRPr="000F0BFD">
              <w:rPr>
                <w:rFonts w:asciiTheme="minorEastAsia" w:hAnsiTheme="minorEastAsia" w:hint="eastAsia"/>
              </w:rPr>
              <w:t>X(1)</w:t>
            </w:r>
          </w:p>
        </w:tc>
        <w:tc>
          <w:tcPr>
            <w:tcW w:w="4111" w:type="dxa"/>
          </w:tcPr>
          <w:p w:rsidR="002F3B14" w:rsidRPr="000F0BFD" w:rsidRDefault="002F3B14" w:rsidP="00E12E78">
            <w:pPr>
              <w:rPr>
                <w:rFonts w:asciiTheme="minorEastAsia" w:hAnsiTheme="minorEastAsia"/>
              </w:rPr>
            </w:pPr>
            <w:r w:rsidRPr="000F0BFD">
              <w:rPr>
                <w:rFonts w:asciiTheme="minorEastAsia" w:hAnsiTheme="minorEastAsia"/>
                <w:sz w:val="22"/>
              </w:rPr>
              <w:t>“K” = Corporate Action Reminder</w:t>
            </w:r>
          </w:p>
        </w:tc>
      </w:tr>
      <w:tr w:rsidR="002F3B14" w:rsidRPr="002B717F" w:rsidTr="00C077A1">
        <w:tc>
          <w:tcPr>
            <w:tcW w:w="2004" w:type="dxa"/>
          </w:tcPr>
          <w:p w:rsidR="002F3B14" w:rsidRPr="00BB5271" w:rsidRDefault="002F3B14" w:rsidP="00E12E78">
            <w:pPr>
              <w:pStyle w:val="Default"/>
              <w:rPr>
                <w:sz w:val="18"/>
                <w:szCs w:val="18"/>
              </w:rPr>
            </w:pPr>
            <w:r w:rsidRPr="00BB5271">
              <w:rPr>
                <w:rFonts w:hint="eastAsia"/>
                <w:sz w:val="18"/>
                <w:szCs w:val="18"/>
              </w:rPr>
              <w:t>有效日期</w:t>
            </w:r>
          </w:p>
        </w:tc>
        <w:tc>
          <w:tcPr>
            <w:tcW w:w="3242" w:type="dxa"/>
          </w:tcPr>
          <w:p w:rsidR="002F3B14" w:rsidRPr="000F0BFD" w:rsidRDefault="002F3B14" w:rsidP="00E12E78">
            <w:pPr>
              <w:rPr>
                <w:rFonts w:asciiTheme="minorEastAsia" w:hAnsiTheme="minorEastAsia"/>
              </w:rPr>
            </w:pPr>
            <w:r w:rsidRPr="000F0BFD">
              <w:rPr>
                <w:rFonts w:asciiTheme="minorEastAsia" w:hAnsiTheme="minorEastAsia"/>
                <w:sz w:val="22"/>
              </w:rPr>
              <w:t xml:space="preserve">Effective date </w:t>
            </w:r>
          </w:p>
        </w:tc>
        <w:tc>
          <w:tcPr>
            <w:tcW w:w="1228" w:type="dxa"/>
          </w:tcPr>
          <w:p w:rsidR="002F3B14" w:rsidRPr="000F0BFD" w:rsidRDefault="002F3B14" w:rsidP="00E12E78">
            <w:pPr>
              <w:rPr>
                <w:rFonts w:asciiTheme="minorEastAsia" w:hAnsiTheme="minorEastAsia"/>
              </w:rPr>
            </w:pPr>
            <w:r w:rsidRPr="000F0BFD">
              <w:rPr>
                <w:rFonts w:asciiTheme="minorEastAsia" w:hAnsiTheme="minorEastAsia" w:hint="eastAsia"/>
                <w:szCs w:val="21"/>
              </w:rPr>
              <w:t>9（8）</w:t>
            </w:r>
          </w:p>
        </w:tc>
        <w:tc>
          <w:tcPr>
            <w:tcW w:w="4111" w:type="dxa"/>
          </w:tcPr>
          <w:p w:rsidR="002F3B14" w:rsidRPr="000F0BFD" w:rsidRDefault="002F3B14" w:rsidP="00E12E78">
            <w:pPr>
              <w:rPr>
                <w:rFonts w:asciiTheme="minorEastAsia" w:hAnsiTheme="minorEastAsia"/>
              </w:rPr>
            </w:pPr>
            <w:r w:rsidRPr="000F0BFD">
              <w:rPr>
                <w:rFonts w:asciiTheme="minorEastAsia" w:hAnsiTheme="minorEastAsia"/>
                <w:szCs w:val="21"/>
              </w:rPr>
              <w:t>YYYYMMDD</w:t>
            </w:r>
          </w:p>
        </w:tc>
      </w:tr>
      <w:tr w:rsidR="002F3B14" w:rsidRPr="002B717F" w:rsidTr="00C077A1">
        <w:tc>
          <w:tcPr>
            <w:tcW w:w="2004" w:type="dxa"/>
          </w:tcPr>
          <w:p w:rsidR="002F3B14" w:rsidRPr="00BB5271" w:rsidRDefault="002F3B14" w:rsidP="00E12E78">
            <w:pPr>
              <w:pStyle w:val="Default"/>
              <w:rPr>
                <w:sz w:val="18"/>
                <w:szCs w:val="18"/>
              </w:rPr>
            </w:pPr>
            <w:r w:rsidRPr="00BB5271">
              <w:rPr>
                <w:rFonts w:hint="eastAsia"/>
                <w:sz w:val="18"/>
                <w:szCs w:val="18"/>
              </w:rPr>
              <w:t>证券代码</w:t>
            </w:r>
          </w:p>
        </w:tc>
        <w:tc>
          <w:tcPr>
            <w:tcW w:w="3242"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Stock code</w:t>
            </w:r>
          </w:p>
        </w:tc>
        <w:tc>
          <w:tcPr>
            <w:tcW w:w="1228" w:type="dxa"/>
          </w:tcPr>
          <w:p w:rsidR="002F3B14" w:rsidRPr="000F0BFD" w:rsidRDefault="002F3B14" w:rsidP="00E12E78">
            <w:pPr>
              <w:rPr>
                <w:rFonts w:asciiTheme="minorEastAsia" w:hAnsiTheme="minorEastAsia"/>
              </w:rPr>
            </w:pPr>
            <w:r w:rsidRPr="000F0BFD">
              <w:rPr>
                <w:rFonts w:asciiTheme="minorEastAsia" w:hAnsiTheme="minorEastAsia" w:hint="eastAsia"/>
                <w:szCs w:val="21"/>
              </w:rPr>
              <w:t>9（5）</w:t>
            </w:r>
          </w:p>
        </w:tc>
        <w:tc>
          <w:tcPr>
            <w:tcW w:w="4111" w:type="dxa"/>
          </w:tcPr>
          <w:p w:rsidR="002F3B14" w:rsidRPr="000F0BFD" w:rsidRDefault="002F3B14" w:rsidP="00E12E78">
            <w:pPr>
              <w:rPr>
                <w:rFonts w:asciiTheme="minorEastAsia" w:hAnsiTheme="minorEastAsia"/>
              </w:rPr>
            </w:pPr>
            <w:r>
              <w:rPr>
                <w:rFonts w:asciiTheme="minorEastAsia" w:hAnsiTheme="minorEastAsia" w:hint="eastAsia"/>
              </w:rPr>
              <w:t>不足5位前面补0</w:t>
            </w:r>
          </w:p>
        </w:tc>
      </w:tr>
      <w:tr w:rsidR="002F3B14" w:rsidRPr="002B717F" w:rsidTr="00C077A1">
        <w:tc>
          <w:tcPr>
            <w:tcW w:w="2004" w:type="dxa"/>
            <w:shd w:val="clear" w:color="auto" w:fill="FFFFFF" w:themeFill="background1"/>
          </w:tcPr>
          <w:p w:rsidR="002F3B14" w:rsidRPr="00C077A1" w:rsidRDefault="002F3B14" w:rsidP="00E12E78">
            <w:pPr>
              <w:pStyle w:val="Default"/>
              <w:rPr>
                <w:color w:val="000000" w:themeColor="text1"/>
                <w:sz w:val="18"/>
                <w:szCs w:val="18"/>
              </w:rPr>
            </w:pPr>
            <w:r w:rsidRPr="00C077A1">
              <w:rPr>
                <w:rFonts w:ascii="Arial" w:hAnsi="Arial" w:cs="Arial" w:hint="eastAsia"/>
                <w:color w:val="000000" w:themeColor="text1"/>
                <w:sz w:val="18"/>
                <w:szCs w:val="18"/>
              </w:rPr>
              <w:t>国际证券识别号码</w:t>
            </w:r>
          </w:p>
        </w:tc>
        <w:tc>
          <w:tcPr>
            <w:tcW w:w="3242" w:type="dxa"/>
            <w:shd w:val="clear" w:color="auto" w:fill="FFFFFF" w:themeFill="background1"/>
          </w:tcPr>
          <w:p w:rsidR="002F3B14" w:rsidRPr="00C077A1" w:rsidRDefault="002F3B14" w:rsidP="00E12E78">
            <w:pPr>
              <w:pStyle w:val="Default"/>
              <w:rPr>
                <w:rFonts w:asciiTheme="minorEastAsia" w:eastAsiaTheme="minorEastAsia" w:hAnsiTheme="minorEastAsia"/>
                <w:color w:val="000000" w:themeColor="text1"/>
                <w:sz w:val="22"/>
                <w:szCs w:val="22"/>
              </w:rPr>
            </w:pPr>
            <w:r w:rsidRPr="00C077A1">
              <w:rPr>
                <w:rFonts w:asciiTheme="minorEastAsia" w:eastAsiaTheme="minorEastAsia" w:hAnsiTheme="minorEastAsia"/>
                <w:color w:val="000000" w:themeColor="text1"/>
                <w:sz w:val="22"/>
                <w:szCs w:val="22"/>
              </w:rPr>
              <w:t xml:space="preserve">ISIN </w:t>
            </w:r>
          </w:p>
        </w:tc>
        <w:tc>
          <w:tcPr>
            <w:tcW w:w="1228" w:type="dxa"/>
            <w:shd w:val="clear" w:color="auto" w:fill="FFFFFF" w:themeFill="background1"/>
          </w:tcPr>
          <w:p w:rsidR="002F3B14" w:rsidRPr="00C077A1" w:rsidRDefault="002F3B14" w:rsidP="00E12E78">
            <w:pPr>
              <w:pStyle w:val="Default"/>
              <w:rPr>
                <w:rFonts w:asciiTheme="minorEastAsia" w:eastAsiaTheme="minorEastAsia" w:hAnsiTheme="minorEastAsia"/>
                <w:color w:val="000000" w:themeColor="text1"/>
                <w:sz w:val="22"/>
                <w:szCs w:val="22"/>
              </w:rPr>
            </w:pPr>
            <w:r w:rsidRPr="00C077A1">
              <w:rPr>
                <w:rFonts w:asciiTheme="minorEastAsia" w:eastAsiaTheme="minorEastAsia" w:hAnsiTheme="minorEastAsia"/>
                <w:color w:val="000000" w:themeColor="text1"/>
                <w:sz w:val="22"/>
                <w:szCs w:val="22"/>
              </w:rPr>
              <w:t xml:space="preserve">X(12) </w:t>
            </w:r>
          </w:p>
        </w:tc>
        <w:tc>
          <w:tcPr>
            <w:tcW w:w="4111" w:type="dxa"/>
            <w:shd w:val="clear" w:color="auto" w:fill="FFFFFF" w:themeFill="background1"/>
          </w:tcPr>
          <w:p w:rsidR="002F3B14" w:rsidRPr="00C077A1" w:rsidRDefault="002F3B14" w:rsidP="00E12E78">
            <w:pPr>
              <w:rPr>
                <w:rFonts w:asciiTheme="minorEastAsia" w:hAnsiTheme="minorEastAsia"/>
                <w:color w:val="000000" w:themeColor="text1"/>
              </w:rPr>
            </w:pPr>
            <w:r w:rsidRPr="00C077A1">
              <w:rPr>
                <w:rFonts w:asciiTheme="minorEastAsia" w:hAnsiTheme="minorEastAsia" w:hint="eastAsia"/>
                <w:color w:val="000000" w:themeColor="text1"/>
              </w:rPr>
              <w:t>该代码可作为全程唯一的识别号</w:t>
            </w:r>
          </w:p>
        </w:tc>
      </w:tr>
      <w:tr w:rsidR="002F3B14" w:rsidRPr="002B717F" w:rsidTr="00C077A1">
        <w:tc>
          <w:tcPr>
            <w:tcW w:w="2004" w:type="dxa"/>
          </w:tcPr>
          <w:p w:rsidR="002F3B14" w:rsidRPr="00BB5271" w:rsidRDefault="002F3B14" w:rsidP="00E12E78">
            <w:pPr>
              <w:pStyle w:val="Default"/>
              <w:rPr>
                <w:sz w:val="18"/>
                <w:szCs w:val="18"/>
              </w:rPr>
            </w:pPr>
            <w:r w:rsidRPr="00BB5271">
              <w:rPr>
                <w:rFonts w:ascii="Arial" w:hAnsi="Arial" w:cs="Arial" w:hint="eastAsia"/>
                <w:sz w:val="18"/>
                <w:szCs w:val="18"/>
              </w:rPr>
              <w:t>企业公告编号</w:t>
            </w:r>
          </w:p>
        </w:tc>
        <w:tc>
          <w:tcPr>
            <w:tcW w:w="3242"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Announcement number</w:t>
            </w:r>
            <w:r>
              <w:rPr>
                <w:rFonts w:asciiTheme="minorEastAsia" w:eastAsiaTheme="minorEastAsia" w:hAnsiTheme="minorEastAsia" w:hint="eastAsia"/>
                <w:sz w:val="22"/>
                <w:szCs w:val="22"/>
              </w:rPr>
              <w:t xml:space="preserve"> </w:t>
            </w:r>
            <w:r w:rsidRPr="000F0BFD">
              <w:rPr>
                <w:rFonts w:asciiTheme="minorEastAsia" w:eastAsiaTheme="minorEastAsia" w:hAnsiTheme="minorEastAsia"/>
                <w:sz w:val="22"/>
                <w:szCs w:val="22"/>
              </w:rPr>
              <w:t xml:space="preserve"> </w:t>
            </w:r>
          </w:p>
        </w:tc>
        <w:tc>
          <w:tcPr>
            <w:tcW w:w="1228"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X(9) </w:t>
            </w:r>
          </w:p>
        </w:tc>
        <w:tc>
          <w:tcPr>
            <w:tcW w:w="4111" w:type="dxa"/>
          </w:tcPr>
          <w:p w:rsidR="002F3B14" w:rsidRPr="000F0BFD" w:rsidRDefault="002F3B14" w:rsidP="00E12E78">
            <w:pPr>
              <w:rPr>
                <w:rFonts w:asciiTheme="minorEastAsia" w:hAnsiTheme="minorEastAsia"/>
              </w:rPr>
            </w:pPr>
          </w:p>
        </w:tc>
      </w:tr>
      <w:tr w:rsidR="002F3B14" w:rsidRPr="002B717F" w:rsidTr="00C077A1">
        <w:tc>
          <w:tcPr>
            <w:tcW w:w="2004" w:type="dxa"/>
          </w:tcPr>
          <w:p w:rsidR="002F3B14" w:rsidRPr="00BB5271" w:rsidRDefault="002F3B14" w:rsidP="00E12E78">
            <w:pPr>
              <w:pStyle w:val="Default"/>
              <w:rPr>
                <w:sz w:val="18"/>
                <w:szCs w:val="18"/>
              </w:rPr>
            </w:pPr>
            <w:r w:rsidRPr="00BB5271">
              <w:rPr>
                <w:rFonts w:ascii="Arial" w:hAnsi="Arial" w:cs="Arial" w:hint="eastAsia"/>
                <w:sz w:val="18"/>
                <w:szCs w:val="18"/>
              </w:rPr>
              <w:t>公告摘要</w:t>
            </w:r>
            <w:r w:rsidRPr="00BB5271">
              <w:rPr>
                <w:rFonts w:ascii="Arial" w:hAnsi="Arial" w:cs="Arial" w:hint="eastAsia"/>
                <w:sz w:val="18"/>
                <w:szCs w:val="18"/>
              </w:rPr>
              <w:t>1</w:t>
            </w:r>
          </w:p>
        </w:tc>
        <w:tc>
          <w:tcPr>
            <w:tcW w:w="3242"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Announcement summary 1 </w:t>
            </w:r>
          </w:p>
        </w:tc>
        <w:tc>
          <w:tcPr>
            <w:tcW w:w="1228"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X(40)  </w:t>
            </w:r>
          </w:p>
        </w:tc>
        <w:tc>
          <w:tcPr>
            <w:tcW w:w="4111" w:type="dxa"/>
          </w:tcPr>
          <w:p w:rsidR="002F3B14" w:rsidRPr="000F0BFD" w:rsidRDefault="002F3B14" w:rsidP="00E12E78">
            <w:pPr>
              <w:rPr>
                <w:rFonts w:asciiTheme="minorEastAsia" w:hAnsiTheme="minorEastAsia"/>
              </w:rPr>
            </w:pPr>
          </w:p>
        </w:tc>
      </w:tr>
      <w:tr w:rsidR="002F3B14" w:rsidRPr="002B717F" w:rsidTr="00C077A1">
        <w:tc>
          <w:tcPr>
            <w:tcW w:w="2004" w:type="dxa"/>
          </w:tcPr>
          <w:p w:rsidR="002F3B14" w:rsidRPr="00BB5271" w:rsidRDefault="002F3B14" w:rsidP="00E12E78">
            <w:pPr>
              <w:pStyle w:val="Default"/>
              <w:rPr>
                <w:sz w:val="18"/>
                <w:szCs w:val="18"/>
              </w:rPr>
            </w:pPr>
            <w:r w:rsidRPr="00BB5271">
              <w:rPr>
                <w:rFonts w:ascii="Arial" w:hAnsi="Arial" w:cs="Arial" w:hint="eastAsia"/>
                <w:sz w:val="18"/>
                <w:szCs w:val="18"/>
              </w:rPr>
              <w:t>公告摘要</w:t>
            </w:r>
            <w:r w:rsidRPr="00BB5271">
              <w:rPr>
                <w:rFonts w:ascii="Arial" w:hAnsi="Arial" w:cs="Arial" w:hint="eastAsia"/>
                <w:sz w:val="18"/>
                <w:szCs w:val="18"/>
              </w:rPr>
              <w:t>2</w:t>
            </w:r>
          </w:p>
        </w:tc>
        <w:tc>
          <w:tcPr>
            <w:tcW w:w="3242"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Announcement summary 2 </w:t>
            </w:r>
          </w:p>
        </w:tc>
        <w:tc>
          <w:tcPr>
            <w:tcW w:w="1228"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X(40</w:t>
            </w:r>
            <w:r w:rsidRPr="000F0BFD">
              <w:rPr>
                <w:rFonts w:asciiTheme="minorEastAsia" w:eastAsiaTheme="minorEastAsia" w:hAnsiTheme="minorEastAsia" w:hint="eastAsia"/>
                <w:sz w:val="22"/>
                <w:szCs w:val="22"/>
              </w:rPr>
              <w:t>)</w:t>
            </w:r>
          </w:p>
        </w:tc>
        <w:tc>
          <w:tcPr>
            <w:tcW w:w="4111" w:type="dxa"/>
          </w:tcPr>
          <w:p w:rsidR="002F3B14" w:rsidRPr="000F0BFD" w:rsidRDefault="002F3B14" w:rsidP="00E12E78">
            <w:pPr>
              <w:rPr>
                <w:rFonts w:asciiTheme="minorEastAsia" w:hAnsiTheme="minorEastAsia"/>
              </w:rPr>
            </w:pPr>
          </w:p>
        </w:tc>
      </w:tr>
      <w:tr w:rsidR="002F3B14" w:rsidRPr="002B717F" w:rsidTr="00C077A1">
        <w:tc>
          <w:tcPr>
            <w:tcW w:w="2004" w:type="dxa"/>
          </w:tcPr>
          <w:p w:rsidR="002F3B14" w:rsidRPr="00BB5271" w:rsidRDefault="002F3B14" w:rsidP="00E12E78">
            <w:pPr>
              <w:widowControl/>
              <w:jc w:val="left"/>
              <w:textAlignment w:val="top"/>
              <w:rPr>
                <w:rFonts w:ascii="Arial" w:eastAsia="宋体" w:hAnsi="Arial" w:cs="Arial"/>
                <w:color w:val="888888"/>
                <w:kern w:val="0"/>
                <w:sz w:val="18"/>
                <w:szCs w:val="18"/>
              </w:rPr>
            </w:pPr>
            <w:r w:rsidRPr="00BB5271">
              <w:rPr>
                <w:rFonts w:ascii="Arial" w:eastAsia="宋体" w:hAnsi="Arial" w:cs="Arial" w:hint="eastAsia"/>
                <w:color w:val="000000"/>
                <w:kern w:val="0"/>
                <w:sz w:val="18"/>
                <w:szCs w:val="18"/>
              </w:rPr>
              <w:t>事件序列号</w:t>
            </w:r>
          </w:p>
        </w:tc>
        <w:tc>
          <w:tcPr>
            <w:tcW w:w="3242"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Event sequential</w:t>
            </w:r>
            <w:r w:rsidRPr="000F0BFD">
              <w:rPr>
                <w:rFonts w:asciiTheme="minorEastAsia" w:eastAsiaTheme="minorEastAsia" w:hAnsiTheme="minorEastAsia" w:hint="eastAsia"/>
                <w:sz w:val="22"/>
                <w:szCs w:val="22"/>
              </w:rPr>
              <w:t xml:space="preserve"> </w:t>
            </w:r>
            <w:r w:rsidRPr="000F0BFD">
              <w:rPr>
                <w:rFonts w:asciiTheme="minorEastAsia" w:eastAsiaTheme="minorEastAsia" w:hAnsiTheme="minorEastAsia"/>
                <w:sz w:val="22"/>
                <w:szCs w:val="22"/>
              </w:rPr>
              <w:t>number</w:t>
            </w:r>
          </w:p>
        </w:tc>
        <w:tc>
          <w:tcPr>
            <w:tcW w:w="1228"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9(2) </w:t>
            </w:r>
          </w:p>
        </w:tc>
        <w:tc>
          <w:tcPr>
            <w:tcW w:w="4111" w:type="dxa"/>
          </w:tcPr>
          <w:p w:rsidR="002F3B14" w:rsidRPr="000F0BFD" w:rsidRDefault="002F3B14" w:rsidP="00E12E78">
            <w:pPr>
              <w:rPr>
                <w:rFonts w:asciiTheme="minorEastAsia" w:hAnsiTheme="minorEastAsia"/>
              </w:rPr>
            </w:pPr>
          </w:p>
        </w:tc>
      </w:tr>
      <w:tr w:rsidR="002F3B14" w:rsidRPr="002B717F" w:rsidTr="00C077A1">
        <w:tc>
          <w:tcPr>
            <w:tcW w:w="2004" w:type="dxa"/>
          </w:tcPr>
          <w:p w:rsidR="002F3B14" w:rsidRPr="00BB5271" w:rsidRDefault="002F3B14" w:rsidP="00E12E78">
            <w:pPr>
              <w:pStyle w:val="Default"/>
              <w:rPr>
                <w:sz w:val="18"/>
                <w:szCs w:val="18"/>
              </w:rPr>
            </w:pPr>
            <w:r w:rsidRPr="00BB5271">
              <w:rPr>
                <w:rFonts w:hint="eastAsia"/>
                <w:sz w:val="18"/>
                <w:szCs w:val="18"/>
              </w:rPr>
              <w:t>事件</w:t>
            </w:r>
            <w:r w:rsidRPr="00BB5271">
              <w:rPr>
                <w:rFonts w:ascii="Arial" w:hAnsi="Arial" w:cs="Arial" w:hint="eastAsia"/>
                <w:sz w:val="18"/>
                <w:szCs w:val="18"/>
              </w:rPr>
              <w:t>摘</w:t>
            </w:r>
            <w:r w:rsidRPr="00BB5271">
              <w:rPr>
                <w:rFonts w:hint="eastAsia"/>
                <w:sz w:val="18"/>
                <w:szCs w:val="18"/>
              </w:rPr>
              <w:t>要</w:t>
            </w:r>
          </w:p>
        </w:tc>
        <w:tc>
          <w:tcPr>
            <w:tcW w:w="3242"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Event summary</w:t>
            </w:r>
          </w:p>
        </w:tc>
        <w:tc>
          <w:tcPr>
            <w:tcW w:w="1228" w:type="dxa"/>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X(40)</w:t>
            </w:r>
          </w:p>
        </w:tc>
        <w:tc>
          <w:tcPr>
            <w:tcW w:w="4111" w:type="dxa"/>
          </w:tcPr>
          <w:p w:rsidR="002F3B14" w:rsidRPr="000F0BFD" w:rsidRDefault="002F3B14" w:rsidP="00E12E78">
            <w:pPr>
              <w:rPr>
                <w:rFonts w:asciiTheme="minorEastAsia" w:hAnsiTheme="minorEastAsia"/>
              </w:rPr>
            </w:pPr>
          </w:p>
        </w:tc>
      </w:tr>
      <w:tr w:rsidR="002F3B14" w:rsidRPr="002B717F" w:rsidTr="00C077A1">
        <w:tc>
          <w:tcPr>
            <w:tcW w:w="2004" w:type="dxa"/>
            <w:shd w:val="clear" w:color="auto" w:fill="auto"/>
          </w:tcPr>
          <w:p w:rsidR="002F3B14" w:rsidRPr="00BB5271" w:rsidRDefault="002F3B14" w:rsidP="00E12E78">
            <w:pPr>
              <w:pStyle w:val="Default"/>
              <w:rPr>
                <w:sz w:val="18"/>
                <w:szCs w:val="18"/>
              </w:rPr>
            </w:pPr>
            <w:r w:rsidRPr="00BB5271">
              <w:rPr>
                <w:rFonts w:hint="eastAsia"/>
                <w:sz w:val="18"/>
                <w:szCs w:val="18"/>
              </w:rPr>
              <w:t>记录检查数</w:t>
            </w:r>
          </w:p>
        </w:tc>
        <w:tc>
          <w:tcPr>
            <w:tcW w:w="3242" w:type="dxa"/>
            <w:shd w:val="clear" w:color="auto" w:fill="auto"/>
          </w:tcPr>
          <w:p w:rsidR="002F3B14" w:rsidRPr="000F0BFD" w:rsidRDefault="002F3B14" w:rsidP="00E12E78">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Record checksum</w:t>
            </w:r>
          </w:p>
        </w:tc>
        <w:tc>
          <w:tcPr>
            <w:tcW w:w="1228" w:type="dxa"/>
            <w:shd w:val="clear" w:color="auto" w:fill="auto"/>
          </w:tcPr>
          <w:p w:rsidR="002F3B14" w:rsidRPr="000F0BFD" w:rsidRDefault="002F3B14" w:rsidP="00E12E78">
            <w:pPr>
              <w:rPr>
                <w:rFonts w:asciiTheme="minorEastAsia" w:hAnsiTheme="minorEastAsia"/>
              </w:rPr>
            </w:pPr>
            <w:r w:rsidRPr="000F0BFD">
              <w:rPr>
                <w:rFonts w:asciiTheme="minorEastAsia" w:hAnsiTheme="minorEastAsia"/>
                <w:sz w:val="22"/>
              </w:rPr>
              <w:t>9(17)</w:t>
            </w:r>
          </w:p>
        </w:tc>
        <w:tc>
          <w:tcPr>
            <w:tcW w:w="4111" w:type="dxa"/>
            <w:shd w:val="clear" w:color="auto" w:fill="auto"/>
          </w:tcPr>
          <w:p w:rsidR="002F3B14" w:rsidRDefault="002F3B14" w:rsidP="00E12E78">
            <w:pPr>
              <w:rPr>
                <w:rFonts w:asciiTheme="minorEastAsia" w:hAnsiTheme="minorEastAsia"/>
                <w:sz w:val="22"/>
              </w:rPr>
            </w:pPr>
            <w:r>
              <w:rPr>
                <w:rFonts w:asciiTheme="minorEastAsia" w:hAnsiTheme="minorEastAsia" w:hint="eastAsia"/>
                <w:sz w:val="22"/>
              </w:rPr>
              <w:t>有效日期+证券代码+</w:t>
            </w:r>
            <w:proofErr w:type="gramStart"/>
            <w:r>
              <w:rPr>
                <w:rFonts w:asciiTheme="minorEastAsia" w:hAnsiTheme="minorEastAsia" w:hint="eastAsia"/>
                <w:sz w:val="22"/>
              </w:rPr>
              <w:t>事件序更号</w:t>
            </w:r>
            <w:proofErr w:type="gramEnd"/>
            <w:r>
              <w:rPr>
                <w:rFonts w:asciiTheme="minorEastAsia" w:hAnsiTheme="minorEastAsia" w:hint="eastAsia"/>
                <w:sz w:val="22"/>
              </w:rPr>
              <w:t>，不足17位前面补0</w:t>
            </w:r>
          </w:p>
          <w:p w:rsidR="002F3B14" w:rsidRPr="00A07793" w:rsidRDefault="002F3B14" w:rsidP="00E12E78">
            <w:pPr>
              <w:rPr>
                <w:rFonts w:asciiTheme="minorEastAsia" w:hAnsiTheme="minorEastAsia"/>
              </w:rPr>
            </w:pPr>
            <w:r>
              <w:rPr>
                <w:rFonts w:asciiTheme="minorEastAsia" w:hAnsiTheme="minorEastAsia" w:hint="eastAsia"/>
                <w:sz w:val="22"/>
              </w:rPr>
              <w:t>起检验该</w:t>
            </w:r>
            <w:proofErr w:type="gramStart"/>
            <w:r>
              <w:rPr>
                <w:rFonts w:asciiTheme="minorEastAsia" w:hAnsiTheme="minorEastAsia" w:hint="eastAsia"/>
                <w:sz w:val="22"/>
              </w:rPr>
              <w:t>记当是否</w:t>
            </w:r>
            <w:proofErr w:type="gramEnd"/>
            <w:r>
              <w:rPr>
                <w:rFonts w:asciiTheme="minorEastAsia" w:hAnsiTheme="minorEastAsia" w:hint="eastAsia"/>
                <w:sz w:val="22"/>
              </w:rPr>
              <w:t>异常的作用；</w:t>
            </w:r>
          </w:p>
        </w:tc>
      </w:tr>
      <w:tr w:rsidR="002F3B14" w:rsidRPr="002B717F" w:rsidTr="00C077A1">
        <w:tc>
          <w:tcPr>
            <w:tcW w:w="2004" w:type="dxa"/>
            <w:shd w:val="clear" w:color="auto" w:fill="auto"/>
          </w:tcPr>
          <w:p w:rsidR="002F3B14" w:rsidRPr="00BB5271" w:rsidRDefault="002F3B14" w:rsidP="00E12E78">
            <w:pPr>
              <w:pStyle w:val="Default"/>
              <w:rPr>
                <w:sz w:val="18"/>
                <w:szCs w:val="18"/>
              </w:rPr>
            </w:pPr>
            <w:r w:rsidRPr="00BB5271">
              <w:rPr>
                <w:rFonts w:hint="eastAsia"/>
                <w:sz w:val="18"/>
                <w:szCs w:val="18"/>
              </w:rPr>
              <w:t>文件间隔标志</w:t>
            </w:r>
          </w:p>
        </w:tc>
        <w:tc>
          <w:tcPr>
            <w:tcW w:w="3242" w:type="dxa"/>
            <w:shd w:val="clear" w:color="auto" w:fill="auto"/>
          </w:tcPr>
          <w:p w:rsidR="002F3B14" w:rsidRPr="000F0BFD" w:rsidRDefault="002F3B14" w:rsidP="00E12E78">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Filler </w:t>
            </w:r>
          </w:p>
        </w:tc>
        <w:tc>
          <w:tcPr>
            <w:tcW w:w="1228" w:type="dxa"/>
            <w:shd w:val="clear" w:color="auto" w:fill="auto"/>
          </w:tcPr>
          <w:p w:rsidR="002F3B14" w:rsidRPr="000F0BFD" w:rsidRDefault="002F3B14" w:rsidP="00E12E78">
            <w:pPr>
              <w:rPr>
                <w:rFonts w:asciiTheme="minorEastAsia" w:hAnsiTheme="minorEastAsia"/>
              </w:rPr>
            </w:pPr>
            <w:r w:rsidRPr="000F0BFD">
              <w:rPr>
                <w:rFonts w:asciiTheme="minorEastAsia" w:hAnsiTheme="minorEastAsia"/>
                <w:sz w:val="22"/>
              </w:rPr>
              <w:t>X(</w:t>
            </w:r>
            <w:r w:rsidRPr="000F0BFD">
              <w:rPr>
                <w:rFonts w:asciiTheme="minorEastAsia" w:hAnsiTheme="minorEastAsia" w:hint="eastAsia"/>
                <w:sz w:val="22"/>
              </w:rPr>
              <w:t>106)</w:t>
            </w:r>
          </w:p>
        </w:tc>
        <w:tc>
          <w:tcPr>
            <w:tcW w:w="4111" w:type="dxa"/>
            <w:shd w:val="clear" w:color="auto" w:fill="auto"/>
          </w:tcPr>
          <w:p w:rsidR="002F3B14" w:rsidRPr="000F0BFD" w:rsidRDefault="002F3B14" w:rsidP="00E12E78">
            <w:pPr>
              <w:rPr>
                <w:rFonts w:asciiTheme="minorEastAsia" w:hAnsiTheme="minorEastAsia"/>
              </w:rPr>
            </w:pPr>
            <w:r w:rsidRPr="000F0BFD">
              <w:rPr>
                <w:rFonts w:asciiTheme="minorEastAsia" w:hAnsiTheme="minorEastAsia" w:hint="eastAsia"/>
              </w:rPr>
              <w:t>空格</w:t>
            </w:r>
          </w:p>
        </w:tc>
      </w:tr>
      <w:tr w:rsidR="002F3B14" w:rsidRPr="002B717F" w:rsidTr="00C077A1">
        <w:tc>
          <w:tcPr>
            <w:tcW w:w="2004" w:type="dxa"/>
            <w:shd w:val="clear" w:color="auto" w:fill="auto"/>
          </w:tcPr>
          <w:p w:rsidR="002F3B14" w:rsidRPr="00BB5271" w:rsidRDefault="002F3B14" w:rsidP="00E12E78">
            <w:pPr>
              <w:pStyle w:val="Default"/>
              <w:rPr>
                <w:sz w:val="18"/>
                <w:szCs w:val="18"/>
              </w:rPr>
            </w:pPr>
            <w:r w:rsidRPr="00BB5271">
              <w:rPr>
                <w:rFonts w:hint="eastAsia"/>
                <w:sz w:val="18"/>
                <w:szCs w:val="18"/>
              </w:rPr>
              <w:t>文件间隔标志</w:t>
            </w:r>
          </w:p>
        </w:tc>
        <w:tc>
          <w:tcPr>
            <w:tcW w:w="3242" w:type="dxa"/>
            <w:shd w:val="clear" w:color="auto" w:fill="auto"/>
          </w:tcPr>
          <w:p w:rsidR="002F3B14" w:rsidRPr="000F0BFD" w:rsidRDefault="002F3B14" w:rsidP="00E12E78">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Filler </w:t>
            </w:r>
          </w:p>
        </w:tc>
        <w:tc>
          <w:tcPr>
            <w:tcW w:w="1228" w:type="dxa"/>
            <w:shd w:val="clear" w:color="auto" w:fill="auto"/>
          </w:tcPr>
          <w:p w:rsidR="002F3B14" w:rsidRPr="000F0BFD" w:rsidRDefault="002F3B14" w:rsidP="00E12E78">
            <w:pPr>
              <w:rPr>
                <w:rFonts w:asciiTheme="minorEastAsia" w:hAnsiTheme="minorEastAsia"/>
              </w:rPr>
            </w:pPr>
            <w:r w:rsidRPr="000F0BFD">
              <w:rPr>
                <w:rFonts w:asciiTheme="minorEastAsia" w:hAnsiTheme="minorEastAsia"/>
                <w:sz w:val="22"/>
              </w:rPr>
              <w:t>X(</w:t>
            </w:r>
            <w:r w:rsidRPr="000F0BFD">
              <w:rPr>
                <w:rFonts w:asciiTheme="minorEastAsia" w:hAnsiTheme="minorEastAsia" w:hint="eastAsia"/>
                <w:sz w:val="22"/>
              </w:rPr>
              <w:t>3 )</w:t>
            </w:r>
          </w:p>
        </w:tc>
        <w:tc>
          <w:tcPr>
            <w:tcW w:w="4111" w:type="dxa"/>
            <w:shd w:val="clear" w:color="auto" w:fill="auto"/>
          </w:tcPr>
          <w:p w:rsidR="002F3B14" w:rsidRPr="000F0BFD" w:rsidRDefault="002F3B14" w:rsidP="00E12E78">
            <w:pPr>
              <w:rPr>
                <w:rFonts w:asciiTheme="minorEastAsia" w:hAnsiTheme="minorEastAsia"/>
              </w:rPr>
            </w:pPr>
            <w:r w:rsidRPr="000F0BFD">
              <w:rPr>
                <w:rFonts w:asciiTheme="minorEastAsia" w:hAnsiTheme="minorEastAsia"/>
                <w:sz w:val="22"/>
              </w:rPr>
              <w:t>Spaces eserved for system use</w:t>
            </w:r>
          </w:p>
        </w:tc>
      </w:tr>
    </w:tbl>
    <w:p w:rsidR="001C7112" w:rsidRPr="002F3B14" w:rsidRDefault="001C7112" w:rsidP="001C7112">
      <w:pPr>
        <w:rPr>
          <w:rFonts w:asciiTheme="minorEastAsia" w:hAnsiTheme="minorEastAsia"/>
        </w:rPr>
      </w:pPr>
    </w:p>
    <w:p w:rsidR="001C7112" w:rsidRDefault="001C7112" w:rsidP="001C7112">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20" w:name="_Toc326326529"/>
      <w:r>
        <w:rPr>
          <w:rFonts w:hint="eastAsia"/>
          <w:sz w:val="30"/>
          <w:szCs w:val="30"/>
        </w:rPr>
        <w:t>F1</w:t>
      </w:r>
      <w:r w:rsidR="005B3D0E">
        <w:rPr>
          <w:rFonts w:hint="eastAsia"/>
          <w:sz w:val="30"/>
          <w:szCs w:val="30"/>
        </w:rPr>
        <w:t>股东投票行动</w:t>
      </w:r>
      <w:bookmarkEnd w:id="20"/>
    </w:p>
    <w:p w:rsidR="001C7112" w:rsidRDefault="001C7112" w:rsidP="001C7112">
      <w:pPr>
        <w:pStyle w:val="af4"/>
        <w:spacing w:line="360" w:lineRule="auto"/>
      </w:pPr>
      <w:r w:rsidRPr="008212EA">
        <w:rPr>
          <w:rFonts w:hint="eastAsia"/>
          <w:color w:val="000000" w:themeColor="text1"/>
        </w:rPr>
        <w:tab/>
      </w:r>
      <w:r w:rsidRPr="00E01011">
        <w:t>股东大会是公司的最高权利机关，它由全体</w:t>
      </w:r>
      <w:r>
        <w:rPr>
          <w:rFonts w:hint="eastAsia"/>
        </w:rPr>
        <w:t>股东</w:t>
      </w:r>
      <w:r w:rsidRPr="00E01011">
        <w:t>组成，对公司重大事项进行</w:t>
      </w:r>
      <w:r>
        <w:rPr>
          <w:rFonts w:hint="eastAsia"/>
        </w:rPr>
        <w:t>决策</w:t>
      </w:r>
      <w:r w:rsidRPr="00E01011">
        <w:t>，有权选任和解除</w:t>
      </w:r>
      <w:r>
        <w:rPr>
          <w:rFonts w:hint="eastAsia"/>
        </w:rPr>
        <w:t>董事</w:t>
      </w:r>
      <w:r w:rsidRPr="00E01011">
        <w:t>，并对公司的</w:t>
      </w:r>
      <w:r>
        <w:rPr>
          <w:rFonts w:hint="eastAsia"/>
        </w:rPr>
        <w:t>经营管理</w:t>
      </w:r>
      <w:r w:rsidRPr="00E01011">
        <w:t>有广泛的决定权。</w:t>
      </w:r>
      <w:r>
        <w:rPr>
          <w:rFonts w:hint="eastAsia"/>
        </w:rPr>
        <w:t>上市公司的股东除了与普通公司一样有稳定的股东外，还有许多由二级市场上购入股票的股东，这些股东是经常性变化的。股东投票行动实质上是对二级市场上的股东投票的行为进行管理。</w:t>
      </w:r>
    </w:p>
    <w:p w:rsidR="001C7112" w:rsidRDefault="001C7112" w:rsidP="001C7112">
      <w:pPr>
        <w:pStyle w:val="af4"/>
        <w:spacing w:line="360" w:lineRule="auto"/>
        <w:ind w:firstLineChars="200" w:firstLine="440"/>
        <w:rPr>
          <w:color w:val="000000" w:themeColor="text1"/>
        </w:rPr>
      </w:pPr>
      <w:r>
        <w:rPr>
          <w:rFonts w:hint="eastAsia"/>
          <w:color w:val="000000" w:themeColor="text1"/>
        </w:rPr>
        <w:t>上市公司的股东大会</w:t>
      </w:r>
      <w:r>
        <w:rPr>
          <w:rFonts w:hint="eastAsia"/>
        </w:rPr>
        <w:t>的类型</w:t>
      </w:r>
      <w:r>
        <w:rPr>
          <w:rFonts w:hint="eastAsia"/>
          <w:color w:val="000000" w:themeColor="text1"/>
        </w:rPr>
        <w:t>一般有以下几种：</w:t>
      </w:r>
    </w:p>
    <w:p w:rsidR="001C7112" w:rsidRPr="00634AEA" w:rsidRDefault="001C7112" w:rsidP="001C7112">
      <w:pPr>
        <w:pStyle w:val="af4"/>
        <w:spacing w:line="360" w:lineRule="auto"/>
        <w:ind w:leftChars="200" w:left="420"/>
      </w:pPr>
      <w:r w:rsidRPr="00634AEA">
        <w:lastRenderedPageBreak/>
        <w:t>1</w:t>
      </w:r>
      <w:r w:rsidRPr="00634AEA">
        <w:t>、法定大会</w:t>
      </w:r>
      <w:r w:rsidRPr="00634AEA">
        <w:t xml:space="preserve"> </w:t>
      </w:r>
    </w:p>
    <w:p w:rsidR="001C7112" w:rsidRPr="00634AEA" w:rsidRDefault="001C7112" w:rsidP="001C7112">
      <w:pPr>
        <w:pStyle w:val="af4"/>
        <w:spacing w:line="360" w:lineRule="auto"/>
        <w:ind w:leftChars="200" w:left="420"/>
      </w:pPr>
      <w:r w:rsidRPr="00634AEA">
        <w:t>目的在于让所有股东了解和掌握公司的全部概况以及进行重要业务是否具有牢固的基础。</w:t>
      </w:r>
      <w:r w:rsidRPr="00634AEA">
        <w:t xml:space="preserve"> </w:t>
      </w:r>
    </w:p>
    <w:p w:rsidR="001C7112" w:rsidRPr="00634AEA" w:rsidRDefault="001C7112" w:rsidP="001C7112">
      <w:pPr>
        <w:pStyle w:val="af4"/>
        <w:spacing w:line="360" w:lineRule="auto"/>
        <w:ind w:leftChars="200" w:left="420"/>
      </w:pPr>
      <w:r w:rsidRPr="00634AEA">
        <w:t>2</w:t>
      </w:r>
      <w:r w:rsidRPr="00634AEA">
        <w:t>、年度大会</w:t>
      </w:r>
      <w:r w:rsidRPr="00634AEA">
        <w:t xml:space="preserve"> </w:t>
      </w:r>
    </w:p>
    <w:p w:rsidR="001C7112" w:rsidRPr="00634AEA" w:rsidRDefault="001C7112" w:rsidP="001C7112">
      <w:pPr>
        <w:pStyle w:val="af4"/>
        <w:spacing w:line="360" w:lineRule="auto"/>
        <w:ind w:leftChars="200" w:left="420"/>
      </w:pPr>
      <w:r w:rsidRPr="00634AEA">
        <w:t>股东大会定期会议又称为股东大会年会，一般每年召开一次，通常是在每一会计年度终结的</w:t>
      </w:r>
      <w:r w:rsidRPr="00634AEA">
        <w:t>6</w:t>
      </w:r>
      <w:r w:rsidRPr="00634AEA">
        <w:t>个月内召开。年度大会内容包括：选举董事，变更</w:t>
      </w:r>
      <w:r>
        <w:rPr>
          <w:rFonts w:hint="eastAsia"/>
        </w:rPr>
        <w:t>公司章程</w:t>
      </w:r>
      <w:r w:rsidRPr="00634AEA">
        <w:t>，宣布</w:t>
      </w:r>
      <w:r>
        <w:rPr>
          <w:rFonts w:hint="eastAsia"/>
        </w:rPr>
        <w:t>股息</w:t>
      </w:r>
      <w:r w:rsidRPr="00634AEA">
        <w:t>，讨论增加或者减少公司资本，审查</w:t>
      </w:r>
      <w:r>
        <w:rPr>
          <w:rFonts w:hint="eastAsia"/>
        </w:rPr>
        <w:t>董事会</w:t>
      </w:r>
      <w:r w:rsidRPr="00634AEA">
        <w:t>提出的营业报告，等等。</w:t>
      </w:r>
      <w:r w:rsidRPr="00634AEA">
        <w:t xml:space="preserve"> </w:t>
      </w:r>
    </w:p>
    <w:p w:rsidR="001C7112" w:rsidRPr="00634AEA" w:rsidRDefault="001C7112" w:rsidP="001C7112">
      <w:pPr>
        <w:pStyle w:val="af4"/>
        <w:spacing w:line="360" w:lineRule="auto"/>
        <w:ind w:leftChars="200" w:left="420"/>
      </w:pPr>
      <w:r w:rsidRPr="00634AEA">
        <w:t>3</w:t>
      </w:r>
      <w:r w:rsidRPr="00634AEA">
        <w:t>、临时大会</w:t>
      </w:r>
      <w:r w:rsidRPr="00634AEA">
        <w:t xml:space="preserve"> </w:t>
      </w:r>
    </w:p>
    <w:p w:rsidR="001C7112" w:rsidRDefault="001C7112" w:rsidP="001C7112">
      <w:pPr>
        <w:pStyle w:val="af4"/>
        <w:spacing w:line="360" w:lineRule="auto"/>
        <w:ind w:leftChars="200" w:left="420"/>
      </w:pPr>
      <w:r w:rsidRPr="00634AEA">
        <w:t>临时大会讨论临时的紧迫问题。</w:t>
      </w:r>
    </w:p>
    <w:p w:rsidR="001C7112" w:rsidRPr="00634AEA" w:rsidRDefault="001C7112" w:rsidP="001C7112">
      <w:pPr>
        <w:pStyle w:val="af4"/>
        <w:spacing w:line="360" w:lineRule="auto"/>
        <w:ind w:leftChars="200" w:left="420"/>
      </w:pPr>
      <w:r>
        <w:rPr>
          <w:rFonts w:hint="eastAsia"/>
        </w:rPr>
        <w:t>4</w:t>
      </w:r>
      <w:r>
        <w:rPr>
          <w:rFonts w:hint="eastAsia"/>
        </w:rPr>
        <w:t>、股东特别大会</w:t>
      </w:r>
    </w:p>
    <w:p w:rsidR="001C7112" w:rsidRDefault="001C7112" w:rsidP="001C7112">
      <w:pPr>
        <w:pStyle w:val="af4"/>
        <w:spacing w:line="360" w:lineRule="auto"/>
        <w:ind w:leftChars="200" w:left="420"/>
      </w:pPr>
      <w:r>
        <w:t>在两次年会之间不定期召开的讨论决定公司重大决策问题的股东会议。</w:t>
      </w:r>
    </w:p>
    <w:p w:rsidR="001C7112" w:rsidRDefault="001C7112" w:rsidP="001C7112">
      <w:pPr>
        <w:pStyle w:val="af4"/>
        <w:spacing w:line="360" w:lineRule="auto"/>
        <w:ind w:firstLineChars="200" w:firstLine="440"/>
        <w:rPr>
          <w:color w:val="000000" w:themeColor="text1"/>
        </w:rPr>
      </w:pPr>
    </w:p>
    <w:p w:rsidR="001C7112" w:rsidRDefault="001C7112" w:rsidP="001C7112">
      <w:pPr>
        <w:pStyle w:val="af4"/>
        <w:spacing w:line="360" w:lineRule="auto"/>
        <w:ind w:firstLineChars="200" w:firstLine="440"/>
        <w:rPr>
          <w:color w:val="000000" w:themeColor="text1"/>
        </w:rPr>
      </w:pPr>
      <w:r>
        <w:rPr>
          <w:rFonts w:hint="eastAsia"/>
          <w:color w:val="000000" w:themeColor="text1"/>
        </w:rPr>
        <w:t>上市公司在股东大会召开前，拟定决议条款、公布股东大会时间，并委托</w:t>
      </w:r>
      <w:r>
        <w:rPr>
          <w:rFonts w:hint="eastAsia"/>
          <w:color w:val="000000" w:themeColor="text1"/>
        </w:rPr>
        <w:t>CCASS</w:t>
      </w:r>
      <w:r>
        <w:rPr>
          <w:rFonts w:hint="eastAsia"/>
          <w:color w:val="000000" w:themeColor="text1"/>
        </w:rPr>
        <w:t>在二级市场上进行股东投票行为，</w:t>
      </w:r>
      <w:r>
        <w:rPr>
          <w:rFonts w:hint="eastAsia"/>
          <w:color w:val="000000" w:themeColor="text1"/>
        </w:rPr>
        <w:t>CCASS</w:t>
      </w:r>
      <w:r>
        <w:rPr>
          <w:rFonts w:hint="eastAsia"/>
          <w:color w:val="000000" w:themeColor="text1"/>
        </w:rPr>
        <w:t>通过权益文件向证券公司发布股东投票信息，并规则了投票时间范围。证券公司把股东投票信息公布在指定的平台上，由持股的客户进行投票，并在投票的截止日对有效的投票（股权登记日持股的股东）进行汇总，把投票情况反馈给</w:t>
      </w:r>
      <w:r>
        <w:rPr>
          <w:rFonts w:hint="eastAsia"/>
          <w:color w:val="000000" w:themeColor="text1"/>
        </w:rPr>
        <w:t>CCASS</w:t>
      </w:r>
      <w:r w:rsidRPr="008212EA">
        <w:rPr>
          <w:rFonts w:hint="eastAsia"/>
          <w:color w:val="000000" w:themeColor="text1"/>
        </w:rPr>
        <w:t>。</w:t>
      </w:r>
    </w:p>
    <w:p w:rsidR="001C7112" w:rsidRPr="00376980" w:rsidRDefault="001C7112" w:rsidP="001C7112">
      <w:pPr>
        <w:spacing w:line="360" w:lineRule="auto"/>
        <w:ind w:firstLine="420"/>
      </w:pPr>
    </w:p>
    <w:p w:rsidR="001C7112" w:rsidRDefault="001C7112" w:rsidP="001C7112">
      <w:pPr>
        <w:spacing w:line="360" w:lineRule="auto"/>
        <w:ind w:firstLineChars="200" w:firstLine="420"/>
      </w:pPr>
      <w:r>
        <w:rPr>
          <w:rFonts w:hint="eastAsia"/>
        </w:rPr>
        <w:t>业务处理步骤：</w:t>
      </w:r>
    </w:p>
    <w:p w:rsidR="001C7112" w:rsidRDefault="001C7112" w:rsidP="001C7112">
      <w:pPr>
        <w:spacing w:line="360" w:lineRule="auto"/>
        <w:ind w:firstLineChars="200" w:firstLine="420"/>
      </w:pPr>
    </w:p>
    <w:p w:rsidR="001C7112" w:rsidRDefault="00702874" w:rsidP="001C7112">
      <w:pPr>
        <w:spacing w:line="360" w:lineRule="auto"/>
        <w:ind w:firstLine="420"/>
      </w:pPr>
      <w:r>
        <w:object w:dxaOrig="7403" w:dyaOrig="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7pt" o:ole="">
            <v:imagedata r:id="rId9" o:title=""/>
          </v:shape>
          <o:OLEObject Type="Embed" ProgID="Visio.Drawing.11" ShapeID="_x0000_i1025" DrawAspect="Content" ObjectID="_1402388464" r:id="rId10"/>
        </w:object>
      </w:r>
    </w:p>
    <w:p w:rsidR="00FE3D90" w:rsidRDefault="00FE3D90" w:rsidP="00FE3D90">
      <w:pPr>
        <w:pStyle w:val="af4"/>
        <w:spacing w:line="360" w:lineRule="auto"/>
        <w:ind w:firstLineChars="200" w:firstLine="440"/>
        <w:rPr>
          <w:color w:val="000000" w:themeColor="text1"/>
        </w:rPr>
      </w:pPr>
    </w:p>
    <w:p w:rsidR="00376980" w:rsidRPr="00376980" w:rsidRDefault="00FE3D90" w:rsidP="00FE3D90">
      <w:pPr>
        <w:pStyle w:val="af4"/>
        <w:spacing w:line="360" w:lineRule="auto"/>
        <w:ind w:firstLineChars="200" w:firstLine="440"/>
        <w:rPr>
          <w:color w:val="0000FF"/>
        </w:rPr>
      </w:pPr>
      <w:r w:rsidRPr="00376980">
        <w:rPr>
          <w:rFonts w:hint="eastAsia"/>
          <w:color w:val="0000FF"/>
        </w:rPr>
        <w:t>证券公司发布投票时间一般是早于股</w:t>
      </w:r>
      <w:r w:rsidR="00376980" w:rsidRPr="00376980">
        <w:rPr>
          <w:rFonts w:hint="eastAsia"/>
          <w:color w:val="0000FF"/>
        </w:rPr>
        <w:t>权登记日，</w:t>
      </w:r>
      <w:r w:rsidRPr="00376980">
        <w:rPr>
          <w:rFonts w:hint="eastAsia"/>
          <w:color w:val="0000FF"/>
        </w:rPr>
        <w:t>证券公司向投资者发布了投票行动后，在股权登记日之前，客户在二级市场上</w:t>
      </w:r>
      <w:r w:rsidR="00376980" w:rsidRPr="00376980">
        <w:rPr>
          <w:rFonts w:hint="eastAsia"/>
          <w:color w:val="0000FF"/>
        </w:rPr>
        <w:t>还在买入或卖出股票，证券公司在发布日时，客户没有持股的，而在投票有效截止日前，如果客户买了该支股票，就享有投票的权力，证券公司应及时通知客户。同理，发布日有持股，在投票有效截止日之前有卖出股票的（造成在股权登记日没有持仓），这些客户的股票是无效的。</w:t>
      </w:r>
    </w:p>
    <w:p w:rsidR="001C7112" w:rsidRDefault="00235718" w:rsidP="001C7112">
      <w:pPr>
        <w:pStyle w:val="3"/>
        <w:ind w:leftChars="100" w:left="210"/>
      </w:pPr>
      <w:bookmarkStart w:id="21" w:name="_Toc326326530"/>
      <w:r>
        <w:rPr>
          <w:rFonts w:hint="eastAsia"/>
        </w:rPr>
        <w:lastRenderedPageBreak/>
        <w:t>F</w:t>
      </w:r>
      <w:r w:rsidR="001C7112">
        <w:rPr>
          <w:rFonts w:hint="eastAsia"/>
        </w:rPr>
        <w:t>1.1</w:t>
      </w:r>
      <w:r w:rsidR="001C7112">
        <w:rPr>
          <w:rFonts w:hint="eastAsia"/>
        </w:rPr>
        <w:t>股东投票</w:t>
      </w:r>
      <w:r w:rsidR="001C7112">
        <w:rPr>
          <w:rFonts w:hint="eastAsia"/>
          <w:sz w:val="30"/>
          <w:szCs w:val="30"/>
        </w:rPr>
        <w:t>信息</w:t>
      </w:r>
      <w:r w:rsidR="001C7112">
        <w:rPr>
          <w:rFonts w:hint="eastAsia"/>
        </w:rPr>
        <w:t>手工维护</w:t>
      </w:r>
      <w:bookmarkEnd w:id="21"/>
    </w:p>
    <w:p w:rsidR="001C7112" w:rsidRDefault="001C7112" w:rsidP="008326FD">
      <w:pPr>
        <w:pStyle w:val="4"/>
        <w:numPr>
          <w:ilvl w:val="0"/>
          <w:numId w:val="26"/>
        </w:numPr>
      </w:pPr>
      <w:r>
        <w:rPr>
          <w:rFonts w:hint="eastAsia"/>
        </w:rPr>
        <w:t>业务描述</w:t>
      </w:r>
    </w:p>
    <w:p w:rsidR="001C7112" w:rsidRDefault="00702874" w:rsidP="001C711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由于股东投票行动</w:t>
      </w:r>
      <w:r w:rsidR="001C7112">
        <w:rPr>
          <w:rFonts w:asciiTheme="minorEastAsia" w:hAnsiTheme="minorEastAsia" w:cs="华文仿宋" w:hint="eastAsia"/>
          <w:color w:val="000000"/>
          <w:kern w:val="0"/>
          <w:szCs w:val="21"/>
        </w:rPr>
        <w:t>在CCNPT02权益文件</w:t>
      </w:r>
      <w:r>
        <w:rPr>
          <w:rFonts w:asciiTheme="minorEastAsia" w:hAnsiTheme="minorEastAsia" w:cs="华文仿宋" w:hint="eastAsia"/>
          <w:color w:val="000000"/>
          <w:kern w:val="0"/>
          <w:szCs w:val="21"/>
        </w:rPr>
        <w:t>无法识别，所以全部采用手工输入信息，输入信息内容包括</w:t>
      </w:r>
      <w:r w:rsidR="001C7112">
        <w:rPr>
          <w:rFonts w:asciiTheme="minorEastAsia" w:hAnsiTheme="minorEastAsia" w:cs="华文仿宋" w:hint="eastAsia"/>
          <w:color w:val="000000"/>
          <w:kern w:val="0"/>
          <w:szCs w:val="21"/>
        </w:rPr>
        <w:t>：</w:t>
      </w:r>
    </w:p>
    <w:p w:rsidR="001C7112"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股票代码；</w:t>
      </w:r>
    </w:p>
    <w:p w:rsidR="001C7112"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股东大会类型；</w:t>
      </w:r>
    </w:p>
    <w:p w:rsidR="00A4575E" w:rsidRPr="00A4575E" w:rsidRDefault="00A4575E" w:rsidP="008326FD">
      <w:pPr>
        <w:pStyle w:val="a7"/>
        <w:numPr>
          <w:ilvl w:val="1"/>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634AEA">
        <w:t>法定大会</w:t>
      </w:r>
      <w:r>
        <w:rPr>
          <w:rFonts w:hint="eastAsia"/>
        </w:rPr>
        <w:t xml:space="preserve">; </w:t>
      </w:r>
    </w:p>
    <w:p w:rsidR="00A4575E" w:rsidRPr="00A4575E" w:rsidRDefault="00A4575E" w:rsidP="008326FD">
      <w:pPr>
        <w:pStyle w:val="a7"/>
        <w:numPr>
          <w:ilvl w:val="1"/>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hint="eastAsia"/>
        </w:rPr>
        <w:t>年度大会；</w:t>
      </w:r>
    </w:p>
    <w:p w:rsidR="00A4575E" w:rsidRPr="00A4575E" w:rsidRDefault="00A4575E" w:rsidP="008326FD">
      <w:pPr>
        <w:pStyle w:val="a7"/>
        <w:numPr>
          <w:ilvl w:val="1"/>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hint="eastAsia"/>
        </w:rPr>
        <w:t>临时大会；</w:t>
      </w:r>
    </w:p>
    <w:p w:rsidR="00A4575E" w:rsidRDefault="00A4575E" w:rsidP="008326FD">
      <w:pPr>
        <w:pStyle w:val="a7"/>
        <w:numPr>
          <w:ilvl w:val="1"/>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hint="eastAsia"/>
        </w:rPr>
        <w:t>股东特别大会；</w:t>
      </w:r>
    </w:p>
    <w:p w:rsidR="001C7112"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会议日期；</w:t>
      </w:r>
    </w:p>
    <w:p w:rsidR="001C7112"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w:t>
      </w:r>
    </w:p>
    <w:p w:rsidR="00A4575E" w:rsidRDefault="00A4575E"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投票起始日期；</w:t>
      </w:r>
    </w:p>
    <w:p w:rsidR="00A4575E" w:rsidRDefault="00A4575E"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投票截止日期；</w:t>
      </w:r>
    </w:p>
    <w:p w:rsidR="001C7112"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投票内部截止日期；(在外部行权截止日期前一交易日，最后交易日后两个工作日，取较早一个，时间点为12点)</w:t>
      </w:r>
    </w:p>
    <w:p w:rsidR="00FE3D90" w:rsidRDefault="00FE3D90"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现场投票允许先确定意向；</w:t>
      </w:r>
    </w:p>
    <w:p w:rsidR="001C7112"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投票决议内容；</w:t>
      </w:r>
      <w:r>
        <w:rPr>
          <w:rFonts w:asciiTheme="minorEastAsia" w:hAnsiTheme="minorEastAsia" w:cs="华文仿宋"/>
          <w:color w:val="000000"/>
          <w:kern w:val="0"/>
          <w:szCs w:val="21"/>
        </w:rPr>
        <w:t xml:space="preserve"> </w:t>
      </w:r>
    </w:p>
    <w:p w:rsidR="001C7112"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投票会议地址； </w:t>
      </w:r>
    </w:p>
    <w:p w:rsidR="001C7112" w:rsidRPr="00143D00" w:rsidRDefault="001C7112" w:rsidP="008326FD">
      <w:pPr>
        <w:pStyle w:val="a7"/>
        <w:numPr>
          <w:ilvl w:val="0"/>
          <w:numId w:val="4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投票决定内容地址；</w:t>
      </w:r>
    </w:p>
    <w:p w:rsidR="001C7112" w:rsidRDefault="001C7112" w:rsidP="008326FD">
      <w:pPr>
        <w:pStyle w:val="4"/>
        <w:numPr>
          <w:ilvl w:val="0"/>
          <w:numId w:val="26"/>
        </w:numPr>
      </w:pPr>
      <w:r>
        <w:rPr>
          <w:rFonts w:hint="eastAsia"/>
        </w:rPr>
        <w:lastRenderedPageBreak/>
        <w:t>用户界面</w:t>
      </w:r>
    </w:p>
    <w:p w:rsidR="001C7112" w:rsidRDefault="00FE3D90" w:rsidP="001C7112">
      <w:r>
        <w:object w:dxaOrig="9145" w:dyaOrig="6130">
          <v:shape id="_x0000_i1026" type="#_x0000_t75" style="width:415.5pt;height:278.25pt" o:ole="">
            <v:imagedata r:id="rId11" o:title=""/>
          </v:shape>
          <o:OLEObject Type="Embed" ProgID="Visio.Drawing.11" ShapeID="_x0000_i1026" DrawAspect="Content" ObjectID="_1402388465" r:id="rId12"/>
        </w:object>
      </w:r>
    </w:p>
    <w:p w:rsidR="001C7112" w:rsidRDefault="001C7112" w:rsidP="001C7112">
      <w:pPr>
        <w:rPr>
          <w:b/>
        </w:rPr>
      </w:pPr>
      <w:r w:rsidRPr="005254C4">
        <w:rPr>
          <w:rFonts w:hint="eastAsia"/>
          <w:b/>
        </w:rPr>
        <w:t>界面说明：</w:t>
      </w:r>
    </w:p>
    <w:p w:rsidR="00882A45" w:rsidRDefault="00882A45"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证券代码：手工输入（必输项）</w:t>
      </w:r>
    </w:p>
    <w:p w:rsidR="00882A45" w:rsidRDefault="00882A45"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股东大会类型：四个类型中选择一个，默认为年度大会；</w:t>
      </w:r>
    </w:p>
    <w:p w:rsidR="00882A45" w:rsidRDefault="00882A45"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股权登记日、大会日期；</w:t>
      </w:r>
    </w:p>
    <w:p w:rsidR="00882A45" w:rsidRDefault="00882A45"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投票起始日；</w:t>
      </w:r>
    </w:p>
    <w:p w:rsidR="00882A45" w:rsidRDefault="00882A45"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投票截止日：日期应该大于等于投票起始日；</w:t>
      </w:r>
    </w:p>
    <w:p w:rsidR="001C7112" w:rsidRDefault="001C7112"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内部截止日期； (默认为外部</w:t>
      </w:r>
      <w:r w:rsidR="002D6CC7">
        <w:rPr>
          <w:rFonts w:asciiTheme="minorEastAsia" w:hAnsiTheme="minorEastAsia" w:cs="华文仿宋" w:hint="eastAsia"/>
          <w:color w:val="000000"/>
          <w:kern w:val="0"/>
          <w:szCs w:val="21"/>
        </w:rPr>
        <w:t>投票</w:t>
      </w:r>
      <w:r>
        <w:rPr>
          <w:rFonts w:asciiTheme="minorEastAsia" w:hAnsiTheme="minorEastAsia" w:cs="华文仿宋" w:hint="eastAsia"/>
          <w:color w:val="000000"/>
          <w:kern w:val="0"/>
          <w:szCs w:val="21"/>
        </w:rPr>
        <w:t>截止日期前一交易日，时间点为12点)</w:t>
      </w:r>
    </w:p>
    <w:p w:rsidR="001C7112" w:rsidRDefault="00FE3D90"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现场</w:t>
      </w:r>
      <w:r w:rsidR="001C7112">
        <w:rPr>
          <w:rFonts w:asciiTheme="minorEastAsia" w:hAnsiTheme="minorEastAsia" w:cs="华文仿宋" w:hint="eastAsia"/>
          <w:color w:val="000000"/>
          <w:kern w:val="0"/>
          <w:szCs w:val="21"/>
        </w:rPr>
        <w:t>投票</w:t>
      </w:r>
      <w:r>
        <w:rPr>
          <w:rFonts w:asciiTheme="minorEastAsia" w:hAnsiTheme="minorEastAsia" w:cs="华文仿宋" w:hint="eastAsia"/>
          <w:color w:val="000000"/>
          <w:kern w:val="0"/>
          <w:szCs w:val="21"/>
        </w:rPr>
        <w:t>允许先确定意向</w:t>
      </w:r>
      <w:r w:rsidR="001C7112">
        <w:rPr>
          <w:rFonts w:asciiTheme="minorEastAsia" w:hAnsiTheme="minorEastAsia" w:cs="华文仿宋" w:hint="eastAsia"/>
          <w:color w:val="000000"/>
          <w:kern w:val="0"/>
          <w:szCs w:val="21"/>
        </w:rPr>
        <w:t>；</w:t>
      </w:r>
    </w:p>
    <w:p w:rsidR="005761CA" w:rsidRDefault="00FE3D90" w:rsidP="008326FD">
      <w:pPr>
        <w:pStyle w:val="a7"/>
        <w:numPr>
          <w:ilvl w:val="1"/>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默认为不选择；</w:t>
      </w:r>
    </w:p>
    <w:p w:rsidR="005761CA" w:rsidRDefault="00FE3D90" w:rsidP="008326FD">
      <w:pPr>
        <w:pStyle w:val="a7"/>
        <w:numPr>
          <w:ilvl w:val="1"/>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如果不选择，网上营业厅投票时，客户选择了现场，具体各项决议不能进行投票；</w:t>
      </w:r>
    </w:p>
    <w:p w:rsidR="00FE3D90" w:rsidRDefault="00FE3D90" w:rsidP="008326FD">
      <w:pPr>
        <w:pStyle w:val="a7"/>
        <w:numPr>
          <w:ilvl w:val="1"/>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如果选择了，网上营业厅投票时，客户选择了现场，具体各项决议仍能进行投票；</w:t>
      </w:r>
    </w:p>
    <w:p w:rsidR="001C7112" w:rsidRDefault="001C7112"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会议地址；</w:t>
      </w:r>
    </w:p>
    <w:p w:rsidR="001C7112" w:rsidRDefault="001C7112"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投票决议内容地址</w:t>
      </w:r>
      <w:r w:rsidR="000425A0">
        <w:rPr>
          <w:rFonts w:asciiTheme="minorEastAsia" w:hAnsiTheme="minorEastAsia" w:cs="华文仿宋" w:hint="eastAsia"/>
          <w:color w:val="000000"/>
          <w:kern w:val="0"/>
          <w:szCs w:val="21"/>
        </w:rPr>
        <w:t>(网址，在客户投票时可以让客户链接</w:t>
      </w:r>
      <w:r w:rsidR="00FE3D90">
        <w:rPr>
          <w:rFonts w:asciiTheme="minorEastAsia" w:hAnsiTheme="minorEastAsia" w:cs="华文仿宋" w:hint="eastAsia"/>
          <w:color w:val="000000"/>
          <w:kern w:val="0"/>
          <w:szCs w:val="21"/>
        </w:rPr>
        <w:t>查看</w:t>
      </w:r>
      <w:r w:rsidR="000425A0">
        <w:rPr>
          <w:rFonts w:asciiTheme="minorEastAsia" w:hAnsiTheme="minorEastAsia" w:cs="华文仿宋" w:hint="eastAsia"/>
          <w:color w:val="000000"/>
          <w:kern w:val="0"/>
          <w:szCs w:val="21"/>
        </w:rPr>
        <w:t>)</w:t>
      </w:r>
      <w:r>
        <w:rPr>
          <w:rFonts w:asciiTheme="minorEastAsia" w:hAnsiTheme="minorEastAsia" w:cs="华文仿宋" w:hint="eastAsia"/>
          <w:color w:val="000000"/>
          <w:kern w:val="0"/>
          <w:szCs w:val="21"/>
        </w:rPr>
        <w:t>；</w:t>
      </w:r>
    </w:p>
    <w:p w:rsidR="001C7112" w:rsidRDefault="001C7112" w:rsidP="008326FD">
      <w:pPr>
        <w:pStyle w:val="a7"/>
        <w:numPr>
          <w:ilvl w:val="0"/>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决议内容维护；</w:t>
      </w:r>
    </w:p>
    <w:p w:rsidR="001C7112" w:rsidRDefault="00FE3D90" w:rsidP="008326FD">
      <w:pPr>
        <w:pStyle w:val="a7"/>
        <w:numPr>
          <w:ilvl w:val="1"/>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投票决议内容：可以增加</w:t>
      </w:r>
      <w:r w:rsidR="001C7112">
        <w:rPr>
          <w:rFonts w:asciiTheme="minorEastAsia" w:hAnsiTheme="minorEastAsia" w:cs="华文仿宋" w:hint="eastAsia"/>
          <w:color w:val="000000"/>
          <w:kern w:val="0"/>
          <w:szCs w:val="21"/>
        </w:rPr>
        <w:t>；</w:t>
      </w:r>
    </w:p>
    <w:p w:rsidR="001C7112" w:rsidRDefault="001C7112" w:rsidP="008326FD">
      <w:pPr>
        <w:pStyle w:val="a7"/>
        <w:numPr>
          <w:ilvl w:val="1"/>
          <w:numId w:val="3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可以删除决议内容；</w:t>
      </w:r>
    </w:p>
    <w:p w:rsidR="001C7112" w:rsidRDefault="001C7112" w:rsidP="008326FD">
      <w:pPr>
        <w:pStyle w:val="4"/>
        <w:numPr>
          <w:ilvl w:val="0"/>
          <w:numId w:val="26"/>
        </w:numPr>
      </w:pPr>
      <w:r>
        <w:rPr>
          <w:rFonts w:hint="eastAsia"/>
        </w:rPr>
        <w:t>业务功能</w:t>
      </w:r>
    </w:p>
    <w:p w:rsidR="001C7112" w:rsidRDefault="001C7112" w:rsidP="008326FD">
      <w:pPr>
        <w:pStyle w:val="a7"/>
        <w:numPr>
          <w:ilvl w:val="0"/>
          <w:numId w:val="37"/>
        </w:numPr>
        <w:spacing w:line="360" w:lineRule="auto"/>
        <w:ind w:firstLineChars="0"/>
        <w:rPr>
          <w:rFonts w:asciiTheme="minorEastAsia" w:hAnsiTheme="minorEastAsia"/>
        </w:rPr>
      </w:pPr>
      <w:r>
        <w:rPr>
          <w:rFonts w:asciiTheme="minorEastAsia" w:hAnsiTheme="minorEastAsia" w:hint="eastAsia"/>
        </w:rPr>
        <w:t>用户输入界面上相关信息，维护该事件相关的信息；</w:t>
      </w:r>
    </w:p>
    <w:p w:rsidR="001C7112" w:rsidRPr="00730C13" w:rsidRDefault="001C7112" w:rsidP="008326FD">
      <w:pPr>
        <w:pStyle w:val="a7"/>
        <w:numPr>
          <w:ilvl w:val="0"/>
          <w:numId w:val="37"/>
        </w:numPr>
        <w:spacing w:line="360" w:lineRule="auto"/>
        <w:ind w:firstLineChars="0"/>
        <w:rPr>
          <w:rFonts w:asciiTheme="minorEastAsia" w:hAnsiTheme="minorEastAsia"/>
        </w:rPr>
      </w:pPr>
      <w:r>
        <w:rPr>
          <w:rFonts w:hint="eastAsia"/>
        </w:rPr>
        <w:t>用户可以在列表中</w:t>
      </w:r>
      <w:r w:rsidR="00376980">
        <w:rPr>
          <w:rFonts w:hint="eastAsia"/>
        </w:rPr>
        <w:t>增加</w:t>
      </w:r>
      <w:r>
        <w:rPr>
          <w:rFonts w:hint="eastAsia"/>
        </w:rPr>
        <w:t>投票决议编号</w:t>
      </w:r>
      <w:r w:rsidR="00376980">
        <w:rPr>
          <w:rFonts w:hint="eastAsia"/>
        </w:rPr>
        <w:t>与内容</w:t>
      </w:r>
      <w:r>
        <w:rPr>
          <w:rFonts w:hint="eastAsia"/>
        </w:rPr>
        <w:t>；</w:t>
      </w:r>
    </w:p>
    <w:p w:rsidR="001C7112" w:rsidRPr="00730C13" w:rsidRDefault="001C7112" w:rsidP="008326FD">
      <w:pPr>
        <w:pStyle w:val="a7"/>
        <w:numPr>
          <w:ilvl w:val="0"/>
          <w:numId w:val="37"/>
        </w:numPr>
        <w:spacing w:line="360" w:lineRule="auto"/>
        <w:ind w:firstLineChars="0"/>
        <w:rPr>
          <w:rFonts w:asciiTheme="minorEastAsia" w:hAnsiTheme="minorEastAsia"/>
        </w:rPr>
      </w:pPr>
      <w:r>
        <w:rPr>
          <w:rFonts w:hint="eastAsia"/>
        </w:rPr>
        <w:t>用户可以在列表中删除指定的投票决议内容</w:t>
      </w:r>
    </w:p>
    <w:p w:rsidR="001C7112" w:rsidRPr="00AA5EF2" w:rsidRDefault="001C7112" w:rsidP="008326FD">
      <w:pPr>
        <w:pStyle w:val="a7"/>
        <w:numPr>
          <w:ilvl w:val="0"/>
          <w:numId w:val="37"/>
        </w:numPr>
        <w:spacing w:line="360" w:lineRule="auto"/>
        <w:ind w:firstLineChars="0"/>
        <w:rPr>
          <w:rFonts w:asciiTheme="minorEastAsia" w:hAnsiTheme="minorEastAsia"/>
        </w:rPr>
      </w:pPr>
      <w:r>
        <w:rPr>
          <w:rFonts w:hint="eastAsia"/>
        </w:rPr>
        <w:t>用户通过保存功能</w:t>
      </w:r>
      <w:r w:rsidR="00AA5EF2">
        <w:rPr>
          <w:rFonts w:hint="eastAsia"/>
          <w:lang w:val="en-AU"/>
        </w:rPr>
        <w:t>保存手工维护信息，保存信息包括两部分内容；</w:t>
      </w:r>
    </w:p>
    <w:p w:rsidR="00AA5EF2" w:rsidRPr="00AC6E53" w:rsidRDefault="00AA5EF2" w:rsidP="008326FD">
      <w:pPr>
        <w:pStyle w:val="a7"/>
        <w:numPr>
          <w:ilvl w:val="1"/>
          <w:numId w:val="37"/>
        </w:numPr>
        <w:spacing w:line="360" w:lineRule="auto"/>
        <w:ind w:firstLineChars="0"/>
        <w:rPr>
          <w:rFonts w:asciiTheme="minorEastAsia" w:hAnsiTheme="minorEastAsia"/>
        </w:rPr>
      </w:pPr>
      <w:r>
        <w:rPr>
          <w:rFonts w:hint="eastAsia"/>
          <w:lang w:val="en-AU"/>
        </w:rPr>
        <w:t>行动信息：内容包括，</w:t>
      </w:r>
      <w:proofErr w:type="gramStart"/>
      <w:r>
        <w:rPr>
          <w:rFonts w:hint="eastAsia"/>
          <w:lang w:val="en-AU"/>
        </w:rPr>
        <w:t>除了决议</w:t>
      </w:r>
      <w:proofErr w:type="gramEnd"/>
      <w:r>
        <w:rPr>
          <w:rFonts w:hint="eastAsia"/>
          <w:lang w:val="en-AU"/>
        </w:rPr>
        <w:t>外所有输入的内容，外加“行动类别（股东投票）、行动阶段（投票通知）”</w:t>
      </w:r>
      <w:r w:rsidR="00FE03C6">
        <w:rPr>
          <w:rFonts w:hint="eastAsia"/>
          <w:lang w:val="en-AU"/>
        </w:rPr>
        <w:t>，执行类别从原配置中获得，投票行动是“完全自愿型”</w:t>
      </w:r>
      <w:r>
        <w:rPr>
          <w:rFonts w:hint="eastAsia"/>
          <w:lang w:val="en-AU"/>
        </w:rPr>
        <w:t>；</w:t>
      </w:r>
    </w:p>
    <w:p w:rsidR="001C7112" w:rsidRPr="00460487" w:rsidRDefault="00AA5EF2" w:rsidP="008326FD">
      <w:pPr>
        <w:pStyle w:val="a7"/>
        <w:numPr>
          <w:ilvl w:val="1"/>
          <w:numId w:val="37"/>
        </w:numPr>
        <w:spacing w:line="360" w:lineRule="auto"/>
        <w:ind w:firstLineChars="0"/>
        <w:rPr>
          <w:rFonts w:asciiTheme="minorEastAsia" w:hAnsiTheme="minorEastAsia"/>
        </w:rPr>
      </w:pPr>
      <w:r>
        <w:rPr>
          <w:rFonts w:hint="eastAsia"/>
        </w:rPr>
        <w:t>决议内容：根据输入的实际内容保存，</w:t>
      </w:r>
      <w:r w:rsidR="001C7112">
        <w:rPr>
          <w:rFonts w:hint="eastAsia"/>
          <w:lang w:val="en-AU"/>
        </w:rPr>
        <w:t>保存时投票决议内容数量根据实际列表中的内容的序号进行计算（一行算一个</w:t>
      </w:r>
      <w:r w:rsidR="001C7112">
        <w:rPr>
          <w:rFonts w:hint="eastAsia"/>
          <w:lang w:val="en-AU"/>
        </w:rPr>
        <w:t xml:space="preserve"> </w:t>
      </w:r>
      <w:r w:rsidR="001C7112">
        <w:rPr>
          <w:rFonts w:hint="eastAsia"/>
          <w:lang w:val="en-AU"/>
        </w:rPr>
        <w:t>决议内容）；</w:t>
      </w:r>
    </w:p>
    <w:p w:rsidR="004322F4" w:rsidRDefault="004322F4" w:rsidP="008326FD">
      <w:pPr>
        <w:pStyle w:val="a7"/>
        <w:numPr>
          <w:ilvl w:val="0"/>
          <w:numId w:val="37"/>
        </w:numPr>
        <w:spacing w:line="360" w:lineRule="auto"/>
        <w:ind w:firstLineChars="0"/>
        <w:rPr>
          <w:rFonts w:asciiTheme="minorEastAsia" w:hAnsiTheme="minorEastAsia"/>
        </w:rPr>
      </w:pPr>
      <w:r>
        <w:rPr>
          <w:rFonts w:asciiTheme="minorEastAsia" w:hAnsiTheme="minorEastAsia" w:hint="eastAsia"/>
        </w:rPr>
        <w:t>保存后，系统计算出</w:t>
      </w:r>
      <w:r w:rsidR="00376980">
        <w:rPr>
          <w:rFonts w:asciiTheme="minorEastAsia" w:hAnsiTheme="minorEastAsia" w:hint="eastAsia"/>
        </w:rPr>
        <w:t>当前客户持股的</w:t>
      </w:r>
      <w:r w:rsidR="00AE3E99">
        <w:rPr>
          <w:rFonts w:asciiTheme="minorEastAsia" w:hAnsiTheme="minorEastAsia" w:hint="eastAsia"/>
        </w:rPr>
        <w:t>数量</w:t>
      </w:r>
      <w:r>
        <w:rPr>
          <w:rFonts w:asciiTheme="minorEastAsia" w:hAnsiTheme="minorEastAsia" w:hint="eastAsia"/>
        </w:rPr>
        <w:t>；</w:t>
      </w:r>
      <w:r w:rsidR="00E209B3">
        <w:rPr>
          <w:rFonts w:asciiTheme="minorEastAsia" w:hAnsiTheme="minorEastAsia" w:hint="eastAsia"/>
        </w:rPr>
        <w:t>（包括未交收买入的客户）</w:t>
      </w:r>
    </w:p>
    <w:p w:rsidR="00E209B3" w:rsidRDefault="00E209B3" w:rsidP="008326FD">
      <w:pPr>
        <w:pStyle w:val="a7"/>
        <w:numPr>
          <w:ilvl w:val="1"/>
          <w:numId w:val="37"/>
        </w:numPr>
        <w:spacing w:line="360" w:lineRule="auto"/>
        <w:ind w:firstLineChars="0"/>
        <w:rPr>
          <w:rFonts w:asciiTheme="minorEastAsia" w:hAnsiTheme="minorEastAsia"/>
        </w:rPr>
      </w:pPr>
      <w:r>
        <w:rPr>
          <w:rFonts w:asciiTheme="minorEastAsia" w:hAnsiTheme="minorEastAsia" w:hint="eastAsia"/>
        </w:rPr>
        <w:t>T-1日交易买入的客户，应汇到当前已交收持股的数据中来；</w:t>
      </w:r>
      <w:r w:rsidR="00F12F48">
        <w:rPr>
          <w:rFonts w:asciiTheme="minorEastAsia" w:hAnsiTheme="minorEastAsia" w:hint="eastAsia"/>
        </w:rPr>
        <w:t>（可以取账面余额就包括了该内容）</w:t>
      </w:r>
    </w:p>
    <w:p w:rsidR="00E209B3" w:rsidRDefault="00E209B3" w:rsidP="008326FD">
      <w:pPr>
        <w:pStyle w:val="a7"/>
        <w:numPr>
          <w:ilvl w:val="1"/>
          <w:numId w:val="37"/>
        </w:numPr>
        <w:spacing w:line="360" w:lineRule="auto"/>
        <w:ind w:firstLineChars="0"/>
        <w:rPr>
          <w:rFonts w:asciiTheme="minorEastAsia" w:hAnsiTheme="minorEastAsia"/>
        </w:rPr>
      </w:pPr>
      <w:r>
        <w:rPr>
          <w:rFonts w:asciiTheme="minorEastAsia" w:hAnsiTheme="minorEastAsia" w:hint="eastAsia"/>
        </w:rPr>
        <w:t>T日交易买入的客户，不需要汇入，在T日晚上8点按新买入的客户处理；</w:t>
      </w:r>
    </w:p>
    <w:p w:rsidR="007B704B" w:rsidRDefault="007B704B" w:rsidP="008326FD">
      <w:pPr>
        <w:pStyle w:val="a7"/>
        <w:numPr>
          <w:ilvl w:val="1"/>
          <w:numId w:val="37"/>
        </w:numPr>
        <w:spacing w:line="360" w:lineRule="auto"/>
        <w:ind w:firstLineChars="0"/>
        <w:rPr>
          <w:rFonts w:asciiTheme="minorEastAsia" w:hAnsiTheme="minorEastAsia"/>
        </w:rPr>
      </w:pPr>
      <w:r>
        <w:rPr>
          <w:rFonts w:asciiTheme="minorEastAsia" w:hAnsiTheme="minorEastAsia" w:hint="eastAsia"/>
        </w:rPr>
        <w:t>客户持股情况表大至内容包括：</w:t>
      </w:r>
    </w:p>
    <w:p w:rsidR="007B704B" w:rsidRDefault="007B704B" w:rsidP="008326FD">
      <w:pPr>
        <w:pStyle w:val="a7"/>
        <w:numPr>
          <w:ilvl w:val="2"/>
          <w:numId w:val="37"/>
        </w:numPr>
        <w:spacing w:line="360" w:lineRule="auto"/>
        <w:ind w:firstLineChars="0"/>
        <w:rPr>
          <w:rFonts w:asciiTheme="minorEastAsia" w:hAnsiTheme="minorEastAsia"/>
        </w:rPr>
      </w:pPr>
      <w:r>
        <w:rPr>
          <w:rFonts w:asciiTheme="minorEastAsia" w:hAnsiTheme="minorEastAsia" w:hint="eastAsia"/>
        </w:rPr>
        <w:t>资金账户；</w:t>
      </w:r>
    </w:p>
    <w:p w:rsidR="007B704B" w:rsidRDefault="007B704B" w:rsidP="008326FD">
      <w:pPr>
        <w:pStyle w:val="a7"/>
        <w:numPr>
          <w:ilvl w:val="2"/>
          <w:numId w:val="37"/>
        </w:numPr>
        <w:spacing w:line="360" w:lineRule="auto"/>
        <w:ind w:firstLineChars="0"/>
        <w:rPr>
          <w:rFonts w:asciiTheme="minorEastAsia" w:hAnsiTheme="minorEastAsia"/>
        </w:rPr>
      </w:pPr>
      <w:r>
        <w:rPr>
          <w:rFonts w:asciiTheme="minorEastAsia" w:hAnsiTheme="minorEastAsia" w:hint="eastAsia"/>
        </w:rPr>
        <w:t>股票；</w:t>
      </w:r>
    </w:p>
    <w:p w:rsidR="007B704B" w:rsidRDefault="007B704B" w:rsidP="008326FD">
      <w:pPr>
        <w:pStyle w:val="a7"/>
        <w:numPr>
          <w:ilvl w:val="2"/>
          <w:numId w:val="37"/>
        </w:numPr>
        <w:spacing w:line="360" w:lineRule="auto"/>
        <w:ind w:firstLineChars="0"/>
        <w:rPr>
          <w:rFonts w:asciiTheme="minorEastAsia" w:hAnsiTheme="minorEastAsia"/>
        </w:rPr>
      </w:pPr>
      <w:r>
        <w:rPr>
          <w:rFonts w:asciiTheme="minorEastAsia" w:hAnsiTheme="minorEastAsia" w:hint="eastAsia"/>
        </w:rPr>
        <w:t>处理日期(当前)；</w:t>
      </w:r>
    </w:p>
    <w:p w:rsidR="007B704B" w:rsidRDefault="007B704B" w:rsidP="008326FD">
      <w:pPr>
        <w:pStyle w:val="a7"/>
        <w:numPr>
          <w:ilvl w:val="2"/>
          <w:numId w:val="37"/>
        </w:numPr>
        <w:spacing w:line="360" w:lineRule="auto"/>
        <w:ind w:firstLineChars="0"/>
        <w:rPr>
          <w:rFonts w:asciiTheme="minorEastAsia" w:hAnsiTheme="minorEastAsia"/>
        </w:rPr>
      </w:pPr>
      <w:r>
        <w:rPr>
          <w:rFonts w:asciiTheme="minorEastAsia" w:hAnsiTheme="minorEastAsia" w:hint="eastAsia"/>
        </w:rPr>
        <w:t>交易日期（</w:t>
      </w:r>
      <w:r w:rsidR="00F12F48">
        <w:rPr>
          <w:rFonts w:asciiTheme="minorEastAsia" w:hAnsiTheme="minorEastAsia" w:hint="eastAsia"/>
        </w:rPr>
        <w:t>本次生成的不需要填）</w:t>
      </w:r>
      <w:r>
        <w:rPr>
          <w:rFonts w:asciiTheme="minorEastAsia" w:hAnsiTheme="minorEastAsia" w:hint="eastAsia"/>
        </w:rPr>
        <w:t>；</w:t>
      </w:r>
    </w:p>
    <w:p w:rsidR="007B704B" w:rsidRDefault="007B704B" w:rsidP="008326FD">
      <w:pPr>
        <w:pStyle w:val="a7"/>
        <w:numPr>
          <w:ilvl w:val="2"/>
          <w:numId w:val="37"/>
        </w:numPr>
        <w:spacing w:line="360" w:lineRule="auto"/>
        <w:ind w:firstLineChars="0"/>
        <w:rPr>
          <w:rFonts w:asciiTheme="minorEastAsia" w:hAnsiTheme="minorEastAsia"/>
        </w:rPr>
      </w:pPr>
      <w:r>
        <w:rPr>
          <w:rFonts w:asciiTheme="minorEastAsia" w:hAnsiTheme="minorEastAsia" w:hint="eastAsia"/>
        </w:rPr>
        <w:t>持股数量；（交收数据、交易数量都往此栏上填）</w:t>
      </w:r>
    </w:p>
    <w:p w:rsidR="007B704B" w:rsidRDefault="007B704B" w:rsidP="008326FD">
      <w:pPr>
        <w:pStyle w:val="a7"/>
        <w:numPr>
          <w:ilvl w:val="2"/>
          <w:numId w:val="37"/>
        </w:numPr>
        <w:spacing w:line="360" w:lineRule="auto"/>
        <w:ind w:firstLineChars="0"/>
        <w:rPr>
          <w:rFonts w:asciiTheme="minorEastAsia" w:hAnsiTheme="minorEastAsia"/>
        </w:rPr>
      </w:pPr>
      <w:r>
        <w:rPr>
          <w:rFonts w:asciiTheme="minorEastAsia" w:hAnsiTheme="minorEastAsia" w:hint="eastAsia"/>
        </w:rPr>
        <w:t>发送情况；（已发送、未发送，本次处理的本次都会发送，后续买入的则在当晚8点发送）</w:t>
      </w:r>
    </w:p>
    <w:p w:rsidR="001C7112" w:rsidRPr="001B5CEF" w:rsidRDefault="001C7112" w:rsidP="008326FD">
      <w:pPr>
        <w:pStyle w:val="a7"/>
        <w:numPr>
          <w:ilvl w:val="0"/>
          <w:numId w:val="37"/>
        </w:numPr>
        <w:spacing w:line="360" w:lineRule="auto"/>
        <w:ind w:firstLineChars="0"/>
        <w:rPr>
          <w:rFonts w:asciiTheme="minorEastAsia" w:hAnsiTheme="minorEastAsia"/>
        </w:rPr>
      </w:pPr>
      <w:r>
        <w:rPr>
          <w:rFonts w:hint="eastAsia"/>
          <w:lang w:val="en-AU"/>
        </w:rPr>
        <w:t>保存设置后，系统记录股东投票</w:t>
      </w:r>
      <w:proofErr w:type="gramStart"/>
      <w:r>
        <w:rPr>
          <w:rFonts w:hint="eastAsia"/>
          <w:lang w:val="en-AU"/>
        </w:rPr>
        <w:t>通知股维护</w:t>
      </w:r>
      <w:proofErr w:type="gramEnd"/>
      <w:r>
        <w:rPr>
          <w:rFonts w:hint="eastAsia"/>
          <w:lang w:val="en-AU"/>
        </w:rPr>
        <w:t>日志：包括维护人、维护日期、维护时间、证券代码；</w:t>
      </w:r>
      <w:r>
        <w:rPr>
          <w:rFonts w:hint="eastAsia"/>
          <w:lang w:val="en-AU"/>
        </w:rPr>
        <w:t xml:space="preserve"> </w:t>
      </w:r>
    </w:p>
    <w:p w:rsidR="001C7112" w:rsidRDefault="00235718" w:rsidP="001C7112">
      <w:pPr>
        <w:pStyle w:val="3"/>
        <w:ind w:leftChars="100" w:left="210"/>
      </w:pPr>
      <w:bookmarkStart w:id="22" w:name="_Toc326326531"/>
      <w:r>
        <w:rPr>
          <w:rFonts w:hint="eastAsia"/>
        </w:rPr>
        <w:lastRenderedPageBreak/>
        <w:t>F1</w:t>
      </w:r>
      <w:r w:rsidR="001C7112">
        <w:rPr>
          <w:rFonts w:hint="eastAsia"/>
        </w:rPr>
        <w:t>.2</w:t>
      </w:r>
      <w:r w:rsidR="001C7112">
        <w:rPr>
          <w:rFonts w:hint="eastAsia"/>
        </w:rPr>
        <w:t>股东投票数据复核</w:t>
      </w:r>
      <w:bookmarkEnd w:id="22"/>
      <w:ins w:id="23" w:author="谢衍筹" w:date="2012-05-31T13:58:00Z">
        <w:r w:rsidR="001D2E19">
          <w:rPr>
            <w:rFonts w:hint="eastAsia"/>
          </w:rPr>
          <w:t xml:space="preserve"> </w:t>
        </w:r>
      </w:ins>
    </w:p>
    <w:p w:rsidR="001C7112" w:rsidRDefault="001C7112" w:rsidP="008326FD">
      <w:pPr>
        <w:pStyle w:val="4"/>
        <w:numPr>
          <w:ilvl w:val="0"/>
          <w:numId w:val="29"/>
        </w:numPr>
      </w:pPr>
      <w:r>
        <w:rPr>
          <w:rFonts w:hint="eastAsia"/>
        </w:rPr>
        <w:t>业务描述</w:t>
      </w:r>
    </w:p>
    <w:p w:rsidR="001C7112" w:rsidRDefault="001C7112" w:rsidP="001C711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股东投票行动通知事件</w:t>
      </w:r>
      <w:r w:rsidR="00FE03C6">
        <w:rPr>
          <w:rFonts w:asciiTheme="minorEastAsia" w:hAnsiTheme="minorEastAsia" w:cs="华文仿宋" w:hint="eastAsia"/>
          <w:color w:val="000000"/>
          <w:kern w:val="0"/>
          <w:szCs w:val="21"/>
        </w:rPr>
        <w:t>输入后</w:t>
      </w:r>
      <w:r>
        <w:rPr>
          <w:rFonts w:asciiTheme="minorEastAsia" w:hAnsiTheme="minorEastAsia" w:cs="华文仿宋" w:hint="eastAsia"/>
          <w:color w:val="000000"/>
          <w:kern w:val="0"/>
          <w:szCs w:val="21"/>
        </w:rPr>
        <w:t>，对行动信息做数据复</w:t>
      </w:r>
      <w:r w:rsidR="00FE03C6">
        <w:rPr>
          <w:rFonts w:asciiTheme="minorEastAsia" w:hAnsiTheme="minorEastAsia" w:cs="华文仿宋" w:hint="eastAsia"/>
          <w:color w:val="000000"/>
          <w:kern w:val="0"/>
          <w:szCs w:val="21"/>
        </w:rPr>
        <w:t>核</w:t>
      </w:r>
      <w:r>
        <w:rPr>
          <w:rFonts w:asciiTheme="minorEastAsia" w:hAnsiTheme="minorEastAsia" w:cs="华文仿宋" w:hint="eastAsia"/>
          <w:color w:val="000000"/>
          <w:kern w:val="0"/>
          <w:szCs w:val="21"/>
        </w:rPr>
        <w:t>，如果需要的信息</w:t>
      </w:r>
      <w:r w:rsidR="00FE03C6">
        <w:rPr>
          <w:rFonts w:asciiTheme="minorEastAsia" w:hAnsiTheme="minorEastAsia" w:cs="华文仿宋" w:hint="eastAsia"/>
          <w:color w:val="000000"/>
          <w:kern w:val="0"/>
          <w:szCs w:val="21"/>
        </w:rPr>
        <w:t>中必须输入的信息中</w:t>
      </w:r>
      <w:r>
        <w:rPr>
          <w:rFonts w:asciiTheme="minorEastAsia" w:hAnsiTheme="minorEastAsia" w:cs="华文仿宋" w:hint="eastAsia"/>
          <w:color w:val="000000"/>
          <w:kern w:val="0"/>
          <w:szCs w:val="21"/>
        </w:rPr>
        <w:t>有一</w:t>
      </w:r>
      <w:r w:rsidR="00FE03C6">
        <w:rPr>
          <w:rFonts w:asciiTheme="minorEastAsia" w:hAnsiTheme="minorEastAsia" w:cs="华文仿宋" w:hint="eastAsia"/>
          <w:color w:val="000000"/>
          <w:kern w:val="0"/>
          <w:szCs w:val="21"/>
        </w:rPr>
        <w:t>个</w:t>
      </w:r>
      <w:r>
        <w:rPr>
          <w:rFonts w:asciiTheme="minorEastAsia" w:hAnsiTheme="minorEastAsia" w:cs="华文仿宋" w:hint="eastAsia"/>
          <w:color w:val="000000"/>
          <w:kern w:val="0"/>
          <w:szCs w:val="21"/>
        </w:rPr>
        <w:t>不完整，后续的业务无法顺利控制，数据复核不能过通过。</w:t>
      </w:r>
    </w:p>
    <w:p w:rsidR="001C7112" w:rsidRPr="00994AB8" w:rsidRDefault="001C7112" w:rsidP="001C711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通知数据复核后，系统则根据该事件的信息生成未来需要执行的任务。</w:t>
      </w:r>
    </w:p>
    <w:p w:rsidR="001C7112" w:rsidRDefault="001C7112" w:rsidP="008326FD">
      <w:pPr>
        <w:pStyle w:val="4"/>
        <w:numPr>
          <w:ilvl w:val="0"/>
          <w:numId w:val="29"/>
        </w:numPr>
      </w:pPr>
      <w:r>
        <w:rPr>
          <w:rFonts w:hint="eastAsia"/>
        </w:rPr>
        <w:t>用户界面</w:t>
      </w:r>
    </w:p>
    <w:p w:rsidR="001C7112" w:rsidRDefault="00E209B3" w:rsidP="001C7112">
      <w:r>
        <w:object w:dxaOrig="9542" w:dyaOrig="7037">
          <v:shape id="_x0000_i1027" type="#_x0000_t75" style="width:415.5pt;height:306.75pt" o:ole="">
            <v:imagedata r:id="rId13" o:title=""/>
          </v:shape>
          <o:OLEObject Type="Embed" ProgID="Visio.Drawing.11" ShapeID="_x0000_i1027" DrawAspect="Content" ObjectID="_1402388466" r:id="rId14"/>
        </w:object>
      </w:r>
    </w:p>
    <w:p w:rsidR="001C7112" w:rsidRDefault="001C7112" w:rsidP="001C7112">
      <w:pPr>
        <w:rPr>
          <w:b/>
        </w:rPr>
      </w:pPr>
      <w:r w:rsidRPr="00164855">
        <w:rPr>
          <w:rFonts w:hint="eastAsia"/>
          <w:b/>
        </w:rPr>
        <w:t>界面说明</w:t>
      </w:r>
      <w:r>
        <w:rPr>
          <w:rFonts w:hint="eastAsia"/>
          <w:b/>
        </w:rPr>
        <w:t>：</w:t>
      </w:r>
    </w:p>
    <w:p w:rsidR="001C7112" w:rsidRPr="00DA3A48" w:rsidRDefault="001C7112" w:rsidP="008326FD">
      <w:pPr>
        <w:pStyle w:val="a7"/>
        <w:numPr>
          <w:ilvl w:val="0"/>
          <w:numId w:val="49"/>
        </w:numPr>
        <w:spacing w:line="360" w:lineRule="auto"/>
        <w:ind w:firstLineChars="0"/>
        <w:rPr>
          <w:rFonts w:asciiTheme="minorEastAsia" w:hAnsiTheme="minorEastAsia"/>
        </w:rPr>
      </w:pPr>
      <w:r>
        <w:rPr>
          <w:rFonts w:hint="eastAsia"/>
          <w:lang w:val="en-AU"/>
        </w:rPr>
        <w:t>项目内容来源</w:t>
      </w:r>
      <w:r w:rsidR="00635AF6">
        <w:rPr>
          <w:rFonts w:hint="eastAsia"/>
          <w:lang w:val="en-AU"/>
        </w:rPr>
        <w:t>均</w:t>
      </w:r>
      <w:r>
        <w:rPr>
          <w:rFonts w:hint="eastAsia"/>
          <w:lang w:val="en-AU"/>
        </w:rPr>
        <w:t>为：手工维护；</w:t>
      </w:r>
    </w:p>
    <w:p w:rsidR="001C7112" w:rsidRPr="00635AF6" w:rsidRDefault="001C7112" w:rsidP="008326FD">
      <w:pPr>
        <w:pStyle w:val="a7"/>
        <w:numPr>
          <w:ilvl w:val="0"/>
          <w:numId w:val="49"/>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tbl>
      <w:tblPr>
        <w:tblStyle w:val="-110"/>
        <w:tblW w:w="8504" w:type="dxa"/>
        <w:tblLook w:val="04A0"/>
      </w:tblPr>
      <w:tblGrid>
        <w:gridCol w:w="2235"/>
        <w:gridCol w:w="850"/>
        <w:gridCol w:w="1656"/>
        <w:gridCol w:w="1179"/>
        <w:gridCol w:w="2584"/>
      </w:tblGrid>
      <w:tr w:rsidR="00635AF6" w:rsidRPr="009D2C21" w:rsidTr="000425A0">
        <w:trPr>
          <w:cnfStyle w:val="100000000000"/>
        </w:trPr>
        <w:tc>
          <w:tcPr>
            <w:cnfStyle w:val="001000000000"/>
            <w:tcW w:w="2235" w:type="dxa"/>
            <w:shd w:val="clear" w:color="auto" w:fill="D9D9D9" w:themeFill="background1" w:themeFillShade="D9"/>
          </w:tcPr>
          <w:p w:rsidR="00635AF6" w:rsidRPr="009D2C21" w:rsidRDefault="00635AF6" w:rsidP="000425A0">
            <w:pPr>
              <w:spacing w:line="276" w:lineRule="auto"/>
              <w:rPr>
                <w:color w:val="C00000"/>
              </w:rPr>
            </w:pPr>
            <w:r>
              <w:rPr>
                <w:rFonts w:hint="eastAsia"/>
                <w:color w:val="C00000"/>
              </w:rPr>
              <w:t>关键项目</w:t>
            </w:r>
          </w:p>
        </w:tc>
        <w:tc>
          <w:tcPr>
            <w:tcW w:w="850" w:type="dxa"/>
            <w:shd w:val="clear" w:color="auto" w:fill="D9D9D9" w:themeFill="background1" w:themeFillShade="D9"/>
          </w:tcPr>
          <w:p w:rsidR="00635AF6" w:rsidRPr="009D2C21" w:rsidRDefault="00635AF6" w:rsidP="000425A0">
            <w:pPr>
              <w:spacing w:line="276" w:lineRule="auto"/>
              <w:cnfStyle w:val="100000000000"/>
              <w:rPr>
                <w:color w:val="C00000"/>
              </w:rPr>
            </w:pPr>
            <w:r>
              <w:rPr>
                <w:rFonts w:hint="eastAsia"/>
                <w:color w:val="C00000"/>
              </w:rPr>
              <w:t>内容</w:t>
            </w:r>
          </w:p>
        </w:tc>
        <w:tc>
          <w:tcPr>
            <w:tcW w:w="1656" w:type="dxa"/>
            <w:shd w:val="clear" w:color="auto" w:fill="D9D9D9" w:themeFill="background1" w:themeFillShade="D9"/>
          </w:tcPr>
          <w:p w:rsidR="00635AF6" w:rsidRPr="009D2C21" w:rsidRDefault="00635AF6" w:rsidP="000425A0">
            <w:pPr>
              <w:spacing w:line="276" w:lineRule="auto"/>
              <w:cnfStyle w:val="100000000000"/>
              <w:rPr>
                <w:color w:val="C00000"/>
              </w:rPr>
            </w:pPr>
            <w:r>
              <w:rPr>
                <w:rFonts w:hint="eastAsia"/>
                <w:color w:val="C00000"/>
              </w:rPr>
              <w:t>数据来源</w:t>
            </w:r>
          </w:p>
        </w:tc>
        <w:tc>
          <w:tcPr>
            <w:tcW w:w="1179" w:type="dxa"/>
            <w:shd w:val="clear" w:color="auto" w:fill="D9D9D9" w:themeFill="background1" w:themeFillShade="D9"/>
          </w:tcPr>
          <w:p w:rsidR="00635AF6" w:rsidRPr="009D2C21" w:rsidRDefault="00635AF6" w:rsidP="000425A0">
            <w:pPr>
              <w:spacing w:line="276" w:lineRule="auto"/>
              <w:jc w:val="center"/>
              <w:cnfStyle w:val="100000000000"/>
              <w:rPr>
                <w:color w:val="C00000"/>
              </w:rPr>
            </w:pPr>
            <w:r>
              <w:rPr>
                <w:rFonts w:hint="eastAsia"/>
                <w:color w:val="C00000"/>
              </w:rPr>
              <w:t>状态</w:t>
            </w:r>
          </w:p>
        </w:tc>
        <w:tc>
          <w:tcPr>
            <w:tcW w:w="2584" w:type="dxa"/>
            <w:shd w:val="clear" w:color="auto" w:fill="D9D9D9" w:themeFill="background1" w:themeFillShade="D9"/>
          </w:tcPr>
          <w:p w:rsidR="00635AF6" w:rsidRPr="009D2C21" w:rsidRDefault="00635AF6" w:rsidP="000425A0">
            <w:pPr>
              <w:spacing w:line="276" w:lineRule="auto"/>
              <w:jc w:val="center"/>
              <w:cnfStyle w:val="100000000000"/>
              <w:rPr>
                <w:color w:val="C00000"/>
              </w:rPr>
            </w:pPr>
            <w:r>
              <w:rPr>
                <w:rFonts w:hint="eastAsia"/>
                <w:color w:val="C00000"/>
              </w:rPr>
              <w:t>说明</w:t>
            </w:r>
          </w:p>
        </w:tc>
      </w:tr>
      <w:tr w:rsidR="00635AF6" w:rsidTr="000425A0">
        <w:trPr>
          <w:cnfStyle w:val="000000100000"/>
        </w:trPr>
        <w:tc>
          <w:tcPr>
            <w:cnfStyle w:val="001000000000"/>
            <w:tcW w:w="2235" w:type="dxa"/>
            <w:shd w:val="clear" w:color="auto" w:fill="auto"/>
          </w:tcPr>
          <w:p w:rsidR="00635AF6" w:rsidRPr="00376698" w:rsidRDefault="00635AF6" w:rsidP="000425A0">
            <w:pPr>
              <w:spacing w:line="276" w:lineRule="auto"/>
              <w:rPr>
                <w:b w:val="0"/>
              </w:rPr>
            </w:pPr>
            <w:r>
              <w:rPr>
                <w:rFonts w:hint="eastAsia"/>
                <w:b w:val="0"/>
              </w:rPr>
              <w:t>证券代码</w:t>
            </w:r>
          </w:p>
        </w:tc>
        <w:tc>
          <w:tcPr>
            <w:tcW w:w="850" w:type="dxa"/>
            <w:shd w:val="clear" w:color="auto" w:fill="auto"/>
          </w:tcPr>
          <w:p w:rsidR="00635AF6" w:rsidRPr="009539F3" w:rsidRDefault="00635AF6" w:rsidP="000425A0">
            <w:pPr>
              <w:spacing w:line="276" w:lineRule="auto"/>
              <w:jc w:val="center"/>
              <w:cnfStyle w:val="000000100000"/>
              <w:rPr>
                <w:b/>
              </w:rPr>
            </w:pPr>
          </w:p>
        </w:tc>
        <w:tc>
          <w:tcPr>
            <w:tcW w:w="1656" w:type="dxa"/>
            <w:shd w:val="clear" w:color="auto" w:fill="auto"/>
          </w:tcPr>
          <w:p w:rsidR="00635AF6" w:rsidRDefault="00635AF6">
            <w:pPr>
              <w:cnfStyle w:val="000000100000"/>
            </w:pPr>
            <w:r w:rsidRPr="006F0BFF">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100000"/>
              <w:rPr>
                <w:b/>
                <w:color w:val="0000FF"/>
              </w:rPr>
            </w:pPr>
          </w:p>
        </w:tc>
      </w:tr>
      <w:tr w:rsidR="00635AF6" w:rsidTr="000425A0">
        <w:trPr>
          <w:cnfStyle w:val="00000001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股东大会类型</w:t>
            </w:r>
          </w:p>
        </w:tc>
        <w:tc>
          <w:tcPr>
            <w:tcW w:w="850" w:type="dxa"/>
            <w:shd w:val="clear" w:color="auto" w:fill="auto"/>
          </w:tcPr>
          <w:p w:rsidR="00635AF6" w:rsidRPr="009539F3" w:rsidRDefault="00635AF6" w:rsidP="000425A0">
            <w:pPr>
              <w:spacing w:line="276" w:lineRule="auto"/>
              <w:jc w:val="center"/>
              <w:cnfStyle w:val="000000010000"/>
              <w:rPr>
                <w:b/>
              </w:rPr>
            </w:pPr>
          </w:p>
        </w:tc>
        <w:tc>
          <w:tcPr>
            <w:tcW w:w="1656" w:type="dxa"/>
            <w:shd w:val="clear" w:color="auto" w:fill="auto"/>
          </w:tcPr>
          <w:p w:rsidR="00635AF6" w:rsidRDefault="00635AF6">
            <w:pPr>
              <w:cnfStyle w:val="000000010000"/>
            </w:pPr>
            <w:r w:rsidRPr="006F0BFF">
              <w:rPr>
                <w:rFonts w:asciiTheme="minorEastAsia" w:hAnsiTheme="minorEastAsia" w:hint="eastAsia"/>
              </w:rPr>
              <w:t>手工维护</w:t>
            </w:r>
          </w:p>
        </w:tc>
        <w:tc>
          <w:tcPr>
            <w:tcW w:w="1179" w:type="dxa"/>
          </w:tcPr>
          <w:p w:rsidR="00635AF6" w:rsidRPr="00E314FE" w:rsidRDefault="00635AF6" w:rsidP="000425A0">
            <w:pPr>
              <w:jc w:val="center"/>
              <w:cnfStyle w:val="000000010000"/>
            </w:pPr>
          </w:p>
        </w:tc>
        <w:tc>
          <w:tcPr>
            <w:tcW w:w="2584" w:type="dxa"/>
          </w:tcPr>
          <w:p w:rsidR="00635AF6" w:rsidRPr="009539F3" w:rsidRDefault="00635AF6" w:rsidP="000425A0">
            <w:pPr>
              <w:spacing w:line="276" w:lineRule="auto"/>
              <w:jc w:val="center"/>
              <w:cnfStyle w:val="000000010000"/>
              <w:rPr>
                <w:b/>
              </w:rPr>
            </w:pPr>
            <w:r>
              <w:rPr>
                <w:rFonts w:hint="eastAsia"/>
                <w:b/>
              </w:rPr>
              <w:t>非关键信息</w:t>
            </w:r>
          </w:p>
        </w:tc>
      </w:tr>
      <w:tr w:rsidR="00635AF6" w:rsidTr="000425A0">
        <w:trPr>
          <w:cnfStyle w:val="00000010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股权登记日</w:t>
            </w:r>
          </w:p>
        </w:tc>
        <w:tc>
          <w:tcPr>
            <w:tcW w:w="850" w:type="dxa"/>
            <w:shd w:val="clear" w:color="auto" w:fill="auto"/>
          </w:tcPr>
          <w:p w:rsidR="00635AF6" w:rsidRPr="009539F3" w:rsidRDefault="00635AF6" w:rsidP="000425A0">
            <w:pPr>
              <w:spacing w:line="276" w:lineRule="auto"/>
              <w:jc w:val="center"/>
              <w:cnfStyle w:val="000000100000"/>
              <w:rPr>
                <w:b/>
              </w:rPr>
            </w:pPr>
          </w:p>
        </w:tc>
        <w:tc>
          <w:tcPr>
            <w:tcW w:w="1656" w:type="dxa"/>
            <w:shd w:val="clear" w:color="auto" w:fill="auto"/>
          </w:tcPr>
          <w:p w:rsidR="00635AF6" w:rsidRDefault="00635AF6">
            <w:pPr>
              <w:cnfStyle w:val="000000100000"/>
            </w:pPr>
            <w:r w:rsidRPr="006F0BFF">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10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100000"/>
              <w:rPr>
                <w:b/>
                <w:color w:val="0000FF"/>
              </w:rPr>
            </w:pPr>
          </w:p>
        </w:tc>
      </w:tr>
      <w:tr w:rsidR="00635AF6" w:rsidTr="000425A0">
        <w:trPr>
          <w:cnfStyle w:val="00000001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lastRenderedPageBreak/>
              <w:t>大会日期</w:t>
            </w:r>
          </w:p>
        </w:tc>
        <w:tc>
          <w:tcPr>
            <w:tcW w:w="850" w:type="dxa"/>
            <w:shd w:val="clear" w:color="auto" w:fill="auto"/>
          </w:tcPr>
          <w:p w:rsidR="00635AF6" w:rsidRPr="009539F3" w:rsidRDefault="00635AF6" w:rsidP="000425A0">
            <w:pPr>
              <w:spacing w:line="276" w:lineRule="auto"/>
              <w:jc w:val="center"/>
              <w:cnfStyle w:val="000000010000"/>
              <w:rPr>
                <w:b/>
              </w:rPr>
            </w:pPr>
          </w:p>
        </w:tc>
        <w:tc>
          <w:tcPr>
            <w:tcW w:w="1656" w:type="dxa"/>
            <w:shd w:val="clear" w:color="auto" w:fill="auto"/>
          </w:tcPr>
          <w:p w:rsidR="00635AF6" w:rsidRDefault="00635AF6">
            <w:pPr>
              <w:cnfStyle w:val="000000010000"/>
            </w:pPr>
            <w:r w:rsidRPr="006F0BFF">
              <w:rPr>
                <w:rFonts w:asciiTheme="minorEastAsia" w:hAnsiTheme="minorEastAsia" w:hint="eastAsia"/>
              </w:rPr>
              <w:t>手工维护</w:t>
            </w:r>
          </w:p>
        </w:tc>
        <w:tc>
          <w:tcPr>
            <w:tcW w:w="1179" w:type="dxa"/>
          </w:tcPr>
          <w:p w:rsidR="00635AF6" w:rsidRPr="00E314FE" w:rsidRDefault="00635AF6" w:rsidP="000425A0">
            <w:pPr>
              <w:jc w:val="center"/>
              <w:cnfStyle w:val="000000010000"/>
            </w:pPr>
            <w:r w:rsidRPr="00E314FE">
              <w:rPr>
                <w:rFonts w:hint="eastAsia"/>
                <w:color w:val="0000FF"/>
              </w:rPr>
              <w:t>必需完成</w:t>
            </w:r>
          </w:p>
        </w:tc>
        <w:tc>
          <w:tcPr>
            <w:tcW w:w="2584" w:type="dxa"/>
          </w:tcPr>
          <w:p w:rsidR="00635AF6" w:rsidRPr="009539F3" w:rsidRDefault="00635AF6" w:rsidP="000425A0">
            <w:pPr>
              <w:spacing w:line="276" w:lineRule="auto"/>
              <w:jc w:val="center"/>
              <w:cnfStyle w:val="000000010000"/>
              <w:rPr>
                <w:b/>
              </w:rPr>
            </w:pPr>
          </w:p>
        </w:tc>
      </w:tr>
      <w:tr w:rsidR="00635AF6" w:rsidTr="000425A0">
        <w:trPr>
          <w:cnfStyle w:val="00000010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投票起始日</w:t>
            </w:r>
          </w:p>
        </w:tc>
        <w:tc>
          <w:tcPr>
            <w:tcW w:w="850" w:type="dxa"/>
            <w:shd w:val="clear" w:color="auto" w:fill="auto"/>
          </w:tcPr>
          <w:p w:rsidR="00635AF6" w:rsidRPr="009539F3" w:rsidRDefault="00635AF6" w:rsidP="000425A0">
            <w:pPr>
              <w:spacing w:line="276" w:lineRule="auto"/>
              <w:jc w:val="center"/>
              <w:cnfStyle w:val="000000100000"/>
              <w:rPr>
                <w:b/>
              </w:rPr>
            </w:pPr>
          </w:p>
        </w:tc>
        <w:tc>
          <w:tcPr>
            <w:tcW w:w="1656" w:type="dxa"/>
            <w:shd w:val="clear" w:color="auto" w:fill="auto"/>
          </w:tcPr>
          <w:p w:rsidR="00635AF6" w:rsidRDefault="00635AF6">
            <w:pPr>
              <w:cnfStyle w:val="000000100000"/>
            </w:pPr>
            <w:r w:rsidRPr="006F0BFF">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10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100000"/>
              <w:rPr>
                <w:b/>
              </w:rPr>
            </w:pPr>
          </w:p>
        </w:tc>
      </w:tr>
      <w:tr w:rsidR="00635AF6" w:rsidTr="000425A0">
        <w:trPr>
          <w:cnfStyle w:val="00000001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投票截止日</w:t>
            </w:r>
          </w:p>
        </w:tc>
        <w:tc>
          <w:tcPr>
            <w:tcW w:w="850" w:type="dxa"/>
            <w:shd w:val="clear" w:color="auto" w:fill="auto"/>
          </w:tcPr>
          <w:p w:rsidR="00635AF6" w:rsidRDefault="00635AF6" w:rsidP="000425A0">
            <w:pPr>
              <w:spacing w:line="276" w:lineRule="auto"/>
              <w:jc w:val="center"/>
              <w:cnfStyle w:val="000000010000"/>
              <w:rPr>
                <w:rFonts w:asciiTheme="minorEastAsia" w:hAnsiTheme="minorEastAsia"/>
                <w:b/>
              </w:rPr>
            </w:pPr>
          </w:p>
        </w:tc>
        <w:tc>
          <w:tcPr>
            <w:tcW w:w="1656" w:type="dxa"/>
            <w:shd w:val="clear" w:color="auto" w:fill="auto"/>
          </w:tcPr>
          <w:p w:rsidR="00635AF6" w:rsidRDefault="00635AF6">
            <w:pPr>
              <w:cnfStyle w:val="000000010000"/>
            </w:pPr>
            <w:r w:rsidRPr="006F0BFF">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01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010000"/>
              <w:rPr>
                <w:b/>
              </w:rPr>
            </w:pPr>
          </w:p>
        </w:tc>
      </w:tr>
      <w:tr w:rsidR="00635AF6" w:rsidTr="000425A0">
        <w:trPr>
          <w:cnfStyle w:val="00000010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内部截止日期</w:t>
            </w:r>
          </w:p>
        </w:tc>
        <w:tc>
          <w:tcPr>
            <w:tcW w:w="850" w:type="dxa"/>
            <w:shd w:val="clear" w:color="auto" w:fill="auto"/>
          </w:tcPr>
          <w:p w:rsidR="00635AF6" w:rsidRDefault="00635AF6" w:rsidP="000425A0">
            <w:pPr>
              <w:spacing w:line="276" w:lineRule="auto"/>
              <w:jc w:val="center"/>
              <w:cnfStyle w:val="000000100000"/>
              <w:rPr>
                <w:rFonts w:asciiTheme="minorEastAsia" w:hAnsiTheme="minorEastAsia"/>
                <w:b/>
              </w:rPr>
            </w:pPr>
          </w:p>
        </w:tc>
        <w:tc>
          <w:tcPr>
            <w:tcW w:w="1656" w:type="dxa"/>
            <w:shd w:val="clear" w:color="auto" w:fill="auto"/>
          </w:tcPr>
          <w:p w:rsidR="00635AF6" w:rsidRPr="00E314FE" w:rsidRDefault="00635AF6" w:rsidP="000425A0">
            <w:pPr>
              <w:spacing w:line="276" w:lineRule="auto"/>
              <w:jc w:val="left"/>
              <w:cnfStyle w:val="000000100000"/>
              <w:rPr>
                <w:rFonts w:asciiTheme="minorEastAsia" w:hAnsiTheme="minorEastAsia"/>
              </w:rPr>
            </w:pPr>
            <w:r w:rsidRPr="00E314FE">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10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100000"/>
              <w:rPr>
                <w:b/>
              </w:rPr>
            </w:pPr>
          </w:p>
        </w:tc>
      </w:tr>
      <w:tr w:rsidR="00635AF6" w:rsidTr="000425A0">
        <w:trPr>
          <w:cnfStyle w:val="00000001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会议地址</w:t>
            </w:r>
          </w:p>
        </w:tc>
        <w:tc>
          <w:tcPr>
            <w:tcW w:w="850" w:type="dxa"/>
            <w:shd w:val="clear" w:color="auto" w:fill="auto"/>
          </w:tcPr>
          <w:p w:rsidR="00635AF6" w:rsidRPr="009539F3" w:rsidRDefault="00635AF6" w:rsidP="000425A0">
            <w:pPr>
              <w:spacing w:line="276" w:lineRule="auto"/>
              <w:jc w:val="center"/>
              <w:cnfStyle w:val="000000010000"/>
              <w:rPr>
                <w:b/>
              </w:rPr>
            </w:pPr>
          </w:p>
        </w:tc>
        <w:tc>
          <w:tcPr>
            <w:tcW w:w="1656" w:type="dxa"/>
            <w:shd w:val="clear" w:color="auto" w:fill="auto"/>
          </w:tcPr>
          <w:p w:rsidR="00635AF6" w:rsidRPr="00E314FE" w:rsidRDefault="00635AF6" w:rsidP="000425A0">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01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010000"/>
              <w:rPr>
                <w:b/>
              </w:rPr>
            </w:pPr>
          </w:p>
        </w:tc>
      </w:tr>
      <w:tr w:rsidR="00635AF6" w:rsidTr="000425A0">
        <w:trPr>
          <w:cnfStyle w:val="00000010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投票决议内容地址</w:t>
            </w:r>
          </w:p>
        </w:tc>
        <w:tc>
          <w:tcPr>
            <w:tcW w:w="850" w:type="dxa"/>
            <w:shd w:val="clear" w:color="auto" w:fill="auto"/>
          </w:tcPr>
          <w:p w:rsidR="00635AF6" w:rsidRPr="009539F3" w:rsidRDefault="00635AF6" w:rsidP="000425A0">
            <w:pPr>
              <w:spacing w:line="276" w:lineRule="auto"/>
              <w:jc w:val="center"/>
              <w:cnfStyle w:val="000000100000"/>
              <w:rPr>
                <w:b/>
              </w:rPr>
            </w:pPr>
          </w:p>
        </w:tc>
        <w:tc>
          <w:tcPr>
            <w:tcW w:w="1656" w:type="dxa"/>
            <w:shd w:val="clear" w:color="auto" w:fill="auto"/>
          </w:tcPr>
          <w:p w:rsidR="00635AF6" w:rsidRPr="00E314FE" w:rsidRDefault="00635AF6" w:rsidP="000425A0">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10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100000"/>
              <w:rPr>
                <w:b/>
              </w:rPr>
            </w:pPr>
          </w:p>
        </w:tc>
      </w:tr>
      <w:tr w:rsidR="00635AF6" w:rsidTr="000425A0">
        <w:trPr>
          <w:cnfStyle w:val="000000010000"/>
        </w:trPr>
        <w:tc>
          <w:tcPr>
            <w:cnfStyle w:val="001000000000"/>
            <w:tcW w:w="2235" w:type="dxa"/>
            <w:shd w:val="clear" w:color="auto" w:fill="auto"/>
          </w:tcPr>
          <w:p w:rsidR="00635AF6" w:rsidRPr="00E209B3" w:rsidRDefault="00E209B3" w:rsidP="000425A0">
            <w:pPr>
              <w:spacing w:line="276" w:lineRule="auto"/>
              <w:rPr>
                <w:b w:val="0"/>
              </w:rPr>
            </w:pPr>
            <w:r w:rsidRPr="00E209B3">
              <w:rPr>
                <w:rFonts w:asciiTheme="minorEastAsia" w:hAnsiTheme="minorEastAsia" w:cs="华文仿宋" w:hint="eastAsia"/>
                <w:b w:val="0"/>
                <w:color w:val="000000"/>
                <w:kern w:val="0"/>
                <w:szCs w:val="21"/>
              </w:rPr>
              <w:t>现场投票允许先确定意向</w:t>
            </w:r>
          </w:p>
        </w:tc>
        <w:tc>
          <w:tcPr>
            <w:tcW w:w="850" w:type="dxa"/>
            <w:shd w:val="clear" w:color="auto" w:fill="auto"/>
          </w:tcPr>
          <w:p w:rsidR="00635AF6" w:rsidRPr="009539F3" w:rsidRDefault="00635AF6" w:rsidP="000425A0">
            <w:pPr>
              <w:spacing w:line="276" w:lineRule="auto"/>
              <w:jc w:val="center"/>
              <w:cnfStyle w:val="000000010000"/>
              <w:rPr>
                <w:b/>
              </w:rPr>
            </w:pPr>
          </w:p>
        </w:tc>
        <w:tc>
          <w:tcPr>
            <w:tcW w:w="1656" w:type="dxa"/>
            <w:shd w:val="clear" w:color="auto" w:fill="auto"/>
          </w:tcPr>
          <w:p w:rsidR="00635AF6" w:rsidRPr="00E314FE" w:rsidRDefault="00635AF6" w:rsidP="000425A0">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01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010000"/>
              <w:rPr>
                <w:b/>
                <w:color w:val="0000FF"/>
              </w:rPr>
            </w:pPr>
          </w:p>
        </w:tc>
      </w:tr>
      <w:tr w:rsidR="00635AF6" w:rsidTr="000425A0">
        <w:trPr>
          <w:cnfStyle w:val="00000010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决议内容列表1</w:t>
            </w:r>
          </w:p>
        </w:tc>
        <w:tc>
          <w:tcPr>
            <w:tcW w:w="850" w:type="dxa"/>
            <w:shd w:val="clear" w:color="auto" w:fill="auto"/>
          </w:tcPr>
          <w:p w:rsidR="00635AF6" w:rsidRPr="009539F3" w:rsidRDefault="00635AF6" w:rsidP="000425A0">
            <w:pPr>
              <w:spacing w:line="276" w:lineRule="auto"/>
              <w:jc w:val="center"/>
              <w:cnfStyle w:val="000000100000"/>
              <w:rPr>
                <w:b/>
              </w:rPr>
            </w:pPr>
          </w:p>
        </w:tc>
        <w:tc>
          <w:tcPr>
            <w:tcW w:w="1656" w:type="dxa"/>
            <w:shd w:val="clear" w:color="auto" w:fill="auto"/>
          </w:tcPr>
          <w:p w:rsidR="00635AF6" w:rsidRPr="00E314FE" w:rsidRDefault="00635AF6" w:rsidP="000425A0">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10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100000"/>
              <w:rPr>
                <w:b/>
              </w:rPr>
            </w:pPr>
          </w:p>
        </w:tc>
      </w:tr>
      <w:tr w:rsidR="00635AF6" w:rsidTr="000425A0">
        <w:trPr>
          <w:cnfStyle w:val="000000010000"/>
        </w:trPr>
        <w:tc>
          <w:tcPr>
            <w:cnfStyle w:val="001000000000"/>
            <w:tcW w:w="2235" w:type="dxa"/>
            <w:shd w:val="clear" w:color="auto" w:fill="auto"/>
          </w:tcPr>
          <w:p w:rsidR="00635AF6" w:rsidRPr="00635AF6" w:rsidRDefault="00635AF6" w:rsidP="000425A0">
            <w:pPr>
              <w:spacing w:line="276" w:lineRule="auto"/>
              <w:rPr>
                <w:b w:val="0"/>
              </w:rPr>
            </w:pPr>
            <w:r w:rsidRPr="00635AF6">
              <w:rPr>
                <w:rFonts w:hint="eastAsia"/>
                <w:b w:val="0"/>
              </w:rPr>
              <w:t>.</w:t>
            </w:r>
            <w:r w:rsidRPr="00635AF6">
              <w:rPr>
                <w:rFonts w:hint="eastAsia"/>
                <w:b w:val="0"/>
              </w:rPr>
              <w:t>。。。</w:t>
            </w:r>
          </w:p>
        </w:tc>
        <w:tc>
          <w:tcPr>
            <w:tcW w:w="850" w:type="dxa"/>
            <w:shd w:val="clear" w:color="auto" w:fill="auto"/>
          </w:tcPr>
          <w:p w:rsidR="00635AF6" w:rsidRPr="009539F3" w:rsidRDefault="00635AF6" w:rsidP="000425A0">
            <w:pPr>
              <w:spacing w:line="276" w:lineRule="auto"/>
              <w:jc w:val="center"/>
              <w:cnfStyle w:val="000000010000"/>
              <w:rPr>
                <w:b/>
              </w:rPr>
            </w:pPr>
          </w:p>
        </w:tc>
        <w:tc>
          <w:tcPr>
            <w:tcW w:w="1656" w:type="dxa"/>
            <w:shd w:val="clear" w:color="auto" w:fill="auto"/>
          </w:tcPr>
          <w:p w:rsidR="00635AF6" w:rsidRPr="00E314FE" w:rsidRDefault="00635AF6" w:rsidP="000425A0">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010000"/>
            </w:pPr>
            <w:r w:rsidRPr="00E314FE">
              <w:rPr>
                <w:rFonts w:hint="eastAsia"/>
                <w:color w:val="0000FF"/>
              </w:rPr>
              <w:t>必需完成</w:t>
            </w:r>
          </w:p>
        </w:tc>
        <w:tc>
          <w:tcPr>
            <w:tcW w:w="2584" w:type="dxa"/>
            <w:shd w:val="clear" w:color="auto" w:fill="FFFFFF" w:themeFill="background1"/>
          </w:tcPr>
          <w:p w:rsidR="00635AF6" w:rsidRPr="009539F3" w:rsidRDefault="00635AF6" w:rsidP="000425A0">
            <w:pPr>
              <w:spacing w:line="276" w:lineRule="auto"/>
              <w:jc w:val="center"/>
              <w:cnfStyle w:val="000000010000"/>
              <w:rPr>
                <w:b/>
              </w:rPr>
            </w:pPr>
          </w:p>
        </w:tc>
      </w:tr>
      <w:tr w:rsidR="00635AF6" w:rsidTr="000425A0">
        <w:trPr>
          <w:cnfStyle w:val="000000100000"/>
        </w:trPr>
        <w:tc>
          <w:tcPr>
            <w:cnfStyle w:val="001000000000"/>
            <w:tcW w:w="2235" w:type="dxa"/>
            <w:shd w:val="clear" w:color="auto" w:fill="auto"/>
          </w:tcPr>
          <w:p w:rsidR="00635AF6" w:rsidRPr="00635AF6" w:rsidRDefault="00635AF6" w:rsidP="000425A0">
            <w:pPr>
              <w:spacing w:line="276" w:lineRule="auto"/>
              <w:rPr>
                <w:b w:val="0"/>
              </w:rPr>
            </w:pPr>
            <w:r w:rsidRPr="00635AF6">
              <w:rPr>
                <w:rFonts w:asciiTheme="minorEastAsia" w:hAnsiTheme="minorEastAsia" w:cs="华文仿宋" w:hint="eastAsia"/>
                <w:b w:val="0"/>
                <w:color w:val="000000"/>
                <w:kern w:val="0"/>
                <w:szCs w:val="21"/>
              </w:rPr>
              <w:t>决议内容列表N</w:t>
            </w:r>
          </w:p>
        </w:tc>
        <w:tc>
          <w:tcPr>
            <w:tcW w:w="850" w:type="dxa"/>
            <w:shd w:val="clear" w:color="auto" w:fill="auto"/>
          </w:tcPr>
          <w:p w:rsidR="00635AF6" w:rsidRDefault="00635AF6" w:rsidP="000425A0">
            <w:pPr>
              <w:spacing w:line="276" w:lineRule="auto"/>
              <w:jc w:val="center"/>
              <w:cnfStyle w:val="000000100000"/>
              <w:rPr>
                <w:rFonts w:asciiTheme="minorEastAsia" w:hAnsiTheme="minorEastAsia"/>
                <w:b/>
              </w:rPr>
            </w:pPr>
          </w:p>
        </w:tc>
        <w:tc>
          <w:tcPr>
            <w:tcW w:w="1656" w:type="dxa"/>
            <w:shd w:val="clear" w:color="auto" w:fill="auto"/>
          </w:tcPr>
          <w:p w:rsidR="00635AF6" w:rsidRPr="00E314FE" w:rsidRDefault="00635AF6" w:rsidP="000425A0">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635AF6" w:rsidRPr="00E314FE" w:rsidRDefault="00635AF6" w:rsidP="000425A0">
            <w:pPr>
              <w:jc w:val="center"/>
              <w:cnfStyle w:val="000000100000"/>
            </w:pPr>
            <w:r w:rsidRPr="00E314FE">
              <w:rPr>
                <w:rFonts w:hint="eastAsia"/>
                <w:color w:val="0000FF"/>
              </w:rPr>
              <w:t>必需完成</w:t>
            </w:r>
          </w:p>
        </w:tc>
        <w:tc>
          <w:tcPr>
            <w:tcW w:w="2584" w:type="dxa"/>
            <w:shd w:val="clear" w:color="auto" w:fill="FFFFFF" w:themeFill="background1"/>
          </w:tcPr>
          <w:p w:rsidR="00635AF6" w:rsidRDefault="00635AF6" w:rsidP="000425A0">
            <w:pPr>
              <w:spacing w:line="276" w:lineRule="auto"/>
              <w:jc w:val="center"/>
              <w:cnfStyle w:val="000000100000"/>
              <w:rPr>
                <w:rFonts w:asciiTheme="minorEastAsia" w:hAnsiTheme="minorEastAsia"/>
                <w:b/>
              </w:rPr>
            </w:pPr>
          </w:p>
        </w:tc>
      </w:tr>
    </w:tbl>
    <w:p w:rsidR="00635AF6" w:rsidRPr="00635AF6" w:rsidRDefault="00635AF6" w:rsidP="008326FD">
      <w:pPr>
        <w:pStyle w:val="a7"/>
        <w:numPr>
          <w:ilvl w:val="0"/>
          <w:numId w:val="49"/>
        </w:numPr>
        <w:spacing w:line="360" w:lineRule="auto"/>
        <w:ind w:firstLineChars="0"/>
        <w:rPr>
          <w:rFonts w:asciiTheme="minorEastAsia" w:hAnsiTheme="minorEastAsia"/>
        </w:rPr>
      </w:pPr>
      <w:r>
        <w:rPr>
          <w:rFonts w:hint="eastAsia"/>
        </w:rPr>
        <w:t>复核时如果发现信息不完成，通过“信息补充”功能继续补充，信息补充界面与手工维护相面是一样的，只是证券代码信息不可修该，其它项均</w:t>
      </w:r>
      <w:proofErr w:type="gramStart"/>
      <w:r>
        <w:rPr>
          <w:rFonts w:hint="eastAsia"/>
        </w:rPr>
        <w:t>可以修该</w:t>
      </w:r>
      <w:proofErr w:type="gramEnd"/>
      <w:r w:rsidR="003C63A3">
        <w:rPr>
          <w:rFonts w:hint="eastAsia"/>
        </w:rPr>
        <w:t>,</w:t>
      </w:r>
      <w:r w:rsidR="003C63A3">
        <w:rPr>
          <w:rFonts w:hint="eastAsia"/>
        </w:rPr>
        <w:t>界面如下</w:t>
      </w:r>
      <w:r>
        <w:rPr>
          <w:rFonts w:hint="eastAsia"/>
        </w:rPr>
        <w:t>；</w:t>
      </w:r>
    </w:p>
    <w:p w:rsidR="00635AF6" w:rsidRDefault="003C63A3" w:rsidP="003C63A3">
      <w:pPr>
        <w:tabs>
          <w:tab w:val="left" w:pos="2940"/>
        </w:tabs>
        <w:spacing w:line="360" w:lineRule="auto"/>
      </w:pPr>
      <w:r>
        <w:rPr>
          <w:rFonts w:asciiTheme="minorEastAsia" w:hAnsiTheme="minorEastAsia"/>
        </w:rPr>
        <w:tab/>
      </w:r>
      <w:r w:rsidR="00E209B3">
        <w:object w:dxaOrig="9145" w:dyaOrig="6130">
          <v:shape id="_x0000_i1028" type="#_x0000_t75" style="width:415.5pt;height:278.25pt" o:ole="">
            <v:imagedata r:id="rId15" o:title=""/>
          </v:shape>
          <o:OLEObject Type="Embed" ProgID="Visio.Drawing.11" ShapeID="_x0000_i1028" DrawAspect="Content" ObjectID="_1402388467" r:id="rId16"/>
        </w:object>
      </w:r>
      <w:r>
        <w:rPr>
          <w:rFonts w:hint="eastAsia"/>
        </w:rPr>
        <w:t>界面说明：</w:t>
      </w:r>
    </w:p>
    <w:p w:rsidR="003C63A3" w:rsidRPr="003C63A3" w:rsidRDefault="003C63A3" w:rsidP="008326FD">
      <w:pPr>
        <w:pStyle w:val="a7"/>
        <w:numPr>
          <w:ilvl w:val="0"/>
          <w:numId w:val="50"/>
        </w:numPr>
        <w:tabs>
          <w:tab w:val="left" w:pos="2940"/>
        </w:tabs>
        <w:spacing w:line="360" w:lineRule="auto"/>
        <w:ind w:firstLineChars="0"/>
        <w:rPr>
          <w:rFonts w:asciiTheme="minorEastAsia" w:hAnsiTheme="minorEastAsia"/>
        </w:rPr>
      </w:pPr>
      <w:r>
        <w:rPr>
          <w:rFonts w:hint="eastAsia"/>
        </w:rPr>
        <w:t>列出所选择行动的所有信息；</w:t>
      </w:r>
    </w:p>
    <w:p w:rsidR="003C63A3" w:rsidRPr="003C63A3" w:rsidRDefault="003C63A3" w:rsidP="008326FD">
      <w:pPr>
        <w:pStyle w:val="a7"/>
        <w:numPr>
          <w:ilvl w:val="1"/>
          <w:numId w:val="50"/>
        </w:numPr>
        <w:tabs>
          <w:tab w:val="left" w:pos="2940"/>
        </w:tabs>
        <w:spacing w:line="360" w:lineRule="auto"/>
        <w:ind w:firstLineChars="0"/>
        <w:rPr>
          <w:rFonts w:asciiTheme="minorEastAsia" w:hAnsiTheme="minorEastAsia"/>
        </w:rPr>
      </w:pPr>
      <w:r>
        <w:rPr>
          <w:rFonts w:hint="eastAsia"/>
        </w:rPr>
        <w:t>行动信息；</w:t>
      </w:r>
    </w:p>
    <w:p w:rsidR="003C63A3" w:rsidRPr="003C63A3" w:rsidRDefault="003C63A3" w:rsidP="008326FD">
      <w:pPr>
        <w:pStyle w:val="a7"/>
        <w:numPr>
          <w:ilvl w:val="1"/>
          <w:numId w:val="50"/>
        </w:numPr>
        <w:tabs>
          <w:tab w:val="left" w:pos="2940"/>
        </w:tabs>
        <w:spacing w:line="360" w:lineRule="auto"/>
        <w:ind w:firstLineChars="0"/>
        <w:rPr>
          <w:rFonts w:asciiTheme="minorEastAsia" w:hAnsiTheme="minorEastAsia"/>
        </w:rPr>
      </w:pPr>
      <w:r>
        <w:rPr>
          <w:rFonts w:hint="eastAsia"/>
        </w:rPr>
        <w:t>决议内容；</w:t>
      </w:r>
    </w:p>
    <w:p w:rsidR="003C63A3" w:rsidRPr="003C63A3" w:rsidRDefault="003C63A3" w:rsidP="008326FD">
      <w:pPr>
        <w:pStyle w:val="a7"/>
        <w:numPr>
          <w:ilvl w:val="0"/>
          <w:numId w:val="50"/>
        </w:numPr>
        <w:tabs>
          <w:tab w:val="left" w:pos="2940"/>
        </w:tabs>
        <w:spacing w:line="360" w:lineRule="auto"/>
        <w:ind w:firstLineChars="0"/>
        <w:rPr>
          <w:rFonts w:asciiTheme="minorEastAsia" w:hAnsiTheme="minorEastAsia"/>
        </w:rPr>
      </w:pPr>
      <w:r>
        <w:rPr>
          <w:rFonts w:hint="eastAsia"/>
        </w:rPr>
        <w:t>证券代码不可更改；</w:t>
      </w:r>
    </w:p>
    <w:p w:rsidR="001C7112" w:rsidRDefault="001C7112" w:rsidP="008326FD">
      <w:pPr>
        <w:pStyle w:val="4"/>
        <w:numPr>
          <w:ilvl w:val="0"/>
          <w:numId w:val="29"/>
        </w:numPr>
      </w:pPr>
      <w:r>
        <w:rPr>
          <w:rFonts w:hint="eastAsia"/>
        </w:rPr>
        <w:lastRenderedPageBreak/>
        <w:t>业务功能</w:t>
      </w:r>
    </w:p>
    <w:p w:rsidR="001C7112" w:rsidRPr="00E86EE6" w:rsidRDefault="001C7112" w:rsidP="008326FD">
      <w:pPr>
        <w:pStyle w:val="a7"/>
        <w:numPr>
          <w:ilvl w:val="0"/>
          <w:numId w:val="27"/>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w:t>
      </w:r>
      <w:r>
        <w:rPr>
          <w:rFonts w:hint="eastAsia"/>
          <w:lang w:val="en-AU"/>
        </w:rPr>
        <w:t>（股东投票行动为空）</w:t>
      </w:r>
      <w:r w:rsidRPr="00AD0051">
        <w:rPr>
          <w:rFonts w:hint="eastAsia"/>
          <w:lang w:val="en-AU"/>
        </w:rPr>
        <w:t>、日期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1C7112" w:rsidRDefault="001C7112" w:rsidP="008326FD">
      <w:pPr>
        <w:pStyle w:val="a7"/>
        <w:numPr>
          <w:ilvl w:val="0"/>
          <w:numId w:val="27"/>
        </w:numPr>
        <w:spacing w:line="360" w:lineRule="auto"/>
        <w:ind w:firstLineChars="0"/>
        <w:rPr>
          <w:rFonts w:asciiTheme="minorEastAsia" w:hAnsiTheme="minorEastAsia"/>
        </w:rPr>
      </w:pPr>
      <w:r>
        <w:rPr>
          <w:rFonts w:asciiTheme="minorEastAsia" w:hAnsiTheme="minorEastAsia" w:hint="eastAsia"/>
        </w:rPr>
        <w:t>用户点击一个股东投票行动事件后，系统显示</w:t>
      </w:r>
      <w:proofErr w:type="gramStart"/>
      <w:r>
        <w:rPr>
          <w:rFonts w:asciiTheme="minorEastAsia" w:hAnsiTheme="minorEastAsia" w:hint="eastAsia"/>
        </w:rPr>
        <w:t>此股东</w:t>
      </w:r>
      <w:proofErr w:type="gramEnd"/>
      <w:r>
        <w:rPr>
          <w:rFonts w:asciiTheme="minorEastAsia" w:hAnsiTheme="minorEastAsia" w:hint="eastAsia"/>
        </w:rPr>
        <w:t>投票行动事件主要信息；</w:t>
      </w:r>
    </w:p>
    <w:p w:rsidR="001C7112" w:rsidRDefault="001C7112" w:rsidP="008326FD">
      <w:pPr>
        <w:pStyle w:val="a7"/>
        <w:numPr>
          <w:ilvl w:val="0"/>
          <w:numId w:val="27"/>
        </w:numPr>
        <w:spacing w:line="360" w:lineRule="auto"/>
        <w:ind w:firstLineChars="0"/>
        <w:rPr>
          <w:rFonts w:asciiTheme="minorEastAsia" w:hAnsiTheme="minorEastAsia"/>
        </w:rPr>
      </w:pPr>
      <w:r>
        <w:rPr>
          <w:rFonts w:asciiTheme="minorEastAsia" w:hAnsiTheme="minorEastAsia" w:hint="eastAsia"/>
        </w:rPr>
        <w:t>系统对已完成的</w:t>
      </w:r>
      <w:r w:rsidR="003C63A3">
        <w:rPr>
          <w:rFonts w:asciiTheme="minorEastAsia" w:hAnsiTheme="minorEastAsia" w:hint="eastAsia"/>
        </w:rPr>
        <w:t>数据</w:t>
      </w:r>
      <w:r>
        <w:rPr>
          <w:rFonts w:asciiTheme="minorEastAsia" w:hAnsiTheme="minorEastAsia" w:hint="eastAsia"/>
        </w:rPr>
        <w:t>状态用“打勾表示”，未完成的状态用“</w:t>
      </w:r>
      <w:proofErr w:type="gramStart"/>
      <w:r>
        <w:rPr>
          <w:rFonts w:asciiTheme="minorEastAsia" w:hAnsiTheme="minorEastAsia" w:hint="eastAsia"/>
        </w:rPr>
        <w:t>打叉</w:t>
      </w:r>
      <w:proofErr w:type="gramEnd"/>
      <w:r>
        <w:rPr>
          <w:rFonts w:asciiTheme="minorEastAsia" w:hAnsiTheme="minorEastAsia" w:hint="eastAsia"/>
        </w:rPr>
        <w:t>表示”。</w:t>
      </w:r>
    </w:p>
    <w:p w:rsidR="001C7112" w:rsidRPr="00094BAB" w:rsidRDefault="001C7112" w:rsidP="008326FD">
      <w:pPr>
        <w:pStyle w:val="a7"/>
        <w:numPr>
          <w:ilvl w:val="0"/>
          <w:numId w:val="27"/>
        </w:numPr>
        <w:spacing w:line="360" w:lineRule="auto"/>
        <w:ind w:firstLineChars="0"/>
        <w:rPr>
          <w:rFonts w:asciiTheme="minorEastAsia" w:hAnsiTheme="minorEastAsia"/>
        </w:rPr>
      </w:pPr>
      <w:r>
        <w:rPr>
          <w:rFonts w:asciiTheme="minorEastAsia" w:hAnsiTheme="minorEastAsia" w:hint="eastAsia"/>
        </w:rPr>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4F3C82" w:rsidRPr="004F3C82" w:rsidRDefault="004F3C82" w:rsidP="008326FD">
      <w:pPr>
        <w:pStyle w:val="a7"/>
        <w:numPr>
          <w:ilvl w:val="0"/>
          <w:numId w:val="27"/>
        </w:numPr>
        <w:spacing w:line="360" w:lineRule="auto"/>
        <w:ind w:firstLineChars="0"/>
        <w:rPr>
          <w:rFonts w:asciiTheme="minorEastAsia" w:hAnsiTheme="minorEastAsia"/>
        </w:rPr>
      </w:pPr>
      <w:r>
        <w:rPr>
          <w:rFonts w:hint="eastAsia"/>
          <w:lang w:val="en-AU"/>
        </w:rPr>
        <w:t>如果复核时发现数据不全或有错，通过“信息补充”功能，修改股东投票资料；</w:t>
      </w:r>
    </w:p>
    <w:p w:rsidR="004F3C82" w:rsidRDefault="004F3C82"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列出该行动所有信息；</w:t>
      </w:r>
    </w:p>
    <w:p w:rsidR="004F3C82" w:rsidRDefault="004F3C82"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证券代码不能修改；</w:t>
      </w:r>
    </w:p>
    <w:p w:rsidR="004F3C82" w:rsidRPr="004F3C82" w:rsidRDefault="004F3C82"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保存后，系统记录修改日志；</w:t>
      </w:r>
    </w:p>
    <w:p w:rsidR="001C7112" w:rsidRDefault="001C7112" w:rsidP="008326FD">
      <w:pPr>
        <w:pStyle w:val="a7"/>
        <w:numPr>
          <w:ilvl w:val="0"/>
          <w:numId w:val="27"/>
        </w:numPr>
        <w:spacing w:line="360" w:lineRule="auto"/>
        <w:ind w:firstLineChars="0"/>
        <w:rPr>
          <w:rFonts w:asciiTheme="minorEastAsia" w:hAnsiTheme="minorEastAsia"/>
        </w:rPr>
      </w:pPr>
      <w:r>
        <w:rPr>
          <w:rFonts w:asciiTheme="minorEastAsia" w:hAnsiTheme="minorEastAsia" w:hint="eastAsia"/>
        </w:rPr>
        <w:t>用户复核后，系统完成复核处理</w:t>
      </w:r>
    </w:p>
    <w:p w:rsidR="001C7112" w:rsidRPr="005115DD" w:rsidRDefault="001C7112"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系统在列表中复核人、复核时间</w:t>
      </w:r>
      <w:r w:rsidRPr="00AD0051">
        <w:rPr>
          <w:rFonts w:hint="eastAsia"/>
          <w:lang w:val="en-AU"/>
        </w:rPr>
        <w:t>栏</w:t>
      </w:r>
      <w:r>
        <w:rPr>
          <w:rFonts w:hint="eastAsia"/>
          <w:lang w:val="en-AU"/>
        </w:rPr>
        <w:t>填写相应内容；</w:t>
      </w:r>
    </w:p>
    <w:p w:rsidR="001C7112" w:rsidRPr="005115DD" w:rsidRDefault="001C7112" w:rsidP="008326FD">
      <w:pPr>
        <w:pStyle w:val="a7"/>
        <w:numPr>
          <w:ilvl w:val="1"/>
          <w:numId w:val="27"/>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系统则根据股东投票信息生成托管结算</w:t>
      </w:r>
      <w:proofErr w:type="gramStart"/>
      <w:r>
        <w:rPr>
          <w:rFonts w:asciiTheme="minorEastAsia" w:hAnsiTheme="minorEastAsia" w:cs="华文仿宋" w:hint="eastAsia"/>
          <w:color w:val="000000"/>
          <w:kern w:val="0"/>
          <w:szCs w:val="21"/>
        </w:rPr>
        <w:t>部未来</w:t>
      </w:r>
      <w:proofErr w:type="gramEnd"/>
      <w:r>
        <w:rPr>
          <w:rFonts w:asciiTheme="minorEastAsia" w:hAnsiTheme="minorEastAsia" w:cs="华文仿宋" w:hint="eastAsia"/>
          <w:color w:val="000000"/>
          <w:kern w:val="0"/>
          <w:szCs w:val="21"/>
        </w:rPr>
        <w:t>需要行权的任务；</w:t>
      </w:r>
    </w:p>
    <w:p w:rsidR="001C7112" w:rsidRPr="00C825DE" w:rsidRDefault="001C7112" w:rsidP="008326FD">
      <w:pPr>
        <w:pStyle w:val="a7"/>
        <w:numPr>
          <w:ilvl w:val="2"/>
          <w:numId w:val="27"/>
        </w:numPr>
        <w:spacing w:line="360" w:lineRule="auto"/>
        <w:ind w:firstLineChars="0"/>
        <w:rPr>
          <w:rFonts w:asciiTheme="minorEastAsia" w:hAnsiTheme="minorEastAsia"/>
        </w:rPr>
      </w:pPr>
      <w:r>
        <w:rPr>
          <w:rFonts w:hint="eastAsia"/>
          <w:lang w:val="en-AU"/>
        </w:rPr>
        <w:t>根据系统确定或人工输入的内部</w:t>
      </w:r>
      <w:r w:rsidR="004F3C82">
        <w:rPr>
          <w:rFonts w:hint="eastAsia"/>
          <w:lang w:val="en-AU"/>
        </w:rPr>
        <w:t>截止</w:t>
      </w:r>
      <w:r>
        <w:rPr>
          <w:rFonts w:hint="eastAsia"/>
          <w:lang w:val="en-AU"/>
        </w:rPr>
        <w:t>日，生成行权任务（即汇总统计投票数量并确定），行权任务在内部截止日起会在任务列表中展示</w:t>
      </w:r>
      <w:r>
        <w:rPr>
          <w:rFonts w:asciiTheme="minorEastAsia" w:hAnsiTheme="minorEastAsia" w:cs="华文仿宋" w:hint="eastAsia"/>
          <w:color w:val="000000"/>
          <w:kern w:val="0"/>
          <w:szCs w:val="21"/>
        </w:rPr>
        <w:t>；（默认为时间为12点）</w:t>
      </w:r>
    </w:p>
    <w:p w:rsidR="001C7112" w:rsidRPr="005115DD" w:rsidRDefault="001C7112"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复核后，系统把复核</w:t>
      </w:r>
      <w:r>
        <w:rPr>
          <w:rFonts w:hint="eastAsia"/>
        </w:rPr>
        <w:t>后把公司行动的相关信息推送到网上营业厅</w:t>
      </w:r>
      <w:r>
        <w:rPr>
          <w:rFonts w:hint="eastAsia"/>
          <w:lang w:val="en-AU"/>
        </w:rPr>
        <w:t>；</w:t>
      </w:r>
    </w:p>
    <w:p w:rsidR="001C7112" w:rsidRDefault="001C7112" w:rsidP="008326FD">
      <w:pPr>
        <w:pStyle w:val="a7"/>
        <w:numPr>
          <w:ilvl w:val="2"/>
          <w:numId w:val="27"/>
        </w:numPr>
        <w:spacing w:line="360" w:lineRule="auto"/>
        <w:ind w:firstLineChars="0"/>
        <w:rPr>
          <w:rFonts w:asciiTheme="minorEastAsia" w:hAnsiTheme="minorEastAsia"/>
        </w:rPr>
      </w:pPr>
      <w:r>
        <w:rPr>
          <w:rFonts w:hint="eastAsia"/>
        </w:rPr>
        <w:t>推送任务信息包括：股票代码、股票名称、</w:t>
      </w:r>
      <w:r w:rsidR="00442C27">
        <w:rPr>
          <w:rFonts w:hint="eastAsia"/>
        </w:rPr>
        <w:t>登记日持股数量）、</w:t>
      </w:r>
      <w:r>
        <w:rPr>
          <w:rFonts w:hint="eastAsia"/>
        </w:rPr>
        <w:t>业务类别（“股东投票”）、股权登记日、股东大会日期、股东大会地址</w:t>
      </w:r>
      <w:r>
        <w:rPr>
          <w:rFonts w:asciiTheme="minorEastAsia" w:hAnsiTheme="minorEastAsia" w:hint="eastAsia"/>
        </w:rPr>
        <w:t>、股东投票决议网址、投票起始日期、内部截止日期、外部截止日期、投票决议编号及内容；</w:t>
      </w:r>
    </w:p>
    <w:p w:rsidR="00DE6948" w:rsidRDefault="00DE6948" w:rsidP="008326FD">
      <w:pPr>
        <w:pStyle w:val="a7"/>
        <w:numPr>
          <w:ilvl w:val="0"/>
          <w:numId w:val="27"/>
        </w:numPr>
        <w:spacing w:line="360" w:lineRule="auto"/>
        <w:ind w:firstLineChars="0"/>
        <w:rPr>
          <w:rFonts w:asciiTheme="minorEastAsia" w:hAnsiTheme="minorEastAsia"/>
        </w:rPr>
      </w:pPr>
      <w:r>
        <w:rPr>
          <w:rFonts w:asciiTheme="minorEastAsia" w:hAnsiTheme="minorEastAsia" w:hint="eastAsia"/>
        </w:rPr>
        <w:t>复核后，系统把向当前持股的客户保存起来，与在有效投票截止日前买入的股票</w:t>
      </w:r>
      <w:r w:rsidR="007B704B">
        <w:rPr>
          <w:rFonts w:asciiTheme="minorEastAsia" w:hAnsiTheme="minorEastAsia" w:hint="eastAsia"/>
        </w:rPr>
        <w:t>一同保存</w:t>
      </w:r>
      <w:r>
        <w:rPr>
          <w:rFonts w:asciiTheme="minorEastAsia" w:hAnsiTheme="minorEastAsia" w:hint="eastAsia"/>
        </w:rPr>
        <w:t>；</w:t>
      </w:r>
    </w:p>
    <w:p w:rsidR="00DE6948" w:rsidRDefault="00DE6948" w:rsidP="008326FD">
      <w:pPr>
        <w:pStyle w:val="a7"/>
        <w:numPr>
          <w:ilvl w:val="0"/>
          <w:numId w:val="27"/>
        </w:numPr>
        <w:spacing w:line="360" w:lineRule="auto"/>
        <w:ind w:firstLineChars="0"/>
        <w:rPr>
          <w:rFonts w:asciiTheme="minorEastAsia" w:hAnsiTheme="minorEastAsia"/>
        </w:rPr>
      </w:pPr>
      <w:r>
        <w:rPr>
          <w:rFonts w:asciiTheme="minorEastAsia" w:hAnsiTheme="minorEastAsia" w:hint="eastAsia"/>
        </w:rPr>
        <w:t>复核后，系统向股权登记日持有股份的客户发送短信与电邮；</w:t>
      </w:r>
    </w:p>
    <w:p w:rsidR="004322F4" w:rsidRDefault="004322F4"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短信模板：</w:t>
      </w:r>
      <w:r w:rsidR="00F12F48">
        <w:rPr>
          <w:rFonts w:asciiTheme="minorEastAsia" w:hAnsiTheme="minorEastAsia"/>
        </w:rPr>
        <w:t xml:space="preserve"> </w:t>
      </w:r>
    </w:p>
    <w:p w:rsidR="00171344" w:rsidRPr="004322F4" w:rsidRDefault="00171344" w:rsidP="004322F4">
      <w:pPr>
        <w:pStyle w:val="a7"/>
        <w:spacing w:line="360" w:lineRule="auto"/>
        <w:ind w:leftChars="400" w:left="840" w:firstLineChars="0" w:firstLine="0"/>
        <w:rPr>
          <w:rFonts w:ascii="仿宋" w:eastAsia="仿宋" w:hAnsi="仿宋" w:cs="Times New Roman"/>
          <w:sz w:val="24"/>
          <w:szCs w:val="24"/>
          <w:shd w:val="clear" w:color="auto" w:fill="FBD4B4" w:themeFill="accent6" w:themeFillTint="66"/>
        </w:rPr>
      </w:pPr>
      <w:ins w:id="24" w:author="谢衍筹" w:date="2012-05-31T11:42:00Z">
        <w:r w:rsidRPr="00171344">
          <w:rPr>
            <w:rFonts w:ascii="仿宋" w:eastAsia="仿宋" w:hAnsi="仿宋" w:cs="Times New Roman" w:hint="eastAsia"/>
            <w:sz w:val="24"/>
            <w:szCs w:val="24"/>
            <w:shd w:val="clear" w:color="auto" w:fill="FBD4B4" w:themeFill="accent6" w:themeFillTint="66"/>
          </w:rPr>
          <w:t>尊敬的[CUST_NAME]先生（女士），您持有的股份"000**兴发铝业"将召开股东大会，会议日期***，如您</w:t>
        </w:r>
        <w:proofErr w:type="gramStart"/>
        <w:r w:rsidRPr="00171344">
          <w:rPr>
            <w:rFonts w:ascii="仿宋" w:eastAsia="仿宋" w:hAnsi="仿宋" w:cs="Times New Roman" w:hint="eastAsia"/>
            <w:sz w:val="24"/>
            <w:szCs w:val="24"/>
            <w:shd w:val="clear" w:color="auto" w:fill="FBD4B4" w:themeFill="accent6" w:themeFillTint="66"/>
          </w:rPr>
          <w:t>需参与</w:t>
        </w:r>
        <w:proofErr w:type="gramEnd"/>
        <w:r w:rsidRPr="00171344">
          <w:rPr>
            <w:rFonts w:ascii="仿宋" w:eastAsia="仿宋" w:hAnsi="仿宋" w:cs="Times New Roman" w:hint="eastAsia"/>
            <w:sz w:val="24"/>
            <w:szCs w:val="24"/>
            <w:shd w:val="clear" w:color="auto" w:fill="FBD4B4" w:themeFill="accent6" w:themeFillTint="66"/>
          </w:rPr>
          <w:t>投票或参加股东大会请于5月25日前</w:t>
        </w:r>
        <w:proofErr w:type="gramStart"/>
        <w:r w:rsidRPr="00171344">
          <w:rPr>
            <w:rFonts w:ascii="仿宋" w:eastAsia="仿宋" w:hAnsi="仿宋" w:cs="Times New Roman" w:hint="eastAsia"/>
            <w:sz w:val="24"/>
            <w:szCs w:val="24"/>
            <w:shd w:val="clear" w:color="auto" w:fill="FBD4B4" w:themeFill="accent6" w:themeFillTint="66"/>
          </w:rPr>
          <w:t>登录国</w:t>
        </w:r>
        <w:proofErr w:type="gramEnd"/>
        <w:r w:rsidRPr="00171344">
          <w:rPr>
            <w:rFonts w:ascii="仿宋" w:eastAsia="仿宋" w:hAnsi="仿宋" w:cs="Times New Roman" w:hint="eastAsia"/>
            <w:sz w:val="24"/>
            <w:szCs w:val="24"/>
            <w:shd w:val="clear" w:color="auto" w:fill="FBD4B4" w:themeFill="accent6" w:themeFillTint="66"/>
          </w:rPr>
          <w:t>信香港网上营业厅提交投票指示。如有疑问，请于交</w:t>
        </w:r>
        <w:r w:rsidRPr="00171344">
          <w:rPr>
            <w:rFonts w:ascii="仿宋" w:eastAsia="仿宋" w:hAnsi="仿宋" w:cs="Times New Roman" w:hint="eastAsia"/>
            <w:sz w:val="24"/>
            <w:szCs w:val="24"/>
            <w:shd w:val="clear" w:color="auto" w:fill="FBD4B4" w:themeFill="accent6" w:themeFillTint="66"/>
          </w:rPr>
          <w:lastRenderedPageBreak/>
          <w:t>易时间致电：00852-28998303  4007795536 。</w:t>
        </w:r>
      </w:ins>
    </w:p>
    <w:p w:rsidR="004322F4" w:rsidRDefault="004322F4"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电邮模板：</w:t>
      </w:r>
      <w:r w:rsidR="00F12F48">
        <w:rPr>
          <w:rFonts w:asciiTheme="minorEastAsia" w:hAnsiTheme="minorEastAsia"/>
        </w:rPr>
        <w:t xml:space="preserve"> </w:t>
      </w:r>
    </w:p>
    <w:p w:rsidR="004322F4" w:rsidRPr="004322F4" w:rsidDel="00171344" w:rsidRDefault="004322F4" w:rsidP="004322F4">
      <w:pPr>
        <w:pStyle w:val="a7"/>
        <w:spacing w:line="360" w:lineRule="auto"/>
        <w:ind w:leftChars="400" w:left="840" w:firstLine="480"/>
        <w:rPr>
          <w:del w:id="25" w:author="谢衍筹" w:date="2012-05-31T11:42:00Z"/>
          <w:rFonts w:ascii="仿宋" w:eastAsia="仿宋" w:hAnsi="仿宋" w:cs="Times New Roman"/>
          <w:sz w:val="24"/>
          <w:szCs w:val="24"/>
          <w:shd w:val="clear" w:color="auto" w:fill="FBD4B4" w:themeFill="accent6" w:themeFillTint="66"/>
        </w:rPr>
      </w:pPr>
      <w:del w:id="26" w:author="谢衍筹" w:date="2012-05-31T11:42:00Z">
        <w:r w:rsidRPr="004322F4" w:rsidDel="00171344">
          <w:rPr>
            <w:rFonts w:ascii="仿宋" w:eastAsia="仿宋" w:hAnsi="仿宋" w:cs="Times New Roman" w:hint="eastAsia"/>
            <w:sz w:val="24"/>
            <w:szCs w:val="24"/>
            <w:shd w:val="clear" w:color="auto" w:fill="FBD4B4" w:themeFill="accent6" w:themeFillTint="66"/>
          </w:rPr>
          <w:delText>尊敬的客户，您好。</w:delText>
        </w:r>
      </w:del>
    </w:p>
    <w:p w:rsidR="00B432B3" w:rsidRDefault="00171344">
      <w:pPr>
        <w:pStyle w:val="a7"/>
        <w:spacing w:line="360" w:lineRule="auto"/>
        <w:ind w:leftChars="400" w:left="840" w:firstLine="480"/>
        <w:rPr>
          <w:del w:id="27" w:author="谢衍筹" w:date="2012-05-31T11:42:00Z"/>
          <w:rFonts w:ascii="仿宋" w:eastAsia="仿宋" w:hAnsi="仿宋" w:cs="Times New Roman"/>
          <w:sz w:val="24"/>
          <w:szCs w:val="24"/>
          <w:shd w:val="clear" w:color="auto" w:fill="FBD4B4" w:themeFill="accent6" w:themeFillTint="66"/>
        </w:rPr>
      </w:pPr>
      <w:ins w:id="28" w:author="谢衍筹" w:date="2012-05-31T11:42:00Z">
        <w:r w:rsidRPr="00171344">
          <w:rPr>
            <w:rFonts w:ascii="仿宋" w:eastAsia="仿宋" w:hAnsi="仿宋" w:cs="Times New Roman" w:hint="eastAsia"/>
            <w:sz w:val="24"/>
            <w:szCs w:val="24"/>
            <w:shd w:val="clear" w:color="auto" w:fill="FBD4B4" w:themeFill="accent6" w:themeFillTint="66"/>
          </w:rPr>
          <w:t>尊敬的[CUST_NAME]先生（女士），您持有的股份"000**兴发铝业"将召开股东大会，会议日期***，如您</w:t>
        </w:r>
        <w:proofErr w:type="gramStart"/>
        <w:r w:rsidRPr="00171344">
          <w:rPr>
            <w:rFonts w:ascii="仿宋" w:eastAsia="仿宋" w:hAnsi="仿宋" w:cs="Times New Roman" w:hint="eastAsia"/>
            <w:sz w:val="24"/>
            <w:szCs w:val="24"/>
            <w:shd w:val="clear" w:color="auto" w:fill="FBD4B4" w:themeFill="accent6" w:themeFillTint="66"/>
          </w:rPr>
          <w:t>需参与</w:t>
        </w:r>
        <w:proofErr w:type="gramEnd"/>
        <w:r w:rsidRPr="00171344">
          <w:rPr>
            <w:rFonts w:ascii="仿宋" w:eastAsia="仿宋" w:hAnsi="仿宋" w:cs="Times New Roman" w:hint="eastAsia"/>
            <w:sz w:val="24"/>
            <w:szCs w:val="24"/>
            <w:shd w:val="clear" w:color="auto" w:fill="FBD4B4" w:themeFill="accent6" w:themeFillTint="66"/>
          </w:rPr>
          <w:t>投票或参加股东大会，请通过网上营业厅(https://trade.guosen.com.hk/webcenter/main/hkindex.jsp)了解会议具体信息，并于×××日前提交投票指示。 如有疑问，请于交易时间致电：00852-28998303  4007795536  国信证券（香港）经纪有限公司 。</w:t>
        </w:r>
      </w:ins>
      <w:del w:id="29" w:author="谢衍筹" w:date="2012-05-31T11:42:00Z">
        <w:r w:rsidR="004322F4" w:rsidRPr="004322F4" w:rsidDel="00171344">
          <w:rPr>
            <w:rFonts w:ascii="仿宋" w:eastAsia="仿宋" w:hAnsi="仿宋" w:cs="Times New Roman" w:hint="eastAsia"/>
            <w:sz w:val="24"/>
            <w:szCs w:val="24"/>
            <w:shd w:val="clear" w:color="auto" w:fill="FBD4B4" w:themeFill="accent6" w:themeFillTint="66"/>
          </w:rPr>
          <w:delText>您所持有的股票（代码）将于××日召开股东大会，您将有权参加本次股东大会并对相关议案行使投票权。请于××日××点前登录国信香港网上营业厅（公司行动专栏）发出投票指示。敬请留意。</w:delText>
        </w:r>
      </w:del>
    </w:p>
    <w:p w:rsidR="004322F4" w:rsidRPr="004322F4" w:rsidDel="00171344" w:rsidRDefault="004322F4" w:rsidP="004322F4">
      <w:pPr>
        <w:spacing w:line="360" w:lineRule="auto"/>
        <w:ind w:leftChars="400" w:left="840"/>
        <w:rPr>
          <w:del w:id="30" w:author="谢衍筹" w:date="2012-05-31T11:42:00Z"/>
          <w:rFonts w:ascii="仿宋" w:eastAsia="仿宋" w:hAnsi="仿宋" w:cs="Times New Roman"/>
          <w:sz w:val="24"/>
          <w:szCs w:val="24"/>
          <w:shd w:val="clear" w:color="auto" w:fill="FBD4B4" w:themeFill="accent6" w:themeFillTint="66"/>
        </w:rPr>
      </w:pPr>
      <w:del w:id="31" w:author="谢衍筹" w:date="2012-05-31T11:42:00Z">
        <w:r w:rsidRPr="004322F4" w:rsidDel="00171344">
          <w:rPr>
            <w:rFonts w:ascii="仿宋" w:eastAsia="仿宋" w:hAnsi="仿宋" w:cs="Times New Roman" w:hint="eastAsia"/>
            <w:sz w:val="24"/>
            <w:szCs w:val="24"/>
            <w:shd w:val="clear" w:color="auto" w:fill="FBD4B4" w:themeFill="accent6" w:themeFillTint="66"/>
          </w:rPr>
          <w:delText>祝投资顺心，万事如意！</w:delText>
        </w:r>
      </w:del>
    </w:p>
    <w:p w:rsidR="004322F4" w:rsidRDefault="004322F4" w:rsidP="004322F4">
      <w:pPr>
        <w:spacing w:line="360" w:lineRule="auto"/>
        <w:ind w:leftChars="400" w:left="840"/>
        <w:rPr>
          <w:rFonts w:asciiTheme="minorEastAsia" w:hAnsiTheme="minorEastAsia"/>
        </w:rPr>
      </w:pPr>
      <w:del w:id="32" w:author="谢衍筹" w:date="2012-05-31T11:42:00Z">
        <w:r w:rsidRPr="004322F4" w:rsidDel="00171344">
          <w:rPr>
            <w:rFonts w:asciiTheme="minorEastAsia" w:hAnsiTheme="minorEastAsia" w:hint="eastAsia"/>
            <w:shd w:val="clear" w:color="auto" w:fill="FBD4B4" w:themeFill="accent6" w:themeFillTint="66"/>
          </w:rPr>
          <w:delText>客户服务热线: 00852-28998303   40077-95536</w:delText>
        </w:r>
        <w:r w:rsidRPr="004322F4" w:rsidDel="00171344">
          <w:rPr>
            <w:rFonts w:asciiTheme="minorEastAsia" w:hAnsiTheme="minorEastAsia" w:hint="eastAsia"/>
            <w:shd w:val="clear" w:color="auto" w:fill="FBD4B4" w:themeFill="accent6" w:themeFillTint="66"/>
          </w:rPr>
          <w:cr/>
          <w:delText>星期一至星期五9:00 - 17:30（交易日）</w:delText>
        </w:r>
      </w:del>
    </w:p>
    <w:p w:rsidR="00200302" w:rsidRDefault="00200302" w:rsidP="00200302">
      <w:pPr>
        <w:pStyle w:val="a7"/>
        <w:numPr>
          <w:ilvl w:val="0"/>
          <w:numId w:val="27"/>
        </w:numPr>
        <w:spacing w:line="360" w:lineRule="auto"/>
        <w:ind w:firstLineChars="0"/>
        <w:rPr>
          <w:ins w:id="33" w:author="谢衍筹" w:date="2012-06-28T09:36:00Z"/>
          <w:rFonts w:asciiTheme="minorEastAsia" w:hAnsiTheme="minorEastAsia"/>
        </w:rPr>
      </w:pPr>
      <w:ins w:id="34" w:author="谢衍筹" w:date="2012-06-28T09:36:00Z">
        <w:r>
          <w:rPr>
            <w:rFonts w:asciiTheme="minorEastAsia" w:hAnsiTheme="minorEastAsia" w:hint="eastAsia"/>
          </w:rPr>
          <w:t>发送客户邮件时，如果该资金账户属于需要代理行权的客户，系统同时</w:t>
        </w:r>
        <w:proofErr w:type="gramStart"/>
        <w:r>
          <w:rPr>
            <w:rFonts w:asciiTheme="minorEastAsia" w:hAnsiTheme="minorEastAsia" w:hint="eastAsia"/>
          </w:rPr>
          <w:t>按供权</w:t>
        </w:r>
        <w:proofErr w:type="gramEnd"/>
        <w:r>
          <w:rPr>
            <w:rFonts w:asciiTheme="minorEastAsia" w:hAnsiTheme="minorEastAsia" w:hint="eastAsia"/>
          </w:rPr>
          <w:t>行权模板填写好相关信息后，以附件形式发给客户；（模板由运营中心提供后补入）</w:t>
        </w:r>
      </w:ins>
    </w:p>
    <w:p w:rsidR="004322F4" w:rsidRDefault="004322F4" w:rsidP="008326FD">
      <w:pPr>
        <w:pStyle w:val="a7"/>
        <w:numPr>
          <w:ilvl w:val="0"/>
          <w:numId w:val="27"/>
        </w:numPr>
        <w:spacing w:line="360" w:lineRule="auto"/>
        <w:ind w:firstLineChars="0"/>
        <w:rPr>
          <w:rFonts w:asciiTheme="minorEastAsia" w:hAnsiTheme="minorEastAsia"/>
        </w:rPr>
      </w:pPr>
      <w:r>
        <w:rPr>
          <w:rFonts w:asciiTheme="minorEastAsia" w:hAnsiTheme="minorEastAsia" w:hint="eastAsia"/>
        </w:rPr>
        <w:t>复核后，系统向客工部发部电</w:t>
      </w:r>
      <w:proofErr w:type="gramStart"/>
      <w:r>
        <w:rPr>
          <w:rFonts w:asciiTheme="minorEastAsia" w:hAnsiTheme="minorEastAsia" w:hint="eastAsia"/>
        </w:rPr>
        <w:t>邮通知</w:t>
      </w:r>
      <w:proofErr w:type="gramEnd"/>
      <w:r>
        <w:rPr>
          <w:rFonts w:asciiTheme="minorEastAsia" w:hAnsiTheme="minorEastAsia" w:hint="eastAsia"/>
        </w:rPr>
        <w:t>股东投票事件；</w:t>
      </w:r>
    </w:p>
    <w:p w:rsidR="004322F4" w:rsidRPr="00403B00" w:rsidRDefault="004322F4" w:rsidP="008326FD">
      <w:pPr>
        <w:pStyle w:val="a7"/>
        <w:numPr>
          <w:ilvl w:val="1"/>
          <w:numId w:val="27"/>
        </w:numPr>
        <w:spacing w:line="360" w:lineRule="auto"/>
        <w:ind w:firstLineChars="0"/>
        <w:rPr>
          <w:rFonts w:asciiTheme="minorEastAsia" w:hAnsiTheme="minorEastAsia"/>
        </w:rPr>
      </w:pPr>
      <w:r>
        <w:rPr>
          <w:rFonts w:asciiTheme="minorEastAsia" w:hAnsiTheme="minorEastAsia" w:hint="eastAsia"/>
        </w:rPr>
        <w:t>电邮内容：证券代码、证券名称、事件（股票投票通知）、股权登记日、投票起始日、投票内部截止日、投票截止日、投票决议数量、股东大会日期、会议地址、投票决议网址；</w:t>
      </w:r>
    </w:p>
    <w:p w:rsidR="001C7112" w:rsidRPr="00695BB8" w:rsidRDefault="001C7112" w:rsidP="008326FD">
      <w:pPr>
        <w:pStyle w:val="a7"/>
        <w:numPr>
          <w:ilvl w:val="0"/>
          <w:numId w:val="27"/>
        </w:numPr>
        <w:spacing w:line="360" w:lineRule="auto"/>
        <w:ind w:firstLineChars="0"/>
        <w:rPr>
          <w:rFonts w:asciiTheme="minorEastAsia" w:hAnsiTheme="minorEastAsia"/>
        </w:rPr>
      </w:pPr>
      <w:r>
        <w:rPr>
          <w:rFonts w:hint="eastAsia"/>
        </w:rPr>
        <w:t>记录复核日志，日志内容包括：行动事件、复核日期、时间、复核人员；</w:t>
      </w:r>
    </w:p>
    <w:p w:rsidR="00DE6948" w:rsidRDefault="00DE6948" w:rsidP="00DE6948">
      <w:pPr>
        <w:pStyle w:val="3"/>
        <w:ind w:leftChars="100" w:left="210"/>
      </w:pPr>
      <w:bookmarkStart w:id="35" w:name="_Toc326326532"/>
      <w:r>
        <w:rPr>
          <w:rFonts w:hint="eastAsia"/>
        </w:rPr>
        <w:t>F1.3</w:t>
      </w:r>
      <w:r>
        <w:rPr>
          <w:rFonts w:hint="eastAsia"/>
        </w:rPr>
        <w:t>交易买入通知</w:t>
      </w:r>
      <w:bookmarkEnd w:id="35"/>
      <w:ins w:id="36" w:author="谢衍筹" w:date="2012-06-28T10:15:00Z">
        <w:r w:rsidR="00CC0D64">
          <w:rPr>
            <w:rFonts w:hint="eastAsia"/>
          </w:rPr>
          <w:t xml:space="preserve"> </w:t>
        </w:r>
      </w:ins>
    </w:p>
    <w:p w:rsidR="00DE6948" w:rsidRDefault="00DE6948" w:rsidP="008326FD">
      <w:pPr>
        <w:pStyle w:val="4"/>
        <w:numPr>
          <w:ilvl w:val="0"/>
          <w:numId w:val="71"/>
        </w:numPr>
      </w:pPr>
      <w:r>
        <w:rPr>
          <w:rFonts w:hint="eastAsia"/>
        </w:rPr>
        <w:t>业务描述</w:t>
      </w:r>
    </w:p>
    <w:p w:rsidR="00DE6948" w:rsidRDefault="00DE6948" w:rsidP="00DE6948">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在证券公司向客户发布了投票通知后，在发布时该客户没有持股，并且在股权登记日前两天之前买入的股票，证券公司需要通知该客户，该股票有股东投票行动；</w:t>
      </w:r>
    </w:p>
    <w:p w:rsidR="00DE6948" w:rsidRDefault="00DE6948" w:rsidP="00DE6948">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系统采用在晚上8：00后，自动通过短信与邮件通知客户；</w:t>
      </w:r>
    </w:p>
    <w:p w:rsidR="00DE6948" w:rsidRDefault="00DE6948" w:rsidP="008326FD">
      <w:pPr>
        <w:pStyle w:val="4"/>
        <w:numPr>
          <w:ilvl w:val="0"/>
          <w:numId w:val="71"/>
        </w:numPr>
      </w:pPr>
      <w:r>
        <w:rPr>
          <w:rFonts w:hint="eastAsia"/>
        </w:rPr>
        <w:t>业务功能</w:t>
      </w:r>
    </w:p>
    <w:p w:rsidR="00BD7086" w:rsidRPr="00BD7086" w:rsidRDefault="00DE6948" w:rsidP="008326FD">
      <w:pPr>
        <w:pStyle w:val="a7"/>
        <w:numPr>
          <w:ilvl w:val="0"/>
          <w:numId w:val="72"/>
        </w:numPr>
        <w:spacing w:line="360" w:lineRule="auto"/>
        <w:ind w:firstLineChars="0"/>
        <w:rPr>
          <w:rFonts w:asciiTheme="minorEastAsia" w:hAnsiTheme="minorEastAsia"/>
        </w:rPr>
      </w:pPr>
      <w:r>
        <w:rPr>
          <w:rFonts w:hint="eastAsia"/>
          <w:lang w:val="en-AU"/>
        </w:rPr>
        <w:t>系统</w:t>
      </w:r>
      <w:r w:rsidR="00BD7086">
        <w:rPr>
          <w:rFonts w:hint="eastAsia"/>
          <w:lang w:val="en-AU"/>
        </w:rPr>
        <w:t>在晚上</w:t>
      </w:r>
      <w:r w:rsidR="00BD7086">
        <w:rPr>
          <w:rFonts w:hint="eastAsia"/>
          <w:lang w:val="en-AU"/>
        </w:rPr>
        <w:t>8</w:t>
      </w:r>
      <w:r w:rsidR="00BD7086">
        <w:rPr>
          <w:rFonts w:hint="eastAsia"/>
          <w:lang w:val="en-AU"/>
        </w:rPr>
        <w:t>点自动处理该支股票的买入；</w:t>
      </w:r>
    </w:p>
    <w:p w:rsidR="00BD7086" w:rsidRPr="00BD7086" w:rsidRDefault="00BD7086" w:rsidP="008326FD">
      <w:pPr>
        <w:pStyle w:val="a7"/>
        <w:numPr>
          <w:ilvl w:val="1"/>
          <w:numId w:val="72"/>
        </w:numPr>
        <w:spacing w:line="360" w:lineRule="auto"/>
        <w:ind w:firstLineChars="0"/>
        <w:rPr>
          <w:rFonts w:asciiTheme="minorEastAsia" w:hAnsiTheme="minorEastAsia"/>
        </w:rPr>
      </w:pPr>
      <w:r>
        <w:rPr>
          <w:rFonts w:hint="eastAsia"/>
          <w:lang w:val="en-AU"/>
        </w:rPr>
        <w:t>当天的日期是在该支股票的发布日期之后，即</w:t>
      </w:r>
      <w:proofErr w:type="gramStart"/>
      <w:r>
        <w:rPr>
          <w:rFonts w:hint="eastAsia"/>
          <w:lang w:val="en-AU"/>
        </w:rPr>
        <w:t>发送日</w:t>
      </w:r>
      <w:proofErr w:type="gramEnd"/>
      <w:r>
        <w:rPr>
          <w:rFonts w:hint="eastAsia"/>
          <w:lang w:val="en-AU"/>
        </w:rPr>
        <w:t>为当天，但当天的交易尚</w:t>
      </w:r>
      <w:r>
        <w:rPr>
          <w:rFonts w:hint="eastAsia"/>
          <w:lang w:val="en-AU"/>
        </w:rPr>
        <w:lastRenderedPageBreak/>
        <w:t>未结束，所以发送时没有计当天的交易，而在当天晚上</w:t>
      </w:r>
      <w:r>
        <w:rPr>
          <w:rFonts w:hint="eastAsia"/>
          <w:lang w:val="en-AU"/>
        </w:rPr>
        <w:t>8</w:t>
      </w:r>
      <w:r>
        <w:rPr>
          <w:rFonts w:hint="eastAsia"/>
          <w:lang w:val="en-AU"/>
        </w:rPr>
        <w:t>：</w:t>
      </w:r>
      <w:r>
        <w:rPr>
          <w:rFonts w:hint="eastAsia"/>
          <w:lang w:val="en-AU"/>
        </w:rPr>
        <w:t>00</w:t>
      </w:r>
      <w:r>
        <w:rPr>
          <w:rFonts w:hint="eastAsia"/>
          <w:lang w:val="en-AU"/>
        </w:rPr>
        <w:t>时完成当天交易的处理。</w:t>
      </w:r>
    </w:p>
    <w:p w:rsidR="00BD7086" w:rsidRPr="00BD7086" w:rsidRDefault="00BD7086" w:rsidP="008326FD">
      <w:pPr>
        <w:pStyle w:val="a7"/>
        <w:numPr>
          <w:ilvl w:val="1"/>
          <w:numId w:val="72"/>
        </w:numPr>
        <w:spacing w:line="360" w:lineRule="auto"/>
        <w:ind w:firstLineChars="0"/>
        <w:rPr>
          <w:rFonts w:asciiTheme="minorEastAsia" w:hAnsiTheme="minorEastAsia"/>
        </w:rPr>
      </w:pPr>
      <w:r>
        <w:rPr>
          <w:rFonts w:hint="eastAsia"/>
        </w:rPr>
        <w:t>当天的日期是在该支股票的股权登记日的前两天，即股权登记日为</w:t>
      </w:r>
      <w:r>
        <w:rPr>
          <w:rFonts w:hint="eastAsia"/>
        </w:rPr>
        <w:t>T,</w:t>
      </w:r>
      <w:r>
        <w:rPr>
          <w:rFonts w:hint="eastAsia"/>
        </w:rPr>
        <w:t>当前日期应</w:t>
      </w:r>
      <w:r>
        <w:rPr>
          <w:rFonts w:hint="eastAsia"/>
        </w:rPr>
        <w:t>&lt;=T-2</w:t>
      </w:r>
      <w:r>
        <w:rPr>
          <w:rFonts w:hint="eastAsia"/>
          <w:lang w:val="en-AU"/>
        </w:rPr>
        <w:t>；</w:t>
      </w:r>
      <w:r>
        <w:rPr>
          <w:rFonts w:hint="eastAsia"/>
          <w:lang w:val="en-AU"/>
        </w:rPr>
        <w:t>(</w:t>
      </w:r>
      <w:r>
        <w:rPr>
          <w:rFonts w:hint="eastAsia"/>
          <w:lang w:val="en-AU"/>
        </w:rPr>
        <w:t>不在这个范围内的日期不需要处理</w:t>
      </w:r>
      <w:r>
        <w:rPr>
          <w:rFonts w:hint="eastAsia"/>
          <w:lang w:val="en-AU"/>
        </w:rPr>
        <w:t>)</w:t>
      </w:r>
    </w:p>
    <w:p w:rsidR="00BD7086" w:rsidRPr="00F12F48" w:rsidRDefault="00BD7086" w:rsidP="008326FD">
      <w:pPr>
        <w:pStyle w:val="a7"/>
        <w:numPr>
          <w:ilvl w:val="1"/>
          <w:numId w:val="72"/>
        </w:numPr>
        <w:spacing w:line="360" w:lineRule="auto"/>
        <w:ind w:firstLineChars="0"/>
        <w:rPr>
          <w:rFonts w:asciiTheme="minorEastAsia" w:hAnsiTheme="minorEastAsia"/>
        </w:rPr>
      </w:pPr>
      <w:r>
        <w:rPr>
          <w:rFonts w:hint="eastAsia"/>
          <w:lang w:val="en-AU"/>
        </w:rPr>
        <w:t>对</w:t>
      </w:r>
      <w:proofErr w:type="gramStart"/>
      <w:r>
        <w:rPr>
          <w:rFonts w:hint="eastAsia"/>
          <w:lang w:val="en-AU"/>
        </w:rPr>
        <w:t>买满足</w:t>
      </w:r>
      <w:proofErr w:type="gramEnd"/>
      <w:r>
        <w:rPr>
          <w:rFonts w:hint="eastAsia"/>
          <w:lang w:val="en-AU"/>
        </w:rPr>
        <w:t>以上两个日期与证券条件的</w:t>
      </w:r>
      <w:r w:rsidR="00F12F48" w:rsidRPr="00F12F48">
        <w:rPr>
          <w:rFonts w:hint="eastAsia"/>
          <w:b/>
          <w:lang w:val="en-AU"/>
        </w:rPr>
        <w:t>净</w:t>
      </w:r>
      <w:r w:rsidRPr="00BD7086">
        <w:rPr>
          <w:rFonts w:hint="eastAsia"/>
          <w:b/>
          <w:lang w:val="en-AU"/>
        </w:rPr>
        <w:t>买入交易</w:t>
      </w:r>
      <w:r>
        <w:rPr>
          <w:rFonts w:hint="eastAsia"/>
          <w:lang w:val="en-AU"/>
        </w:rPr>
        <w:t>的客户，如果在该股发布信息客户列表找不到该</w:t>
      </w:r>
      <w:r w:rsidR="00F12F48">
        <w:rPr>
          <w:rFonts w:hint="eastAsia"/>
          <w:lang w:val="en-AU"/>
        </w:rPr>
        <w:t>净</w:t>
      </w:r>
      <w:r>
        <w:rPr>
          <w:rFonts w:hint="eastAsia"/>
          <w:lang w:val="en-AU"/>
        </w:rPr>
        <w:t>买入的账户，则</w:t>
      </w:r>
      <w:proofErr w:type="gramStart"/>
      <w:r>
        <w:rPr>
          <w:rFonts w:hint="eastAsia"/>
          <w:lang w:val="en-AU"/>
        </w:rPr>
        <w:t>把</w:t>
      </w:r>
      <w:r w:rsidR="00F12F48">
        <w:rPr>
          <w:rFonts w:hint="eastAsia"/>
          <w:lang w:val="en-AU"/>
        </w:rPr>
        <w:t>此净</w:t>
      </w:r>
      <w:r>
        <w:rPr>
          <w:rFonts w:hint="eastAsia"/>
          <w:lang w:val="en-AU"/>
        </w:rPr>
        <w:t>买入</w:t>
      </w:r>
      <w:proofErr w:type="gramEnd"/>
      <w:r>
        <w:rPr>
          <w:rFonts w:hint="eastAsia"/>
          <w:lang w:val="en-AU"/>
        </w:rPr>
        <w:t>交易账户加入此列表，此客户为</w:t>
      </w:r>
      <w:proofErr w:type="gramStart"/>
      <w:r>
        <w:rPr>
          <w:rFonts w:hint="eastAsia"/>
          <w:lang w:val="en-AU"/>
        </w:rPr>
        <w:t>当日应</w:t>
      </w:r>
      <w:proofErr w:type="gramEnd"/>
      <w:r>
        <w:rPr>
          <w:rFonts w:hint="eastAsia"/>
          <w:lang w:val="en-AU"/>
        </w:rPr>
        <w:t>发布信息的客户；</w:t>
      </w:r>
    </w:p>
    <w:p w:rsidR="00F12F48" w:rsidRDefault="00F12F48" w:rsidP="008326FD">
      <w:pPr>
        <w:pStyle w:val="a7"/>
        <w:numPr>
          <w:ilvl w:val="2"/>
          <w:numId w:val="72"/>
        </w:numPr>
        <w:spacing w:line="360" w:lineRule="auto"/>
        <w:ind w:firstLineChars="0"/>
        <w:rPr>
          <w:rFonts w:asciiTheme="minorEastAsia" w:hAnsiTheme="minorEastAsia"/>
        </w:rPr>
      </w:pPr>
      <w:r>
        <w:rPr>
          <w:rFonts w:asciiTheme="minorEastAsia" w:hAnsiTheme="minorEastAsia" w:hint="eastAsia"/>
        </w:rPr>
        <w:t>资金账户；</w:t>
      </w:r>
    </w:p>
    <w:p w:rsidR="00F12F48" w:rsidRDefault="00F12F48" w:rsidP="008326FD">
      <w:pPr>
        <w:pStyle w:val="a7"/>
        <w:numPr>
          <w:ilvl w:val="2"/>
          <w:numId w:val="72"/>
        </w:numPr>
        <w:spacing w:line="360" w:lineRule="auto"/>
        <w:ind w:firstLineChars="0"/>
        <w:rPr>
          <w:rFonts w:asciiTheme="minorEastAsia" w:hAnsiTheme="minorEastAsia"/>
        </w:rPr>
      </w:pPr>
      <w:r>
        <w:rPr>
          <w:rFonts w:asciiTheme="minorEastAsia" w:hAnsiTheme="minorEastAsia" w:hint="eastAsia"/>
        </w:rPr>
        <w:t>股票；</w:t>
      </w:r>
    </w:p>
    <w:p w:rsidR="00F12F48" w:rsidRDefault="00F12F48" w:rsidP="008326FD">
      <w:pPr>
        <w:pStyle w:val="a7"/>
        <w:numPr>
          <w:ilvl w:val="2"/>
          <w:numId w:val="72"/>
        </w:numPr>
        <w:spacing w:line="360" w:lineRule="auto"/>
        <w:ind w:firstLineChars="0"/>
        <w:rPr>
          <w:rFonts w:asciiTheme="minorEastAsia" w:hAnsiTheme="minorEastAsia"/>
        </w:rPr>
      </w:pPr>
      <w:r>
        <w:rPr>
          <w:rFonts w:asciiTheme="minorEastAsia" w:hAnsiTheme="minorEastAsia" w:hint="eastAsia"/>
        </w:rPr>
        <w:t>处理日期(当前)；</w:t>
      </w:r>
    </w:p>
    <w:p w:rsidR="00F12F48" w:rsidRDefault="00F12F48" w:rsidP="008326FD">
      <w:pPr>
        <w:pStyle w:val="a7"/>
        <w:numPr>
          <w:ilvl w:val="2"/>
          <w:numId w:val="72"/>
        </w:numPr>
        <w:spacing w:line="360" w:lineRule="auto"/>
        <w:ind w:firstLineChars="0"/>
        <w:rPr>
          <w:rFonts w:asciiTheme="minorEastAsia" w:hAnsiTheme="minorEastAsia"/>
        </w:rPr>
      </w:pPr>
      <w:r>
        <w:rPr>
          <w:rFonts w:asciiTheme="minorEastAsia" w:hAnsiTheme="minorEastAsia" w:hint="eastAsia"/>
        </w:rPr>
        <w:t>交易日期（实际交易日期）；</w:t>
      </w:r>
    </w:p>
    <w:p w:rsidR="00F12F48" w:rsidRDefault="00F12F48" w:rsidP="008326FD">
      <w:pPr>
        <w:pStyle w:val="a7"/>
        <w:numPr>
          <w:ilvl w:val="2"/>
          <w:numId w:val="72"/>
        </w:numPr>
        <w:spacing w:line="360" w:lineRule="auto"/>
        <w:ind w:firstLineChars="0"/>
        <w:rPr>
          <w:rFonts w:asciiTheme="minorEastAsia" w:hAnsiTheme="minorEastAsia"/>
        </w:rPr>
      </w:pPr>
      <w:r>
        <w:rPr>
          <w:rFonts w:asciiTheme="minorEastAsia" w:hAnsiTheme="minorEastAsia" w:hint="eastAsia"/>
        </w:rPr>
        <w:t>持股数量；（净买入数量）</w:t>
      </w:r>
    </w:p>
    <w:p w:rsidR="00F12F48" w:rsidRDefault="00F12F48" w:rsidP="008326FD">
      <w:pPr>
        <w:pStyle w:val="a7"/>
        <w:numPr>
          <w:ilvl w:val="2"/>
          <w:numId w:val="72"/>
        </w:numPr>
        <w:spacing w:line="360" w:lineRule="auto"/>
        <w:ind w:firstLineChars="0"/>
        <w:rPr>
          <w:rFonts w:asciiTheme="minorEastAsia" w:hAnsiTheme="minorEastAsia"/>
        </w:rPr>
      </w:pPr>
      <w:r>
        <w:rPr>
          <w:rFonts w:asciiTheme="minorEastAsia" w:hAnsiTheme="minorEastAsia" w:hint="eastAsia"/>
        </w:rPr>
        <w:t>发送情况；（已发送、未发送，当晚8点发送）</w:t>
      </w:r>
    </w:p>
    <w:p w:rsidR="00200302" w:rsidRDefault="00200302" w:rsidP="00200302">
      <w:pPr>
        <w:pStyle w:val="a7"/>
        <w:numPr>
          <w:ilvl w:val="0"/>
          <w:numId w:val="72"/>
        </w:numPr>
        <w:spacing w:line="360" w:lineRule="auto"/>
        <w:ind w:firstLineChars="0"/>
        <w:rPr>
          <w:ins w:id="37" w:author="谢衍筹" w:date="2012-06-28T09:36:00Z"/>
          <w:rFonts w:asciiTheme="minorEastAsia" w:hAnsiTheme="minorEastAsia"/>
        </w:rPr>
      </w:pPr>
      <w:ins w:id="38" w:author="谢衍筹" w:date="2012-06-28T09:36:00Z">
        <w:r>
          <w:rPr>
            <w:rFonts w:asciiTheme="minorEastAsia" w:hAnsiTheme="minorEastAsia" w:hint="eastAsia"/>
          </w:rPr>
          <w:t>发送客户邮件时，如果该资金账户属于需要代理行权的客户，系统同时</w:t>
        </w:r>
        <w:proofErr w:type="gramStart"/>
        <w:r>
          <w:rPr>
            <w:rFonts w:asciiTheme="minorEastAsia" w:hAnsiTheme="minorEastAsia" w:hint="eastAsia"/>
          </w:rPr>
          <w:t>按供权</w:t>
        </w:r>
        <w:proofErr w:type="gramEnd"/>
        <w:r>
          <w:rPr>
            <w:rFonts w:asciiTheme="minorEastAsia" w:hAnsiTheme="minorEastAsia" w:hint="eastAsia"/>
          </w:rPr>
          <w:t>行权模板填写好相关信息后，以附件形式发给客户；（模板由运营中心提供后补入）</w:t>
        </w:r>
      </w:ins>
    </w:p>
    <w:p w:rsidR="00200302" w:rsidRPr="008E4144" w:rsidRDefault="00200302" w:rsidP="00200302">
      <w:pPr>
        <w:pStyle w:val="a7"/>
        <w:numPr>
          <w:ilvl w:val="1"/>
          <w:numId w:val="72"/>
        </w:numPr>
        <w:spacing w:line="360" w:lineRule="auto"/>
        <w:ind w:firstLineChars="0"/>
        <w:rPr>
          <w:ins w:id="39" w:author="谢衍筹" w:date="2012-06-28T09:36:00Z"/>
          <w:rFonts w:asciiTheme="minorEastAsia" w:hAnsiTheme="minorEastAsia"/>
        </w:rPr>
      </w:pPr>
      <w:ins w:id="40" w:author="谢衍筹" w:date="2012-06-28T09:36:00Z">
        <w:r>
          <w:rPr>
            <w:rFonts w:asciiTheme="minorEastAsia" w:hAnsiTheme="minorEastAsia" w:hint="eastAsia"/>
          </w:rPr>
          <w:t>系统需检查，如果客户已发送过附件，后续的通知中，不需要再发纸质附件；</w:t>
        </w:r>
      </w:ins>
    </w:p>
    <w:p w:rsidR="00F12F48" w:rsidRPr="00F12F48" w:rsidRDefault="00F12F48" w:rsidP="008326FD">
      <w:pPr>
        <w:pStyle w:val="a7"/>
        <w:numPr>
          <w:ilvl w:val="0"/>
          <w:numId w:val="72"/>
        </w:numPr>
        <w:spacing w:line="360" w:lineRule="auto"/>
        <w:ind w:firstLineChars="0"/>
        <w:rPr>
          <w:rFonts w:asciiTheme="minorEastAsia" w:hAnsiTheme="minorEastAsia"/>
        </w:rPr>
      </w:pPr>
      <w:r>
        <w:rPr>
          <w:rFonts w:hint="eastAsia"/>
          <w:lang w:val="en-AU"/>
        </w:rPr>
        <w:t>发送的模板；</w:t>
      </w:r>
    </w:p>
    <w:p w:rsidR="00DE6948" w:rsidRDefault="00DE6948" w:rsidP="008326FD">
      <w:pPr>
        <w:pStyle w:val="a7"/>
        <w:numPr>
          <w:ilvl w:val="1"/>
          <w:numId w:val="72"/>
        </w:numPr>
        <w:spacing w:line="360" w:lineRule="auto"/>
        <w:ind w:firstLineChars="0"/>
        <w:rPr>
          <w:rFonts w:asciiTheme="minorEastAsia" w:hAnsiTheme="minorEastAsia"/>
        </w:rPr>
      </w:pPr>
      <w:r>
        <w:rPr>
          <w:rFonts w:asciiTheme="minorEastAsia" w:hAnsiTheme="minorEastAsia" w:hint="eastAsia"/>
        </w:rPr>
        <w:t>短信模板：</w:t>
      </w:r>
      <w:ins w:id="41" w:author="谢衍筹" w:date="2012-05-31T13:59:00Z">
        <w:r w:rsidR="001D2E19">
          <w:rPr>
            <w:rFonts w:asciiTheme="minorEastAsia" w:hAnsiTheme="minorEastAsia" w:hint="eastAsia"/>
          </w:rPr>
          <w:t>（同</w:t>
        </w:r>
        <w:r w:rsidR="001D2E19">
          <w:rPr>
            <w:rFonts w:hint="eastAsia"/>
          </w:rPr>
          <w:t>F1.2</w:t>
        </w:r>
        <w:r w:rsidR="001D2E19">
          <w:rPr>
            <w:rFonts w:hint="eastAsia"/>
          </w:rPr>
          <w:t>股东投票数据复核中的模板）</w:t>
        </w:r>
      </w:ins>
    </w:p>
    <w:p w:rsidR="00DE6948" w:rsidRPr="004322F4" w:rsidDel="001D2E19" w:rsidRDefault="00DE6948" w:rsidP="00DE6948">
      <w:pPr>
        <w:pStyle w:val="a7"/>
        <w:spacing w:line="360" w:lineRule="auto"/>
        <w:ind w:leftChars="400" w:left="840" w:firstLineChars="0" w:firstLine="0"/>
        <w:rPr>
          <w:del w:id="42" w:author="谢衍筹" w:date="2012-05-31T13:59:00Z"/>
          <w:rFonts w:ascii="仿宋" w:eastAsia="仿宋" w:hAnsi="仿宋" w:cs="Times New Roman"/>
          <w:sz w:val="24"/>
          <w:szCs w:val="24"/>
          <w:shd w:val="clear" w:color="auto" w:fill="FBD4B4" w:themeFill="accent6" w:themeFillTint="66"/>
        </w:rPr>
      </w:pPr>
      <w:del w:id="43" w:author="谢衍筹" w:date="2012-05-31T13:59:00Z">
        <w:r w:rsidRPr="004322F4" w:rsidDel="001D2E19">
          <w:rPr>
            <w:rFonts w:ascii="仿宋" w:eastAsia="仿宋" w:hAnsi="仿宋" w:cs="Times New Roman" w:hint="eastAsia"/>
            <w:sz w:val="24"/>
            <w:szCs w:val="24"/>
            <w:shd w:val="clear" w:color="auto" w:fill="FBD4B4" w:themeFill="accent6" w:themeFillTint="66"/>
          </w:rPr>
          <w:delText>尊敬的客户，您所持有的股票（代码）将于××日召开股东大会，您将有权参加本次股东大会并对相关议案行使投票权。请于××日××点前登录国信香港网上营业厅（公司行动专栏）发出投票指示。敬请留意。</w:delText>
        </w:r>
      </w:del>
    </w:p>
    <w:p w:rsidR="00DE6948" w:rsidRDefault="00DE6948" w:rsidP="008326FD">
      <w:pPr>
        <w:pStyle w:val="a7"/>
        <w:numPr>
          <w:ilvl w:val="1"/>
          <w:numId w:val="72"/>
        </w:numPr>
        <w:spacing w:line="360" w:lineRule="auto"/>
        <w:ind w:firstLineChars="0"/>
        <w:rPr>
          <w:rFonts w:asciiTheme="minorEastAsia" w:hAnsiTheme="minorEastAsia"/>
        </w:rPr>
      </w:pPr>
      <w:r>
        <w:rPr>
          <w:rFonts w:asciiTheme="minorEastAsia" w:hAnsiTheme="minorEastAsia" w:hint="eastAsia"/>
        </w:rPr>
        <w:t>电邮模板：</w:t>
      </w:r>
      <w:del w:id="44" w:author="谢衍筹" w:date="2012-05-31T13:59:00Z">
        <w:r w:rsidR="00F12F48" w:rsidDel="001D2E19">
          <w:rPr>
            <w:rFonts w:asciiTheme="minorEastAsia" w:hAnsiTheme="minorEastAsia"/>
          </w:rPr>
          <w:delText xml:space="preserve"> </w:delText>
        </w:r>
      </w:del>
      <w:ins w:id="45" w:author="谢衍筹" w:date="2012-05-31T13:59:00Z">
        <w:r w:rsidR="001D2E19">
          <w:rPr>
            <w:rFonts w:asciiTheme="minorEastAsia" w:hAnsiTheme="minorEastAsia" w:hint="eastAsia"/>
          </w:rPr>
          <w:t>（同</w:t>
        </w:r>
        <w:r w:rsidR="001D2E19">
          <w:rPr>
            <w:rFonts w:hint="eastAsia"/>
          </w:rPr>
          <w:t>F1.2</w:t>
        </w:r>
        <w:r w:rsidR="001D2E19">
          <w:rPr>
            <w:rFonts w:hint="eastAsia"/>
          </w:rPr>
          <w:t>股东投票数据复核中的模板）</w:t>
        </w:r>
      </w:ins>
    </w:p>
    <w:p w:rsidR="00DE6948" w:rsidRPr="004322F4" w:rsidDel="001D2E19" w:rsidRDefault="00DE6948" w:rsidP="00DE6948">
      <w:pPr>
        <w:pStyle w:val="a7"/>
        <w:spacing w:line="360" w:lineRule="auto"/>
        <w:ind w:leftChars="400" w:left="840" w:firstLine="480"/>
        <w:rPr>
          <w:del w:id="46" w:author="谢衍筹" w:date="2012-05-31T13:59:00Z"/>
          <w:rFonts w:ascii="仿宋" w:eastAsia="仿宋" w:hAnsi="仿宋" w:cs="Times New Roman"/>
          <w:sz w:val="24"/>
          <w:szCs w:val="24"/>
          <w:shd w:val="clear" w:color="auto" w:fill="FBD4B4" w:themeFill="accent6" w:themeFillTint="66"/>
        </w:rPr>
      </w:pPr>
      <w:del w:id="47" w:author="谢衍筹" w:date="2012-05-31T13:59:00Z">
        <w:r w:rsidRPr="004322F4" w:rsidDel="001D2E19">
          <w:rPr>
            <w:rFonts w:ascii="仿宋" w:eastAsia="仿宋" w:hAnsi="仿宋" w:cs="Times New Roman" w:hint="eastAsia"/>
            <w:sz w:val="24"/>
            <w:szCs w:val="24"/>
            <w:shd w:val="clear" w:color="auto" w:fill="FBD4B4" w:themeFill="accent6" w:themeFillTint="66"/>
          </w:rPr>
          <w:delText>尊敬的客户，您好。</w:delText>
        </w:r>
      </w:del>
    </w:p>
    <w:p w:rsidR="00DE6948" w:rsidRPr="004322F4" w:rsidDel="001D2E19" w:rsidRDefault="00DE6948" w:rsidP="00DE6948">
      <w:pPr>
        <w:pStyle w:val="a7"/>
        <w:spacing w:line="360" w:lineRule="auto"/>
        <w:ind w:leftChars="400" w:left="840" w:firstLine="480"/>
        <w:rPr>
          <w:del w:id="48" w:author="谢衍筹" w:date="2012-05-31T13:59:00Z"/>
          <w:rFonts w:ascii="仿宋" w:eastAsia="仿宋" w:hAnsi="仿宋" w:cs="Times New Roman"/>
          <w:sz w:val="24"/>
          <w:szCs w:val="24"/>
          <w:shd w:val="clear" w:color="auto" w:fill="FBD4B4" w:themeFill="accent6" w:themeFillTint="66"/>
        </w:rPr>
      </w:pPr>
      <w:del w:id="49" w:author="谢衍筹" w:date="2012-05-31T13:59:00Z">
        <w:r w:rsidRPr="004322F4" w:rsidDel="001D2E19">
          <w:rPr>
            <w:rFonts w:ascii="仿宋" w:eastAsia="仿宋" w:hAnsi="仿宋" w:cs="Times New Roman" w:hint="eastAsia"/>
            <w:sz w:val="24"/>
            <w:szCs w:val="24"/>
            <w:shd w:val="clear" w:color="auto" w:fill="FBD4B4" w:themeFill="accent6" w:themeFillTint="66"/>
          </w:rPr>
          <w:delText>您所持有的股票（代码）将于××日召开股东大会，您将有权参加本次股东大会并对相关议案行使投票权。请于××日××点前登录国信香港网上营业厅（公司行动专栏）发出投票指示。敬请留意。</w:delText>
        </w:r>
      </w:del>
    </w:p>
    <w:p w:rsidR="00DE6948" w:rsidRPr="004322F4" w:rsidDel="001D2E19" w:rsidRDefault="00DE6948" w:rsidP="00DE6948">
      <w:pPr>
        <w:spacing w:line="360" w:lineRule="auto"/>
        <w:ind w:leftChars="400" w:left="840"/>
        <w:rPr>
          <w:del w:id="50" w:author="谢衍筹" w:date="2012-05-31T13:59:00Z"/>
          <w:rFonts w:ascii="仿宋" w:eastAsia="仿宋" w:hAnsi="仿宋" w:cs="Times New Roman"/>
          <w:sz w:val="24"/>
          <w:szCs w:val="24"/>
          <w:shd w:val="clear" w:color="auto" w:fill="FBD4B4" w:themeFill="accent6" w:themeFillTint="66"/>
        </w:rPr>
      </w:pPr>
      <w:del w:id="51" w:author="谢衍筹" w:date="2012-05-31T13:59:00Z">
        <w:r w:rsidRPr="004322F4" w:rsidDel="001D2E19">
          <w:rPr>
            <w:rFonts w:ascii="仿宋" w:eastAsia="仿宋" w:hAnsi="仿宋" w:cs="Times New Roman" w:hint="eastAsia"/>
            <w:sz w:val="24"/>
            <w:szCs w:val="24"/>
            <w:shd w:val="clear" w:color="auto" w:fill="FBD4B4" w:themeFill="accent6" w:themeFillTint="66"/>
          </w:rPr>
          <w:delText>祝投资顺心，万事如意！</w:delText>
        </w:r>
      </w:del>
    </w:p>
    <w:p w:rsidR="00DE6948" w:rsidDel="001D2E19" w:rsidRDefault="00DE6948" w:rsidP="00DE6948">
      <w:pPr>
        <w:spacing w:line="360" w:lineRule="auto"/>
        <w:ind w:leftChars="400" w:left="840"/>
        <w:rPr>
          <w:del w:id="52" w:author="谢衍筹" w:date="2012-05-31T13:59:00Z"/>
          <w:rFonts w:asciiTheme="minorEastAsia" w:hAnsiTheme="minorEastAsia"/>
        </w:rPr>
      </w:pPr>
      <w:del w:id="53" w:author="谢衍筹" w:date="2012-05-31T13:59:00Z">
        <w:r w:rsidRPr="004322F4" w:rsidDel="001D2E19">
          <w:rPr>
            <w:rFonts w:asciiTheme="minorEastAsia" w:hAnsiTheme="minorEastAsia" w:hint="eastAsia"/>
            <w:shd w:val="clear" w:color="auto" w:fill="FBD4B4" w:themeFill="accent6" w:themeFillTint="66"/>
          </w:rPr>
          <w:delText>客户服务热线: 00852-28998303   40077-95536</w:delText>
        </w:r>
        <w:r w:rsidRPr="004322F4" w:rsidDel="001D2E19">
          <w:rPr>
            <w:rFonts w:asciiTheme="minorEastAsia" w:hAnsiTheme="minorEastAsia" w:hint="eastAsia"/>
            <w:shd w:val="clear" w:color="auto" w:fill="FBD4B4" w:themeFill="accent6" w:themeFillTint="66"/>
          </w:rPr>
          <w:cr/>
          <w:delText>星期一至星期五9:00 - 17:30（交易日）</w:delText>
        </w:r>
      </w:del>
    </w:p>
    <w:p w:rsidR="00DE6948" w:rsidRPr="00695BB8" w:rsidRDefault="00DE6948" w:rsidP="008326FD">
      <w:pPr>
        <w:pStyle w:val="a7"/>
        <w:numPr>
          <w:ilvl w:val="0"/>
          <w:numId w:val="72"/>
        </w:numPr>
        <w:spacing w:line="360" w:lineRule="auto"/>
        <w:ind w:firstLineChars="0"/>
        <w:rPr>
          <w:rFonts w:asciiTheme="minorEastAsia" w:hAnsiTheme="minorEastAsia"/>
        </w:rPr>
      </w:pPr>
      <w:r>
        <w:rPr>
          <w:rFonts w:hint="eastAsia"/>
        </w:rPr>
        <w:t>记录</w:t>
      </w:r>
      <w:r w:rsidR="00F12F48">
        <w:rPr>
          <w:rFonts w:hint="eastAsia"/>
        </w:rPr>
        <w:t>发送</w:t>
      </w:r>
      <w:r>
        <w:rPr>
          <w:rFonts w:hint="eastAsia"/>
        </w:rPr>
        <w:t>日志；</w:t>
      </w:r>
    </w:p>
    <w:p w:rsidR="001C7112" w:rsidRDefault="001C7112" w:rsidP="001C7112">
      <w:pPr>
        <w:pStyle w:val="3"/>
        <w:ind w:leftChars="100" w:left="210"/>
      </w:pPr>
      <w:bookmarkStart w:id="54" w:name="_Toc326326533"/>
      <w:r>
        <w:rPr>
          <w:rFonts w:hint="eastAsia"/>
        </w:rPr>
        <w:t>F1.</w:t>
      </w:r>
      <w:r w:rsidR="00DE6948">
        <w:rPr>
          <w:rFonts w:hint="eastAsia"/>
        </w:rPr>
        <w:t>4</w:t>
      </w:r>
      <w:r>
        <w:rPr>
          <w:rFonts w:hint="eastAsia"/>
        </w:rPr>
        <w:t>客户行权（网上营业厅实现）</w:t>
      </w:r>
      <w:bookmarkEnd w:id="54"/>
    </w:p>
    <w:p w:rsidR="001C7112" w:rsidRDefault="001C7112" w:rsidP="008326FD">
      <w:pPr>
        <w:pStyle w:val="4"/>
        <w:numPr>
          <w:ilvl w:val="0"/>
          <w:numId w:val="28"/>
        </w:numPr>
      </w:pPr>
      <w:r>
        <w:rPr>
          <w:rFonts w:hint="eastAsia"/>
        </w:rPr>
        <w:t>业务描述</w:t>
      </w:r>
    </w:p>
    <w:p w:rsidR="001C7112" w:rsidRDefault="001C7112" w:rsidP="001C7112">
      <w:pPr>
        <w:spacing w:line="360" w:lineRule="auto"/>
        <w:ind w:firstLineChars="200" w:firstLine="420"/>
      </w:pPr>
      <w:r>
        <w:rPr>
          <w:rFonts w:hint="eastAsia"/>
        </w:rPr>
        <w:t>股东投票开始后，客户通过网上营业厅来行使股东</w:t>
      </w:r>
      <w:r w:rsidR="000425A0">
        <w:rPr>
          <w:rFonts w:hint="eastAsia"/>
        </w:rPr>
        <w:t>权力，对每一个决议选择赞成与反对，或弃权，客户也可以不参与投票。</w:t>
      </w:r>
      <w:r>
        <w:rPr>
          <w:rFonts w:hint="eastAsia"/>
        </w:rPr>
        <w:t>系统记录每一个客户的每一个决议投赞成或反对，对弃权与不投票的决议，系统</w:t>
      </w:r>
      <w:r w:rsidR="000425A0">
        <w:rPr>
          <w:rFonts w:hint="eastAsia"/>
        </w:rPr>
        <w:t>都当作弃权处理，</w:t>
      </w:r>
      <w:r>
        <w:rPr>
          <w:rFonts w:hint="eastAsia"/>
        </w:rPr>
        <w:t>不</w:t>
      </w:r>
      <w:r w:rsidR="000425A0">
        <w:rPr>
          <w:rFonts w:hint="eastAsia"/>
        </w:rPr>
        <w:t>必上报上级托管机构</w:t>
      </w:r>
      <w:r>
        <w:rPr>
          <w:rFonts w:hint="eastAsia"/>
        </w:rPr>
        <w:t>。</w:t>
      </w:r>
    </w:p>
    <w:p w:rsidR="001C7112" w:rsidRDefault="001C7112" w:rsidP="001C7112">
      <w:pPr>
        <w:spacing w:line="360" w:lineRule="auto"/>
        <w:ind w:firstLineChars="200" w:firstLine="420"/>
      </w:pPr>
      <w:r>
        <w:rPr>
          <w:rFonts w:hint="eastAsia"/>
        </w:rPr>
        <w:t>客户在投票期间可以随时更改原来的投票决议，系</w:t>
      </w:r>
      <w:r w:rsidR="004A69D7">
        <w:rPr>
          <w:rFonts w:hint="eastAsia"/>
        </w:rPr>
        <w:t>统只记录客户最后一次的投票结果。客户也可以选择进行现场投票，或</w:t>
      </w:r>
      <w:r>
        <w:rPr>
          <w:rFonts w:hint="eastAsia"/>
        </w:rPr>
        <w:t>指派代理人前往现场投票。</w:t>
      </w:r>
    </w:p>
    <w:p w:rsidR="007847D4" w:rsidRDefault="007847D4" w:rsidP="001C7112">
      <w:pPr>
        <w:spacing w:line="360" w:lineRule="auto"/>
        <w:ind w:firstLineChars="200" w:firstLine="420"/>
      </w:pPr>
      <w:r>
        <w:rPr>
          <w:rFonts w:hint="eastAsia"/>
        </w:rPr>
        <w:lastRenderedPageBreak/>
        <w:t>投票类型分为：</w:t>
      </w:r>
    </w:p>
    <w:p w:rsidR="007847D4" w:rsidRPr="00145715" w:rsidRDefault="007847D4" w:rsidP="008326FD">
      <w:pPr>
        <w:pStyle w:val="a7"/>
        <w:numPr>
          <w:ilvl w:val="0"/>
          <w:numId w:val="51"/>
        </w:numPr>
        <w:spacing w:line="360" w:lineRule="auto"/>
        <w:ind w:firstLineChars="0"/>
        <w:rPr>
          <w:rFonts w:asciiTheme="minorEastAsia" w:hAnsiTheme="minorEastAsia"/>
        </w:rPr>
      </w:pPr>
      <w:r w:rsidRPr="00145715">
        <w:rPr>
          <w:rFonts w:asciiTheme="minorEastAsia" w:hAnsiTheme="minorEastAsia" w:hint="eastAsia"/>
        </w:rPr>
        <w:t>赞成；</w:t>
      </w:r>
    </w:p>
    <w:p w:rsidR="007847D4" w:rsidRPr="00145715" w:rsidRDefault="007847D4" w:rsidP="008326FD">
      <w:pPr>
        <w:pStyle w:val="a7"/>
        <w:numPr>
          <w:ilvl w:val="0"/>
          <w:numId w:val="51"/>
        </w:numPr>
        <w:spacing w:line="360" w:lineRule="auto"/>
        <w:ind w:firstLineChars="0"/>
        <w:rPr>
          <w:rFonts w:asciiTheme="minorEastAsia" w:hAnsiTheme="minorEastAsia"/>
        </w:rPr>
      </w:pPr>
      <w:r w:rsidRPr="00145715">
        <w:rPr>
          <w:rFonts w:asciiTheme="minorEastAsia" w:hAnsiTheme="minorEastAsia" w:hint="eastAsia"/>
        </w:rPr>
        <w:t>反对；</w:t>
      </w:r>
    </w:p>
    <w:p w:rsidR="007847D4" w:rsidRPr="00145715" w:rsidRDefault="007847D4" w:rsidP="008326FD">
      <w:pPr>
        <w:pStyle w:val="a7"/>
        <w:numPr>
          <w:ilvl w:val="0"/>
          <w:numId w:val="51"/>
        </w:numPr>
        <w:spacing w:line="360" w:lineRule="auto"/>
        <w:ind w:firstLineChars="0"/>
        <w:rPr>
          <w:rFonts w:asciiTheme="minorEastAsia" w:hAnsiTheme="minorEastAsia"/>
        </w:rPr>
      </w:pPr>
      <w:r w:rsidRPr="00145715">
        <w:rPr>
          <w:rFonts w:asciiTheme="minorEastAsia" w:hAnsiTheme="minorEastAsia" w:hint="eastAsia"/>
        </w:rPr>
        <w:t>弃权；（所有未投票的都视为弃权）</w:t>
      </w:r>
    </w:p>
    <w:p w:rsidR="007847D4" w:rsidRPr="00145715" w:rsidRDefault="007847D4" w:rsidP="008326FD">
      <w:pPr>
        <w:pStyle w:val="a7"/>
        <w:numPr>
          <w:ilvl w:val="0"/>
          <w:numId w:val="51"/>
        </w:numPr>
        <w:spacing w:line="360" w:lineRule="auto"/>
        <w:ind w:firstLineChars="0"/>
        <w:rPr>
          <w:rFonts w:asciiTheme="minorEastAsia" w:hAnsiTheme="minorEastAsia"/>
        </w:rPr>
      </w:pPr>
      <w:r w:rsidRPr="00145715">
        <w:rPr>
          <w:rFonts w:asciiTheme="minorEastAsia" w:hAnsiTheme="minorEastAsia" w:hint="eastAsia"/>
        </w:rPr>
        <w:t>现场投票；</w:t>
      </w:r>
    </w:p>
    <w:p w:rsidR="001C7112" w:rsidRDefault="001C7112" w:rsidP="001C7112">
      <w:pPr>
        <w:spacing w:line="360" w:lineRule="auto"/>
        <w:ind w:firstLineChars="200" w:firstLine="420"/>
      </w:pPr>
      <w:r>
        <w:rPr>
          <w:rFonts w:hint="eastAsia"/>
        </w:rPr>
        <w:t>系统根据客户股东投票权限列出不同的股东投票事件，即客户只有对某只证券有股东投票的权利时，才能看到系统中列出的股东投票行权事件。</w:t>
      </w:r>
    </w:p>
    <w:p w:rsidR="001C7112" w:rsidRDefault="001C7112" w:rsidP="001C7112">
      <w:pPr>
        <w:spacing w:line="360" w:lineRule="auto"/>
        <w:ind w:firstLineChars="200" w:firstLine="420"/>
      </w:pPr>
      <w:r>
        <w:rPr>
          <w:rFonts w:hint="eastAsia"/>
        </w:rPr>
        <w:t>客户登入网上营业厅后，如果该客户持有股东投票行权权利，网上营业厅弹出对话框，提醒客户。</w:t>
      </w:r>
      <w:r>
        <w:rPr>
          <w:rFonts w:hint="eastAsia"/>
        </w:rPr>
        <w:t xml:space="preserve"> </w:t>
      </w:r>
    </w:p>
    <w:p w:rsidR="001C7112" w:rsidRDefault="001C7112" w:rsidP="008326FD">
      <w:pPr>
        <w:pStyle w:val="4"/>
        <w:numPr>
          <w:ilvl w:val="0"/>
          <w:numId w:val="28"/>
        </w:numPr>
      </w:pPr>
      <w:r>
        <w:rPr>
          <w:rFonts w:hint="eastAsia"/>
        </w:rPr>
        <w:t>用户界面</w:t>
      </w:r>
    </w:p>
    <w:p w:rsidR="001C7112" w:rsidRDefault="00121BED" w:rsidP="001C7112">
      <w:r>
        <w:object w:dxaOrig="9825" w:dyaOrig="8114">
          <v:shape id="_x0000_i1029" type="#_x0000_t75" style="width:415.5pt;height:343.5pt" o:ole="">
            <v:imagedata r:id="rId17" o:title=""/>
          </v:shape>
          <o:OLEObject Type="Embed" ProgID="Visio.Drawing.11" ShapeID="_x0000_i1029" DrawAspect="Content" ObjectID="_1402388468" r:id="rId18"/>
        </w:object>
      </w:r>
    </w:p>
    <w:p w:rsidR="001C7112" w:rsidRDefault="001C7112" w:rsidP="001C7112"/>
    <w:p w:rsidR="001C7112" w:rsidRPr="00C55DC3" w:rsidRDefault="001C7112" w:rsidP="001C7112">
      <w:r w:rsidRPr="00C55DC3">
        <w:rPr>
          <w:rFonts w:hint="eastAsia"/>
        </w:rPr>
        <w:t>界面说明</w:t>
      </w:r>
    </w:p>
    <w:p w:rsidR="001C7112" w:rsidRDefault="001C7112" w:rsidP="008326FD">
      <w:pPr>
        <w:pStyle w:val="a7"/>
        <w:numPr>
          <w:ilvl w:val="0"/>
          <w:numId w:val="30"/>
        </w:numPr>
        <w:spacing w:line="360" w:lineRule="auto"/>
        <w:ind w:firstLineChars="0"/>
        <w:rPr>
          <w:rFonts w:asciiTheme="minorEastAsia" w:hAnsiTheme="minorEastAsia"/>
          <w:lang w:val="en-AU"/>
        </w:rPr>
      </w:pPr>
      <w:r>
        <w:rPr>
          <w:rFonts w:asciiTheme="minorEastAsia" w:hAnsiTheme="minorEastAsia" w:hint="eastAsia"/>
          <w:lang w:val="en-AU"/>
        </w:rPr>
        <w:t>界面分四个区，第一区是当前所有公司行动事件（需要用户选择权的行动）；</w:t>
      </w:r>
    </w:p>
    <w:p w:rsidR="001C7112" w:rsidRDefault="001C7112" w:rsidP="008326FD">
      <w:pPr>
        <w:pStyle w:val="a7"/>
        <w:numPr>
          <w:ilvl w:val="0"/>
          <w:numId w:val="30"/>
        </w:numPr>
        <w:spacing w:line="360" w:lineRule="auto"/>
        <w:ind w:firstLineChars="0"/>
        <w:rPr>
          <w:rFonts w:asciiTheme="minorEastAsia" w:hAnsiTheme="minorEastAsia"/>
          <w:lang w:val="en-AU"/>
        </w:rPr>
      </w:pPr>
      <w:r>
        <w:rPr>
          <w:rFonts w:asciiTheme="minorEastAsia" w:hAnsiTheme="minorEastAsia" w:hint="eastAsia"/>
          <w:lang w:val="en-AU"/>
        </w:rPr>
        <w:lastRenderedPageBreak/>
        <w:t>第二区是</w:t>
      </w:r>
      <w:r w:rsidR="00BA5CE4">
        <w:rPr>
          <w:rFonts w:asciiTheme="minorEastAsia" w:hAnsiTheme="minorEastAsia" w:hint="eastAsia"/>
          <w:lang w:val="en-AU"/>
        </w:rPr>
        <w:t>前往大会现场投票</w:t>
      </w:r>
      <w:r>
        <w:rPr>
          <w:rFonts w:asciiTheme="minorEastAsia" w:hAnsiTheme="minorEastAsia" w:hint="eastAsia"/>
          <w:lang w:val="en-AU"/>
        </w:rPr>
        <w:t>；</w:t>
      </w:r>
    </w:p>
    <w:p w:rsidR="001C7112" w:rsidRPr="00C94289" w:rsidRDefault="001C7112" w:rsidP="008326FD">
      <w:pPr>
        <w:pStyle w:val="a7"/>
        <w:numPr>
          <w:ilvl w:val="1"/>
          <w:numId w:val="30"/>
        </w:numPr>
        <w:spacing w:line="360" w:lineRule="auto"/>
        <w:ind w:firstLineChars="0"/>
        <w:rPr>
          <w:rFonts w:asciiTheme="minorEastAsia" w:hAnsiTheme="minorEastAsia"/>
          <w:lang w:val="en-AU"/>
        </w:rPr>
      </w:pPr>
      <w:r>
        <w:rPr>
          <w:rFonts w:hint="eastAsia"/>
        </w:rPr>
        <w:t>系统默认</w:t>
      </w:r>
      <w:r w:rsidR="004A69D7">
        <w:rPr>
          <w:rFonts w:asciiTheme="minorEastAsia" w:hAnsiTheme="minorEastAsia" w:hint="eastAsia"/>
          <w:lang w:val="en-AU"/>
        </w:rPr>
        <w:t>前往大会现场投票</w:t>
      </w:r>
      <w:r>
        <w:rPr>
          <w:rFonts w:hint="eastAsia"/>
        </w:rPr>
        <w:t>为非选择状态</w:t>
      </w:r>
    </w:p>
    <w:p w:rsidR="001C7112" w:rsidRDefault="001C7112" w:rsidP="008326FD">
      <w:pPr>
        <w:pStyle w:val="a7"/>
        <w:numPr>
          <w:ilvl w:val="1"/>
          <w:numId w:val="30"/>
        </w:numPr>
        <w:spacing w:line="360" w:lineRule="auto"/>
        <w:ind w:firstLineChars="0"/>
        <w:rPr>
          <w:rFonts w:asciiTheme="minorEastAsia" w:hAnsiTheme="minorEastAsia"/>
          <w:lang w:val="en-AU"/>
        </w:rPr>
      </w:pPr>
      <w:r>
        <w:rPr>
          <w:rFonts w:asciiTheme="minorEastAsia" w:hAnsiTheme="minorEastAsia" w:hint="eastAsia"/>
          <w:lang w:val="en-AU"/>
        </w:rPr>
        <w:t>如果选择</w:t>
      </w:r>
      <w:r w:rsidR="004A69D7">
        <w:rPr>
          <w:rFonts w:asciiTheme="minorEastAsia" w:hAnsiTheme="minorEastAsia"/>
          <w:lang w:val="en-AU"/>
        </w:rPr>
        <w:t>[</w:t>
      </w:r>
      <w:r w:rsidR="004A69D7">
        <w:rPr>
          <w:rFonts w:asciiTheme="minorEastAsia" w:hAnsiTheme="minorEastAsia" w:hint="eastAsia"/>
          <w:lang w:val="en-AU"/>
        </w:rPr>
        <w:t>前往大会现场投票]</w:t>
      </w:r>
      <w:r>
        <w:rPr>
          <w:rFonts w:asciiTheme="minorEastAsia" w:hAnsiTheme="minorEastAsia" w:hint="eastAsia"/>
          <w:lang w:val="en-AU"/>
        </w:rPr>
        <w:t>；</w:t>
      </w:r>
    </w:p>
    <w:p w:rsidR="004A69D7" w:rsidRDefault="004A69D7" w:rsidP="008326FD">
      <w:pPr>
        <w:pStyle w:val="a7"/>
        <w:numPr>
          <w:ilvl w:val="2"/>
          <w:numId w:val="30"/>
        </w:numPr>
        <w:spacing w:line="360" w:lineRule="auto"/>
        <w:ind w:firstLineChars="0"/>
        <w:rPr>
          <w:rFonts w:asciiTheme="minorEastAsia" w:hAnsiTheme="minorEastAsia"/>
          <w:lang w:val="en-AU"/>
        </w:rPr>
      </w:pPr>
      <w:r>
        <w:rPr>
          <w:rFonts w:asciiTheme="minorEastAsia" w:hAnsiTheme="minorEastAsia" w:hint="eastAsia"/>
          <w:lang w:val="en-AU"/>
        </w:rPr>
        <w:t>选择了“亲自现场投票”（默认选项）；</w:t>
      </w:r>
    </w:p>
    <w:p w:rsidR="004A69D7" w:rsidRDefault="00771016" w:rsidP="008326FD">
      <w:pPr>
        <w:pStyle w:val="a7"/>
        <w:numPr>
          <w:ilvl w:val="3"/>
          <w:numId w:val="30"/>
        </w:numPr>
        <w:spacing w:line="360" w:lineRule="auto"/>
        <w:ind w:firstLineChars="0"/>
        <w:rPr>
          <w:rFonts w:asciiTheme="minorEastAsia" w:hAnsiTheme="minorEastAsia"/>
          <w:lang w:val="en-AU"/>
        </w:rPr>
      </w:pPr>
      <w:r>
        <w:rPr>
          <w:rFonts w:asciiTheme="minorEastAsia" w:hAnsiTheme="minorEastAsia" w:hint="eastAsia"/>
          <w:lang w:val="en-AU"/>
        </w:rPr>
        <w:t>系统自动填写投票人姓名、尊称(先生[默认]，女士)、证件号码；</w:t>
      </w:r>
    </w:p>
    <w:p w:rsidR="00771016" w:rsidRDefault="00771016" w:rsidP="008326FD">
      <w:pPr>
        <w:pStyle w:val="a7"/>
        <w:numPr>
          <w:ilvl w:val="3"/>
          <w:numId w:val="30"/>
        </w:numPr>
        <w:spacing w:line="360" w:lineRule="auto"/>
        <w:ind w:firstLineChars="0"/>
        <w:rPr>
          <w:rFonts w:asciiTheme="minorEastAsia" w:hAnsiTheme="minorEastAsia"/>
          <w:lang w:val="en-AU"/>
        </w:rPr>
      </w:pPr>
      <w:r>
        <w:rPr>
          <w:rFonts w:asciiTheme="minorEastAsia" w:hAnsiTheme="minorEastAsia" w:hint="eastAsia"/>
          <w:lang w:val="en-AU"/>
        </w:rPr>
        <w:t>用户可以修改或填写投票人姓名、尊称、证件号码、通讯地址（英文）；</w:t>
      </w:r>
    </w:p>
    <w:p w:rsidR="004A69D7" w:rsidRDefault="004A69D7" w:rsidP="008326FD">
      <w:pPr>
        <w:pStyle w:val="a7"/>
        <w:numPr>
          <w:ilvl w:val="2"/>
          <w:numId w:val="30"/>
        </w:numPr>
        <w:spacing w:line="360" w:lineRule="auto"/>
        <w:ind w:firstLineChars="0"/>
        <w:rPr>
          <w:rFonts w:asciiTheme="minorEastAsia" w:hAnsiTheme="minorEastAsia"/>
          <w:lang w:val="en-AU"/>
        </w:rPr>
      </w:pPr>
      <w:r>
        <w:rPr>
          <w:rFonts w:asciiTheme="minorEastAsia" w:hAnsiTheme="minorEastAsia" w:hint="eastAsia"/>
          <w:lang w:val="en-AU"/>
        </w:rPr>
        <w:t>选择了“委托代理人”；</w:t>
      </w:r>
    </w:p>
    <w:p w:rsidR="004A69D7" w:rsidRDefault="004A69D7" w:rsidP="008326FD">
      <w:pPr>
        <w:pStyle w:val="a7"/>
        <w:numPr>
          <w:ilvl w:val="3"/>
          <w:numId w:val="30"/>
        </w:numPr>
        <w:spacing w:line="360" w:lineRule="auto"/>
        <w:ind w:firstLineChars="0"/>
        <w:rPr>
          <w:rFonts w:asciiTheme="minorEastAsia" w:hAnsiTheme="minorEastAsia"/>
          <w:lang w:val="en-AU"/>
        </w:rPr>
      </w:pPr>
      <w:r>
        <w:rPr>
          <w:rFonts w:asciiTheme="minorEastAsia" w:hAnsiTheme="minorEastAsia" w:hint="eastAsia"/>
          <w:lang w:val="en-AU"/>
        </w:rPr>
        <w:t>，</w:t>
      </w:r>
      <w:r w:rsidR="00771016">
        <w:rPr>
          <w:rFonts w:asciiTheme="minorEastAsia" w:hAnsiTheme="minorEastAsia" w:hint="eastAsia"/>
          <w:lang w:val="en-AU"/>
        </w:rPr>
        <w:t>用户</w:t>
      </w:r>
      <w:r>
        <w:rPr>
          <w:rFonts w:asciiTheme="minorEastAsia" w:hAnsiTheme="minorEastAsia" w:hint="eastAsia"/>
          <w:lang w:val="en-AU"/>
        </w:rPr>
        <w:t>填写的内容包括：</w:t>
      </w:r>
      <w:r w:rsidR="00771016">
        <w:rPr>
          <w:rFonts w:asciiTheme="minorEastAsia" w:hAnsiTheme="minorEastAsia" w:hint="eastAsia"/>
          <w:lang w:val="en-AU"/>
        </w:rPr>
        <w:t>投票人姓名</w:t>
      </w:r>
      <w:r>
        <w:rPr>
          <w:rFonts w:asciiTheme="minorEastAsia" w:hAnsiTheme="minorEastAsia" w:hint="eastAsia"/>
          <w:lang w:val="en-AU"/>
        </w:rPr>
        <w:t>、尊称（性别）、证件号（一般是身份证）、</w:t>
      </w:r>
      <w:r w:rsidR="00771016">
        <w:rPr>
          <w:rFonts w:asciiTheme="minorEastAsia" w:hAnsiTheme="minorEastAsia" w:hint="eastAsia"/>
          <w:lang w:val="en-AU"/>
        </w:rPr>
        <w:t>通讯地</w:t>
      </w:r>
      <w:r>
        <w:rPr>
          <w:rFonts w:asciiTheme="minorEastAsia" w:hAnsiTheme="minorEastAsia" w:hint="eastAsia"/>
          <w:lang w:val="en-AU"/>
        </w:rPr>
        <w:t>（英文）</w:t>
      </w:r>
    </w:p>
    <w:p w:rsidR="00121BED" w:rsidRDefault="00121BED" w:rsidP="008326FD">
      <w:pPr>
        <w:pStyle w:val="a7"/>
        <w:numPr>
          <w:ilvl w:val="2"/>
          <w:numId w:val="30"/>
        </w:numPr>
        <w:spacing w:line="360" w:lineRule="auto"/>
        <w:ind w:firstLineChars="0"/>
        <w:rPr>
          <w:rFonts w:asciiTheme="minorEastAsia" w:hAnsiTheme="minorEastAsia"/>
          <w:lang w:val="en-AU"/>
        </w:rPr>
      </w:pPr>
      <w:r>
        <w:rPr>
          <w:rFonts w:asciiTheme="minorEastAsia" w:hAnsiTheme="minorEastAsia" w:hint="eastAsia"/>
          <w:lang w:val="en-AU"/>
        </w:rPr>
        <w:t>如该股东投票允许现场投票先投意向票，允许对投票决议内容投票；</w:t>
      </w:r>
    </w:p>
    <w:p w:rsidR="00121BED" w:rsidRPr="00121BED" w:rsidRDefault="00121BED" w:rsidP="008326FD">
      <w:pPr>
        <w:pStyle w:val="a7"/>
        <w:numPr>
          <w:ilvl w:val="2"/>
          <w:numId w:val="30"/>
        </w:numPr>
        <w:spacing w:line="360" w:lineRule="auto"/>
        <w:ind w:firstLineChars="0"/>
        <w:rPr>
          <w:rFonts w:asciiTheme="minorEastAsia" w:hAnsiTheme="minorEastAsia"/>
          <w:lang w:val="en-AU"/>
        </w:rPr>
      </w:pPr>
      <w:r w:rsidRPr="00121BED">
        <w:rPr>
          <w:rFonts w:asciiTheme="minorEastAsia" w:hAnsiTheme="minorEastAsia" w:hint="eastAsia"/>
          <w:lang w:val="en-AU"/>
        </w:rPr>
        <w:t>如该股东投票不允许现场投票人先投意向票，不允许对投票决议内容投票；</w:t>
      </w:r>
      <w:r w:rsidRPr="00121BED">
        <w:rPr>
          <w:rFonts w:asciiTheme="minorEastAsia" w:hAnsiTheme="minorEastAsia"/>
          <w:lang w:val="en-AU"/>
        </w:rPr>
        <w:t xml:space="preserve"> </w:t>
      </w:r>
    </w:p>
    <w:p w:rsidR="001C7112" w:rsidRDefault="001C7112" w:rsidP="008326FD">
      <w:pPr>
        <w:pStyle w:val="a7"/>
        <w:numPr>
          <w:ilvl w:val="1"/>
          <w:numId w:val="30"/>
        </w:numPr>
        <w:spacing w:line="360" w:lineRule="auto"/>
        <w:ind w:firstLineChars="0"/>
        <w:rPr>
          <w:rFonts w:asciiTheme="minorEastAsia" w:hAnsiTheme="minorEastAsia"/>
          <w:lang w:val="en-AU"/>
        </w:rPr>
      </w:pPr>
      <w:r w:rsidRPr="00121BED">
        <w:rPr>
          <w:rFonts w:asciiTheme="minorEastAsia" w:hAnsiTheme="minorEastAsia" w:hint="eastAsia"/>
          <w:lang w:val="en-AU"/>
        </w:rPr>
        <w:t>如果放弃</w:t>
      </w:r>
      <w:r w:rsidR="004A69D7" w:rsidRPr="00121BED">
        <w:rPr>
          <w:rFonts w:asciiTheme="minorEastAsia" w:hAnsiTheme="minorEastAsia" w:hint="eastAsia"/>
          <w:lang w:val="en-AU"/>
        </w:rPr>
        <w:t>[前往大会现场投票]</w:t>
      </w:r>
      <w:r w:rsidRPr="00121BED">
        <w:rPr>
          <w:rFonts w:asciiTheme="minorEastAsia" w:hAnsiTheme="minorEastAsia" w:hint="eastAsia"/>
          <w:lang w:val="en-AU"/>
        </w:rPr>
        <w:t>，</w:t>
      </w:r>
      <w:r w:rsidR="004A69D7" w:rsidRPr="00121BED">
        <w:rPr>
          <w:rFonts w:asciiTheme="minorEastAsia" w:hAnsiTheme="minorEastAsia" w:hint="eastAsia"/>
          <w:lang w:val="en-AU"/>
        </w:rPr>
        <w:t>[前往大会现场投票]</w:t>
      </w:r>
      <w:r w:rsidRPr="00121BED">
        <w:rPr>
          <w:rFonts w:asciiTheme="minorEastAsia" w:hAnsiTheme="minorEastAsia" w:hint="eastAsia"/>
          <w:lang w:val="en-AU"/>
        </w:rPr>
        <w:t>相关信息不可填写</w:t>
      </w:r>
      <w:r>
        <w:rPr>
          <w:rFonts w:asciiTheme="minorEastAsia" w:hAnsiTheme="minorEastAsia" w:hint="eastAsia"/>
          <w:lang w:val="en-AU"/>
        </w:rPr>
        <w:t>；</w:t>
      </w:r>
    </w:p>
    <w:p w:rsidR="001C7112" w:rsidRDefault="001C7112" w:rsidP="008326FD">
      <w:pPr>
        <w:pStyle w:val="a7"/>
        <w:numPr>
          <w:ilvl w:val="0"/>
          <w:numId w:val="30"/>
        </w:numPr>
        <w:spacing w:line="360" w:lineRule="auto"/>
        <w:ind w:firstLineChars="0"/>
        <w:rPr>
          <w:rFonts w:asciiTheme="minorEastAsia" w:hAnsiTheme="minorEastAsia"/>
          <w:lang w:val="en-AU"/>
        </w:rPr>
      </w:pPr>
      <w:r>
        <w:rPr>
          <w:rFonts w:asciiTheme="minorEastAsia" w:hAnsiTheme="minorEastAsia" w:hint="eastAsia"/>
          <w:lang w:val="en-AU"/>
        </w:rPr>
        <w:t>第三区是投票区；</w:t>
      </w:r>
    </w:p>
    <w:p w:rsidR="001C7112" w:rsidRDefault="001C7112" w:rsidP="008326FD">
      <w:pPr>
        <w:pStyle w:val="a7"/>
        <w:numPr>
          <w:ilvl w:val="1"/>
          <w:numId w:val="30"/>
        </w:numPr>
        <w:spacing w:line="360" w:lineRule="auto"/>
        <w:ind w:firstLineChars="0"/>
        <w:rPr>
          <w:rFonts w:asciiTheme="minorEastAsia" w:hAnsiTheme="minorEastAsia"/>
          <w:lang w:val="en-AU"/>
        </w:rPr>
      </w:pPr>
      <w:r>
        <w:rPr>
          <w:rFonts w:asciiTheme="minorEastAsia" w:hAnsiTheme="minorEastAsia" w:hint="eastAsia"/>
          <w:lang w:val="en-AU"/>
        </w:rPr>
        <w:t>列出投票项目，决议内容；</w:t>
      </w:r>
    </w:p>
    <w:p w:rsidR="001C7112" w:rsidRDefault="001C7112" w:rsidP="008326FD">
      <w:pPr>
        <w:pStyle w:val="a7"/>
        <w:numPr>
          <w:ilvl w:val="1"/>
          <w:numId w:val="30"/>
        </w:numPr>
        <w:spacing w:line="360" w:lineRule="auto"/>
        <w:ind w:firstLineChars="0"/>
        <w:rPr>
          <w:rFonts w:asciiTheme="minorEastAsia" w:hAnsiTheme="minorEastAsia"/>
          <w:lang w:val="en-AU"/>
        </w:rPr>
      </w:pPr>
      <w:r>
        <w:rPr>
          <w:rFonts w:asciiTheme="minorEastAsia" w:hAnsiTheme="minorEastAsia" w:hint="eastAsia"/>
          <w:lang w:val="en-AU"/>
        </w:rPr>
        <w:t>客户可以对每一项决议内容进行投票，选择项有“赞成、反对、弃权”；</w:t>
      </w:r>
    </w:p>
    <w:p w:rsidR="00121BED" w:rsidRDefault="00121BED" w:rsidP="008326FD">
      <w:pPr>
        <w:pStyle w:val="a7"/>
        <w:numPr>
          <w:ilvl w:val="1"/>
          <w:numId w:val="30"/>
        </w:numPr>
        <w:spacing w:line="360" w:lineRule="auto"/>
        <w:ind w:firstLineChars="0"/>
        <w:rPr>
          <w:rFonts w:asciiTheme="minorEastAsia" w:hAnsiTheme="minorEastAsia"/>
          <w:lang w:val="en-AU"/>
        </w:rPr>
      </w:pPr>
      <w:r>
        <w:rPr>
          <w:rFonts w:asciiTheme="minorEastAsia" w:hAnsiTheme="minorEastAsia" w:hint="eastAsia"/>
          <w:lang w:val="en-AU"/>
        </w:rPr>
        <w:t>投票状态：显示该客户是否投票，只要有投票</w:t>
      </w:r>
      <w:r w:rsidR="00793652">
        <w:rPr>
          <w:rFonts w:asciiTheme="minorEastAsia" w:hAnsiTheme="minorEastAsia" w:hint="eastAsia"/>
          <w:lang w:val="en-AU"/>
        </w:rPr>
        <w:t>委托数据</w:t>
      </w:r>
      <w:r>
        <w:rPr>
          <w:rFonts w:asciiTheme="minorEastAsia" w:hAnsiTheme="minorEastAsia" w:hint="eastAsia"/>
          <w:lang w:val="en-AU"/>
        </w:rPr>
        <w:t>，客户就算有投票；</w:t>
      </w:r>
    </w:p>
    <w:p w:rsidR="001C7112" w:rsidRDefault="001C7112" w:rsidP="008326FD">
      <w:pPr>
        <w:pStyle w:val="a7"/>
        <w:numPr>
          <w:ilvl w:val="0"/>
          <w:numId w:val="30"/>
        </w:numPr>
        <w:spacing w:line="360" w:lineRule="auto"/>
        <w:ind w:firstLineChars="0"/>
        <w:rPr>
          <w:ins w:id="55" w:author="谢衍筹" w:date="2012-05-31T13:57:00Z"/>
          <w:rFonts w:asciiTheme="minorEastAsia" w:hAnsiTheme="minorEastAsia"/>
          <w:lang w:val="en-AU"/>
        </w:rPr>
      </w:pPr>
      <w:r>
        <w:rPr>
          <w:rFonts w:asciiTheme="minorEastAsia" w:hAnsiTheme="minorEastAsia" w:hint="eastAsia"/>
          <w:lang w:val="en-AU"/>
        </w:rPr>
        <w:t>第四是风险提示区；用户可以点击网址，详细查看股东大会通告内容；</w:t>
      </w:r>
    </w:p>
    <w:p w:rsidR="00000000" w:rsidRDefault="00B30969">
      <w:pPr>
        <w:pStyle w:val="a7"/>
        <w:spacing w:line="360" w:lineRule="auto"/>
        <w:ind w:left="425" w:firstLineChars="0" w:firstLine="0"/>
        <w:rPr>
          <w:rFonts w:asciiTheme="minorEastAsia" w:hAnsiTheme="minorEastAsia"/>
          <w:lang w:val="en-AU"/>
        </w:rPr>
        <w:pPrChange w:id="56" w:author="谢衍筹" w:date="2012-05-31T13:57:00Z">
          <w:pPr>
            <w:pStyle w:val="a7"/>
            <w:numPr>
              <w:numId w:val="30"/>
            </w:numPr>
            <w:spacing w:line="360" w:lineRule="auto"/>
            <w:ind w:left="425" w:firstLineChars="0" w:hanging="425"/>
          </w:pPr>
        </w:pPrChange>
      </w:pPr>
      <w:ins w:id="57" w:author="谢衍筹" w:date="2012-05-31T13:57:00Z">
        <w:r>
          <w:rPr>
            <w:rFonts w:asciiTheme="minorEastAsia" w:hAnsiTheme="minorEastAsia"/>
            <w:noProof/>
            <w:rPrChange w:id="58">
              <w:rPr>
                <w:noProof/>
              </w:rPr>
            </w:rPrChange>
          </w:rPr>
          <w:drawing>
            <wp:inline distT="0" distB="0" distL="0" distR="0">
              <wp:extent cx="5278120" cy="1188799"/>
              <wp:effectExtent l="19050" t="0" r="0" b="0"/>
              <wp:docPr id="1" name="图片 1" descr="注意事项.jpg"/>
              <wp:cNvGraphicFramePr/>
              <a:graphic xmlns:a="http://schemas.openxmlformats.org/drawingml/2006/main">
                <a:graphicData uri="http://schemas.openxmlformats.org/drawingml/2006/picture">
                  <pic:pic xmlns:pic="http://schemas.openxmlformats.org/drawingml/2006/picture">
                    <pic:nvPicPr>
                      <pic:cNvPr id="2" name="图片 1" descr="注意事项.jpg"/>
                      <pic:cNvPicPr>
                        <a:picLocks noChangeAspect="1"/>
                      </pic:cNvPicPr>
                    </pic:nvPicPr>
                    <pic:blipFill>
                      <a:blip r:embed="rId19" cstate="print"/>
                      <a:stretch>
                        <a:fillRect/>
                      </a:stretch>
                    </pic:blipFill>
                    <pic:spPr>
                      <a:xfrm>
                        <a:off x="0" y="0"/>
                        <a:ext cx="5278120" cy="1188799"/>
                      </a:xfrm>
                      <a:prstGeom prst="rect">
                        <a:avLst/>
                      </a:prstGeom>
                    </pic:spPr>
                  </pic:pic>
                </a:graphicData>
              </a:graphic>
            </wp:inline>
          </w:drawing>
        </w:r>
      </w:ins>
    </w:p>
    <w:p w:rsidR="001C7112" w:rsidRDefault="001C7112" w:rsidP="008326FD">
      <w:pPr>
        <w:pStyle w:val="4"/>
        <w:numPr>
          <w:ilvl w:val="0"/>
          <w:numId w:val="28"/>
        </w:numPr>
      </w:pPr>
      <w:r>
        <w:rPr>
          <w:rFonts w:hint="eastAsia"/>
        </w:rPr>
        <w:t>业务功能</w:t>
      </w:r>
    </w:p>
    <w:p w:rsidR="001C7112" w:rsidRPr="00890425" w:rsidRDefault="001C7112" w:rsidP="008326FD">
      <w:pPr>
        <w:pStyle w:val="a7"/>
        <w:numPr>
          <w:ilvl w:val="0"/>
          <w:numId w:val="31"/>
        </w:numPr>
        <w:spacing w:line="360" w:lineRule="auto"/>
        <w:ind w:firstLineChars="0"/>
        <w:rPr>
          <w:rFonts w:asciiTheme="minorEastAsia" w:hAnsiTheme="minorEastAsia"/>
          <w:lang w:val="en-AU"/>
        </w:rPr>
      </w:pPr>
      <w:r>
        <w:rPr>
          <w:rFonts w:hint="eastAsia"/>
        </w:rPr>
        <w:t>系统根据客户股东投票权限列出不同的股票的股东投票事件；</w:t>
      </w:r>
    </w:p>
    <w:p w:rsidR="001C7112" w:rsidRPr="005E1EFE" w:rsidRDefault="001C7112" w:rsidP="008326FD">
      <w:pPr>
        <w:pStyle w:val="a7"/>
        <w:numPr>
          <w:ilvl w:val="1"/>
          <w:numId w:val="31"/>
        </w:numPr>
        <w:spacing w:line="360" w:lineRule="auto"/>
        <w:ind w:firstLineChars="0"/>
        <w:rPr>
          <w:rFonts w:asciiTheme="minorEastAsia" w:hAnsiTheme="minorEastAsia"/>
          <w:lang w:val="en-AU"/>
        </w:rPr>
      </w:pPr>
      <w:r>
        <w:rPr>
          <w:rFonts w:hint="eastAsia"/>
        </w:rPr>
        <w:t>客户只有对某只证券有股东投票权利时，才能看到系统列出的股东投票行权事件；</w:t>
      </w:r>
    </w:p>
    <w:p w:rsidR="001C7112" w:rsidRPr="00890425" w:rsidRDefault="001C7112" w:rsidP="008326FD">
      <w:pPr>
        <w:pStyle w:val="a7"/>
        <w:numPr>
          <w:ilvl w:val="2"/>
          <w:numId w:val="31"/>
        </w:numPr>
        <w:spacing w:line="360" w:lineRule="auto"/>
        <w:ind w:firstLineChars="0"/>
        <w:rPr>
          <w:rFonts w:asciiTheme="minorEastAsia" w:hAnsiTheme="minorEastAsia"/>
          <w:lang w:val="en-AU"/>
        </w:rPr>
      </w:pPr>
      <w:r>
        <w:rPr>
          <w:rFonts w:hint="eastAsia"/>
        </w:rPr>
        <w:t>从数据中心查取该客户的相应投票证券的持仓数据不为</w:t>
      </w:r>
      <w:r>
        <w:rPr>
          <w:rFonts w:hint="eastAsia"/>
        </w:rPr>
        <w:t>0</w:t>
      </w:r>
      <w:r>
        <w:rPr>
          <w:rFonts w:hint="eastAsia"/>
        </w:rPr>
        <w:t>；</w:t>
      </w:r>
    </w:p>
    <w:p w:rsidR="001C7112" w:rsidRDefault="001C7112" w:rsidP="008326FD">
      <w:pPr>
        <w:pStyle w:val="a7"/>
        <w:numPr>
          <w:ilvl w:val="1"/>
          <w:numId w:val="31"/>
        </w:numPr>
        <w:spacing w:line="360" w:lineRule="auto"/>
        <w:ind w:firstLineChars="0"/>
        <w:rPr>
          <w:rFonts w:asciiTheme="minorEastAsia" w:hAnsiTheme="minorEastAsia"/>
          <w:lang w:val="en-AU"/>
        </w:rPr>
      </w:pPr>
      <w:r>
        <w:rPr>
          <w:rFonts w:asciiTheme="minorEastAsia" w:hAnsiTheme="minorEastAsia" w:hint="eastAsia"/>
          <w:lang w:val="en-AU"/>
        </w:rPr>
        <w:lastRenderedPageBreak/>
        <w:t>公司行动事件</w:t>
      </w:r>
      <w:proofErr w:type="gramStart"/>
      <w:r>
        <w:rPr>
          <w:rFonts w:asciiTheme="minorEastAsia" w:hAnsiTheme="minorEastAsia" w:hint="eastAsia"/>
          <w:lang w:val="en-AU"/>
        </w:rPr>
        <w:t>区显示</w:t>
      </w:r>
      <w:proofErr w:type="gramEnd"/>
      <w:r>
        <w:rPr>
          <w:rFonts w:asciiTheme="minorEastAsia" w:hAnsiTheme="minorEastAsia" w:hint="eastAsia"/>
          <w:lang w:val="en-AU"/>
        </w:rPr>
        <w:t>内容包括：序号、证券代码、证券名称、公司行动事件、开始日期、截止日期（内部截止日）；</w:t>
      </w:r>
    </w:p>
    <w:p w:rsidR="001C7112" w:rsidRPr="00C94289" w:rsidRDefault="001C7112" w:rsidP="008326FD">
      <w:pPr>
        <w:pStyle w:val="a7"/>
        <w:numPr>
          <w:ilvl w:val="0"/>
          <w:numId w:val="31"/>
        </w:numPr>
        <w:spacing w:line="360" w:lineRule="auto"/>
        <w:ind w:firstLineChars="0"/>
        <w:rPr>
          <w:rFonts w:asciiTheme="minorEastAsia" w:hAnsiTheme="minorEastAsia"/>
          <w:lang w:val="en-AU"/>
        </w:rPr>
      </w:pPr>
      <w:r>
        <w:rPr>
          <w:rFonts w:hint="eastAsia"/>
        </w:rPr>
        <w:t>系统默认</w:t>
      </w:r>
      <w:r w:rsidR="00771016">
        <w:rPr>
          <w:rFonts w:asciiTheme="minorEastAsia" w:hAnsiTheme="minorEastAsia"/>
          <w:lang w:val="en-AU"/>
        </w:rPr>
        <w:t>[</w:t>
      </w:r>
      <w:r w:rsidR="00771016">
        <w:rPr>
          <w:rFonts w:asciiTheme="minorEastAsia" w:hAnsiTheme="minorEastAsia" w:hint="eastAsia"/>
          <w:lang w:val="en-AU"/>
        </w:rPr>
        <w:t>前往大会现场投票]</w:t>
      </w:r>
      <w:r>
        <w:rPr>
          <w:rFonts w:hint="eastAsia"/>
        </w:rPr>
        <w:t>为非选择状态；</w:t>
      </w:r>
    </w:p>
    <w:p w:rsidR="001C7112" w:rsidRPr="00C94289" w:rsidRDefault="001C7112" w:rsidP="008326FD">
      <w:pPr>
        <w:pStyle w:val="a7"/>
        <w:numPr>
          <w:ilvl w:val="0"/>
          <w:numId w:val="31"/>
        </w:numPr>
        <w:spacing w:line="360" w:lineRule="auto"/>
        <w:ind w:firstLineChars="0"/>
        <w:rPr>
          <w:rFonts w:asciiTheme="minorEastAsia" w:hAnsiTheme="minorEastAsia"/>
          <w:lang w:val="en-AU"/>
        </w:rPr>
      </w:pPr>
      <w:r>
        <w:rPr>
          <w:rFonts w:hint="eastAsia"/>
          <w:lang w:val="en-AU"/>
        </w:rPr>
        <w:t>用户选择了</w:t>
      </w:r>
      <w:r w:rsidR="00771016">
        <w:rPr>
          <w:rFonts w:asciiTheme="minorEastAsia" w:hAnsiTheme="minorEastAsia"/>
          <w:lang w:val="en-AU"/>
        </w:rPr>
        <w:t>[</w:t>
      </w:r>
      <w:r w:rsidR="00771016">
        <w:rPr>
          <w:rFonts w:asciiTheme="minorEastAsia" w:hAnsiTheme="minorEastAsia" w:hint="eastAsia"/>
          <w:lang w:val="en-AU"/>
        </w:rPr>
        <w:t>前往大会现场投票]</w:t>
      </w:r>
      <w:r>
        <w:rPr>
          <w:rFonts w:hint="eastAsia"/>
          <w:lang w:val="en-AU"/>
        </w:rPr>
        <w:t>，系统完成如下控制；</w:t>
      </w:r>
    </w:p>
    <w:p w:rsidR="001C7112" w:rsidRPr="00C94289" w:rsidRDefault="00771016" w:rsidP="008326FD">
      <w:pPr>
        <w:pStyle w:val="a7"/>
        <w:numPr>
          <w:ilvl w:val="1"/>
          <w:numId w:val="31"/>
        </w:numPr>
        <w:spacing w:line="360" w:lineRule="auto"/>
        <w:ind w:firstLineChars="0"/>
        <w:rPr>
          <w:rFonts w:asciiTheme="minorEastAsia" w:hAnsiTheme="minorEastAsia"/>
          <w:lang w:val="en-AU"/>
        </w:rPr>
      </w:pPr>
      <w:r>
        <w:rPr>
          <w:rFonts w:asciiTheme="minorEastAsia" w:hAnsiTheme="minorEastAsia"/>
          <w:lang w:val="en-AU"/>
        </w:rPr>
        <w:t>[</w:t>
      </w:r>
      <w:r>
        <w:rPr>
          <w:rFonts w:asciiTheme="minorEastAsia" w:hAnsiTheme="minorEastAsia" w:hint="eastAsia"/>
          <w:lang w:val="en-AU"/>
        </w:rPr>
        <w:t>前往大会现场投票]</w:t>
      </w:r>
      <w:r w:rsidR="001C7112">
        <w:rPr>
          <w:rFonts w:hint="eastAsia"/>
          <w:lang w:val="en-AU"/>
        </w:rPr>
        <w:t>区相关内容可以输入；</w:t>
      </w:r>
    </w:p>
    <w:p w:rsidR="001C7112" w:rsidRPr="00C94289" w:rsidRDefault="00125E6D" w:rsidP="008326FD">
      <w:pPr>
        <w:pStyle w:val="a7"/>
        <w:numPr>
          <w:ilvl w:val="1"/>
          <w:numId w:val="31"/>
        </w:numPr>
        <w:spacing w:line="360" w:lineRule="auto"/>
        <w:ind w:firstLineChars="0"/>
        <w:rPr>
          <w:rFonts w:asciiTheme="minorEastAsia" w:hAnsiTheme="minorEastAsia"/>
          <w:lang w:val="en-AU"/>
        </w:rPr>
      </w:pPr>
      <w:r>
        <w:rPr>
          <w:rFonts w:hint="eastAsia"/>
          <w:lang w:val="en-AU"/>
        </w:rPr>
        <w:t>根据</w:t>
      </w:r>
      <w:r>
        <w:rPr>
          <w:rFonts w:asciiTheme="minorEastAsia" w:hAnsiTheme="minorEastAsia" w:hint="eastAsia"/>
          <w:lang w:val="en-AU"/>
        </w:rPr>
        <w:t>该股东投票允许现场投票先投意向</w:t>
      </w:r>
      <w:proofErr w:type="gramStart"/>
      <w:r>
        <w:rPr>
          <w:rFonts w:asciiTheme="minorEastAsia" w:hAnsiTheme="minorEastAsia" w:hint="eastAsia"/>
          <w:lang w:val="en-AU"/>
        </w:rPr>
        <w:t>票控制投票</w:t>
      </w:r>
      <w:r w:rsidR="001C7112">
        <w:rPr>
          <w:rFonts w:hint="eastAsia"/>
          <w:lang w:val="en-AU"/>
        </w:rPr>
        <w:t>区</w:t>
      </w:r>
      <w:proofErr w:type="gramEnd"/>
      <w:r w:rsidR="001C7112">
        <w:rPr>
          <w:rFonts w:hint="eastAsia"/>
          <w:lang w:val="en-AU"/>
        </w:rPr>
        <w:t>相关内容</w:t>
      </w:r>
      <w:r>
        <w:rPr>
          <w:rFonts w:hint="eastAsia"/>
          <w:lang w:val="en-AU"/>
        </w:rPr>
        <w:t>是否</w:t>
      </w:r>
      <w:r w:rsidR="001C7112">
        <w:rPr>
          <w:rFonts w:hint="eastAsia"/>
          <w:lang w:val="en-AU"/>
        </w:rPr>
        <w:t>可操作；</w:t>
      </w:r>
    </w:p>
    <w:p w:rsidR="001C7112" w:rsidRPr="00C94289" w:rsidRDefault="001C7112" w:rsidP="008326FD">
      <w:pPr>
        <w:pStyle w:val="a7"/>
        <w:numPr>
          <w:ilvl w:val="0"/>
          <w:numId w:val="31"/>
        </w:numPr>
        <w:spacing w:line="360" w:lineRule="auto"/>
        <w:ind w:firstLineChars="0"/>
        <w:rPr>
          <w:rFonts w:asciiTheme="minorEastAsia" w:hAnsiTheme="minorEastAsia"/>
          <w:lang w:val="en-AU"/>
        </w:rPr>
      </w:pPr>
      <w:r>
        <w:rPr>
          <w:rFonts w:hint="eastAsia"/>
          <w:lang w:val="en-AU"/>
        </w:rPr>
        <w:t>用户放</w:t>
      </w:r>
      <w:r w:rsidR="00524FBA">
        <w:rPr>
          <w:rFonts w:hint="eastAsia"/>
          <w:lang w:val="en-AU"/>
        </w:rPr>
        <w:t>弃了</w:t>
      </w:r>
      <w:r w:rsidR="004B589C">
        <w:rPr>
          <w:rFonts w:asciiTheme="minorEastAsia" w:hAnsiTheme="minorEastAsia"/>
          <w:lang w:val="en-AU"/>
        </w:rPr>
        <w:t>[</w:t>
      </w:r>
      <w:r w:rsidR="004B589C">
        <w:rPr>
          <w:rFonts w:asciiTheme="minorEastAsia" w:hAnsiTheme="minorEastAsia" w:hint="eastAsia"/>
          <w:lang w:val="en-AU"/>
        </w:rPr>
        <w:t>前往大会现场投票]</w:t>
      </w:r>
      <w:r>
        <w:rPr>
          <w:rFonts w:hint="eastAsia"/>
          <w:lang w:val="en-AU"/>
        </w:rPr>
        <w:t>，系统完成如下控制；</w:t>
      </w:r>
    </w:p>
    <w:p w:rsidR="001C7112" w:rsidRPr="00C94289" w:rsidRDefault="004B589C" w:rsidP="008326FD">
      <w:pPr>
        <w:pStyle w:val="a7"/>
        <w:numPr>
          <w:ilvl w:val="1"/>
          <w:numId w:val="31"/>
        </w:numPr>
        <w:spacing w:line="360" w:lineRule="auto"/>
        <w:ind w:firstLineChars="0"/>
        <w:rPr>
          <w:rFonts w:asciiTheme="minorEastAsia" w:hAnsiTheme="minorEastAsia"/>
          <w:lang w:val="en-AU"/>
        </w:rPr>
      </w:pPr>
      <w:r>
        <w:rPr>
          <w:rFonts w:asciiTheme="minorEastAsia" w:hAnsiTheme="minorEastAsia"/>
          <w:lang w:val="en-AU"/>
        </w:rPr>
        <w:t>[</w:t>
      </w:r>
      <w:r>
        <w:rPr>
          <w:rFonts w:asciiTheme="minorEastAsia" w:hAnsiTheme="minorEastAsia" w:hint="eastAsia"/>
          <w:lang w:val="en-AU"/>
        </w:rPr>
        <w:t>前往大会现场投票]</w:t>
      </w:r>
      <w:r w:rsidR="001C7112">
        <w:rPr>
          <w:rFonts w:hint="eastAsia"/>
          <w:lang w:val="en-AU"/>
        </w:rPr>
        <w:t>区相关内容不可以输入；</w:t>
      </w:r>
    </w:p>
    <w:p w:rsidR="001C7112" w:rsidRPr="00C94289" w:rsidRDefault="001C7112" w:rsidP="008326FD">
      <w:pPr>
        <w:pStyle w:val="a7"/>
        <w:numPr>
          <w:ilvl w:val="1"/>
          <w:numId w:val="31"/>
        </w:numPr>
        <w:spacing w:line="360" w:lineRule="auto"/>
        <w:ind w:firstLineChars="0"/>
        <w:rPr>
          <w:rFonts w:asciiTheme="minorEastAsia" w:hAnsiTheme="minorEastAsia"/>
          <w:lang w:val="en-AU"/>
        </w:rPr>
      </w:pPr>
      <w:r>
        <w:rPr>
          <w:rFonts w:hint="eastAsia"/>
          <w:lang w:val="en-AU"/>
        </w:rPr>
        <w:t>投票决议内容区相关内容可以操作；</w:t>
      </w:r>
    </w:p>
    <w:p w:rsidR="001C7112" w:rsidRPr="00C94289" w:rsidRDefault="001C7112" w:rsidP="008326FD">
      <w:pPr>
        <w:pStyle w:val="a7"/>
        <w:numPr>
          <w:ilvl w:val="1"/>
          <w:numId w:val="31"/>
        </w:numPr>
        <w:spacing w:line="360" w:lineRule="auto"/>
        <w:ind w:firstLineChars="0"/>
        <w:rPr>
          <w:rFonts w:asciiTheme="minorEastAsia" w:hAnsiTheme="minorEastAsia"/>
          <w:lang w:val="en-AU"/>
        </w:rPr>
      </w:pPr>
      <w:r>
        <w:rPr>
          <w:rFonts w:hint="eastAsia"/>
          <w:lang w:val="en-AU"/>
        </w:rPr>
        <w:t>系统显示该股票的投票决议的详细内容，客户上次投票的信息；</w:t>
      </w:r>
    </w:p>
    <w:p w:rsidR="001C7112" w:rsidRPr="00C94289" w:rsidRDefault="001C7112" w:rsidP="008326FD">
      <w:pPr>
        <w:pStyle w:val="a7"/>
        <w:numPr>
          <w:ilvl w:val="1"/>
          <w:numId w:val="31"/>
        </w:numPr>
        <w:spacing w:line="360" w:lineRule="auto"/>
        <w:ind w:firstLineChars="0"/>
        <w:rPr>
          <w:rFonts w:asciiTheme="minorEastAsia" w:hAnsiTheme="minorEastAsia"/>
          <w:lang w:val="en-AU"/>
        </w:rPr>
      </w:pPr>
      <w:r>
        <w:rPr>
          <w:rFonts w:hint="eastAsia"/>
          <w:lang w:val="en-AU"/>
        </w:rPr>
        <w:t>用户可以为每一个投票决议进行投票（投票内容包括：赞成、反对、弃权）；</w:t>
      </w:r>
    </w:p>
    <w:p w:rsidR="001C7112" w:rsidRPr="00C94289" w:rsidRDefault="001C7112" w:rsidP="008326FD">
      <w:pPr>
        <w:pStyle w:val="a7"/>
        <w:numPr>
          <w:ilvl w:val="1"/>
          <w:numId w:val="31"/>
        </w:numPr>
        <w:spacing w:line="360" w:lineRule="auto"/>
        <w:ind w:firstLineChars="0"/>
        <w:rPr>
          <w:rFonts w:asciiTheme="minorEastAsia" w:hAnsiTheme="minorEastAsia"/>
          <w:lang w:val="en-AU"/>
        </w:rPr>
      </w:pPr>
      <w:r>
        <w:rPr>
          <w:rFonts w:hint="eastAsia"/>
          <w:lang w:val="en-AU"/>
        </w:rPr>
        <w:t>用户在投票有效期内可以对每一个投票决议的投票结果进行更改；</w:t>
      </w:r>
    </w:p>
    <w:p w:rsidR="001C7112" w:rsidRPr="00C63863" w:rsidRDefault="001C7112" w:rsidP="008326FD">
      <w:pPr>
        <w:pStyle w:val="a7"/>
        <w:numPr>
          <w:ilvl w:val="0"/>
          <w:numId w:val="31"/>
        </w:numPr>
        <w:spacing w:line="360" w:lineRule="auto"/>
        <w:ind w:firstLineChars="0"/>
        <w:rPr>
          <w:rFonts w:asciiTheme="minorEastAsia" w:hAnsiTheme="minorEastAsia"/>
          <w:lang w:val="en-AU"/>
        </w:rPr>
      </w:pPr>
      <w:r>
        <w:rPr>
          <w:rFonts w:hint="eastAsia"/>
        </w:rPr>
        <w:t>客户通过“提交”功能，保存投票内容；</w:t>
      </w:r>
    </w:p>
    <w:p w:rsidR="00750CD6" w:rsidRDefault="00750CD6" w:rsidP="008326FD">
      <w:pPr>
        <w:pStyle w:val="a7"/>
        <w:numPr>
          <w:ilvl w:val="1"/>
          <w:numId w:val="31"/>
        </w:numPr>
        <w:spacing w:line="360" w:lineRule="auto"/>
        <w:ind w:firstLineChars="0"/>
        <w:rPr>
          <w:rFonts w:asciiTheme="minorEastAsia" w:hAnsiTheme="minorEastAsia"/>
          <w:lang w:val="en-AU"/>
        </w:rPr>
      </w:pPr>
      <w:r>
        <w:rPr>
          <w:rFonts w:asciiTheme="minorEastAsia" w:hAnsiTheme="minorEastAsia" w:hint="eastAsia"/>
          <w:lang w:val="en-AU"/>
        </w:rPr>
        <w:t>如果客户选择了</w:t>
      </w:r>
      <w:r>
        <w:rPr>
          <w:rFonts w:asciiTheme="minorEastAsia" w:hAnsiTheme="minorEastAsia"/>
          <w:lang w:val="en-AU"/>
        </w:rPr>
        <w:t>[</w:t>
      </w:r>
      <w:r>
        <w:rPr>
          <w:rFonts w:asciiTheme="minorEastAsia" w:hAnsiTheme="minorEastAsia" w:hint="eastAsia"/>
          <w:lang w:val="en-AU"/>
        </w:rPr>
        <w:t>前往大会现场投票]；</w:t>
      </w:r>
    </w:p>
    <w:p w:rsidR="00750CD6" w:rsidRDefault="00750CD6" w:rsidP="008326FD">
      <w:pPr>
        <w:pStyle w:val="a7"/>
        <w:numPr>
          <w:ilvl w:val="2"/>
          <w:numId w:val="31"/>
        </w:numPr>
        <w:spacing w:line="360" w:lineRule="auto"/>
        <w:ind w:firstLineChars="0"/>
        <w:rPr>
          <w:rFonts w:asciiTheme="minorEastAsia" w:hAnsiTheme="minorEastAsia"/>
          <w:lang w:val="en-AU"/>
        </w:rPr>
      </w:pPr>
      <w:r>
        <w:rPr>
          <w:rFonts w:asciiTheme="minorEastAsia" w:hAnsiTheme="minorEastAsia" w:hint="eastAsia"/>
          <w:lang w:val="en-AU"/>
        </w:rPr>
        <w:t>相关信息有一项没有填写，不允许保存；</w:t>
      </w:r>
    </w:p>
    <w:p w:rsidR="004B589C" w:rsidRDefault="00750CD6" w:rsidP="008326FD">
      <w:pPr>
        <w:pStyle w:val="a7"/>
        <w:numPr>
          <w:ilvl w:val="1"/>
          <w:numId w:val="31"/>
        </w:numPr>
        <w:spacing w:line="360" w:lineRule="auto"/>
        <w:ind w:firstLineChars="0"/>
        <w:rPr>
          <w:rFonts w:asciiTheme="minorEastAsia" w:hAnsiTheme="minorEastAsia"/>
          <w:lang w:val="en-AU"/>
        </w:rPr>
      </w:pPr>
      <w:r>
        <w:rPr>
          <w:rFonts w:asciiTheme="minorEastAsia" w:hAnsiTheme="minorEastAsia"/>
          <w:lang w:val="en-AU"/>
        </w:rPr>
        <w:t xml:space="preserve"> </w:t>
      </w:r>
      <w:r w:rsidR="004B589C">
        <w:rPr>
          <w:rFonts w:asciiTheme="minorEastAsia" w:hAnsiTheme="minorEastAsia"/>
          <w:lang w:val="en-AU"/>
        </w:rPr>
        <w:t>[</w:t>
      </w:r>
      <w:r w:rsidR="004B589C">
        <w:rPr>
          <w:rFonts w:asciiTheme="minorEastAsia" w:hAnsiTheme="minorEastAsia" w:hint="eastAsia"/>
          <w:lang w:val="en-AU"/>
        </w:rPr>
        <w:t>前往大会现场投票]保存内容：客户资金账户、客户名称、证券</w:t>
      </w:r>
      <w:r>
        <w:rPr>
          <w:rFonts w:asciiTheme="minorEastAsia" w:hAnsiTheme="minorEastAsia" w:hint="eastAsia"/>
          <w:lang w:val="en-AU"/>
        </w:rPr>
        <w:t>代码、</w:t>
      </w:r>
      <w:r w:rsidR="004B589C">
        <w:rPr>
          <w:rFonts w:asciiTheme="minorEastAsia" w:hAnsiTheme="minorEastAsia" w:hint="eastAsia"/>
          <w:lang w:val="en-AU"/>
        </w:rPr>
        <w:t>持仓数量、证件号码、出息现场人员（本人、代理人）、代理人名称、投票人尊称、投票人证件号码、投票人通讯地址；</w:t>
      </w:r>
    </w:p>
    <w:p w:rsidR="00750CD6" w:rsidRDefault="00750CD6" w:rsidP="008326FD">
      <w:pPr>
        <w:pStyle w:val="a7"/>
        <w:numPr>
          <w:ilvl w:val="2"/>
          <w:numId w:val="31"/>
        </w:numPr>
        <w:spacing w:line="360" w:lineRule="auto"/>
        <w:ind w:firstLineChars="0"/>
        <w:rPr>
          <w:rFonts w:asciiTheme="minorEastAsia" w:hAnsiTheme="minorEastAsia"/>
          <w:lang w:val="en-AU"/>
        </w:rPr>
      </w:pPr>
      <w:r>
        <w:rPr>
          <w:rFonts w:asciiTheme="minorEastAsia" w:hAnsiTheme="minorEastAsia" w:hint="eastAsia"/>
          <w:lang w:val="en-AU"/>
        </w:rPr>
        <w:t>如果是本人，投票人证件号码填写本要证件号码；</w:t>
      </w:r>
    </w:p>
    <w:p w:rsidR="00750CD6" w:rsidRDefault="00750CD6" w:rsidP="008326FD">
      <w:pPr>
        <w:pStyle w:val="a7"/>
        <w:numPr>
          <w:ilvl w:val="2"/>
          <w:numId w:val="31"/>
        </w:numPr>
        <w:spacing w:line="360" w:lineRule="auto"/>
        <w:ind w:firstLineChars="0"/>
        <w:rPr>
          <w:rFonts w:asciiTheme="minorEastAsia" w:hAnsiTheme="minorEastAsia"/>
          <w:lang w:val="en-AU"/>
        </w:rPr>
      </w:pPr>
      <w:r>
        <w:rPr>
          <w:rFonts w:asciiTheme="minorEastAsia" w:hAnsiTheme="minorEastAsia" w:hint="eastAsia"/>
          <w:lang w:val="en-AU"/>
        </w:rPr>
        <w:t>如果是代理人，投票人证件填写代理人证件号码；</w:t>
      </w:r>
    </w:p>
    <w:p w:rsidR="001C7112" w:rsidRDefault="001C7112" w:rsidP="008326FD">
      <w:pPr>
        <w:pStyle w:val="a7"/>
        <w:numPr>
          <w:ilvl w:val="1"/>
          <w:numId w:val="31"/>
        </w:numPr>
        <w:spacing w:line="360" w:lineRule="auto"/>
        <w:ind w:firstLineChars="0"/>
        <w:rPr>
          <w:rFonts w:asciiTheme="minorEastAsia" w:hAnsiTheme="minorEastAsia"/>
          <w:lang w:val="en-AU"/>
        </w:rPr>
      </w:pPr>
      <w:r>
        <w:rPr>
          <w:rFonts w:asciiTheme="minorEastAsia" w:hAnsiTheme="minorEastAsia" w:hint="eastAsia"/>
          <w:lang w:val="en-AU"/>
        </w:rPr>
        <w:t>保存客户每一项投票决议的投票内容；</w:t>
      </w:r>
    </w:p>
    <w:p w:rsidR="001C7112" w:rsidRDefault="001C7112" w:rsidP="008326FD">
      <w:pPr>
        <w:pStyle w:val="a7"/>
        <w:numPr>
          <w:ilvl w:val="2"/>
          <w:numId w:val="31"/>
        </w:numPr>
        <w:spacing w:line="360" w:lineRule="auto"/>
        <w:ind w:firstLineChars="0"/>
        <w:rPr>
          <w:rFonts w:asciiTheme="minorEastAsia" w:hAnsiTheme="minorEastAsia"/>
          <w:lang w:val="en-AU"/>
        </w:rPr>
      </w:pPr>
      <w:r>
        <w:rPr>
          <w:rFonts w:asciiTheme="minorEastAsia" w:hAnsiTheme="minorEastAsia" w:hint="eastAsia"/>
          <w:lang w:val="en-AU"/>
        </w:rPr>
        <w:t>选择弃权或没有选择的决议不需要保存；</w:t>
      </w:r>
    </w:p>
    <w:p w:rsidR="001C7112" w:rsidRDefault="001C7112" w:rsidP="008326FD">
      <w:pPr>
        <w:pStyle w:val="a7"/>
        <w:numPr>
          <w:ilvl w:val="2"/>
          <w:numId w:val="31"/>
        </w:numPr>
        <w:spacing w:line="360" w:lineRule="auto"/>
        <w:ind w:firstLineChars="0"/>
        <w:rPr>
          <w:rFonts w:asciiTheme="minorEastAsia" w:hAnsiTheme="minorEastAsia"/>
          <w:lang w:val="en-AU"/>
        </w:rPr>
      </w:pPr>
      <w:r>
        <w:rPr>
          <w:rFonts w:asciiTheme="minorEastAsia" w:hAnsiTheme="minorEastAsia" w:hint="eastAsia"/>
          <w:lang w:val="en-AU"/>
        </w:rPr>
        <w:t>投票结果保存内容包括：客户资金账号、证券代码、</w:t>
      </w:r>
      <w:r w:rsidR="00750CD6">
        <w:rPr>
          <w:rFonts w:asciiTheme="minorEastAsia" w:hAnsiTheme="minorEastAsia" w:hint="eastAsia"/>
          <w:lang w:val="en-AU"/>
        </w:rPr>
        <w:t>持仓数量（每个决议都一样）、</w:t>
      </w:r>
      <w:r>
        <w:rPr>
          <w:rFonts w:asciiTheme="minorEastAsia" w:hAnsiTheme="minorEastAsia" w:hint="eastAsia"/>
          <w:lang w:val="en-AU"/>
        </w:rPr>
        <w:t>行动事件、投票决议、投票结果（赞成、反对）、投票时间（日期+时间）；</w:t>
      </w:r>
    </w:p>
    <w:p w:rsidR="00597184" w:rsidRDefault="00597184" w:rsidP="008326FD">
      <w:pPr>
        <w:pStyle w:val="a7"/>
        <w:numPr>
          <w:ilvl w:val="1"/>
          <w:numId w:val="31"/>
        </w:numPr>
        <w:spacing w:line="360" w:lineRule="auto"/>
        <w:ind w:firstLineChars="0"/>
        <w:rPr>
          <w:rFonts w:asciiTheme="minorEastAsia" w:hAnsiTheme="minorEastAsia"/>
          <w:lang w:val="en-AU"/>
        </w:rPr>
      </w:pPr>
      <w:r>
        <w:rPr>
          <w:rFonts w:asciiTheme="minorEastAsia" w:hAnsiTheme="minorEastAsia" w:hint="eastAsia"/>
          <w:lang w:val="en-AU"/>
        </w:rPr>
        <w:t>系统记录委托数据；</w:t>
      </w:r>
    </w:p>
    <w:p w:rsidR="00597184" w:rsidRDefault="00597184" w:rsidP="008326FD">
      <w:pPr>
        <w:pStyle w:val="a7"/>
        <w:numPr>
          <w:ilvl w:val="2"/>
          <w:numId w:val="31"/>
        </w:numPr>
        <w:spacing w:line="360" w:lineRule="auto"/>
        <w:ind w:firstLineChars="0"/>
        <w:rPr>
          <w:rFonts w:asciiTheme="minorEastAsia" w:hAnsiTheme="minorEastAsia"/>
          <w:lang w:val="en-AU"/>
        </w:rPr>
      </w:pPr>
      <w:r>
        <w:rPr>
          <w:rFonts w:asciiTheme="minorEastAsia" w:hAnsiTheme="minorEastAsia" w:hint="eastAsia"/>
          <w:lang w:val="en-AU"/>
        </w:rPr>
        <w:t>委托数据包括：</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委托编号；</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业务类别（股东投票）；</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资金账号；</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lastRenderedPageBreak/>
        <w:t>证券代码；</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股份数量；</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委托渠道；（网上营业厅，柜台）</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委托时间（日期+时间）</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委托人；</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撤单标识；</w:t>
      </w:r>
    </w:p>
    <w:p w:rsidR="00597184" w:rsidRDefault="00597184" w:rsidP="008326FD">
      <w:pPr>
        <w:pStyle w:val="a7"/>
        <w:numPr>
          <w:ilvl w:val="3"/>
          <w:numId w:val="31"/>
        </w:numPr>
        <w:spacing w:line="360" w:lineRule="auto"/>
        <w:ind w:firstLineChars="0"/>
        <w:rPr>
          <w:rFonts w:asciiTheme="minorEastAsia" w:hAnsiTheme="minorEastAsia"/>
          <w:lang w:val="en-AU"/>
        </w:rPr>
      </w:pPr>
      <w:r>
        <w:rPr>
          <w:rFonts w:asciiTheme="minorEastAsia" w:hAnsiTheme="minorEastAsia" w:hint="eastAsia"/>
          <w:lang w:val="en-AU"/>
        </w:rPr>
        <w:t>撤单时间；</w:t>
      </w:r>
    </w:p>
    <w:p w:rsidR="001C7112" w:rsidRPr="001852A9" w:rsidRDefault="001C7112" w:rsidP="008326FD">
      <w:pPr>
        <w:pStyle w:val="a7"/>
        <w:numPr>
          <w:ilvl w:val="0"/>
          <w:numId w:val="31"/>
        </w:numPr>
        <w:spacing w:line="360" w:lineRule="auto"/>
        <w:ind w:firstLineChars="0"/>
        <w:rPr>
          <w:rFonts w:asciiTheme="minorEastAsia" w:hAnsiTheme="minorEastAsia"/>
          <w:lang w:val="en-AU"/>
        </w:rPr>
      </w:pPr>
      <w:r>
        <w:rPr>
          <w:rFonts w:hint="eastAsia"/>
        </w:rPr>
        <w:t>客户点击投票决议内容地址，系统可以弹出相应的网页；</w:t>
      </w:r>
    </w:p>
    <w:p w:rsidR="001C7112" w:rsidRPr="004A1FCF" w:rsidRDefault="001C7112" w:rsidP="008326FD">
      <w:pPr>
        <w:pStyle w:val="a7"/>
        <w:numPr>
          <w:ilvl w:val="0"/>
          <w:numId w:val="31"/>
        </w:numPr>
        <w:spacing w:line="360" w:lineRule="auto"/>
        <w:ind w:firstLineChars="0"/>
        <w:rPr>
          <w:rFonts w:asciiTheme="minorEastAsia" w:hAnsiTheme="minorEastAsia"/>
        </w:rPr>
      </w:pPr>
      <w:r>
        <w:rPr>
          <w:rFonts w:hint="eastAsia"/>
        </w:rPr>
        <w:t>客户登入网上营业厅后，如果该客户有股东投票的权利，网上营业厅弹出对话框，提醒客户；</w:t>
      </w:r>
    </w:p>
    <w:p w:rsidR="001C7112" w:rsidRDefault="001C7112" w:rsidP="008326FD">
      <w:pPr>
        <w:pStyle w:val="a7"/>
        <w:numPr>
          <w:ilvl w:val="1"/>
          <w:numId w:val="31"/>
        </w:numPr>
        <w:spacing w:line="360" w:lineRule="auto"/>
        <w:ind w:firstLineChars="0"/>
        <w:rPr>
          <w:rFonts w:asciiTheme="minorEastAsia" w:hAnsiTheme="minorEastAsia"/>
        </w:rPr>
      </w:pPr>
      <w:r>
        <w:rPr>
          <w:rFonts w:asciiTheme="minorEastAsia" w:hAnsiTheme="minorEastAsia" w:hint="eastAsia"/>
        </w:rPr>
        <w:t>同类信息，第二次登录后，系统就不提示；</w:t>
      </w:r>
    </w:p>
    <w:p w:rsidR="001C7112" w:rsidRPr="004A1FCF" w:rsidRDefault="001C7112" w:rsidP="008326FD">
      <w:pPr>
        <w:pStyle w:val="a7"/>
        <w:numPr>
          <w:ilvl w:val="1"/>
          <w:numId w:val="31"/>
        </w:numPr>
        <w:spacing w:line="360" w:lineRule="auto"/>
        <w:ind w:firstLineChars="0"/>
        <w:rPr>
          <w:rFonts w:asciiTheme="minorEastAsia" w:hAnsiTheme="minorEastAsia"/>
        </w:rPr>
      </w:pPr>
      <w:r>
        <w:rPr>
          <w:rFonts w:asciiTheme="minorEastAsia" w:hAnsiTheme="minorEastAsia" w:hint="eastAsia"/>
          <w:lang w:val="en-AU"/>
        </w:rPr>
        <w:t>如果有多</w:t>
      </w:r>
      <w:proofErr w:type="gramStart"/>
      <w:r>
        <w:rPr>
          <w:rFonts w:asciiTheme="minorEastAsia" w:hAnsiTheme="minorEastAsia" w:hint="eastAsia"/>
          <w:lang w:val="en-AU"/>
        </w:rPr>
        <w:t>只股东</w:t>
      </w:r>
      <w:proofErr w:type="gramEnd"/>
      <w:r>
        <w:rPr>
          <w:rFonts w:asciiTheme="minorEastAsia" w:hAnsiTheme="minorEastAsia" w:hint="eastAsia"/>
          <w:lang w:val="en-AU"/>
        </w:rPr>
        <w:t>投票的股份，合在一个对话框提示；</w:t>
      </w:r>
    </w:p>
    <w:p w:rsidR="001C7112" w:rsidRPr="00750CD6" w:rsidRDefault="001C7112" w:rsidP="008326FD">
      <w:pPr>
        <w:pStyle w:val="a7"/>
        <w:numPr>
          <w:ilvl w:val="1"/>
          <w:numId w:val="31"/>
        </w:numPr>
        <w:spacing w:line="360" w:lineRule="auto"/>
        <w:ind w:firstLineChars="0"/>
        <w:rPr>
          <w:rFonts w:asciiTheme="minorEastAsia" w:hAnsiTheme="minorEastAsia"/>
          <w:shd w:val="clear" w:color="auto" w:fill="E36C0A" w:themeFill="accent6" w:themeFillShade="BF"/>
        </w:rPr>
      </w:pPr>
      <w:r w:rsidRPr="004A1FCF">
        <w:rPr>
          <w:rFonts w:hint="eastAsia"/>
          <w:shd w:val="clear" w:color="auto" w:fill="E36C0A" w:themeFill="accent6" w:themeFillShade="BF"/>
        </w:rPr>
        <w:t>提醒内容：</w:t>
      </w:r>
      <w:r>
        <w:rPr>
          <w:rFonts w:hint="eastAsia"/>
          <w:shd w:val="clear" w:color="auto" w:fill="E36C0A" w:themeFill="accent6" w:themeFillShade="BF"/>
        </w:rPr>
        <w:t>“</w:t>
      </w:r>
      <w:r>
        <w:rPr>
          <w:rFonts w:hint="eastAsia"/>
          <w:shd w:val="clear" w:color="auto" w:fill="E36C0A" w:themeFill="accent6" w:themeFillShade="BF"/>
        </w:rPr>
        <w:t>XXX</w:t>
      </w:r>
      <w:r>
        <w:rPr>
          <w:rFonts w:hint="eastAsia"/>
          <w:shd w:val="clear" w:color="auto" w:fill="E36C0A" w:themeFill="accent6" w:themeFillShade="BF"/>
        </w:rPr>
        <w:t>证券有股东投票行动，。。。。。”</w:t>
      </w:r>
    </w:p>
    <w:p w:rsidR="00750CD6" w:rsidRPr="00750CD6" w:rsidRDefault="00750CD6" w:rsidP="008326FD">
      <w:pPr>
        <w:pStyle w:val="a7"/>
        <w:numPr>
          <w:ilvl w:val="0"/>
          <w:numId w:val="31"/>
        </w:numPr>
        <w:spacing w:line="360" w:lineRule="auto"/>
        <w:ind w:firstLineChars="0"/>
        <w:rPr>
          <w:rFonts w:asciiTheme="minorEastAsia" w:hAnsiTheme="minorEastAsia"/>
          <w:lang w:val="en-AU"/>
        </w:rPr>
      </w:pPr>
      <w:r>
        <w:rPr>
          <w:rFonts w:hint="eastAsia"/>
        </w:rPr>
        <w:t>系统记录客户投票日志；</w:t>
      </w:r>
    </w:p>
    <w:p w:rsidR="001C7112" w:rsidRDefault="001C7112" w:rsidP="001C7112">
      <w:pPr>
        <w:pStyle w:val="3"/>
        <w:ind w:leftChars="100" w:left="210"/>
      </w:pPr>
      <w:bookmarkStart w:id="59" w:name="_Toc326326534"/>
      <w:r>
        <w:rPr>
          <w:rFonts w:hint="eastAsia"/>
        </w:rPr>
        <w:t>F1.</w:t>
      </w:r>
      <w:r w:rsidR="00DE6948">
        <w:rPr>
          <w:rFonts w:hint="eastAsia"/>
        </w:rPr>
        <w:t>5</w:t>
      </w:r>
      <w:r>
        <w:rPr>
          <w:rFonts w:hint="eastAsia"/>
        </w:rPr>
        <w:t>股东投票</w:t>
      </w:r>
      <w:r w:rsidR="007847D4">
        <w:rPr>
          <w:rFonts w:hint="eastAsia"/>
        </w:rPr>
        <w:t>统计</w:t>
      </w:r>
      <w:r>
        <w:rPr>
          <w:rFonts w:hint="eastAsia"/>
        </w:rPr>
        <w:t>处理</w:t>
      </w:r>
      <w:bookmarkEnd w:id="59"/>
    </w:p>
    <w:p w:rsidR="001C7112" w:rsidRDefault="001C7112" w:rsidP="008326FD">
      <w:pPr>
        <w:pStyle w:val="4"/>
        <w:numPr>
          <w:ilvl w:val="0"/>
          <w:numId w:val="32"/>
        </w:numPr>
      </w:pPr>
      <w:r>
        <w:rPr>
          <w:rFonts w:hint="eastAsia"/>
        </w:rPr>
        <w:t>业务描述</w:t>
      </w:r>
    </w:p>
    <w:p w:rsidR="001C7112" w:rsidRDefault="001C7112" w:rsidP="001C7112">
      <w:pPr>
        <w:spacing w:line="360" w:lineRule="auto"/>
        <w:ind w:firstLineChars="200" w:firstLine="420"/>
      </w:pPr>
      <w:r>
        <w:rPr>
          <w:rFonts w:hint="eastAsia"/>
        </w:rPr>
        <w:t>股东投票在证券公司指定的内部截止日后，对所有投票结果统计汇总，证券公司根据统计结果，代理客户进行投票。统计需要按每一项决议分别进行。</w:t>
      </w:r>
    </w:p>
    <w:p w:rsidR="00524FBA" w:rsidRDefault="00793652" w:rsidP="001C7112">
      <w:pPr>
        <w:spacing w:line="360" w:lineRule="auto"/>
        <w:ind w:firstLineChars="200" w:firstLine="420"/>
      </w:pPr>
      <w:r>
        <w:rPr>
          <w:rFonts w:hint="eastAsia"/>
        </w:rPr>
        <w:t>统计时应根据股权登记日实际持仓（交收后）来统计客户的投票，把客户已投票但在登记日没有持仓的投票数据给排除在统计范围，客户如果选择了前往大会现场投票，客户也同时进行了意向投票，这部分投票也不能计入统计范围。统计时还应考</w:t>
      </w:r>
      <w:proofErr w:type="gramStart"/>
      <w:r>
        <w:rPr>
          <w:rFonts w:hint="eastAsia"/>
        </w:rPr>
        <w:t>滤</w:t>
      </w:r>
      <w:proofErr w:type="gramEnd"/>
      <w:r>
        <w:rPr>
          <w:rFonts w:hint="eastAsia"/>
        </w:rPr>
        <w:t>两</w:t>
      </w:r>
      <w:r w:rsidR="00524FBA">
        <w:rPr>
          <w:rFonts w:hint="eastAsia"/>
        </w:rPr>
        <w:t>个因素，一是如果此股票发生了再抵押融资，即证券公司把客户的</w:t>
      </w:r>
      <w:proofErr w:type="gramStart"/>
      <w:r w:rsidR="00524FBA">
        <w:rPr>
          <w:rFonts w:hint="eastAsia"/>
        </w:rPr>
        <w:t>券</w:t>
      </w:r>
      <w:proofErr w:type="gramEnd"/>
      <w:r w:rsidR="00524FBA">
        <w:rPr>
          <w:rFonts w:hint="eastAsia"/>
        </w:rPr>
        <w:t>一部分抵押给一个或若干个银行；二是客户选择了</w:t>
      </w:r>
      <w:r w:rsidR="00750CD6">
        <w:rPr>
          <w:rFonts w:asciiTheme="minorEastAsia" w:hAnsiTheme="minorEastAsia" w:hint="eastAsia"/>
          <w:lang w:val="en-AU"/>
        </w:rPr>
        <w:t>前往大会现场投票</w:t>
      </w:r>
      <w:r>
        <w:rPr>
          <w:rFonts w:hint="eastAsia"/>
        </w:rPr>
        <w:t>。</w:t>
      </w:r>
    </w:p>
    <w:p w:rsidR="00750CD6" w:rsidRDefault="00750CD6" w:rsidP="001C7112">
      <w:pPr>
        <w:spacing w:line="360" w:lineRule="auto"/>
        <w:ind w:firstLineChars="200" w:firstLine="420"/>
        <w:rPr>
          <w:rFonts w:asciiTheme="minorEastAsia" w:hAnsiTheme="minorEastAsia"/>
          <w:lang w:val="en-AU"/>
        </w:rPr>
      </w:pPr>
      <w:r>
        <w:rPr>
          <w:rFonts w:hint="eastAsia"/>
        </w:rPr>
        <w:t>对于</w:t>
      </w:r>
      <w:r>
        <w:rPr>
          <w:rFonts w:asciiTheme="minorEastAsia" w:hAnsiTheme="minorEastAsia" w:hint="eastAsia"/>
          <w:lang w:val="en-AU"/>
        </w:rPr>
        <w:t>前往大会现场投票，系统需要统计出此类名单，打印或导出一份名单即可</w:t>
      </w:r>
      <w:r w:rsidR="00C80ECF">
        <w:rPr>
          <w:rFonts w:asciiTheme="minorEastAsia" w:hAnsiTheme="minorEastAsia" w:hint="eastAsia"/>
          <w:lang w:val="en-AU"/>
        </w:rPr>
        <w:t>,如果有进行投票意向的，导出每个客户的投票意向</w:t>
      </w:r>
      <w:r>
        <w:rPr>
          <w:rFonts w:asciiTheme="minorEastAsia" w:hAnsiTheme="minorEastAsia" w:hint="eastAsia"/>
          <w:lang w:val="en-AU"/>
        </w:rPr>
        <w:t>；</w:t>
      </w:r>
    </w:p>
    <w:p w:rsidR="00750CD6" w:rsidRPr="00750CD6" w:rsidRDefault="00750CD6" w:rsidP="001C7112">
      <w:pPr>
        <w:spacing w:line="360" w:lineRule="auto"/>
        <w:ind w:firstLineChars="200" w:firstLine="420"/>
      </w:pPr>
      <w:r>
        <w:rPr>
          <w:rFonts w:asciiTheme="minorEastAsia" w:hAnsiTheme="minorEastAsia" w:hint="eastAsia"/>
          <w:lang w:val="en-AU"/>
        </w:rPr>
        <w:t>对于发生了再抵押融资的情况，系统应尽量把赞成与反对的票往CCASS申报，以避免两边申报的情况，如确实控制</w:t>
      </w:r>
      <w:proofErr w:type="gramStart"/>
      <w:r>
        <w:rPr>
          <w:rFonts w:asciiTheme="minorEastAsia" w:hAnsiTheme="minorEastAsia" w:hint="eastAsia"/>
          <w:lang w:val="en-AU"/>
        </w:rPr>
        <w:t>不</w:t>
      </w:r>
      <w:proofErr w:type="gramEnd"/>
      <w:r>
        <w:rPr>
          <w:rFonts w:asciiTheme="minorEastAsia" w:hAnsiTheme="minorEastAsia" w:hint="eastAsia"/>
          <w:lang w:val="en-AU"/>
        </w:rPr>
        <w:t>到时，把</w:t>
      </w:r>
      <w:r w:rsidR="001D3BF2">
        <w:rPr>
          <w:rFonts w:asciiTheme="minorEastAsia" w:hAnsiTheme="minorEastAsia" w:hint="eastAsia"/>
          <w:lang w:val="en-AU"/>
        </w:rPr>
        <w:t>溢出的赞成</w:t>
      </w:r>
      <w:r>
        <w:rPr>
          <w:rFonts w:asciiTheme="minorEastAsia" w:hAnsiTheme="minorEastAsia" w:hint="eastAsia"/>
          <w:lang w:val="en-AU"/>
        </w:rPr>
        <w:t>票</w:t>
      </w:r>
      <w:r w:rsidR="001D3BF2">
        <w:rPr>
          <w:rFonts w:asciiTheme="minorEastAsia" w:hAnsiTheme="minorEastAsia" w:hint="eastAsia"/>
          <w:lang w:val="en-AU"/>
        </w:rPr>
        <w:t>或反对票</w:t>
      </w:r>
      <w:r>
        <w:rPr>
          <w:rFonts w:asciiTheme="minorEastAsia" w:hAnsiTheme="minorEastAsia" w:hint="eastAsia"/>
          <w:lang w:val="en-AU"/>
        </w:rPr>
        <w:t>往</w:t>
      </w:r>
      <w:r w:rsidR="001D3BF2">
        <w:rPr>
          <w:rFonts w:asciiTheme="minorEastAsia" w:hAnsiTheme="minorEastAsia" w:hint="eastAsia"/>
          <w:lang w:val="en-AU"/>
        </w:rPr>
        <w:t>抵押银行申报；</w:t>
      </w:r>
    </w:p>
    <w:p w:rsidR="00524FBA" w:rsidRDefault="00524FBA" w:rsidP="001C7112">
      <w:pPr>
        <w:spacing w:line="360" w:lineRule="auto"/>
        <w:ind w:firstLineChars="200" w:firstLine="420"/>
      </w:pPr>
    </w:p>
    <w:p w:rsidR="001C7112" w:rsidRDefault="001C7112" w:rsidP="008326FD">
      <w:pPr>
        <w:pStyle w:val="4"/>
        <w:numPr>
          <w:ilvl w:val="0"/>
          <w:numId w:val="32"/>
        </w:numPr>
      </w:pPr>
      <w:r>
        <w:rPr>
          <w:rFonts w:hint="eastAsia"/>
        </w:rPr>
        <w:t>用户界面</w:t>
      </w:r>
    </w:p>
    <w:p w:rsidR="001C7112" w:rsidRDefault="00C80ECF" w:rsidP="001C7112">
      <w:r>
        <w:object w:dxaOrig="10562" w:dyaOrig="6017">
          <v:shape id="_x0000_i1030" type="#_x0000_t75" style="width:455.25pt;height:236.25pt" o:ole="">
            <v:imagedata r:id="rId20" o:title=""/>
          </v:shape>
          <o:OLEObject Type="Embed" ProgID="Visio.Drawing.11" ShapeID="_x0000_i1030" DrawAspect="Content" ObjectID="_1402388469" r:id="rId21"/>
        </w:object>
      </w:r>
    </w:p>
    <w:p w:rsidR="001C7112" w:rsidRPr="008040F1" w:rsidRDefault="001C7112" w:rsidP="001C7112">
      <w:pPr>
        <w:rPr>
          <w:b/>
        </w:rPr>
      </w:pPr>
      <w:r w:rsidRPr="008040F1">
        <w:rPr>
          <w:rFonts w:hint="eastAsia"/>
          <w:b/>
        </w:rPr>
        <w:t>界面说明</w:t>
      </w:r>
      <w:r>
        <w:rPr>
          <w:rFonts w:hint="eastAsia"/>
          <w:b/>
        </w:rPr>
        <w:t>：</w:t>
      </w:r>
    </w:p>
    <w:p w:rsidR="001C7112" w:rsidRDefault="001C7112" w:rsidP="008326FD">
      <w:pPr>
        <w:pStyle w:val="a7"/>
        <w:numPr>
          <w:ilvl w:val="0"/>
          <w:numId w:val="40"/>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显示公司行动需要总部统一行动行权的事件；</w:t>
      </w:r>
    </w:p>
    <w:p w:rsidR="007847D4" w:rsidRDefault="007847D4" w:rsidP="008326FD">
      <w:pPr>
        <w:pStyle w:val="a7"/>
        <w:numPr>
          <w:ilvl w:val="0"/>
          <w:numId w:val="40"/>
        </w:numPr>
        <w:spacing w:line="360" w:lineRule="auto"/>
        <w:ind w:firstLineChars="0"/>
        <w:rPr>
          <w:rFonts w:asciiTheme="minorEastAsia" w:hAnsiTheme="minorEastAsia"/>
          <w:lang w:val="en-AU"/>
        </w:rPr>
      </w:pPr>
      <w:r>
        <w:rPr>
          <w:rFonts w:asciiTheme="minorEastAsia" w:hAnsiTheme="minorEastAsia" w:hint="eastAsia"/>
          <w:lang w:val="en-AU"/>
        </w:rPr>
        <w:t>界面中间显示两类信息；</w:t>
      </w:r>
    </w:p>
    <w:p w:rsidR="007847D4" w:rsidRDefault="007847D4"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前往大会现场投票数量：</w:t>
      </w:r>
    </w:p>
    <w:p w:rsidR="007847D4" w:rsidRDefault="007847D4" w:rsidP="008326FD">
      <w:pPr>
        <w:pStyle w:val="a7"/>
        <w:numPr>
          <w:ilvl w:val="2"/>
          <w:numId w:val="40"/>
        </w:numPr>
        <w:spacing w:line="360" w:lineRule="auto"/>
        <w:ind w:firstLineChars="0"/>
        <w:rPr>
          <w:rFonts w:asciiTheme="minorEastAsia" w:hAnsiTheme="minorEastAsia"/>
          <w:lang w:val="en-AU"/>
        </w:rPr>
      </w:pPr>
      <w:r>
        <w:rPr>
          <w:rFonts w:asciiTheme="minorEastAsia" w:hAnsiTheme="minorEastAsia" w:hint="eastAsia"/>
          <w:lang w:val="en-AU"/>
        </w:rPr>
        <w:t>如果数量不为0，</w:t>
      </w:r>
      <w:r w:rsidR="00FA53CA">
        <w:rPr>
          <w:rFonts w:asciiTheme="minorEastAsia" w:hAnsiTheme="minorEastAsia" w:hint="eastAsia"/>
          <w:lang w:val="en-AU"/>
        </w:rPr>
        <w:t>显示总股数(所有去大会现场投票客户的股数汇总），</w:t>
      </w:r>
      <w:r>
        <w:rPr>
          <w:rFonts w:asciiTheme="minorEastAsia" w:hAnsiTheme="minorEastAsia" w:hint="eastAsia"/>
          <w:lang w:val="en-AU"/>
        </w:rPr>
        <w:t>界面</w:t>
      </w:r>
      <w:r w:rsidR="00145715">
        <w:rPr>
          <w:rFonts w:asciiTheme="minorEastAsia" w:hAnsiTheme="minorEastAsia" w:hint="eastAsia"/>
          <w:lang w:val="en-AU"/>
        </w:rPr>
        <w:t>显示“现场股票明细”功能按钮；</w:t>
      </w:r>
    </w:p>
    <w:p w:rsidR="00145715" w:rsidRDefault="00145715" w:rsidP="008326FD">
      <w:pPr>
        <w:pStyle w:val="a7"/>
        <w:numPr>
          <w:ilvl w:val="2"/>
          <w:numId w:val="40"/>
        </w:numPr>
        <w:spacing w:line="360" w:lineRule="auto"/>
        <w:ind w:firstLineChars="0"/>
        <w:rPr>
          <w:rFonts w:asciiTheme="minorEastAsia" w:hAnsiTheme="minorEastAsia"/>
          <w:lang w:val="en-AU"/>
        </w:rPr>
      </w:pPr>
      <w:r>
        <w:rPr>
          <w:rFonts w:asciiTheme="minorEastAsia" w:hAnsiTheme="minorEastAsia" w:hint="eastAsia"/>
          <w:lang w:val="en-AU"/>
        </w:rPr>
        <w:t>如果数量为0，界面不显示“现场股票明细”功能按钮；</w:t>
      </w:r>
    </w:p>
    <w:p w:rsidR="00145715" w:rsidRDefault="00145715"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持仓分布情况：</w:t>
      </w:r>
    </w:p>
    <w:p w:rsidR="00145715" w:rsidRDefault="00145715" w:rsidP="008326FD">
      <w:pPr>
        <w:pStyle w:val="a7"/>
        <w:numPr>
          <w:ilvl w:val="2"/>
          <w:numId w:val="40"/>
        </w:numPr>
        <w:spacing w:line="360" w:lineRule="auto"/>
        <w:ind w:firstLineChars="0"/>
        <w:rPr>
          <w:rFonts w:asciiTheme="minorEastAsia" w:hAnsiTheme="minorEastAsia"/>
          <w:lang w:val="en-AU"/>
        </w:rPr>
      </w:pPr>
      <w:r>
        <w:rPr>
          <w:rFonts w:asciiTheme="minorEastAsia" w:hAnsiTheme="minorEastAsia" w:hint="eastAsia"/>
          <w:lang w:val="en-AU"/>
        </w:rPr>
        <w:t>保证金账户抵押给各个银行的数量的汇总；</w:t>
      </w:r>
    </w:p>
    <w:p w:rsidR="00145715" w:rsidRDefault="00145715" w:rsidP="008326FD">
      <w:pPr>
        <w:pStyle w:val="a7"/>
        <w:numPr>
          <w:ilvl w:val="2"/>
          <w:numId w:val="40"/>
        </w:numPr>
        <w:spacing w:line="360" w:lineRule="auto"/>
        <w:ind w:firstLineChars="0"/>
        <w:rPr>
          <w:rFonts w:asciiTheme="minorEastAsia" w:hAnsiTheme="minorEastAsia"/>
          <w:lang w:val="en-AU"/>
        </w:rPr>
      </w:pPr>
      <w:r>
        <w:rPr>
          <w:rFonts w:asciiTheme="minorEastAsia" w:hAnsiTheme="minorEastAsia" w:hint="eastAsia"/>
          <w:lang w:val="en-AU"/>
        </w:rPr>
        <w:t>CCASS数量：除了保证金账户中抵押给银行的数量外，其它各类账户的汇总；</w:t>
      </w:r>
    </w:p>
    <w:p w:rsidR="001C7112" w:rsidRDefault="001C7112" w:rsidP="008326FD">
      <w:pPr>
        <w:pStyle w:val="a7"/>
        <w:numPr>
          <w:ilvl w:val="0"/>
          <w:numId w:val="40"/>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界面下方显示选择中的股东投票的所有明细客户的投票结果数据</w:t>
      </w:r>
      <w:r w:rsidR="00A64982">
        <w:rPr>
          <w:rFonts w:asciiTheme="minorEastAsia" w:hAnsiTheme="minorEastAsia" w:hint="eastAsia"/>
          <w:lang w:val="en-AU"/>
        </w:rPr>
        <w:t>及系统向上级托管机构统计数据</w:t>
      </w:r>
      <w:r>
        <w:rPr>
          <w:rFonts w:asciiTheme="minorEastAsia" w:hAnsiTheme="minorEastAsia" w:hint="eastAsia"/>
          <w:lang w:val="en-AU"/>
        </w:rPr>
        <w:t>；</w:t>
      </w:r>
    </w:p>
    <w:p w:rsidR="00A64982" w:rsidRDefault="00A64982"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决议编号、决议内容；</w:t>
      </w:r>
    </w:p>
    <w:p w:rsidR="00A64982" w:rsidRDefault="00A64982"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赞成票：所有客户投的赞成票股数；</w:t>
      </w:r>
    </w:p>
    <w:p w:rsidR="00A64982" w:rsidRDefault="00A64982"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反对票：所有客户投的反对票股数；</w:t>
      </w:r>
    </w:p>
    <w:p w:rsidR="00A64982" w:rsidRDefault="00A64982"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lastRenderedPageBreak/>
        <w:t>弃权票：所有客户投的弃权</w:t>
      </w:r>
      <w:proofErr w:type="gramStart"/>
      <w:r>
        <w:rPr>
          <w:rFonts w:asciiTheme="minorEastAsia" w:hAnsiTheme="minorEastAsia" w:hint="eastAsia"/>
          <w:lang w:val="en-AU"/>
        </w:rPr>
        <w:t>票加所</w:t>
      </w:r>
      <w:proofErr w:type="gramEnd"/>
      <w:r>
        <w:rPr>
          <w:rFonts w:asciiTheme="minorEastAsia" w:hAnsiTheme="minorEastAsia" w:hint="eastAsia"/>
          <w:lang w:val="en-AU"/>
        </w:rPr>
        <w:t>有没有投票的客户股票数；</w:t>
      </w:r>
    </w:p>
    <w:p w:rsidR="00A64982" w:rsidRDefault="00A64982"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赞成（CCASS</w:t>
      </w:r>
      <w:r>
        <w:rPr>
          <w:rFonts w:asciiTheme="minorEastAsia" w:hAnsiTheme="minorEastAsia"/>
          <w:lang w:val="en-AU"/>
        </w:rPr>
        <w:t>）</w:t>
      </w:r>
      <w:r>
        <w:rPr>
          <w:rFonts w:asciiTheme="minorEastAsia" w:hAnsiTheme="minorEastAsia" w:hint="eastAsia"/>
          <w:lang w:val="en-AU"/>
        </w:rPr>
        <w:t>:由系统统计出来该向CCASS汇报的数量；</w:t>
      </w:r>
    </w:p>
    <w:p w:rsidR="00A64982" w:rsidRDefault="00A64982"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反对（CCASS</w:t>
      </w:r>
      <w:r>
        <w:rPr>
          <w:rFonts w:asciiTheme="minorEastAsia" w:hAnsiTheme="minorEastAsia"/>
          <w:lang w:val="en-AU"/>
        </w:rPr>
        <w:t>）</w:t>
      </w:r>
      <w:r>
        <w:rPr>
          <w:rFonts w:asciiTheme="minorEastAsia" w:hAnsiTheme="minorEastAsia" w:hint="eastAsia"/>
          <w:lang w:val="en-AU"/>
        </w:rPr>
        <w:t>:由系统统计出来该向CCASS汇报的数量；</w:t>
      </w:r>
    </w:p>
    <w:p w:rsidR="00A64982" w:rsidRDefault="001B6D8C"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赞成（XX</w:t>
      </w:r>
      <w:r w:rsidR="00A64982">
        <w:rPr>
          <w:rFonts w:asciiTheme="minorEastAsia" w:hAnsiTheme="minorEastAsia" w:hint="eastAsia"/>
          <w:lang w:val="en-AU"/>
        </w:rPr>
        <w:t>银行</w:t>
      </w:r>
      <w:r w:rsidR="00A64982">
        <w:rPr>
          <w:rFonts w:asciiTheme="minorEastAsia" w:hAnsiTheme="minorEastAsia"/>
          <w:lang w:val="en-AU"/>
        </w:rPr>
        <w:t>）</w:t>
      </w:r>
      <w:r w:rsidR="00A64982">
        <w:rPr>
          <w:rFonts w:asciiTheme="minorEastAsia" w:hAnsiTheme="minorEastAsia" w:hint="eastAsia"/>
          <w:lang w:val="en-AU"/>
        </w:rPr>
        <w:t>:由系统统计出来</w:t>
      </w:r>
      <w:r>
        <w:rPr>
          <w:rFonts w:asciiTheme="minorEastAsia" w:hAnsiTheme="minorEastAsia" w:hint="eastAsia"/>
          <w:lang w:val="en-AU"/>
        </w:rPr>
        <w:t>向</w:t>
      </w:r>
      <w:r w:rsidR="00A64982">
        <w:rPr>
          <w:rFonts w:asciiTheme="minorEastAsia" w:hAnsiTheme="minorEastAsia" w:hint="eastAsia"/>
          <w:lang w:val="en-AU"/>
        </w:rPr>
        <w:t>该银行汇报的数量；</w:t>
      </w:r>
    </w:p>
    <w:p w:rsidR="00A64982" w:rsidRDefault="001B6D8C"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反对 (XX</w:t>
      </w:r>
      <w:r w:rsidR="00A64982">
        <w:rPr>
          <w:rFonts w:asciiTheme="minorEastAsia" w:hAnsiTheme="minorEastAsia" w:hint="eastAsia"/>
          <w:lang w:val="en-AU"/>
        </w:rPr>
        <w:t>银行</w:t>
      </w:r>
      <w:r w:rsidR="00A64982">
        <w:rPr>
          <w:rFonts w:asciiTheme="minorEastAsia" w:hAnsiTheme="minorEastAsia"/>
          <w:lang w:val="en-AU"/>
        </w:rPr>
        <w:t>）</w:t>
      </w:r>
      <w:r w:rsidR="00A64982">
        <w:rPr>
          <w:rFonts w:asciiTheme="minorEastAsia" w:hAnsiTheme="minorEastAsia" w:hint="eastAsia"/>
          <w:lang w:val="en-AU"/>
        </w:rPr>
        <w:t>:由系统统计出来</w:t>
      </w:r>
      <w:r>
        <w:rPr>
          <w:rFonts w:asciiTheme="minorEastAsia" w:hAnsiTheme="minorEastAsia" w:hint="eastAsia"/>
          <w:lang w:val="en-AU"/>
        </w:rPr>
        <w:t>向</w:t>
      </w:r>
      <w:r w:rsidR="00A64982">
        <w:rPr>
          <w:rFonts w:asciiTheme="minorEastAsia" w:hAnsiTheme="minorEastAsia" w:hint="eastAsia"/>
          <w:lang w:val="en-AU"/>
        </w:rPr>
        <w:t>该银行汇报的数量；</w:t>
      </w:r>
    </w:p>
    <w:p w:rsidR="001B6D8C" w:rsidRDefault="001B6D8C" w:rsidP="008326FD">
      <w:pPr>
        <w:pStyle w:val="a7"/>
        <w:numPr>
          <w:ilvl w:val="1"/>
          <w:numId w:val="40"/>
        </w:numPr>
        <w:spacing w:line="360" w:lineRule="auto"/>
        <w:ind w:firstLineChars="0"/>
        <w:rPr>
          <w:rFonts w:asciiTheme="minorEastAsia" w:hAnsiTheme="minorEastAsia"/>
          <w:lang w:val="en-AU"/>
        </w:rPr>
      </w:pPr>
      <w:r>
        <w:rPr>
          <w:rFonts w:asciiTheme="minorEastAsia" w:hAnsiTheme="minorEastAsia" w:hint="eastAsia"/>
          <w:lang w:val="en-AU"/>
        </w:rPr>
        <w:t>如果有多个银行则需要显示多个银行的列；</w:t>
      </w:r>
    </w:p>
    <w:p w:rsidR="006C1405" w:rsidRDefault="00A75D58" w:rsidP="008326FD">
      <w:pPr>
        <w:pStyle w:val="a7"/>
        <w:numPr>
          <w:ilvl w:val="0"/>
          <w:numId w:val="40"/>
        </w:numPr>
        <w:spacing w:line="360" w:lineRule="auto"/>
        <w:ind w:firstLineChars="0"/>
        <w:rPr>
          <w:rFonts w:asciiTheme="minorEastAsia" w:hAnsiTheme="minorEastAsia"/>
          <w:lang w:val="en-AU"/>
        </w:rPr>
      </w:pPr>
      <w:r>
        <w:rPr>
          <w:rFonts w:asciiTheme="minorEastAsia" w:hAnsiTheme="minorEastAsia" w:hint="eastAsia"/>
          <w:lang w:val="en-AU"/>
        </w:rPr>
        <w:t>现场</w:t>
      </w:r>
      <w:r w:rsidR="006C1405">
        <w:rPr>
          <w:rFonts w:asciiTheme="minorEastAsia" w:hAnsiTheme="minorEastAsia" w:hint="eastAsia"/>
          <w:lang w:val="en-AU"/>
        </w:rPr>
        <w:t>投票明细：可以查询各个客户的投票明细；</w:t>
      </w:r>
    </w:p>
    <w:p w:rsidR="00DA5BFF" w:rsidRDefault="00D15D4C" w:rsidP="00DA5BFF">
      <w:pPr>
        <w:rPr>
          <w:b/>
        </w:rPr>
      </w:pPr>
      <w:r>
        <w:object w:dxaOrig="9881" w:dyaOrig="4685">
          <v:shape id="_x0000_i1031" type="#_x0000_t75" style="width:415.5pt;height:197.25pt" o:ole="">
            <v:imagedata r:id="rId22" o:title=""/>
          </v:shape>
          <o:OLEObject Type="Embed" ProgID="Visio.Drawing.11" ShapeID="_x0000_i1031" DrawAspect="Content" ObjectID="_1402388470" r:id="rId23"/>
        </w:object>
      </w:r>
      <w:r w:rsidR="00DA5BFF" w:rsidRPr="005254C4">
        <w:rPr>
          <w:rFonts w:hint="eastAsia"/>
          <w:b/>
        </w:rPr>
        <w:t>界面说明</w:t>
      </w:r>
    </w:p>
    <w:p w:rsidR="00DA5BFF" w:rsidRDefault="00DA5BFF" w:rsidP="008326FD">
      <w:pPr>
        <w:pStyle w:val="a7"/>
        <w:numPr>
          <w:ilvl w:val="0"/>
          <w:numId w:val="52"/>
        </w:numPr>
        <w:spacing w:line="360" w:lineRule="auto"/>
        <w:ind w:firstLineChars="0"/>
        <w:rPr>
          <w:rFonts w:asciiTheme="minorEastAsia" w:hAnsiTheme="minorEastAsia"/>
        </w:rPr>
      </w:pPr>
      <w:r>
        <w:rPr>
          <w:rFonts w:asciiTheme="minorEastAsia" w:hAnsiTheme="minorEastAsia" w:hint="eastAsia"/>
        </w:rPr>
        <w:t>显示参与现场投票人员信息，信息内容包括：资金账号、客户名称、持股数量、投票人名称</w:t>
      </w:r>
      <w:r w:rsidR="00D15D4C">
        <w:rPr>
          <w:rFonts w:asciiTheme="minorEastAsia" w:hAnsiTheme="minorEastAsia" w:hint="eastAsia"/>
        </w:rPr>
        <w:t>（本人、代理人）</w:t>
      </w:r>
      <w:r>
        <w:rPr>
          <w:rFonts w:asciiTheme="minorEastAsia" w:hAnsiTheme="minorEastAsia" w:hint="eastAsia"/>
        </w:rPr>
        <w:t>、称呼（先生、女士）、投票人证件代码、申报方向（CCASS/</w:t>
      </w:r>
      <w:r w:rsidR="001B6D8C">
        <w:rPr>
          <w:rFonts w:asciiTheme="minorEastAsia" w:hAnsiTheme="minorEastAsia" w:hint="eastAsia"/>
        </w:rPr>
        <w:t>XXX</w:t>
      </w:r>
      <w:r>
        <w:rPr>
          <w:rFonts w:asciiTheme="minorEastAsia" w:hAnsiTheme="minorEastAsia" w:hint="eastAsia"/>
        </w:rPr>
        <w:t>银行）、通讯地址；</w:t>
      </w:r>
    </w:p>
    <w:p w:rsidR="00D15D4C" w:rsidRDefault="00D15D4C" w:rsidP="008326FD">
      <w:pPr>
        <w:pStyle w:val="a7"/>
        <w:numPr>
          <w:ilvl w:val="0"/>
          <w:numId w:val="52"/>
        </w:numPr>
        <w:spacing w:line="360" w:lineRule="auto"/>
        <w:ind w:firstLineChars="0"/>
        <w:rPr>
          <w:rFonts w:asciiTheme="minorEastAsia" w:hAnsiTheme="minorEastAsia"/>
        </w:rPr>
      </w:pPr>
      <w:r>
        <w:rPr>
          <w:rFonts w:asciiTheme="minorEastAsia" w:hAnsiTheme="minorEastAsia" w:hint="eastAsia"/>
        </w:rPr>
        <w:t>支持导出功能；</w:t>
      </w:r>
    </w:p>
    <w:p w:rsidR="00D15D4C" w:rsidRDefault="00D15D4C" w:rsidP="008326FD">
      <w:pPr>
        <w:pStyle w:val="a7"/>
        <w:numPr>
          <w:ilvl w:val="1"/>
          <w:numId w:val="52"/>
        </w:numPr>
        <w:spacing w:line="360" w:lineRule="auto"/>
        <w:ind w:firstLineChars="0"/>
        <w:rPr>
          <w:rFonts w:asciiTheme="minorEastAsia" w:hAnsiTheme="minorEastAsia"/>
        </w:rPr>
      </w:pPr>
      <w:r>
        <w:rPr>
          <w:rFonts w:asciiTheme="minorEastAsia" w:hAnsiTheme="minorEastAsia" w:hint="eastAsia"/>
        </w:rPr>
        <w:t>导出现场投票人员明细，以界面展示的内容；</w:t>
      </w:r>
    </w:p>
    <w:p w:rsidR="00D15D4C" w:rsidRDefault="00D15D4C" w:rsidP="008326FD">
      <w:pPr>
        <w:pStyle w:val="a7"/>
        <w:numPr>
          <w:ilvl w:val="1"/>
          <w:numId w:val="52"/>
        </w:numPr>
        <w:spacing w:line="360" w:lineRule="auto"/>
        <w:ind w:firstLineChars="0"/>
        <w:rPr>
          <w:rFonts w:asciiTheme="minorEastAsia" w:hAnsiTheme="minorEastAsia"/>
        </w:rPr>
      </w:pPr>
      <w:r>
        <w:rPr>
          <w:rFonts w:asciiTheme="minorEastAsia" w:hAnsiTheme="minorEastAsia" w:hint="eastAsia"/>
        </w:rPr>
        <w:t>导出现场投票人员的意向投票记录；</w:t>
      </w:r>
    </w:p>
    <w:p w:rsidR="00D15D4C" w:rsidRDefault="00D15D4C" w:rsidP="008326FD">
      <w:pPr>
        <w:pStyle w:val="a7"/>
        <w:numPr>
          <w:ilvl w:val="2"/>
          <w:numId w:val="52"/>
        </w:numPr>
        <w:spacing w:line="360" w:lineRule="auto"/>
        <w:ind w:firstLineChars="0"/>
        <w:rPr>
          <w:rFonts w:asciiTheme="minorEastAsia" w:hAnsiTheme="minorEastAsia"/>
        </w:rPr>
      </w:pPr>
      <w:r>
        <w:rPr>
          <w:rFonts w:asciiTheme="minorEastAsia" w:hAnsiTheme="minorEastAsia" w:hint="eastAsia"/>
        </w:rPr>
        <w:t>记录包括所有意向投票明细：账号、名称、决议编号、决议内容、数量、投票结果（赞成、反对）</w:t>
      </w:r>
    </w:p>
    <w:p w:rsidR="00D15D4C" w:rsidRDefault="003D27FC" w:rsidP="008326FD">
      <w:pPr>
        <w:pStyle w:val="a7"/>
        <w:numPr>
          <w:ilvl w:val="2"/>
          <w:numId w:val="52"/>
        </w:numPr>
        <w:spacing w:line="360" w:lineRule="auto"/>
        <w:ind w:firstLineChars="0"/>
        <w:rPr>
          <w:rFonts w:asciiTheme="minorEastAsia" w:hAnsiTheme="minorEastAsia"/>
        </w:rPr>
      </w:pPr>
      <w:r>
        <w:rPr>
          <w:rFonts w:asciiTheme="minorEastAsia" w:hAnsiTheme="minorEastAsia" w:hint="eastAsia"/>
        </w:rPr>
        <w:t>按申报对像汇总：申报对像（CCASS/xxxx银行），赞成票数量，反对票数量；</w:t>
      </w:r>
    </w:p>
    <w:p w:rsidR="003D27FC" w:rsidRDefault="003D27FC" w:rsidP="00D40AEC">
      <w:pPr>
        <w:pStyle w:val="a7"/>
        <w:spacing w:line="360" w:lineRule="auto"/>
        <w:ind w:left="425" w:firstLineChars="0" w:firstLine="0"/>
        <w:rPr>
          <w:rFonts w:asciiTheme="minorEastAsia" w:hAnsiTheme="minorEastAsia"/>
          <w:lang w:val="en-AU"/>
        </w:rPr>
      </w:pPr>
    </w:p>
    <w:p w:rsidR="003D27FC" w:rsidRDefault="003D27FC" w:rsidP="00D40AEC">
      <w:pPr>
        <w:pStyle w:val="a7"/>
        <w:spacing w:line="360" w:lineRule="auto"/>
        <w:ind w:left="425" w:firstLineChars="0" w:firstLine="0"/>
        <w:rPr>
          <w:rFonts w:asciiTheme="minorEastAsia" w:hAnsiTheme="minorEastAsia"/>
          <w:lang w:val="en-AU"/>
        </w:rPr>
      </w:pPr>
    </w:p>
    <w:p w:rsidR="00D40AEC" w:rsidRDefault="00D40AEC" w:rsidP="00D40AEC">
      <w:pPr>
        <w:pStyle w:val="a7"/>
        <w:spacing w:line="360" w:lineRule="auto"/>
        <w:ind w:left="425" w:firstLineChars="0" w:firstLine="0"/>
        <w:rPr>
          <w:rFonts w:asciiTheme="minorEastAsia" w:hAnsiTheme="minorEastAsia"/>
          <w:lang w:val="en-AU"/>
        </w:rPr>
      </w:pPr>
      <w:r>
        <w:rPr>
          <w:rFonts w:asciiTheme="minorEastAsia" w:hAnsiTheme="minorEastAsia" w:hint="eastAsia"/>
          <w:lang w:val="en-AU"/>
        </w:rPr>
        <w:t>投票明细：可以查询各个客户的投票明细；</w:t>
      </w:r>
    </w:p>
    <w:p w:rsidR="00D40AEC" w:rsidRDefault="00A75D58" w:rsidP="00D40AEC">
      <w:pPr>
        <w:rPr>
          <w:b/>
        </w:rPr>
      </w:pPr>
      <w:r>
        <w:object w:dxaOrig="9881" w:dyaOrig="4316">
          <v:shape id="_x0000_i1032" type="#_x0000_t75" style="width:415.5pt;height:181.5pt" o:ole="">
            <v:imagedata r:id="rId24" o:title=""/>
          </v:shape>
          <o:OLEObject Type="Embed" ProgID="Visio.Drawing.11" ShapeID="_x0000_i1032" DrawAspect="Content" ObjectID="_1402388471" r:id="rId25"/>
        </w:object>
      </w:r>
      <w:r w:rsidR="00D40AEC" w:rsidRPr="005254C4">
        <w:rPr>
          <w:rFonts w:hint="eastAsia"/>
          <w:b/>
        </w:rPr>
        <w:t>界面说明</w:t>
      </w:r>
    </w:p>
    <w:p w:rsidR="00D40AEC" w:rsidRDefault="00D40AEC" w:rsidP="008326FD">
      <w:pPr>
        <w:pStyle w:val="a7"/>
        <w:numPr>
          <w:ilvl w:val="0"/>
          <w:numId w:val="53"/>
        </w:numPr>
        <w:spacing w:line="360" w:lineRule="auto"/>
        <w:ind w:firstLineChars="0"/>
        <w:rPr>
          <w:rFonts w:asciiTheme="minorEastAsia" w:hAnsiTheme="minorEastAsia"/>
        </w:rPr>
      </w:pPr>
      <w:r>
        <w:rPr>
          <w:rFonts w:asciiTheme="minorEastAsia" w:hAnsiTheme="minorEastAsia" w:hint="eastAsia"/>
        </w:rPr>
        <w:t>显示参与投票人员明细信息，信息内容包括：资金账号、客户名称、编号、投票决议内容、赞成票、反对票、弃权票；</w:t>
      </w:r>
    </w:p>
    <w:p w:rsidR="001C7112" w:rsidRDefault="001C7112" w:rsidP="008326FD">
      <w:pPr>
        <w:pStyle w:val="4"/>
        <w:numPr>
          <w:ilvl w:val="0"/>
          <w:numId w:val="32"/>
        </w:numPr>
      </w:pPr>
      <w:r>
        <w:rPr>
          <w:rFonts w:hint="eastAsia"/>
        </w:rPr>
        <w:t>业务功能</w:t>
      </w:r>
    </w:p>
    <w:p w:rsidR="001C7112" w:rsidRPr="004B7953" w:rsidRDefault="001C7112" w:rsidP="008326FD">
      <w:pPr>
        <w:pStyle w:val="a7"/>
        <w:numPr>
          <w:ilvl w:val="0"/>
          <w:numId w:val="41"/>
        </w:numPr>
        <w:spacing w:line="360" w:lineRule="auto"/>
        <w:ind w:firstLineChars="0"/>
        <w:rPr>
          <w:rFonts w:asciiTheme="minorEastAsia" w:hAnsiTheme="minorEastAsia"/>
        </w:rPr>
      </w:pPr>
      <w:r>
        <w:rPr>
          <w:rFonts w:asciiTheme="minorEastAsia" w:hAnsiTheme="minorEastAsia" w:hint="eastAsia"/>
          <w:lang w:val="en-AU"/>
        </w:rPr>
        <w:t>系统在公司行动信息列表中显示投票行动信息；</w:t>
      </w:r>
    </w:p>
    <w:p w:rsidR="001C7112" w:rsidRDefault="001C7112"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rPr>
        <w:t>投票行动未确认的信息；</w:t>
      </w:r>
    </w:p>
    <w:p w:rsidR="001C7112" w:rsidRDefault="001C7112"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rPr>
        <w:t>投票行动确认</w:t>
      </w:r>
      <w:r>
        <w:rPr>
          <w:rFonts w:asciiTheme="minorEastAsia" w:hAnsiTheme="minorEastAsia" w:hint="eastAsia"/>
          <w:lang w:val="en-AU"/>
        </w:rPr>
        <w:t>数据显示内容包括：公司行动、证券代码、证券名称、内部截止日、</w:t>
      </w:r>
      <w:r w:rsidR="006C1405">
        <w:rPr>
          <w:rFonts w:asciiTheme="minorEastAsia" w:hAnsiTheme="minorEastAsia" w:hint="eastAsia"/>
          <w:lang w:val="en-AU"/>
        </w:rPr>
        <w:t>外部</w:t>
      </w:r>
      <w:r>
        <w:rPr>
          <w:rFonts w:asciiTheme="minorEastAsia" w:hAnsiTheme="minorEastAsia" w:hint="eastAsia"/>
          <w:lang w:val="en-AU"/>
        </w:rPr>
        <w:t>截止日、确认人、确认时间；</w:t>
      </w:r>
      <w:r w:rsidRPr="007468F5">
        <w:rPr>
          <w:rFonts w:asciiTheme="minorEastAsia" w:hAnsiTheme="minorEastAsia" w:hint="eastAsia"/>
        </w:rPr>
        <w:t xml:space="preserve"> </w:t>
      </w:r>
    </w:p>
    <w:p w:rsidR="001C7112" w:rsidRDefault="001C7112" w:rsidP="008326FD">
      <w:pPr>
        <w:pStyle w:val="a7"/>
        <w:numPr>
          <w:ilvl w:val="0"/>
          <w:numId w:val="41"/>
        </w:numPr>
        <w:spacing w:line="360" w:lineRule="auto"/>
        <w:ind w:firstLineChars="0"/>
        <w:rPr>
          <w:rFonts w:asciiTheme="minorEastAsia" w:hAnsiTheme="minorEastAsia"/>
        </w:rPr>
      </w:pPr>
      <w:r>
        <w:rPr>
          <w:rFonts w:asciiTheme="minorEastAsia" w:hAnsiTheme="minorEastAsia" w:hint="eastAsia"/>
        </w:rPr>
        <w:t>选中一个股东投票行动信息后，通过“行权统计”功能统计客户投票情况；</w:t>
      </w:r>
    </w:p>
    <w:p w:rsidR="006C1405" w:rsidRDefault="006C1405"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rPr>
        <w:t>系统统计股权登记日持仓分布，目前分CCASS与银行；</w:t>
      </w:r>
    </w:p>
    <w:p w:rsidR="006C1405" w:rsidRDefault="006C1405" w:rsidP="008326FD">
      <w:pPr>
        <w:pStyle w:val="a7"/>
        <w:numPr>
          <w:ilvl w:val="2"/>
          <w:numId w:val="41"/>
        </w:numPr>
        <w:spacing w:line="360" w:lineRule="auto"/>
        <w:ind w:firstLineChars="0"/>
        <w:rPr>
          <w:rFonts w:asciiTheme="minorEastAsia" w:hAnsiTheme="minorEastAsia"/>
        </w:rPr>
      </w:pPr>
      <w:r>
        <w:rPr>
          <w:rFonts w:asciiTheme="minorEastAsia" w:hAnsiTheme="minorEastAsia" w:hint="eastAsia"/>
        </w:rPr>
        <w:t>再抵押融资抵押到各银行的数据汇总；</w:t>
      </w:r>
    </w:p>
    <w:p w:rsidR="006C1405" w:rsidRDefault="006C1405" w:rsidP="008326FD">
      <w:pPr>
        <w:pStyle w:val="a7"/>
        <w:numPr>
          <w:ilvl w:val="2"/>
          <w:numId w:val="41"/>
        </w:numPr>
        <w:spacing w:line="360" w:lineRule="auto"/>
        <w:ind w:firstLineChars="0"/>
        <w:rPr>
          <w:rFonts w:asciiTheme="minorEastAsia" w:hAnsiTheme="minorEastAsia"/>
        </w:rPr>
      </w:pPr>
      <w:r>
        <w:rPr>
          <w:rFonts w:asciiTheme="minorEastAsia" w:hAnsiTheme="minorEastAsia" w:hint="eastAsia"/>
        </w:rPr>
        <w:t>各类账户托管在CCASS的汇总；</w:t>
      </w:r>
    </w:p>
    <w:p w:rsidR="001B6D8C" w:rsidRDefault="001B6D8C" w:rsidP="008326FD">
      <w:pPr>
        <w:pStyle w:val="a7"/>
        <w:numPr>
          <w:ilvl w:val="2"/>
          <w:numId w:val="41"/>
        </w:numPr>
        <w:spacing w:line="360" w:lineRule="auto"/>
        <w:ind w:firstLineChars="0"/>
        <w:rPr>
          <w:rFonts w:asciiTheme="minorEastAsia" w:hAnsiTheme="minorEastAsia"/>
        </w:rPr>
      </w:pPr>
      <w:r>
        <w:rPr>
          <w:rFonts w:asciiTheme="minorEastAsia" w:hAnsiTheme="minorEastAsia" w:hint="eastAsia"/>
        </w:rPr>
        <w:t>排除股权登记日持仓为0，有投票的数据；</w:t>
      </w:r>
    </w:p>
    <w:p w:rsidR="001B6D8C" w:rsidRDefault="001B6D8C" w:rsidP="008326FD">
      <w:pPr>
        <w:pStyle w:val="a7"/>
        <w:numPr>
          <w:ilvl w:val="2"/>
          <w:numId w:val="41"/>
        </w:numPr>
        <w:spacing w:line="360" w:lineRule="auto"/>
        <w:ind w:firstLineChars="0"/>
        <w:rPr>
          <w:rFonts w:asciiTheme="minorEastAsia" w:hAnsiTheme="minorEastAsia"/>
        </w:rPr>
      </w:pPr>
      <w:proofErr w:type="gramStart"/>
      <w:r>
        <w:rPr>
          <w:rFonts w:asciiTheme="minorEastAsia" w:hAnsiTheme="minorEastAsia" w:hint="eastAsia"/>
        </w:rPr>
        <w:t>排除再</w:t>
      </w:r>
      <w:proofErr w:type="gramEnd"/>
      <w:r>
        <w:rPr>
          <w:rFonts w:asciiTheme="minorEastAsia" w:hAnsiTheme="minorEastAsia" w:hint="eastAsia"/>
        </w:rPr>
        <w:t>场投票，投了意向票的数据；</w:t>
      </w:r>
    </w:p>
    <w:p w:rsidR="004530D2" w:rsidRPr="004530D2" w:rsidRDefault="006C1405"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rPr>
        <w:t>显示“</w:t>
      </w:r>
      <w:r>
        <w:rPr>
          <w:rFonts w:asciiTheme="minorEastAsia" w:hAnsiTheme="minorEastAsia" w:hint="eastAsia"/>
          <w:lang w:val="en-AU"/>
        </w:rPr>
        <w:t>前往大会现场投票数量”，如果数量大于0，用户可以查看现场投票明细；</w:t>
      </w:r>
    </w:p>
    <w:p w:rsidR="004530D2" w:rsidRDefault="004530D2"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rPr>
        <w:t>投票明细列表信息内容：</w:t>
      </w:r>
      <w:r w:rsidR="00FA53CA">
        <w:rPr>
          <w:rFonts w:asciiTheme="minorEastAsia" w:hAnsiTheme="minorEastAsia" w:hint="eastAsia"/>
        </w:rPr>
        <w:t>明细内容见界面；</w:t>
      </w:r>
    </w:p>
    <w:p w:rsidR="004530D2" w:rsidRDefault="00FA53CA" w:rsidP="008326FD">
      <w:pPr>
        <w:pStyle w:val="a7"/>
        <w:numPr>
          <w:ilvl w:val="2"/>
          <w:numId w:val="41"/>
        </w:numPr>
        <w:spacing w:line="360" w:lineRule="auto"/>
        <w:ind w:firstLineChars="0"/>
        <w:rPr>
          <w:rFonts w:asciiTheme="minorEastAsia" w:hAnsiTheme="minorEastAsia"/>
          <w:lang w:val="en-AU"/>
        </w:rPr>
      </w:pPr>
      <w:r>
        <w:rPr>
          <w:rFonts w:asciiTheme="minorEastAsia" w:hAnsiTheme="minorEastAsia" w:hint="eastAsia"/>
          <w:lang w:val="en-AU"/>
        </w:rPr>
        <w:t>数量关系</w:t>
      </w:r>
      <w:r w:rsidR="00205C0E">
        <w:rPr>
          <w:rFonts w:asciiTheme="minorEastAsia" w:hAnsiTheme="minorEastAsia" w:hint="eastAsia"/>
          <w:lang w:val="en-AU"/>
        </w:rPr>
        <w:t>：赞成票+反对票+弃权票</w:t>
      </w:r>
      <w:r w:rsidR="001B6D8C">
        <w:rPr>
          <w:rFonts w:asciiTheme="minorEastAsia" w:hAnsiTheme="minorEastAsia" w:hint="eastAsia"/>
          <w:lang w:val="en-AU"/>
        </w:rPr>
        <w:t>（投弃权票+未投的票）（是否也</w:t>
      </w:r>
      <w:proofErr w:type="gramStart"/>
      <w:r w:rsidR="001B6D8C">
        <w:rPr>
          <w:rFonts w:asciiTheme="minorEastAsia" w:hAnsiTheme="minorEastAsia" w:hint="eastAsia"/>
          <w:lang w:val="en-AU"/>
        </w:rPr>
        <w:t>可以考滤不计</w:t>
      </w:r>
      <w:proofErr w:type="gramEnd"/>
      <w:r w:rsidR="001B6D8C">
        <w:rPr>
          <w:rFonts w:asciiTheme="minorEastAsia" w:hAnsiTheme="minorEastAsia" w:hint="eastAsia"/>
          <w:lang w:val="en-AU"/>
        </w:rPr>
        <w:t>这列？）</w:t>
      </w:r>
      <w:r w:rsidR="00205C0E">
        <w:rPr>
          <w:rFonts w:asciiTheme="minorEastAsia" w:hAnsiTheme="minorEastAsia" w:hint="eastAsia"/>
          <w:lang w:val="en-AU"/>
        </w:rPr>
        <w:t>+</w:t>
      </w:r>
      <w:r>
        <w:rPr>
          <w:rFonts w:asciiTheme="minorEastAsia" w:hAnsiTheme="minorEastAsia" w:hint="eastAsia"/>
          <w:lang w:val="en-AU"/>
        </w:rPr>
        <w:t>前往大会现场投票数量 = CCASS数量+银行数量；</w:t>
      </w:r>
    </w:p>
    <w:p w:rsidR="00FA53CA" w:rsidRDefault="00FA53CA" w:rsidP="008326FD">
      <w:pPr>
        <w:pStyle w:val="a7"/>
        <w:numPr>
          <w:ilvl w:val="2"/>
          <w:numId w:val="41"/>
        </w:numPr>
        <w:spacing w:line="360" w:lineRule="auto"/>
        <w:ind w:firstLineChars="0"/>
        <w:rPr>
          <w:rFonts w:asciiTheme="minorEastAsia" w:hAnsiTheme="minorEastAsia"/>
          <w:lang w:val="en-AU"/>
        </w:rPr>
      </w:pPr>
      <w:r>
        <w:rPr>
          <w:rFonts w:asciiTheme="minorEastAsia" w:hAnsiTheme="minorEastAsia" w:hint="eastAsia"/>
          <w:lang w:val="en-AU"/>
        </w:rPr>
        <w:t>CCASS赞成与反对票统计规则</w:t>
      </w:r>
      <w:r w:rsidR="00136D39">
        <w:rPr>
          <w:rFonts w:asciiTheme="minorEastAsia" w:hAnsiTheme="minorEastAsia" w:hint="eastAsia"/>
          <w:lang w:val="en-AU"/>
        </w:rPr>
        <w:t>，参见本章规则BR_投票统计规则</w:t>
      </w:r>
      <w:r>
        <w:rPr>
          <w:rFonts w:asciiTheme="minorEastAsia" w:hAnsiTheme="minorEastAsia" w:hint="eastAsia"/>
          <w:lang w:val="en-AU"/>
        </w:rPr>
        <w:t>；</w:t>
      </w:r>
    </w:p>
    <w:p w:rsidR="00FA53CA" w:rsidRDefault="00FA53CA" w:rsidP="008326FD">
      <w:pPr>
        <w:pStyle w:val="a7"/>
        <w:numPr>
          <w:ilvl w:val="2"/>
          <w:numId w:val="41"/>
        </w:numPr>
        <w:spacing w:line="360" w:lineRule="auto"/>
        <w:ind w:firstLineChars="0"/>
        <w:rPr>
          <w:rFonts w:asciiTheme="minorEastAsia" w:hAnsiTheme="minorEastAsia"/>
          <w:lang w:val="en-AU"/>
        </w:rPr>
      </w:pPr>
      <w:r>
        <w:rPr>
          <w:rFonts w:asciiTheme="minorEastAsia" w:hAnsiTheme="minorEastAsia" w:hint="eastAsia"/>
          <w:lang w:val="en-AU"/>
        </w:rPr>
        <w:t>银行赞成与反对票统计规则</w:t>
      </w:r>
      <w:r w:rsidR="001B6D8C">
        <w:rPr>
          <w:rFonts w:asciiTheme="minorEastAsia" w:hAnsiTheme="minorEastAsia" w:hint="eastAsia"/>
          <w:lang w:val="en-AU"/>
        </w:rPr>
        <w:t>，参见本章规则BR_投票统计规则</w:t>
      </w:r>
      <w:r>
        <w:rPr>
          <w:rFonts w:asciiTheme="minorEastAsia" w:hAnsiTheme="minorEastAsia" w:hint="eastAsia"/>
          <w:lang w:val="en-AU"/>
        </w:rPr>
        <w:t>；</w:t>
      </w:r>
    </w:p>
    <w:p w:rsidR="004530D2" w:rsidRDefault="004530D2" w:rsidP="008326FD">
      <w:pPr>
        <w:pStyle w:val="a7"/>
        <w:numPr>
          <w:ilvl w:val="2"/>
          <w:numId w:val="41"/>
        </w:numPr>
        <w:spacing w:line="360" w:lineRule="auto"/>
        <w:ind w:firstLineChars="0"/>
        <w:rPr>
          <w:rFonts w:asciiTheme="minorEastAsia" w:hAnsiTheme="minorEastAsia"/>
          <w:lang w:val="en-AU"/>
        </w:rPr>
      </w:pPr>
      <w:r>
        <w:rPr>
          <w:rFonts w:asciiTheme="minorEastAsia" w:hAnsiTheme="minorEastAsia" w:hint="eastAsia"/>
          <w:lang w:val="en-AU"/>
        </w:rPr>
        <w:lastRenderedPageBreak/>
        <w:t>赞成（CCASS</w:t>
      </w:r>
      <w:r>
        <w:rPr>
          <w:rFonts w:asciiTheme="minorEastAsia" w:hAnsiTheme="minorEastAsia"/>
          <w:lang w:val="en-AU"/>
        </w:rPr>
        <w:t>）</w:t>
      </w:r>
      <w:r>
        <w:rPr>
          <w:rFonts w:asciiTheme="minorEastAsia" w:hAnsiTheme="minorEastAsia" w:hint="eastAsia"/>
          <w:lang w:val="en-AU"/>
        </w:rPr>
        <w:t>:由系统统计出来该向CCASS汇报的数量；</w:t>
      </w:r>
    </w:p>
    <w:p w:rsidR="004530D2" w:rsidRDefault="004530D2" w:rsidP="008326FD">
      <w:pPr>
        <w:pStyle w:val="a7"/>
        <w:numPr>
          <w:ilvl w:val="2"/>
          <w:numId w:val="41"/>
        </w:numPr>
        <w:spacing w:line="360" w:lineRule="auto"/>
        <w:ind w:firstLineChars="0"/>
        <w:rPr>
          <w:rFonts w:asciiTheme="minorEastAsia" w:hAnsiTheme="minorEastAsia"/>
          <w:lang w:val="en-AU"/>
        </w:rPr>
      </w:pPr>
      <w:r>
        <w:rPr>
          <w:rFonts w:asciiTheme="minorEastAsia" w:hAnsiTheme="minorEastAsia" w:hint="eastAsia"/>
          <w:lang w:val="en-AU"/>
        </w:rPr>
        <w:t>反对（CCASS</w:t>
      </w:r>
      <w:r>
        <w:rPr>
          <w:rFonts w:asciiTheme="minorEastAsia" w:hAnsiTheme="minorEastAsia"/>
          <w:lang w:val="en-AU"/>
        </w:rPr>
        <w:t>）</w:t>
      </w:r>
      <w:r>
        <w:rPr>
          <w:rFonts w:asciiTheme="minorEastAsia" w:hAnsiTheme="minorEastAsia" w:hint="eastAsia"/>
          <w:lang w:val="en-AU"/>
        </w:rPr>
        <w:t>:由系统统计出来该向CCASS汇报的数量；</w:t>
      </w:r>
    </w:p>
    <w:p w:rsidR="001C7112" w:rsidRDefault="001C7112"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rPr>
        <w:t>按每一项决议分别汇总赞成股数、反对股数；</w:t>
      </w:r>
    </w:p>
    <w:p w:rsidR="001C7112" w:rsidRPr="002E58FE" w:rsidRDefault="001C7112" w:rsidP="008326FD">
      <w:pPr>
        <w:pStyle w:val="a7"/>
        <w:numPr>
          <w:ilvl w:val="0"/>
          <w:numId w:val="41"/>
        </w:numPr>
        <w:spacing w:line="360" w:lineRule="auto"/>
        <w:ind w:firstLineChars="0"/>
        <w:rPr>
          <w:rFonts w:asciiTheme="minorEastAsia" w:hAnsiTheme="minorEastAsia"/>
        </w:rPr>
      </w:pPr>
      <w:r>
        <w:rPr>
          <w:rFonts w:asciiTheme="minorEastAsia" w:hAnsiTheme="minorEastAsia" w:hint="eastAsia"/>
          <w:lang w:val="en-AU"/>
        </w:rPr>
        <w:t>系统支持重复“统计”；</w:t>
      </w:r>
    </w:p>
    <w:p w:rsidR="001C7112" w:rsidRDefault="001C7112" w:rsidP="008326FD">
      <w:pPr>
        <w:pStyle w:val="a7"/>
        <w:numPr>
          <w:ilvl w:val="0"/>
          <w:numId w:val="41"/>
        </w:numPr>
        <w:spacing w:line="360" w:lineRule="auto"/>
        <w:ind w:firstLineChars="0"/>
        <w:rPr>
          <w:rFonts w:asciiTheme="minorEastAsia" w:hAnsiTheme="minorEastAsia"/>
        </w:rPr>
      </w:pPr>
      <w:r>
        <w:rPr>
          <w:rFonts w:asciiTheme="minorEastAsia" w:hAnsiTheme="minorEastAsia" w:hint="eastAsia"/>
        </w:rPr>
        <w:t>用户通过“确认”功能实现对客户投票结果确认；</w:t>
      </w:r>
    </w:p>
    <w:p w:rsidR="001C7112" w:rsidRDefault="001C7112"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rPr>
        <w:t>确认后提醒客户，确认后投票行动结束，不能再重复确认；</w:t>
      </w:r>
    </w:p>
    <w:p w:rsidR="001C7112" w:rsidRPr="001246CF" w:rsidRDefault="001C7112"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lang w:val="en-AU"/>
        </w:rPr>
        <w:t>“确认”是投票行动的最后阶段，只能处理一次；</w:t>
      </w:r>
    </w:p>
    <w:p w:rsidR="001C7112" w:rsidRPr="00126609" w:rsidRDefault="001C7112" w:rsidP="008326FD">
      <w:pPr>
        <w:pStyle w:val="a7"/>
        <w:numPr>
          <w:ilvl w:val="1"/>
          <w:numId w:val="41"/>
        </w:numPr>
        <w:spacing w:line="360" w:lineRule="auto"/>
        <w:ind w:firstLineChars="0"/>
        <w:rPr>
          <w:rFonts w:asciiTheme="minorEastAsia" w:hAnsiTheme="minorEastAsia"/>
        </w:rPr>
      </w:pPr>
      <w:r>
        <w:rPr>
          <w:rFonts w:asciiTheme="minorEastAsia" w:hAnsiTheme="minorEastAsia" w:hint="eastAsia"/>
          <w:lang w:val="en-AU"/>
        </w:rPr>
        <w:t>系统把确认后的行动从公司行动列表显示中去掉；</w:t>
      </w:r>
    </w:p>
    <w:p w:rsidR="003D27FC" w:rsidRDefault="003D27FC" w:rsidP="008326FD">
      <w:pPr>
        <w:pStyle w:val="a7"/>
        <w:numPr>
          <w:ilvl w:val="0"/>
          <w:numId w:val="41"/>
        </w:numPr>
        <w:spacing w:line="360" w:lineRule="auto"/>
        <w:ind w:firstLineChars="0"/>
        <w:rPr>
          <w:rFonts w:asciiTheme="minorEastAsia" w:hAnsiTheme="minorEastAsia"/>
        </w:rPr>
      </w:pPr>
      <w:r>
        <w:rPr>
          <w:rFonts w:asciiTheme="minorEastAsia" w:hAnsiTheme="minorEastAsia" w:hint="eastAsia"/>
        </w:rPr>
        <w:t>用户可以在现场投票明细中导出现场投票结果，如果有投票意向可以导出投票意向信息，两个内容合在一份文件中导出；</w:t>
      </w:r>
    </w:p>
    <w:p w:rsidR="001C7112" w:rsidRDefault="001C7112" w:rsidP="008326FD">
      <w:pPr>
        <w:pStyle w:val="a7"/>
        <w:numPr>
          <w:ilvl w:val="0"/>
          <w:numId w:val="41"/>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行权统计、确认</w:t>
      </w:r>
      <w:r w:rsidRPr="006B66BE">
        <w:rPr>
          <w:rFonts w:asciiTheme="minorEastAsia" w:hAnsiTheme="minorEastAsia" w:hint="eastAsia"/>
        </w:rPr>
        <w:t>日志：日志内容包括：行动事件、</w:t>
      </w:r>
      <w:r>
        <w:rPr>
          <w:rFonts w:asciiTheme="minorEastAsia" w:hAnsiTheme="minorEastAsia" w:hint="eastAsia"/>
        </w:rPr>
        <w:t>处理事件、</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1C7112" w:rsidRDefault="001C7112" w:rsidP="008326FD">
      <w:pPr>
        <w:pStyle w:val="a7"/>
        <w:numPr>
          <w:ilvl w:val="0"/>
          <w:numId w:val="41"/>
        </w:numPr>
        <w:spacing w:line="360" w:lineRule="auto"/>
        <w:ind w:firstLineChars="0"/>
        <w:rPr>
          <w:rFonts w:asciiTheme="minorEastAsia" w:hAnsiTheme="minorEastAsia"/>
        </w:rPr>
      </w:pPr>
      <w:r>
        <w:rPr>
          <w:rFonts w:asciiTheme="minorEastAsia" w:hAnsiTheme="minorEastAsia" w:hint="eastAsia"/>
        </w:rPr>
        <w:t>用户能过明细查询功能可以查看到客户的投票明细；</w:t>
      </w:r>
    </w:p>
    <w:p w:rsidR="00136D39" w:rsidRDefault="00136D39" w:rsidP="008326FD">
      <w:pPr>
        <w:pStyle w:val="4"/>
        <w:numPr>
          <w:ilvl w:val="0"/>
          <w:numId w:val="32"/>
        </w:numPr>
      </w:pPr>
      <w:r>
        <w:rPr>
          <w:rFonts w:hint="eastAsia"/>
        </w:rPr>
        <w:t>业务规则</w:t>
      </w:r>
    </w:p>
    <w:p w:rsidR="00136D39" w:rsidRDefault="00136D39" w:rsidP="00136D39">
      <w:pPr>
        <w:pStyle w:val="5"/>
      </w:pPr>
      <w:r>
        <w:rPr>
          <w:rFonts w:hint="eastAsia"/>
        </w:rPr>
        <w:t>BR_</w:t>
      </w:r>
      <w:r>
        <w:rPr>
          <w:rFonts w:hint="eastAsia"/>
        </w:rPr>
        <w:t>投票统计规则</w:t>
      </w:r>
    </w:p>
    <w:p w:rsidR="00032C00" w:rsidRPr="00FB5919" w:rsidRDefault="00032C00" w:rsidP="00FB5919">
      <w:pPr>
        <w:ind w:firstLineChars="200" w:firstLine="420"/>
        <w:rPr>
          <w:lang w:val="en-AU"/>
        </w:rPr>
      </w:pPr>
    </w:p>
    <w:tbl>
      <w:tblPr>
        <w:tblStyle w:val="a8"/>
        <w:tblW w:w="0" w:type="auto"/>
        <w:tblLayout w:type="fixed"/>
        <w:tblLook w:val="04A0"/>
      </w:tblPr>
      <w:tblGrid>
        <w:gridCol w:w="671"/>
        <w:gridCol w:w="5411"/>
        <w:gridCol w:w="2446"/>
      </w:tblGrid>
      <w:tr w:rsidR="00896774" w:rsidTr="00A01570">
        <w:tc>
          <w:tcPr>
            <w:tcW w:w="8528" w:type="dxa"/>
            <w:gridSpan w:val="3"/>
          </w:tcPr>
          <w:p w:rsidR="00896774" w:rsidRPr="00032C00" w:rsidRDefault="00896774" w:rsidP="00136D39">
            <w:pPr>
              <w:rPr>
                <w:rFonts w:asciiTheme="minorEastAsia" w:hAnsiTheme="minorEastAsia"/>
                <w:b/>
                <w:color w:val="0000FF"/>
                <w:lang w:val="en-AU"/>
              </w:rPr>
            </w:pPr>
            <w:r>
              <w:rPr>
                <w:rFonts w:asciiTheme="minorEastAsia" w:hAnsiTheme="minorEastAsia" w:hint="eastAsia"/>
                <w:lang w:val="en-AU"/>
              </w:rPr>
              <w:t xml:space="preserve">取该支股票的CCASS总数量，假定为 </w:t>
            </w:r>
            <w:r w:rsidRPr="00460026">
              <w:rPr>
                <w:rFonts w:asciiTheme="minorEastAsia" w:hAnsiTheme="minorEastAsia" w:hint="eastAsia"/>
                <w:b/>
                <w:color w:val="0000FF"/>
                <w:lang w:val="en-AU"/>
              </w:rPr>
              <w:t xml:space="preserve"> A</w:t>
            </w:r>
            <w:r w:rsidR="00032C00">
              <w:rPr>
                <w:rFonts w:asciiTheme="minorEastAsia" w:hAnsiTheme="minorEastAsia" w:hint="eastAsia"/>
                <w:b/>
                <w:color w:val="0000FF"/>
                <w:lang w:val="en-AU"/>
              </w:rPr>
              <w:t xml:space="preserve">  (包括现金账户，保证金账户，其它账户)</w:t>
            </w:r>
          </w:p>
          <w:p w:rsidR="00F349F5" w:rsidRDefault="00F349F5" w:rsidP="00F349F5">
            <w:pPr>
              <w:rPr>
                <w:rFonts w:asciiTheme="minorEastAsia" w:hAnsiTheme="minorEastAsia"/>
                <w:b/>
                <w:color w:val="0000FF"/>
                <w:lang w:val="en-AU"/>
              </w:rPr>
            </w:pPr>
            <w:r>
              <w:rPr>
                <w:rFonts w:asciiTheme="minorEastAsia" w:hAnsiTheme="minorEastAsia" w:hint="eastAsia"/>
                <w:lang w:val="en-AU"/>
              </w:rPr>
              <w:t xml:space="preserve">取该支股票的 银行 总数量，假定为 </w:t>
            </w:r>
            <w:r w:rsidRPr="00460026">
              <w:rPr>
                <w:rFonts w:asciiTheme="minorEastAsia" w:hAnsiTheme="minorEastAsia" w:hint="eastAsia"/>
                <w:b/>
                <w:color w:val="0000FF"/>
                <w:lang w:val="en-AU"/>
              </w:rPr>
              <w:t xml:space="preserve"> </w:t>
            </w:r>
            <w:r>
              <w:rPr>
                <w:rFonts w:asciiTheme="minorEastAsia" w:hAnsiTheme="minorEastAsia" w:hint="eastAsia"/>
                <w:b/>
                <w:color w:val="0000FF"/>
                <w:lang w:val="en-AU"/>
              </w:rPr>
              <w:t>C</w:t>
            </w:r>
          </w:p>
          <w:p w:rsidR="00896774" w:rsidRDefault="00896774" w:rsidP="00136D39">
            <w:pPr>
              <w:rPr>
                <w:lang w:val="en-AU"/>
              </w:rPr>
            </w:pPr>
            <w:r>
              <w:rPr>
                <w:rFonts w:asciiTheme="minorEastAsia" w:hAnsiTheme="minorEastAsia" w:hint="eastAsia"/>
                <w:lang w:val="en-AU"/>
              </w:rPr>
              <w:t>计算赞成票+反对票+客户现场投票， 假定为</w:t>
            </w:r>
            <w:r w:rsidRPr="00460026">
              <w:rPr>
                <w:rFonts w:asciiTheme="minorEastAsia" w:hAnsiTheme="minorEastAsia" w:hint="eastAsia"/>
                <w:b/>
                <w:color w:val="0000FF"/>
                <w:lang w:val="en-AU"/>
              </w:rPr>
              <w:t>B</w:t>
            </w:r>
          </w:p>
        </w:tc>
      </w:tr>
      <w:tr w:rsidR="00896774" w:rsidTr="00A01570">
        <w:tc>
          <w:tcPr>
            <w:tcW w:w="671" w:type="dxa"/>
            <w:vMerge w:val="restart"/>
          </w:tcPr>
          <w:p w:rsidR="00896774" w:rsidRPr="00896774" w:rsidRDefault="00896774" w:rsidP="00896774">
            <w:pPr>
              <w:jc w:val="center"/>
              <w:rPr>
                <w:b/>
                <w:color w:val="C00000"/>
                <w:lang w:val="en-AU"/>
              </w:rPr>
            </w:pPr>
            <w:r w:rsidRPr="00896774">
              <w:rPr>
                <w:rFonts w:hint="eastAsia"/>
                <w:b/>
                <w:color w:val="C00000"/>
                <w:lang w:val="en-AU"/>
              </w:rPr>
              <w:t>1</w:t>
            </w:r>
          </w:p>
        </w:tc>
        <w:tc>
          <w:tcPr>
            <w:tcW w:w="7857" w:type="dxa"/>
            <w:gridSpan w:val="2"/>
          </w:tcPr>
          <w:p w:rsidR="00896774" w:rsidRDefault="00896774" w:rsidP="00EF36E9">
            <w:pPr>
              <w:rPr>
                <w:lang w:val="en-AU"/>
              </w:rPr>
            </w:pPr>
            <w:r>
              <w:rPr>
                <w:rFonts w:asciiTheme="minorEastAsia" w:hAnsiTheme="minorEastAsia" w:hint="eastAsia"/>
                <w:lang w:val="en-AU"/>
              </w:rPr>
              <w:t>如果</w:t>
            </w:r>
            <w:r w:rsidRPr="00460026">
              <w:rPr>
                <w:rFonts w:asciiTheme="minorEastAsia" w:hAnsiTheme="minorEastAsia" w:hint="eastAsia"/>
                <w:b/>
                <w:color w:val="0000FF"/>
                <w:lang w:val="en-AU"/>
              </w:rPr>
              <w:t>A</w:t>
            </w:r>
            <w:r>
              <w:rPr>
                <w:rFonts w:asciiTheme="minorEastAsia" w:hAnsiTheme="minorEastAsia" w:hint="eastAsia"/>
                <w:b/>
                <w:color w:val="0000FF"/>
                <w:lang w:val="en-AU"/>
              </w:rPr>
              <w:t xml:space="preserve"> &gt; = </w:t>
            </w:r>
            <w:r w:rsidRPr="00460026">
              <w:rPr>
                <w:rFonts w:asciiTheme="minorEastAsia" w:hAnsiTheme="minorEastAsia" w:hint="eastAsia"/>
                <w:b/>
                <w:color w:val="0000FF"/>
                <w:lang w:val="en-AU"/>
              </w:rPr>
              <w:t>B</w:t>
            </w:r>
            <w:r>
              <w:rPr>
                <w:rFonts w:asciiTheme="minorEastAsia" w:hAnsiTheme="minorEastAsia" w:hint="eastAsia"/>
                <w:b/>
                <w:color w:val="0000FF"/>
                <w:lang w:val="en-AU"/>
              </w:rPr>
              <w:t xml:space="preserve">  </w:t>
            </w:r>
            <w:r>
              <w:rPr>
                <w:rFonts w:asciiTheme="minorEastAsia" w:hAnsiTheme="minorEastAsia" w:hint="eastAsia"/>
                <w:lang w:val="en-AU"/>
              </w:rPr>
              <w:t xml:space="preserve"> (即CCASS的托管总量比</w:t>
            </w:r>
            <w:r w:rsidR="00EF36E9">
              <w:rPr>
                <w:rFonts w:asciiTheme="minorEastAsia" w:hAnsiTheme="minorEastAsia" w:hint="eastAsia"/>
                <w:lang w:val="en-AU"/>
              </w:rPr>
              <w:t>客户</w:t>
            </w:r>
            <w:proofErr w:type="gramStart"/>
            <w:r>
              <w:rPr>
                <w:rFonts w:asciiTheme="minorEastAsia" w:hAnsiTheme="minorEastAsia" w:hint="eastAsia"/>
                <w:lang w:val="en-AU"/>
              </w:rPr>
              <w:t>作出</w:t>
            </w:r>
            <w:proofErr w:type="gramEnd"/>
            <w:r>
              <w:rPr>
                <w:rFonts w:asciiTheme="minorEastAsia" w:hAnsiTheme="minorEastAsia" w:hint="eastAsia"/>
                <w:lang w:val="en-AU"/>
              </w:rPr>
              <w:t>选择的股数多)</w:t>
            </w:r>
          </w:p>
        </w:tc>
      </w:tr>
      <w:tr w:rsidR="00896774" w:rsidTr="00A01570">
        <w:tc>
          <w:tcPr>
            <w:tcW w:w="671" w:type="dxa"/>
            <w:vMerge/>
          </w:tcPr>
          <w:p w:rsidR="00896774" w:rsidRPr="00896774" w:rsidRDefault="00896774" w:rsidP="00896774">
            <w:pPr>
              <w:jc w:val="center"/>
              <w:rPr>
                <w:b/>
                <w:color w:val="C00000"/>
                <w:lang w:val="en-AU"/>
              </w:rPr>
            </w:pPr>
          </w:p>
        </w:tc>
        <w:tc>
          <w:tcPr>
            <w:tcW w:w="5411" w:type="dxa"/>
          </w:tcPr>
          <w:p w:rsidR="00896774" w:rsidRDefault="00896774" w:rsidP="00136D39">
            <w:pPr>
              <w:rPr>
                <w:lang w:val="en-AU"/>
              </w:rPr>
            </w:pPr>
            <w:r>
              <w:rPr>
                <w:rFonts w:asciiTheme="minorEastAsia" w:hAnsiTheme="minorEastAsia" w:hint="eastAsia"/>
                <w:lang w:val="en-AU"/>
              </w:rPr>
              <w:t>1）.那么所有投票结果往CCASS申报</w:t>
            </w:r>
          </w:p>
        </w:tc>
        <w:tc>
          <w:tcPr>
            <w:tcW w:w="2446" w:type="dxa"/>
            <w:vMerge w:val="restart"/>
          </w:tcPr>
          <w:p w:rsidR="00896774" w:rsidRDefault="00896774" w:rsidP="00136D39">
            <w:pPr>
              <w:rPr>
                <w:rFonts w:asciiTheme="minorEastAsia" w:hAnsiTheme="minorEastAsia"/>
                <w:lang w:val="en-AU"/>
              </w:rPr>
            </w:pPr>
            <w:r>
              <w:rPr>
                <w:rFonts w:asciiTheme="minorEastAsia" w:hAnsiTheme="minorEastAsia" w:hint="eastAsia"/>
                <w:lang w:val="en-AU"/>
              </w:rPr>
              <w:t>这样是避免多方申报</w:t>
            </w:r>
          </w:p>
          <w:p w:rsidR="00CE15B4" w:rsidRPr="00896774" w:rsidRDefault="00CE15B4" w:rsidP="00136D39">
            <w:pPr>
              <w:rPr>
                <w:lang w:val="en-AU"/>
              </w:rPr>
            </w:pPr>
            <w:r>
              <w:rPr>
                <w:rFonts w:asciiTheme="minorEastAsia" w:hAnsiTheme="minorEastAsia" w:hint="eastAsia"/>
                <w:lang w:val="en-AU"/>
              </w:rPr>
              <w:t>（往CCASS报）</w:t>
            </w:r>
          </w:p>
        </w:tc>
      </w:tr>
      <w:tr w:rsidR="00896774" w:rsidTr="00A01570">
        <w:tc>
          <w:tcPr>
            <w:tcW w:w="671" w:type="dxa"/>
            <w:vMerge/>
          </w:tcPr>
          <w:p w:rsidR="00896774" w:rsidRPr="00896774" w:rsidRDefault="00896774" w:rsidP="00896774">
            <w:pPr>
              <w:jc w:val="center"/>
              <w:rPr>
                <w:b/>
                <w:color w:val="C00000"/>
                <w:lang w:val="en-AU"/>
              </w:rPr>
            </w:pPr>
          </w:p>
        </w:tc>
        <w:tc>
          <w:tcPr>
            <w:tcW w:w="5411" w:type="dxa"/>
          </w:tcPr>
          <w:p w:rsidR="00896774" w:rsidRDefault="00896774" w:rsidP="00136D39">
            <w:pPr>
              <w:rPr>
                <w:lang w:val="en-AU"/>
              </w:rPr>
            </w:pPr>
            <w:r>
              <w:rPr>
                <w:rFonts w:asciiTheme="minorEastAsia" w:hAnsiTheme="minorEastAsia" w:hint="eastAsia"/>
                <w:lang w:val="en-AU"/>
              </w:rPr>
              <w:t>2）.银行数据</w:t>
            </w:r>
            <w:r w:rsidR="009A6C51">
              <w:rPr>
                <w:rFonts w:asciiTheme="minorEastAsia" w:hAnsiTheme="minorEastAsia" w:hint="eastAsia"/>
                <w:lang w:val="en-AU"/>
              </w:rPr>
              <w:t>均</w:t>
            </w:r>
            <w:r>
              <w:rPr>
                <w:rFonts w:asciiTheme="minorEastAsia" w:hAnsiTheme="minorEastAsia" w:hint="eastAsia"/>
                <w:lang w:val="en-AU"/>
              </w:rPr>
              <w:t>为0</w:t>
            </w:r>
          </w:p>
        </w:tc>
        <w:tc>
          <w:tcPr>
            <w:tcW w:w="2446" w:type="dxa"/>
            <w:vMerge/>
          </w:tcPr>
          <w:p w:rsidR="00896774" w:rsidRDefault="00896774" w:rsidP="00136D39">
            <w:pPr>
              <w:rPr>
                <w:lang w:val="en-AU"/>
              </w:rPr>
            </w:pPr>
          </w:p>
        </w:tc>
      </w:tr>
      <w:tr w:rsidR="00FA590C" w:rsidTr="001B7489">
        <w:tc>
          <w:tcPr>
            <w:tcW w:w="671" w:type="dxa"/>
            <w:vMerge w:val="restart"/>
          </w:tcPr>
          <w:p w:rsidR="00FA590C" w:rsidRPr="00896774" w:rsidRDefault="00FA590C" w:rsidP="001B7489">
            <w:pPr>
              <w:jc w:val="center"/>
              <w:rPr>
                <w:b/>
                <w:color w:val="C00000"/>
                <w:lang w:val="en-AU"/>
              </w:rPr>
            </w:pPr>
            <w:r>
              <w:rPr>
                <w:rFonts w:hint="eastAsia"/>
                <w:b/>
                <w:color w:val="C00000"/>
                <w:lang w:val="en-AU"/>
              </w:rPr>
              <w:t>2</w:t>
            </w:r>
          </w:p>
        </w:tc>
        <w:tc>
          <w:tcPr>
            <w:tcW w:w="7857" w:type="dxa"/>
            <w:gridSpan w:val="2"/>
          </w:tcPr>
          <w:p w:rsidR="00FA590C" w:rsidRDefault="00FA590C" w:rsidP="001B7489">
            <w:pPr>
              <w:rPr>
                <w:rFonts w:asciiTheme="minorEastAsia" w:hAnsiTheme="minorEastAsia"/>
                <w:lang w:val="en-AU"/>
              </w:rPr>
            </w:pPr>
            <w:r>
              <w:rPr>
                <w:rFonts w:asciiTheme="minorEastAsia" w:hAnsiTheme="minorEastAsia" w:hint="eastAsia"/>
                <w:lang w:val="en-AU"/>
              </w:rPr>
              <w:t>如果</w:t>
            </w:r>
            <w:r w:rsidRPr="00460026">
              <w:rPr>
                <w:rFonts w:asciiTheme="minorEastAsia" w:hAnsiTheme="minorEastAsia" w:hint="eastAsia"/>
                <w:b/>
                <w:color w:val="0000FF"/>
                <w:lang w:val="en-AU"/>
              </w:rPr>
              <w:t>A</w:t>
            </w:r>
            <w:r>
              <w:rPr>
                <w:rFonts w:asciiTheme="minorEastAsia" w:hAnsiTheme="minorEastAsia" w:hint="eastAsia"/>
                <w:b/>
                <w:color w:val="0000FF"/>
                <w:lang w:val="en-AU"/>
              </w:rPr>
              <w:t xml:space="preserve"> &lt; </w:t>
            </w:r>
            <w:r w:rsidRPr="00460026">
              <w:rPr>
                <w:rFonts w:asciiTheme="minorEastAsia" w:hAnsiTheme="minorEastAsia" w:hint="eastAsia"/>
                <w:b/>
                <w:color w:val="0000FF"/>
                <w:lang w:val="en-AU"/>
              </w:rPr>
              <w:t>B</w:t>
            </w:r>
            <w:r>
              <w:rPr>
                <w:rFonts w:asciiTheme="minorEastAsia" w:hAnsiTheme="minorEastAsia" w:hint="eastAsia"/>
                <w:b/>
                <w:color w:val="0000FF"/>
                <w:lang w:val="en-AU"/>
              </w:rPr>
              <w:t xml:space="preserve">  </w:t>
            </w:r>
            <w:r>
              <w:rPr>
                <w:rFonts w:asciiTheme="minorEastAsia" w:hAnsiTheme="minorEastAsia" w:hint="eastAsia"/>
                <w:lang w:val="en-AU"/>
              </w:rPr>
              <w:t>(即CCASS的托管总量比客户</w:t>
            </w:r>
            <w:proofErr w:type="gramStart"/>
            <w:r>
              <w:rPr>
                <w:rFonts w:asciiTheme="minorEastAsia" w:hAnsiTheme="minorEastAsia" w:hint="eastAsia"/>
                <w:lang w:val="en-AU"/>
              </w:rPr>
              <w:t>作出</w:t>
            </w:r>
            <w:proofErr w:type="gramEnd"/>
            <w:r>
              <w:rPr>
                <w:rFonts w:asciiTheme="minorEastAsia" w:hAnsiTheme="minorEastAsia" w:hint="eastAsia"/>
                <w:lang w:val="en-AU"/>
              </w:rPr>
              <w:t>选择的股数少)</w:t>
            </w:r>
          </w:p>
          <w:p w:rsidR="00FA590C" w:rsidRDefault="00FA590C" w:rsidP="001B7489">
            <w:pPr>
              <w:rPr>
                <w:lang w:val="en-AU"/>
              </w:rPr>
            </w:pPr>
            <w:r>
              <w:rPr>
                <w:rFonts w:asciiTheme="minorEastAsia" w:hAnsiTheme="minorEastAsia" w:hint="eastAsia"/>
                <w:lang w:val="en-AU"/>
              </w:rPr>
              <w:t>同时</w:t>
            </w:r>
            <w:r>
              <w:rPr>
                <w:rFonts w:asciiTheme="minorEastAsia" w:hAnsiTheme="minorEastAsia" w:hint="eastAsia"/>
                <w:b/>
                <w:color w:val="0000FF"/>
                <w:lang w:val="en-AU"/>
              </w:rPr>
              <w:t xml:space="preserve">C &gt;= </w:t>
            </w:r>
            <w:r w:rsidRPr="00460026">
              <w:rPr>
                <w:rFonts w:asciiTheme="minorEastAsia" w:hAnsiTheme="minorEastAsia" w:hint="eastAsia"/>
                <w:b/>
                <w:color w:val="0000FF"/>
                <w:lang w:val="en-AU"/>
              </w:rPr>
              <w:t>B</w:t>
            </w:r>
            <w:r>
              <w:rPr>
                <w:rFonts w:asciiTheme="minorEastAsia" w:hAnsiTheme="minorEastAsia" w:hint="eastAsia"/>
                <w:b/>
                <w:color w:val="0000FF"/>
                <w:lang w:val="en-AU"/>
              </w:rPr>
              <w:t xml:space="preserve"> </w:t>
            </w:r>
            <w:r>
              <w:rPr>
                <w:rFonts w:asciiTheme="minorEastAsia" w:hAnsiTheme="minorEastAsia" w:hint="eastAsia"/>
                <w:lang w:val="en-AU"/>
              </w:rPr>
              <w:t>(即银行的托管总量比客户</w:t>
            </w:r>
            <w:proofErr w:type="gramStart"/>
            <w:r>
              <w:rPr>
                <w:rFonts w:asciiTheme="minorEastAsia" w:hAnsiTheme="minorEastAsia" w:hint="eastAsia"/>
                <w:lang w:val="en-AU"/>
              </w:rPr>
              <w:t>作出</w:t>
            </w:r>
            <w:proofErr w:type="gramEnd"/>
            <w:r>
              <w:rPr>
                <w:rFonts w:asciiTheme="minorEastAsia" w:hAnsiTheme="minorEastAsia" w:hint="eastAsia"/>
                <w:lang w:val="en-AU"/>
              </w:rPr>
              <w:t>选择的股数多)</w:t>
            </w:r>
          </w:p>
        </w:tc>
      </w:tr>
      <w:tr w:rsidR="00FA590C" w:rsidTr="001B7489">
        <w:tc>
          <w:tcPr>
            <w:tcW w:w="671" w:type="dxa"/>
            <w:vMerge/>
          </w:tcPr>
          <w:p w:rsidR="00FA590C" w:rsidRPr="00896774" w:rsidRDefault="00FA590C" w:rsidP="001B7489">
            <w:pPr>
              <w:jc w:val="center"/>
              <w:rPr>
                <w:b/>
                <w:color w:val="C00000"/>
                <w:lang w:val="en-AU"/>
              </w:rPr>
            </w:pPr>
          </w:p>
        </w:tc>
        <w:tc>
          <w:tcPr>
            <w:tcW w:w="5411" w:type="dxa"/>
          </w:tcPr>
          <w:p w:rsidR="00FA590C" w:rsidRDefault="00FA590C" w:rsidP="001B7489">
            <w:pPr>
              <w:rPr>
                <w:lang w:val="en-AU"/>
              </w:rPr>
            </w:pPr>
            <w:r>
              <w:rPr>
                <w:rFonts w:asciiTheme="minorEastAsia" w:hAnsiTheme="minorEastAsia" w:hint="eastAsia"/>
                <w:lang w:val="en-AU"/>
              </w:rPr>
              <w:t>1）.那么所有投票结果往 银行 申报</w:t>
            </w:r>
          </w:p>
        </w:tc>
        <w:tc>
          <w:tcPr>
            <w:tcW w:w="2446" w:type="dxa"/>
            <w:vMerge w:val="restart"/>
          </w:tcPr>
          <w:p w:rsidR="00FA590C" w:rsidRDefault="00FA590C" w:rsidP="001B7489">
            <w:pPr>
              <w:rPr>
                <w:rFonts w:asciiTheme="minorEastAsia" w:hAnsiTheme="minorEastAsia"/>
                <w:lang w:val="en-AU"/>
              </w:rPr>
            </w:pPr>
            <w:r>
              <w:rPr>
                <w:rFonts w:asciiTheme="minorEastAsia" w:hAnsiTheme="minorEastAsia" w:hint="eastAsia"/>
                <w:lang w:val="en-AU"/>
              </w:rPr>
              <w:t>这样是避免多方申报</w:t>
            </w:r>
          </w:p>
          <w:p w:rsidR="00FA590C" w:rsidRPr="00896774" w:rsidRDefault="00FA590C" w:rsidP="001B7489">
            <w:pPr>
              <w:rPr>
                <w:lang w:val="en-AU"/>
              </w:rPr>
            </w:pPr>
            <w:r>
              <w:rPr>
                <w:rFonts w:asciiTheme="minorEastAsia" w:hAnsiTheme="minorEastAsia" w:hint="eastAsia"/>
                <w:lang w:val="en-AU"/>
              </w:rPr>
              <w:t>（往银行报）</w:t>
            </w:r>
          </w:p>
        </w:tc>
      </w:tr>
      <w:tr w:rsidR="00FA590C" w:rsidTr="001B7489">
        <w:tc>
          <w:tcPr>
            <w:tcW w:w="671" w:type="dxa"/>
            <w:vMerge/>
          </w:tcPr>
          <w:p w:rsidR="00FA590C" w:rsidRPr="00896774" w:rsidRDefault="00FA590C" w:rsidP="001B7489">
            <w:pPr>
              <w:jc w:val="center"/>
              <w:rPr>
                <w:b/>
                <w:color w:val="C00000"/>
                <w:lang w:val="en-AU"/>
              </w:rPr>
            </w:pPr>
          </w:p>
        </w:tc>
        <w:tc>
          <w:tcPr>
            <w:tcW w:w="5411" w:type="dxa"/>
          </w:tcPr>
          <w:p w:rsidR="00FA590C" w:rsidRDefault="00FA590C" w:rsidP="001B7489">
            <w:pPr>
              <w:rPr>
                <w:lang w:val="en-AU"/>
              </w:rPr>
            </w:pPr>
            <w:r>
              <w:rPr>
                <w:rFonts w:asciiTheme="minorEastAsia" w:hAnsiTheme="minorEastAsia" w:hint="eastAsia"/>
                <w:lang w:val="en-AU"/>
              </w:rPr>
              <w:t>2）.CCASS数据均为0</w:t>
            </w:r>
          </w:p>
        </w:tc>
        <w:tc>
          <w:tcPr>
            <w:tcW w:w="2446" w:type="dxa"/>
            <w:vMerge/>
          </w:tcPr>
          <w:p w:rsidR="00FA590C" w:rsidRDefault="00FA590C" w:rsidP="001B7489">
            <w:pPr>
              <w:rPr>
                <w:lang w:val="en-AU"/>
              </w:rPr>
            </w:pPr>
          </w:p>
        </w:tc>
      </w:tr>
      <w:tr w:rsidR="00CE15B4" w:rsidRPr="00032C00" w:rsidTr="00032C00">
        <w:tc>
          <w:tcPr>
            <w:tcW w:w="671" w:type="dxa"/>
            <w:vMerge w:val="restart"/>
          </w:tcPr>
          <w:p w:rsidR="00CE15B4" w:rsidRPr="00896774" w:rsidRDefault="00FA590C" w:rsidP="00896774">
            <w:pPr>
              <w:jc w:val="center"/>
              <w:rPr>
                <w:b/>
                <w:color w:val="C00000"/>
                <w:lang w:val="en-AU"/>
              </w:rPr>
            </w:pPr>
            <w:r>
              <w:rPr>
                <w:rFonts w:hint="eastAsia"/>
                <w:b/>
                <w:color w:val="C00000"/>
                <w:lang w:val="en-AU"/>
              </w:rPr>
              <w:t>3</w:t>
            </w:r>
          </w:p>
        </w:tc>
        <w:tc>
          <w:tcPr>
            <w:tcW w:w="7857" w:type="dxa"/>
            <w:gridSpan w:val="2"/>
            <w:shd w:val="clear" w:color="auto" w:fill="FABF8F" w:themeFill="accent6" w:themeFillTint="99"/>
          </w:tcPr>
          <w:p w:rsidR="00032C00" w:rsidRDefault="00032C00" w:rsidP="00032C00">
            <w:pPr>
              <w:rPr>
                <w:lang w:val="en-AU"/>
              </w:rPr>
            </w:pPr>
            <w:r>
              <w:rPr>
                <w:rFonts w:hint="eastAsia"/>
                <w:lang w:val="en-AU"/>
              </w:rPr>
              <w:t>如果不满足以上两条件</w:t>
            </w:r>
            <w:r>
              <w:rPr>
                <w:rFonts w:hint="eastAsia"/>
                <w:lang w:val="en-AU"/>
              </w:rPr>
              <w:t>,</w:t>
            </w:r>
            <w:r>
              <w:rPr>
                <w:rFonts w:hint="eastAsia"/>
                <w:lang w:val="en-AU"/>
              </w:rPr>
              <w:t>按如下方式处理</w:t>
            </w:r>
          </w:p>
        </w:tc>
      </w:tr>
      <w:tr w:rsidR="00032C00" w:rsidRPr="00032C00" w:rsidTr="00A75D58">
        <w:tc>
          <w:tcPr>
            <w:tcW w:w="671" w:type="dxa"/>
            <w:vMerge/>
          </w:tcPr>
          <w:p w:rsidR="00032C00" w:rsidRDefault="00032C00" w:rsidP="00896774">
            <w:pPr>
              <w:jc w:val="center"/>
              <w:rPr>
                <w:b/>
                <w:color w:val="C00000"/>
                <w:lang w:val="en-AU"/>
              </w:rPr>
            </w:pPr>
          </w:p>
        </w:tc>
        <w:tc>
          <w:tcPr>
            <w:tcW w:w="7857" w:type="dxa"/>
            <w:gridSpan w:val="2"/>
          </w:tcPr>
          <w:p w:rsidR="00032C00" w:rsidRPr="00032C00" w:rsidRDefault="00032C00" w:rsidP="008326FD">
            <w:pPr>
              <w:pStyle w:val="a7"/>
              <w:numPr>
                <w:ilvl w:val="0"/>
                <w:numId w:val="73"/>
              </w:numPr>
              <w:ind w:firstLineChars="0"/>
              <w:rPr>
                <w:lang w:val="en-AU"/>
              </w:rPr>
            </w:pPr>
            <w:r w:rsidRPr="00032C00">
              <w:rPr>
                <w:rFonts w:hint="eastAsia"/>
                <w:lang w:val="en-AU"/>
              </w:rPr>
              <w:t>先把赞成票与</w:t>
            </w:r>
            <w:r w:rsidRPr="00032C00">
              <w:rPr>
                <w:rFonts w:hint="eastAsia"/>
                <w:lang w:val="en-AU"/>
              </w:rPr>
              <w:t>CCASS</w:t>
            </w:r>
            <w:r w:rsidRPr="00032C00">
              <w:rPr>
                <w:rFonts w:hint="eastAsia"/>
                <w:lang w:val="en-AU"/>
              </w:rPr>
              <w:t>总量计算；</w:t>
            </w:r>
          </w:p>
          <w:p w:rsidR="00032C00" w:rsidRDefault="00032C00" w:rsidP="008326FD">
            <w:pPr>
              <w:pStyle w:val="a7"/>
              <w:numPr>
                <w:ilvl w:val="0"/>
                <w:numId w:val="73"/>
              </w:numPr>
              <w:ind w:firstLineChars="0"/>
              <w:rPr>
                <w:lang w:val="en-AU"/>
              </w:rPr>
            </w:pPr>
            <w:r>
              <w:rPr>
                <w:rFonts w:hint="eastAsia"/>
                <w:lang w:val="en-AU"/>
              </w:rPr>
              <w:t>如果</w:t>
            </w:r>
            <w:r>
              <w:rPr>
                <w:rFonts w:hint="eastAsia"/>
                <w:lang w:val="en-AU"/>
              </w:rPr>
              <w:t>CCASS</w:t>
            </w:r>
            <w:r>
              <w:rPr>
                <w:rFonts w:hint="eastAsia"/>
                <w:lang w:val="en-AU"/>
              </w:rPr>
              <w:t>总量大等于所有赞成票，则赞成票全归</w:t>
            </w:r>
            <w:r>
              <w:rPr>
                <w:rFonts w:hint="eastAsia"/>
                <w:lang w:val="en-AU"/>
              </w:rPr>
              <w:t xml:space="preserve">CCASS; </w:t>
            </w:r>
          </w:p>
          <w:p w:rsidR="00032C00" w:rsidRPr="00032C00" w:rsidRDefault="00032C00" w:rsidP="008326FD">
            <w:pPr>
              <w:pStyle w:val="a7"/>
              <w:numPr>
                <w:ilvl w:val="0"/>
                <w:numId w:val="73"/>
              </w:numPr>
              <w:ind w:firstLineChars="0"/>
              <w:rPr>
                <w:lang w:val="en-AU"/>
              </w:rPr>
            </w:pPr>
            <w:r>
              <w:rPr>
                <w:rFonts w:hint="eastAsia"/>
                <w:lang w:val="en-AU"/>
              </w:rPr>
              <w:t>如果</w:t>
            </w:r>
            <w:r>
              <w:rPr>
                <w:rFonts w:hint="eastAsia"/>
                <w:lang w:val="en-AU"/>
              </w:rPr>
              <w:t>CCASS</w:t>
            </w:r>
            <w:r>
              <w:rPr>
                <w:rFonts w:hint="eastAsia"/>
                <w:lang w:val="en-AU"/>
              </w:rPr>
              <w:t>总量小于所有票，则</w:t>
            </w:r>
            <w:r>
              <w:rPr>
                <w:rFonts w:hint="eastAsia"/>
                <w:lang w:val="en-AU"/>
              </w:rPr>
              <w:t>CCASS</w:t>
            </w:r>
            <w:r>
              <w:rPr>
                <w:rFonts w:hint="eastAsia"/>
                <w:lang w:val="en-AU"/>
              </w:rPr>
              <w:t>只报先成票，申报数为</w:t>
            </w:r>
            <w:r>
              <w:rPr>
                <w:rFonts w:hint="eastAsia"/>
                <w:lang w:val="en-AU"/>
              </w:rPr>
              <w:t>CCASS</w:t>
            </w:r>
            <w:r>
              <w:rPr>
                <w:rFonts w:hint="eastAsia"/>
                <w:lang w:val="en-AU"/>
              </w:rPr>
              <w:t>的数量；</w:t>
            </w:r>
          </w:p>
        </w:tc>
      </w:tr>
      <w:tr w:rsidR="00032C00" w:rsidRPr="00032C00" w:rsidTr="00A75D58">
        <w:tc>
          <w:tcPr>
            <w:tcW w:w="671" w:type="dxa"/>
            <w:vMerge/>
          </w:tcPr>
          <w:p w:rsidR="00032C00" w:rsidRDefault="00032C00" w:rsidP="00896774">
            <w:pPr>
              <w:jc w:val="center"/>
              <w:rPr>
                <w:b/>
                <w:color w:val="C00000"/>
                <w:lang w:val="en-AU"/>
              </w:rPr>
            </w:pPr>
          </w:p>
        </w:tc>
        <w:tc>
          <w:tcPr>
            <w:tcW w:w="7857" w:type="dxa"/>
            <w:gridSpan w:val="2"/>
          </w:tcPr>
          <w:p w:rsidR="00032C00" w:rsidRPr="00915F8D" w:rsidRDefault="00032C00" w:rsidP="008326FD">
            <w:pPr>
              <w:pStyle w:val="a7"/>
              <w:numPr>
                <w:ilvl w:val="0"/>
                <w:numId w:val="74"/>
              </w:numPr>
              <w:ind w:firstLineChars="0"/>
              <w:rPr>
                <w:b/>
                <w:color w:val="0000FF"/>
                <w:lang w:val="en-AU"/>
              </w:rPr>
            </w:pPr>
            <w:r w:rsidRPr="00915F8D">
              <w:rPr>
                <w:rFonts w:hint="eastAsia"/>
                <w:b/>
                <w:color w:val="0000FF"/>
                <w:lang w:val="en-AU"/>
              </w:rPr>
              <w:t>如果</w:t>
            </w:r>
            <w:r w:rsidRPr="00915F8D">
              <w:rPr>
                <w:rFonts w:hint="eastAsia"/>
                <w:b/>
                <w:color w:val="0000FF"/>
                <w:lang w:val="en-AU"/>
              </w:rPr>
              <w:t>CCASS</w:t>
            </w:r>
            <w:r w:rsidRPr="00915F8D">
              <w:rPr>
                <w:rFonts w:hint="eastAsia"/>
                <w:b/>
                <w:color w:val="0000FF"/>
                <w:lang w:val="en-AU"/>
              </w:rPr>
              <w:t>总量大</w:t>
            </w:r>
            <w:r w:rsidR="00915F8D" w:rsidRPr="00915F8D">
              <w:rPr>
                <w:rFonts w:hint="eastAsia"/>
                <w:b/>
                <w:color w:val="0000FF"/>
                <w:lang w:val="en-AU"/>
              </w:rPr>
              <w:t>等</w:t>
            </w:r>
            <w:r w:rsidRPr="00915F8D">
              <w:rPr>
                <w:rFonts w:hint="eastAsia"/>
                <w:b/>
                <w:color w:val="0000FF"/>
                <w:lang w:val="en-AU"/>
              </w:rPr>
              <w:t>于所有赞成票，则</w:t>
            </w:r>
            <w:r w:rsidRPr="00915F8D">
              <w:rPr>
                <w:rFonts w:hint="eastAsia"/>
                <w:b/>
                <w:color w:val="0000FF"/>
                <w:lang w:val="en-AU"/>
              </w:rPr>
              <w:t>CCASS</w:t>
            </w:r>
            <w:r w:rsidRPr="00915F8D">
              <w:rPr>
                <w:rFonts w:hint="eastAsia"/>
                <w:b/>
                <w:color w:val="0000FF"/>
                <w:lang w:val="en-AU"/>
              </w:rPr>
              <w:t>还可以容纳反对票</w:t>
            </w:r>
            <w:r w:rsidR="00915F8D" w:rsidRPr="00915F8D">
              <w:rPr>
                <w:rFonts w:hint="eastAsia"/>
                <w:b/>
                <w:color w:val="0000FF"/>
                <w:lang w:val="en-AU"/>
              </w:rPr>
              <w:t xml:space="preserve">; </w:t>
            </w:r>
          </w:p>
          <w:p w:rsidR="00032C00" w:rsidRPr="00915F8D" w:rsidRDefault="00032C00" w:rsidP="008326FD">
            <w:pPr>
              <w:pStyle w:val="a7"/>
              <w:numPr>
                <w:ilvl w:val="0"/>
                <w:numId w:val="75"/>
              </w:numPr>
              <w:ind w:firstLineChars="0"/>
              <w:rPr>
                <w:rFonts w:asciiTheme="minorEastAsia" w:hAnsiTheme="minorEastAsia"/>
                <w:lang w:val="en-AU"/>
              </w:rPr>
            </w:pPr>
            <w:r w:rsidRPr="00915F8D">
              <w:rPr>
                <w:rFonts w:asciiTheme="minorEastAsia" w:hAnsiTheme="minorEastAsia" w:hint="eastAsia"/>
                <w:lang w:val="en-AU"/>
              </w:rPr>
              <w:t>M = CCASS总量-先成票，M与反对票比较；</w:t>
            </w:r>
          </w:p>
          <w:p w:rsidR="00032C00" w:rsidRPr="00915F8D" w:rsidRDefault="00032C00" w:rsidP="008326FD">
            <w:pPr>
              <w:pStyle w:val="a7"/>
              <w:numPr>
                <w:ilvl w:val="0"/>
                <w:numId w:val="75"/>
              </w:numPr>
              <w:ind w:firstLineChars="0"/>
              <w:rPr>
                <w:rFonts w:asciiTheme="minorEastAsia" w:hAnsiTheme="minorEastAsia"/>
                <w:lang w:val="en-AU"/>
              </w:rPr>
            </w:pPr>
            <w:r w:rsidRPr="00915F8D">
              <w:rPr>
                <w:rFonts w:asciiTheme="minorEastAsia" w:hAnsiTheme="minorEastAsia" w:hint="eastAsia"/>
                <w:lang w:val="en-AU"/>
              </w:rPr>
              <w:t>如果 M 总量大等于所有反对票，则反对票也全归CCASS;</w:t>
            </w:r>
          </w:p>
          <w:p w:rsidR="00032C00" w:rsidRPr="00915F8D" w:rsidRDefault="00032C00" w:rsidP="008326FD">
            <w:pPr>
              <w:pStyle w:val="a7"/>
              <w:numPr>
                <w:ilvl w:val="0"/>
                <w:numId w:val="75"/>
              </w:numPr>
              <w:ind w:firstLineChars="0"/>
              <w:rPr>
                <w:rFonts w:asciiTheme="minorEastAsia" w:hAnsiTheme="minorEastAsia"/>
                <w:lang w:val="en-AU"/>
              </w:rPr>
            </w:pPr>
            <w:r w:rsidRPr="00915F8D">
              <w:rPr>
                <w:rFonts w:asciiTheme="minorEastAsia" w:hAnsiTheme="minorEastAsia" w:hint="eastAsia"/>
                <w:lang w:val="en-AU"/>
              </w:rPr>
              <w:t>如果 M 总量</w:t>
            </w:r>
            <w:r w:rsidR="00915F8D" w:rsidRPr="00915F8D">
              <w:rPr>
                <w:rFonts w:asciiTheme="minorEastAsia" w:hAnsiTheme="minorEastAsia" w:hint="eastAsia"/>
                <w:lang w:val="en-AU"/>
              </w:rPr>
              <w:t>小于</w:t>
            </w:r>
            <w:r w:rsidRPr="00915F8D">
              <w:rPr>
                <w:rFonts w:asciiTheme="minorEastAsia" w:hAnsiTheme="minorEastAsia" w:hint="eastAsia"/>
                <w:lang w:val="en-AU"/>
              </w:rPr>
              <w:t>所有反对票，则</w:t>
            </w:r>
            <w:r w:rsidR="00915F8D" w:rsidRPr="00915F8D">
              <w:rPr>
                <w:rFonts w:asciiTheme="minorEastAsia" w:hAnsiTheme="minorEastAsia" w:hint="eastAsia"/>
                <w:lang w:val="en-AU"/>
              </w:rPr>
              <w:t>CCASS只报</w:t>
            </w:r>
            <w:r w:rsidRPr="00915F8D">
              <w:rPr>
                <w:rFonts w:asciiTheme="minorEastAsia" w:hAnsiTheme="minorEastAsia" w:hint="eastAsia"/>
                <w:lang w:val="en-AU"/>
              </w:rPr>
              <w:t>反对票</w:t>
            </w:r>
            <w:r w:rsidR="00915F8D" w:rsidRPr="00915F8D">
              <w:rPr>
                <w:rFonts w:asciiTheme="minorEastAsia" w:hAnsiTheme="minorEastAsia" w:hint="eastAsia"/>
                <w:lang w:val="en-AU"/>
              </w:rPr>
              <w:t xml:space="preserve">的数量为M; </w:t>
            </w:r>
          </w:p>
          <w:p w:rsidR="00915F8D" w:rsidRPr="00915F8D" w:rsidRDefault="00915F8D" w:rsidP="008326FD">
            <w:pPr>
              <w:pStyle w:val="a7"/>
              <w:numPr>
                <w:ilvl w:val="0"/>
                <w:numId w:val="74"/>
              </w:numPr>
              <w:ind w:firstLineChars="0"/>
              <w:rPr>
                <w:b/>
                <w:color w:val="0000FF"/>
                <w:lang w:val="en-AU"/>
              </w:rPr>
            </w:pPr>
            <w:r w:rsidRPr="00915F8D">
              <w:rPr>
                <w:rFonts w:hint="eastAsia"/>
                <w:b/>
                <w:color w:val="0000FF"/>
                <w:lang w:val="en-AU"/>
              </w:rPr>
              <w:lastRenderedPageBreak/>
              <w:t>如果</w:t>
            </w:r>
            <w:r w:rsidRPr="00915F8D">
              <w:rPr>
                <w:rFonts w:hint="eastAsia"/>
                <w:b/>
                <w:color w:val="0000FF"/>
                <w:lang w:val="en-AU"/>
              </w:rPr>
              <w:t>CCASS</w:t>
            </w:r>
            <w:r w:rsidRPr="00915F8D">
              <w:rPr>
                <w:rFonts w:hint="eastAsia"/>
                <w:b/>
                <w:color w:val="0000FF"/>
                <w:lang w:val="en-AU"/>
              </w:rPr>
              <w:t>总量小于所有赞成票，则</w:t>
            </w:r>
            <w:r w:rsidRPr="00915F8D">
              <w:rPr>
                <w:rFonts w:hint="eastAsia"/>
                <w:b/>
                <w:color w:val="0000FF"/>
                <w:lang w:val="en-AU"/>
              </w:rPr>
              <w:t>CCASS</w:t>
            </w:r>
            <w:r w:rsidRPr="00915F8D">
              <w:rPr>
                <w:rFonts w:hint="eastAsia"/>
                <w:b/>
                <w:color w:val="0000FF"/>
                <w:lang w:val="en-AU"/>
              </w:rPr>
              <w:t>已无法申报反对票</w:t>
            </w:r>
            <w:r w:rsidRPr="00915F8D">
              <w:rPr>
                <w:rFonts w:hint="eastAsia"/>
                <w:b/>
                <w:color w:val="0000FF"/>
                <w:lang w:val="en-AU"/>
              </w:rPr>
              <w:t xml:space="preserve">; </w:t>
            </w:r>
          </w:p>
          <w:p w:rsidR="00915F8D" w:rsidRPr="00915F8D" w:rsidRDefault="00915F8D" w:rsidP="008326FD">
            <w:pPr>
              <w:pStyle w:val="a7"/>
              <w:numPr>
                <w:ilvl w:val="0"/>
                <w:numId w:val="76"/>
              </w:numPr>
              <w:ind w:firstLineChars="0"/>
              <w:rPr>
                <w:rFonts w:asciiTheme="minorEastAsia" w:hAnsiTheme="minorEastAsia"/>
                <w:lang w:val="en-AU"/>
              </w:rPr>
            </w:pPr>
            <w:r w:rsidRPr="00915F8D">
              <w:rPr>
                <w:rFonts w:asciiTheme="minorEastAsia" w:hAnsiTheme="minorEastAsia" w:hint="eastAsia"/>
                <w:lang w:val="en-AU"/>
              </w:rPr>
              <w:t>反对票则归入银行申报，所有现场投票也归入银行申报；</w:t>
            </w:r>
          </w:p>
          <w:p w:rsidR="00915F8D" w:rsidRPr="00032C00" w:rsidRDefault="00915F8D" w:rsidP="008326FD">
            <w:pPr>
              <w:pStyle w:val="a7"/>
              <w:numPr>
                <w:ilvl w:val="0"/>
                <w:numId w:val="76"/>
              </w:numPr>
              <w:ind w:firstLineChars="0"/>
              <w:rPr>
                <w:lang w:val="en-AU"/>
              </w:rPr>
            </w:pPr>
            <w:r w:rsidRPr="00915F8D">
              <w:rPr>
                <w:rFonts w:asciiTheme="minorEastAsia" w:hAnsiTheme="minorEastAsia" w:hint="eastAsia"/>
                <w:lang w:val="en-AU"/>
              </w:rPr>
              <w:t>如果有多银行申报，银行的计算方式也与上述一样；</w:t>
            </w:r>
          </w:p>
        </w:tc>
      </w:tr>
      <w:tr w:rsidR="00032C00" w:rsidRPr="00032C00" w:rsidTr="00A75D58">
        <w:tc>
          <w:tcPr>
            <w:tcW w:w="671" w:type="dxa"/>
            <w:vMerge/>
          </w:tcPr>
          <w:p w:rsidR="00032C00" w:rsidRDefault="00032C00" w:rsidP="00896774">
            <w:pPr>
              <w:jc w:val="center"/>
              <w:rPr>
                <w:b/>
                <w:color w:val="C00000"/>
                <w:lang w:val="en-AU"/>
              </w:rPr>
            </w:pPr>
          </w:p>
        </w:tc>
        <w:tc>
          <w:tcPr>
            <w:tcW w:w="7857" w:type="dxa"/>
            <w:gridSpan w:val="2"/>
          </w:tcPr>
          <w:p w:rsidR="00032C00" w:rsidRPr="00915F8D" w:rsidRDefault="00915F8D" w:rsidP="008326FD">
            <w:pPr>
              <w:pStyle w:val="a7"/>
              <w:numPr>
                <w:ilvl w:val="0"/>
                <w:numId w:val="77"/>
              </w:numPr>
              <w:ind w:firstLineChars="0"/>
              <w:rPr>
                <w:lang w:val="en-AU"/>
              </w:rPr>
            </w:pPr>
            <w:r w:rsidRPr="00915F8D">
              <w:rPr>
                <w:rFonts w:hint="eastAsia"/>
                <w:lang w:val="en-AU"/>
              </w:rPr>
              <w:t>如果</w:t>
            </w:r>
            <w:r w:rsidRPr="00915F8D">
              <w:rPr>
                <w:rFonts w:hint="eastAsia"/>
                <w:lang w:val="en-AU"/>
              </w:rPr>
              <w:t>CCASS</w:t>
            </w:r>
            <w:r w:rsidRPr="00915F8D">
              <w:rPr>
                <w:rFonts w:hint="eastAsia"/>
                <w:lang w:val="en-AU"/>
              </w:rPr>
              <w:t>总量大于所有赞成票与反对票，则</w:t>
            </w:r>
            <w:r w:rsidRPr="00915F8D">
              <w:rPr>
                <w:rFonts w:hint="eastAsia"/>
                <w:lang w:val="en-AU"/>
              </w:rPr>
              <w:t>CCASS</w:t>
            </w:r>
            <w:r w:rsidRPr="00915F8D">
              <w:rPr>
                <w:rFonts w:hint="eastAsia"/>
                <w:lang w:val="en-AU"/>
              </w:rPr>
              <w:t>还可以容纳</w:t>
            </w:r>
            <w:r>
              <w:rPr>
                <w:rFonts w:hint="eastAsia"/>
                <w:lang w:val="en-AU"/>
              </w:rPr>
              <w:t>现</w:t>
            </w:r>
            <w:r w:rsidRPr="00915F8D">
              <w:rPr>
                <w:rFonts w:hint="eastAsia"/>
                <w:lang w:val="en-AU"/>
              </w:rPr>
              <w:t>场票；</w:t>
            </w:r>
          </w:p>
          <w:p w:rsidR="00915F8D" w:rsidRDefault="00915F8D" w:rsidP="008326FD">
            <w:pPr>
              <w:pStyle w:val="a7"/>
              <w:numPr>
                <w:ilvl w:val="0"/>
                <w:numId w:val="77"/>
              </w:numPr>
              <w:ind w:firstLineChars="0"/>
              <w:rPr>
                <w:lang w:val="en-AU"/>
              </w:rPr>
            </w:pPr>
            <w:r>
              <w:rPr>
                <w:rFonts w:hint="eastAsia"/>
                <w:lang w:val="en-AU"/>
              </w:rPr>
              <w:t>把现场票从小到大排序，直至让</w:t>
            </w:r>
            <w:r>
              <w:rPr>
                <w:rFonts w:hint="eastAsia"/>
                <w:lang w:val="en-AU"/>
              </w:rPr>
              <w:t>CCASS</w:t>
            </w:r>
            <w:r>
              <w:rPr>
                <w:rFonts w:hint="eastAsia"/>
                <w:lang w:val="en-AU"/>
              </w:rPr>
              <w:t>最大限度的申报现场票；（不能超量）</w:t>
            </w:r>
          </w:p>
          <w:p w:rsidR="00915F8D" w:rsidRDefault="00915F8D" w:rsidP="008326FD">
            <w:pPr>
              <w:pStyle w:val="a7"/>
              <w:numPr>
                <w:ilvl w:val="0"/>
                <w:numId w:val="77"/>
              </w:numPr>
              <w:ind w:firstLineChars="0"/>
              <w:rPr>
                <w:lang w:val="en-AU"/>
              </w:rPr>
            </w:pPr>
            <w:r>
              <w:rPr>
                <w:rFonts w:hint="eastAsia"/>
                <w:lang w:val="en-AU"/>
              </w:rPr>
              <w:t>如果</w:t>
            </w:r>
            <w:r>
              <w:rPr>
                <w:rFonts w:hint="eastAsia"/>
                <w:lang w:val="en-AU"/>
              </w:rPr>
              <w:t>CCASS</w:t>
            </w:r>
            <w:r>
              <w:rPr>
                <w:rFonts w:hint="eastAsia"/>
                <w:lang w:val="en-AU"/>
              </w:rPr>
              <w:t>在完成赞成票，或部分反对票后，就达到总量，</w:t>
            </w:r>
            <w:proofErr w:type="gramStart"/>
            <w:r>
              <w:rPr>
                <w:rFonts w:hint="eastAsia"/>
                <w:lang w:val="en-AU"/>
              </w:rPr>
              <w:t>则现场票</w:t>
            </w:r>
            <w:proofErr w:type="gramEnd"/>
            <w:r>
              <w:rPr>
                <w:rFonts w:hint="eastAsia"/>
                <w:lang w:val="en-AU"/>
              </w:rPr>
              <w:t>往银行申报；</w:t>
            </w:r>
          </w:p>
          <w:p w:rsidR="00915F8D" w:rsidRPr="00915F8D" w:rsidRDefault="00915F8D" w:rsidP="008326FD">
            <w:pPr>
              <w:pStyle w:val="a7"/>
              <w:numPr>
                <w:ilvl w:val="0"/>
                <w:numId w:val="77"/>
              </w:numPr>
              <w:ind w:firstLineChars="0"/>
              <w:rPr>
                <w:lang w:val="en-AU"/>
              </w:rPr>
            </w:pPr>
            <w:r>
              <w:rPr>
                <w:rFonts w:hint="eastAsia"/>
                <w:lang w:val="en-AU"/>
              </w:rPr>
              <w:t>往银行时要考虑多银行，多银行处理也是一个银行先足量后往后推数；</w:t>
            </w:r>
          </w:p>
        </w:tc>
      </w:tr>
    </w:tbl>
    <w:p w:rsidR="00896774" w:rsidRPr="00136D39" w:rsidRDefault="00896774" w:rsidP="00136D39">
      <w:pPr>
        <w:rPr>
          <w:lang w:val="en-AU"/>
        </w:rPr>
      </w:pPr>
    </w:p>
    <w:p w:rsidR="001C7112" w:rsidRDefault="001C7112" w:rsidP="001C7112">
      <w:pPr>
        <w:pStyle w:val="3"/>
        <w:ind w:leftChars="100" w:left="210"/>
      </w:pPr>
      <w:bookmarkStart w:id="60" w:name="_Toc326326535"/>
      <w:r>
        <w:rPr>
          <w:rFonts w:hint="eastAsia"/>
        </w:rPr>
        <w:t>F1.</w:t>
      </w:r>
      <w:r w:rsidR="00DE6948">
        <w:rPr>
          <w:rFonts w:hint="eastAsia"/>
        </w:rPr>
        <w:t>6</w:t>
      </w:r>
      <w:r>
        <w:rPr>
          <w:rFonts w:hint="eastAsia"/>
        </w:rPr>
        <w:t>股东投票明细查询</w:t>
      </w:r>
      <w:bookmarkEnd w:id="60"/>
    </w:p>
    <w:p w:rsidR="001C7112" w:rsidRDefault="001C7112" w:rsidP="008326FD">
      <w:pPr>
        <w:pStyle w:val="4"/>
        <w:numPr>
          <w:ilvl w:val="0"/>
          <w:numId w:val="33"/>
        </w:numPr>
      </w:pPr>
      <w:r>
        <w:rPr>
          <w:rFonts w:hint="eastAsia"/>
        </w:rPr>
        <w:t>业务描述</w:t>
      </w:r>
    </w:p>
    <w:p w:rsidR="001C7112" w:rsidRDefault="001C7112" w:rsidP="001C711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实现股东投票明细查询，汇总查询，可以查历史的投票记录；</w:t>
      </w:r>
    </w:p>
    <w:p w:rsidR="001C7112" w:rsidRDefault="001C7112" w:rsidP="008326FD">
      <w:pPr>
        <w:pStyle w:val="4"/>
        <w:numPr>
          <w:ilvl w:val="0"/>
          <w:numId w:val="33"/>
        </w:numPr>
      </w:pPr>
      <w:r>
        <w:rPr>
          <w:rFonts w:hint="eastAsia"/>
        </w:rPr>
        <w:t>用户界面</w:t>
      </w:r>
    </w:p>
    <w:p w:rsidR="001C7112" w:rsidRDefault="00D15D4C" w:rsidP="001C7112">
      <w:pPr>
        <w:ind w:leftChars="100" w:left="210"/>
      </w:pPr>
      <w:r>
        <w:object w:dxaOrig="9995" w:dyaOrig="6754">
          <v:shape id="_x0000_i1033" type="#_x0000_t75" style="width:415.5pt;height:280.5pt" o:ole="">
            <v:imagedata r:id="rId26" o:title=""/>
          </v:shape>
          <o:OLEObject Type="Embed" ProgID="Visio.Drawing.11" ShapeID="_x0000_i1033" DrawAspect="Content" ObjectID="_1402388472" r:id="rId27"/>
        </w:object>
      </w:r>
    </w:p>
    <w:p w:rsidR="001C7112" w:rsidRDefault="001C7112" w:rsidP="001C7112">
      <w:pPr>
        <w:rPr>
          <w:b/>
        </w:rPr>
      </w:pPr>
      <w:r w:rsidRPr="005254C4">
        <w:rPr>
          <w:rFonts w:hint="eastAsia"/>
          <w:b/>
        </w:rPr>
        <w:t>界面说明</w:t>
      </w:r>
    </w:p>
    <w:p w:rsidR="00235718" w:rsidRDefault="00235718" w:rsidP="008326FD">
      <w:pPr>
        <w:pStyle w:val="a7"/>
        <w:numPr>
          <w:ilvl w:val="0"/>
          <w:numId w:val="35"/>
        </w:numPr>
        <w:spacing w:line="360" w:lineRule="auto"/>
        <w:ind w:firstLineChars="0"/>
        <w:rPr>
          <w:rFonts w:asciiTheme="minorEastAsia" w:hAnsiTheme="minorEastAsia"/>
        </w:rPr>
      </w:pPr>
      <w:r>
        <w:rPr>
          <w:rFonts w:asciiTheme="minorEastAsia" w:hAnsiTheme="minorEastAsia" w:hint="eastAsia"/>
        </w:rPr>
        <w:t>查询条件：</w:t>
      </w:r>
    </w:p>
    <w:p w:rsidR="00235718" w:rsidRDefault="00235718"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证券代码；</w:t>
      </w:r>
    </w:p>
    <w:p w:rsidR="00235718" w:rsidRDefault="00235718"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投票起始日期：如果选择此项，其相应的从与到的日期项可以选择；</w:t>
      </w:r>
    </w:p>
    <w:p w:rsidR="00235718" w:rsidRDefault="00235718"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lastRenderedPageBreak/>
        <w:t>投票截止日期：如果选择此项，其相应的从与到的日期项可以选择；</w:t>
      </w:r>
    </w:p>
    <w:p w:rsidR="00235718" w:rsidRDefault="00235718" w:rsidP="008326FD">
      <w:pPr>
        <w:pStyle w:val="a7"/>
        <w:numPr>
          <w:ilvl w:val="0"/>
          <w:numId w:val="35"/>
        </w:numPr>
        <w:spacing w:line="360" w:lineRule="auto"/>
        <w:ind w:firstLineChars="0"/>
        <w:rPr>
          <w:rFonts w:asciiTheme="minorEastAsia" w:hAnsiTheme="minorEastAsia"/>
        </w:rPr>
      </w:pPr>
      <w:r>
        <w:rPr>
          <w:rFonts w:asciiTheme="minorEastAsia" w:hAnsiTheme="minorEastAsia" w:hint="eastAsia"/>
        </w:rPr>
        <w:t>投票事件的查询结果：</w:t>
      </w:r>
    </w:p>
    <w:p w:rsidR="00235718" w:rsidRDefault="00235718"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内容：证券代码、会议类型、股权登记日、投票起始日期、投票截止日期；</w:t>
      </w:r>
    </w:p>
    <w:p w:rsidR="00235718" w:rsidRDefault="00235718"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排序：按证券代码、股权登记日排序；</w:t>
      </w:r>
    </w:p>
    <w:p w:rsidR="001C7112" w:rsidRDefault="001C7112" w:rsidP="008326FD">
      <w:pPr>
        <w:pStyle w:val="a7"/>
        <w:numPr>
          <w:ilvl w:val="0"/>
          <w:numId w:val="35"/>
        </w:numPr>
        <w:spacing w:line="360" w:lineRule="auto"/>
        <w:ind w:firstLineChars="0"/>
        <w:rPr>
          <w:rFonts w:asciiTheme="minorEastAsia" w:hAnsiTheme="minorEastAsia"/>
        </w:rPr>
      </w:pPr>
      <w:r>
        <w:rPr>
          <w:rFonts w:asciiTheme="minorEastAsia" w:hAnsiTheme="minorEastAsia" w:hint="eastAsia"/>
        </w:rPr>
        <w:t>投票明细</w:t>
      </w:r>
      <w:r w:rsidR="00235718">
        <w:rPr>
          <w:rFonts w:asciiTheme="minorEastAsia" w:hAnsiTheme="minorEastAsia" w:hint="eastAsia"/>
        </w:rPr>
        <w:t>：用户选择</w:t>
      </w:r>
      <w:proofErr w:type="gramStart"/>
      <w:r w:rsidR="00235718">
        <w:rPr>
          <w:rFonts w:asciiTheme="minorEastAsia" w:hAnsiTheme="minorEastAsia" w:hint="eastAsia"/>
        </w:rPr>
        <w:t>一</w:t>
      </w:r>
      <w:proofErr w:type="gramEnd"/>
      <w:r w:rsidR="00235718">
        <w:rPr>
          <w:rFonts w:asciiTheme="minorEastAsia" w:hAnsiTheme="minorEastAsia" w:hint="eastAsia"/>
        </w:rPr>
        <w:t>个把投票事件后列出相应的明细</w:t>
      </w:r>
      <w:r>
        <w:rPr>
          <w:rFonts w:asciiTheme="minorEastAsia" w:hAnsiTheme="minorEastAsia" w:hint="eastAsia"/>
        </w:rPr>
        <w:t>；</w:t>
      </w:r>
    </w:p>
    <w:p w:rsidR="001C7112" w:rsidRDefault="001C7112"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按每个客户、每项投票决定列出客户投票明细；</w:t>
      </w:r>
    </w:p>
    <w:p w:rsidR="001C7112" w:rsidRDefault="001C7112"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展示内容：资金账号、客户名称、决议项目编号、决议内容、赞成数量、反对数量</w:t>
      </w:r>
      <w:r w:rsidR="00235718">
        <w:rPr>
          <w:rFonts w:asciiTheme="minorEastAsia" w:hAnsiTheme="minorEastAsia" w:hint="eastAsia"/>
        </w:rPr>
        <w:t>、弃权数量</w:t>
      </w:r>
      <w:r>
        <w:rPr>
          <w:rFonts w:asciiTheme="minorEastAsia" w:hAnsiTheme="minorEastAsia" w:hint="eastAsia"/>
        </w:rPr>
        <w:t xml:space="preserve">； </w:t>
      </w:r>
    </w:p>
    <w:p w:rsidR="001C7112" w:rsidRDefault="001C7112" w:rsidP="008326FD">
      <w:pPr>
        <w:pStyle w:val="a7"/>
        <w:numPr>
          <w:ilvl w:val="0"/>
          <w:numId w:val="35"/>
        </w:numPr>
        <w:spacing w:line="360" w:lineRule="auto"/>
        <w:ind w:firstLineChars="0"/>
        <w:rPr>
          <w:rFonts w:asciiTheme="minorEastAsia" w:hAnsiTheme="minorEastAsia"/>
        </w:rPr>
      </w:pPr>
      <w:r>
        <w:rPr>
          <w:rFonts w:asciiTheme="minorEastAsia" w:hAnsiTheme="minorEastAsia" w:hint="eastAsia"/>
        </w:rPr>
        <w:t>汇总明细，通过汇总功能对前查询的数据汇总；</w:t>
      </w:r>
    </w:p>
    <w:p w:rsidR="001C7112" w:rsidRDefault="001C7112"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按每项投票决定列出投票汇总；</w:t>
      </w:r>
    </w:p>
    <w:p w:rsidR="001C7112" w:rsidRDefault="001C7112" w:rsidP="008326FD">
      <w:pPr>
        <w:pStyle w:val="a7"/>
        <w:numPr>
          <w:ilvl w:val="1"/>
          <w:numId w:val="35"/>
        </w:numPr>
        <w:spacing w:line="360" w:lineRule="auto"/>
        <w:ind w:firstLineChars="0"/>
        <w:rPr>
          <w:rFonts w:asciiTheme="minorEastAsia" w:hAnsiTheme="minorEastAsia"/>
        </w:rPr>
      </w:pPr>
      <w:r>
        <w:rPr>
          <w:rFonts w:asciiTheme="minorEastAsia" w:hAnsiTheme="minorEastAsia" w:hint="eastAsia"/>
        </w:rPr>
        <w:t>展示内容：决议项目编号、决议内容、赞成数量、反对数量</w:t>
      </w:r>
      <w:r w:rsidR="00157A57">
        <w:rPr>
          <w:rFonts w:asciiTheme="minorEastAsia" w:hAnsiTheme="minorEastAsia" w:hint="eastAsia"/>
        </w:rPr>
        <w:t>、未参与投票数量、弃权总数量</w:t>
      </w:r>
      <w:r>
        <w:rPr>
          <w:rFonts w:asciiTheme="minorEastAsia" w:hAnsiTheme="minorEastAsia" w:hint="eastAsia"/>
        </w:rPr>
        <w:t xml:space="preserve">； </w:t>
      </w:r>
    </w:p>
    <w:p w:rsidR="00235718" w:rsidRDefault="00235718" w:rsidP="008326FD">
      <w:pPr>
        <w:pStyle w:val="a7"/>
        <w:numPr>
          <w:ilvl w:val="0"/>
          <w:numId w:val="35"/>
        </w:numPr>
        <w:spacing w:line="360" w:lineRule="auto"/>
        <w:ind w:firstLineChars="0"/>
        <w:rPr>
          <w:rFonts w:asciiTheme="minorEastAsia" w:hAnsiTheme="minorEastAsia"/>
        </w:rPr>
      </w:pPr>
      <w:r>
        <w:rPr>
          <w:rFonts w:asciiTheme="minorEastAsia" w:hAnsiTheme="minorEastAsia" w:hint="eastAsia"/>
        </w:rPr>
        <w:t>现场投票明细</w:t>
      </w:r>
      <w:r w:rsidR="00D861B3">
        <w:rPr>
          <w:rFonts w:asciiTheme="minorEastAsia" w:hAnsiTheme="minorEastAsia" w:hint="eastAsia"/>
        </w:rPr>
        <w:t>：</w:t>
      </w:r>
      <w:r>
        <w:rPr>
          <w:rFonts w:asciiTheme="minorEastAsia" w:hAnsiTheme="minorEastAsia" w:hint="eastAsia"/>
        </w:rPr>
        <w:t>结果内容参见F1.</w:t>
      </w:r>
      <w:r w:rsidR="00D15D4C">
        <w:rPr>
          <w:rFonts w:asciiTheme="minorEastAsia" w:hAnsiTheme="minorEastAsia" w:hint="eastAsia"/>
        </w:rPr>
        <w:t>5</w:t>
      </w:r>
      <w:r>
        <w:rPr>
          <w:rFonts w:hint="eastAsia"/>
        </w:rPr>
        <w:t>股东投票统计处理中，现场投票明细查询；</w:t>
      </w:r>
    </w:p>
    <w:p w:rsidR="001C7112" w:rsidRDefault="001C7112" w:rsidP="008326FD">
      <w:pPr>
        <w:pStyle w:val="4"/>
        <w:numPr>
          <w:ilvl w:val="0"/>
          <w:numId w:val="33"/>
        </w:numPr>
      </w:pPr>
      <w:r>
        <w:rPr>
          <w:rFonts w:hint="eastAsia"/>
        </w:rPr>
        <w:t>业务功能</w:t>
      </w:r>
    </w:p>
    <w:p w:rsidR="001C7112" w:rsidRDefault="001C7112" w:rsidP="008326FD">
      <w:pPr>
        <w:pStyle w:val="a7"/>
        <w:numPr>
          <w:ilvl w:val="0"/>
          <w:numId w:val="34"/>
        </w:numPr>
        <w:spacing w:line="360" w:lineRule="auto"/>
        <w:ind w:firstLineChars="0"/>
        <w:rPr>
          <w:rFonts w:asciiTheme="minorEastAsia" w:hAnsiTheme="minorEastAsia"/>
        </w:rPr>
      </w:pPr>
      <w:r>
        <w:rPr>
          <w:rFonts w:asciiTheme="minorEastAsia" w:hAnsiTheme="minorEastAsia" w:hint="eastAsia"/>
          <w:lang w:val="en-AU"/>
        </w:rPr>
        <w:t>用户输入证券代码，</w:t>
      </w:r>
      <w:r w:rsidR="00D861B3">
        <w:rPr>
          <w:rFonts w:asciiTheme="minorEastAsia" w:hAnsiTheme="minorEastAsia" w:hint="eastAsia"/>
          <w:lang w:val="en-AU"/>
        </w:rPr>
        <w:t>选择</w:t>
      </w:r>
      <w:r>
        <w:rPr>
          <w:rFonts w:asciiTheme="minorEastAsia" w:hAnsiTheme="minorEastAsia" w:hint="eastAsia"/>
        </w:rPr>
        <w:t>投票起始</w:t>
      </w:r>
      <w:r w:rsidR="00D861B3">
        <w:rPr>
          <w:rFonts w:asciiTheme="minorEastAsia" w:hAnsiTheme="minorEastAsia" w:hint="eastAsia"/>
        </w:rPr>
        <w:t>日期范围或投票截止日期范围，</w:t>
      </w:r>
      <w:r>
        <w:rPr>
          <w:rFonts w:asciiTheme="minorEastAsia" w:hAnsiTheme="minorEastAsia" w:hint="eastAsia"/>
        </w:rPr>
        <w:t>查询投票</w:t>
      </w:r>
      <w:r w:rsidR="00D861B3">
        <w:rPr>
          <w:rFonts w:asciiTheme="minorEastAsia" w:hAnsiTheme="minorEastAsia" w:hint="eastAsia"/>
        </w:rPr>
        <w:t>行动事件</w:t>
      </w:r>
      <w:r>
        <w:rPr>
          <w:rFonts w:asciiTheme="minorEastAsia" w:hAnsiTheme="minorEastAsia" w:hint="eastAsia"/>
        </w:rPr>
        <w:t>；</w:t>
      </w:r>
    </w:p>
    <w:p w:rsidR="00D861B3" w:rsidRDefault="00D861B3" w:rsidP="008326FD">
      <w:pPr>
        <w:pStyle w:val="a7"/>
        <w:numPr>
          <w:ilvl w:val="1"/>
          <w:numId w:val="34"/>
        </w:numPr>
        <w:spacing w:line="360" w:lineRule="auto"/>
        <w:ind w:firstLineChars="0"/>
        <w:rPr>
          <w:rFonts w:asciiTheme="minorEastAsia" w:hAnsiTheme="minorEastAsia"/>
        </w:rPr>
      </w:pPr>
      <w:r>
        <w:rPr>
          <w:rFonts w:asciiTheme="minorEastAsia" w:hAnsiTheme="minorEastAsia" w:hint="eastAsia"/>
        </w:rPr>
        <w:t>投票起始日期与投票截止日期只能选择其中一个查询条件；</w:t>
      </w:r>
    </w:p>
    <w:p w:rsidR="00157A57" w:rsidRPr="00157A57" w:rsidRDefault="00157A57" w:rsidP="008326FD">
      <w:pPr>
        <w:pStyle w:val="a7"/>
        <w:numPr>
          <w:ilvl w:val="0"/>
          <w:numId w:val="34"/>
        </w:numPr>
        <w:spacing w:line="360" w:lineRule="auto"/>
        <w:ind w:firstLineChars="0"/>
        <w:rPr>
          <w:rFonts w:asciiTheme="minorEastAsia" w:hAnsiTheme="minorEastAsia"/>
        </w:rPr>
      </w:pPr>
      <w:r>
        <w:rPr>
          <w:rFonts w:asciiTheme="minorEastAsia" w:hAnsiTheme="minorEastAsia" w:hint="eastAsia"/>
          <w:lang w:val="en-AU"/>
        </w:rPr>
        <w:t>系统列出查询事件结果；</w:t>
      </w:r>
    </w:p>
    <w:p w:rsidR="00157A57" w:rsidRDefault="00157A57" w:rsidP="008326FD">
      <w:pPr>
        <w:pStyle w:val="a7"/>
        <w:numPr>
          <w:ilvl w:val="0"/>
          <w:numId w:val="34"/>
        </w:numPr>
        <w:spacing w:line="360" w:lineRule="auto"/>
        <w:ind w:firstLineChars="0"/>
        <w:rPr>
          <w:rFonts w:asciiTheme="minorEastAsia" w:hAnsiTheme="minorEastAsia"/>
        </w:rPr>
      </w:pPr>
      <w:r>
        <w:rPr>
          <w:rFonts w:asciiTheme="minorEastAsia" w:hAnsiTheme="minorEastAsia" w:hint="eastAsia"/>
        </w:rPr>
        <w:t>用户选择一个查询事件，系统列出该事件对应的投票明细信息；</w:t>
      </w:r>
    </w:p>
    <w:p w:rsidR="00157A57" w:rsidRDefault="00157A57" w:rsidP="008326FD">
      <w:pPr>
        <w:pStyle w:val="a7"/>
        <w:numPr>
          <w:ilvl w:val="0"/>
          <w:numId w:val="34"/>
        </w:numPr>
        <w:spacing w:line="360" w:lineRule="auto"/>
        <w:ind w:firstLineChars="0"/>
        <w:rPr>
          <w:rFonts w:asciiTheme="minorEastAsia" w:hAnsiTheme="minorEastAsia"/>
        </w:rPr>
      </w:pPr>
      <w:r>
        <w:rPr>
          <w:rFonts w:asciiTheme="minorEastAsia" w:hAnsiTheme="minorEastAsia" w:hint="eastAsia"/>
        </w:rPr>
        <w:t>用户通过“汇总”功能，系统按投票决定汇总客户投票结果；</w:t>
      </w:r>
    </w:p>
    <w:p w:rsidR="00157A57" w:rsidRDefault="00157A57" w:rsidP="008326FD">
      <w:pPr>
        <w:pStyle w:val="a7"/>
        <w:numPr>
          <w:ilvl w:val="1"/>
          <w:numId w:val="34"/>
        </w:numPr>
        <w:spacing w:line="360" w:lineRule="auto"/>
        <w:ind w:firstLineChars="0"/>
        <w:rPr>
          <w:rFonts w:asciiTheme="minorEastAsia" w:hAnsiTheme="minorEastAsia"/>
        </w:rPr>
      </w:pPr>
      <w:r>
        <w:rPr>
          <w:rFonts w:asciiTheme="minorEastAsia" w:hAnsiTheme="minorEastAsia" w:hint="eastAsia"/>
        </w:rPr>
        <w:t>汇总查询内容：决议项目编号、决议内容、赞成数量、反对数量、弃权数量、未参与投票数量、弃权总数量；</w:t>
      </w:r>
    </w:p>
    <w:p w:rsidR="001C7112" w:rsidRPr="007104E6" w:rsidRDefault="001C7112" w:rsidP="008326FD">
      <w:pPr>
        <w:pStyle w:val="a7"/>
        <w:numPr>
          <w:ilvl w:val="0"/>
          <w:numId w:val="34"/>
        </w:numPr>
        <w:spacing w:line="360" w:lineRule="auto"/>
        <w:ind w:firstLineChars="0"/>
        <w:rPr>
          <w:rFonts w:asciiTheme="minorEastAsia" w:hAnsiTheme="minorEastAsia"/>
        </w:rPr>
      </w:pPr>
      <w:r>
        <w:rPr>
          <w:rFonts w:asciiTheme="minorEastAsia" w:hAnsiTheme="minorEastAsia" w:hint="eastAsia"/>
          <w:lang w:val="en-AU"/>
        </w:rPr>
        <w:t>用户通过“查询明细”功能可以查出投票事件的客户明细信息；</w:t>
      </w:r>
    </w:p>
    <w:p w:rsidR="001C7112" w:rsidRDefault="001C7112" w:rsidP="008326FD">
      <w:pPr>
        <w:pStyle w:val="a7"/>
        <w:numPr>
          <w:ilvl w:val="1"/>
          <w:numId w:val="34"/>
        </w:numPr>
        <w:spacing w:line="360" w:lineRule="auto"/>
        <w:ind w:firstLineChars="0"/>
        <w:rPr>
          <w:rFonts w:asciiTheme="minorEastAsia" w:hAnsiTheme="minorEastAsia"/>
        </w:rPr>
      </w:pPr>
      <w:r>
        <w:rPr>
          <w:rFonts w:asciiTheme="minorEastAsia" w:hAnsiTheme="minorEastAsia" w:hint="eastAsia"/>
        </w:rPr>
        <w:t>内容包括资金账号、客户名称、决议项目编号、决议内容、赞成数量、反对数量；</w:t>
      </w:r>
    </w:p>
    <w:p w:rsidR="001C7112" w:rsidRPr="00762838" w:rsidRDefault="001C7112" w:rsidP="008326FD">
      <w:pPr>
        <w:pStyle w:val="a7"/>
        <w:numPr>
          <w:ilvl w:val="0"/>
          <w:numId w:val="34"/>
        </w:numPr>
        <w:spacing w:line="360" w:lineRule="auto"/>
        <w:ind w:firstLineChars="0"/>
        <w:rPr>
          <w:rFonts w:asciiTheme="minorEastAsia" w:hAnsiTheme="minorEastAsia"/>
        </w:rPr>
      </w:pPr>
      <w:r w:rsidRPr="00762838">
        <w:rPr>
          <w:rFonts w:asciiTheme="minorEastAsia" w:hAnsiTheme="minorEastAsia" w:hint="eastAsia"/>
          <w:lang w:val="en-AU"/>
        </w:rPr>
        <w:t>用户通过“</w:t>
      </w:r>
      <w:r w:rsidR="00157A57" w:rsidRPr="00762838">
        <w:rPr>
          <w:rFonts w:asciiTheme="minorEastAsia" w:hAnsiTheme="minorEastAsia" w:hint="eastAsia"/>
          <w:lang w:val="en-AU"/>
        </w:rPr>
        <w:t>现场投票明细</w:t>
      </w:r>
      <w:r w:rsidRPr="00762838">
        <w:rPr>
          <w:rFonts w:asciiTheme="minorEastAsia" w:hAnsiTheme="minorEastAsia" w:hint="eastAsia"/>
          <w:lang w:val="en-AU"/>
        </w:rPr>
        <w:t>”功能可以查出投票事件的</w:t>
      </w:r>
      <w:r w:rsidR="00762838" w:rsidRPr="00762838">
        <w:rPr>
          <w:rFonts w:asciiTheme="minorEastAsia" w:hAnsiTheme="minorEastAsia" w:hint="eastAsia"/>
          <w:lang w:val="en-AU"/>
        </w:rPr>
        <w:t>参与现场投票客户的明细</w:t>
      </w:r>
      <w:r w:rsidRPr="00762838">
        <w:rPr>
          <w:rFonts w:asciiTheme="minorEastAsia" w:hAnsiTheme="minorEastAsia" w:hint="eastAsia"/>
        </w:rPr>
        <w:t>；</w:t>
      </w:r>
    </w:p>
    <w:p w:rsidR="005F4AEC" w:rsidRDefault="005F4AEC" w:rsidP="005F4AEC">
      <w:pPr>
        <w:pStyle w:val="3"/>
        <w:ind w:leftChars="100" w:left="210"/>
        <w:rPr>
          <w:ins w:id="61" w:author="谢衍筹" w:date="2012-05-30T10:36:00Z"/>
        </w:rPr>
      </w:pPr>
      <w:bookmarkStart w:id="62" w:name="_Toc326326536"/>
      <w:bookmarkStart w:id="63" w:name="_Toc291503190"/>
      <w:bookmarkEnd w:id="15"/>
      <w:ins w:id="64" w:author="谢衍筹" w:date="2012-05-30T10:36:00Z">
        <w:r>
          <w:rPr>
            <w:rFonts w:hint="eastAsia"/>
          </w:rPr>
          <w:lastRenderedPageBreak/>
          <w:t>F1.7</w:t>
        </w:r>
        <w:r>
          <w:rPr>
            <w:rFonts w:hint="eastAsia"/>
          </w:rPr>
          <w:t>未行权通知</w:t>
        </w:r>
        <w:bookmarkEnd w:id="62"/>
      </w:ins>
    </w:p>
    <w:p w:rsidR="00000000" w:rsidRDefault="005F4AEC">
      <w:pPr>
        <w:pStyle w:val="4"/>
        <w:numPr>
          <w:ilvl w:val="0"/>
          <w:numId w:val="99"/>
        </w:numPr>
        <w:rPr>
          <w:ins w:id="65" w:author="谢衍筹" w:date="2012-05-30T10:36:00Z"/>
        </w:rPr>
        <w:pPrChange w:id="66" w:author="谢衍筹" w:date="2012-05-30T10:36:00Z">
          <w:pPr>
            <w:pStyle w:val="4"/>
            <w:numPr>
              <w:numId w:val="71"/>
            </w:numPr>
            <w:ind w:left="420" w:hanging="420"/>
          </w:pPr>
        </w:pPrChange>
      </w:pPr>
      <w:ins w:id="67" w:author="谢衍筹" w:date="2012-05-30T10:36:00Z">
        <w:r>
          <w:rPr>
            <w:rFonts w:hint="eastAsia"/>
          </w:rPr>
          <w:t>业务描述</w:t>
        </w:r>
      </w:ins>
    </w:p>
    <w:p w:rsidR="005F4AEC" w:rsidRDefault="00190123" w:rsidP="005F4AEC">
      <w:pPr>
        <w:autoSpaceDE w:val="0"/>
        <w:autoSpaceDN w:val="0"/>
        <w:adjustRightInd w:val="0"/>
        <w:spacing w:line="360" w:lineRule="auto"/>
        <w:ind w:firstLineChars="200" w:firstLine="420"/>
        <w:jc w:val="left"/>
        <w:rPr>
          <w:ins w:id="68" w:author="谢衍筹" w:date="2012-05-30T10:40:00Z"/>
          <w:rFonts w:asciiTheme="minorEastAsia" w:hAnsiTheme="minorEastAsia" w:cs="华文仿宋"/>
          <w:color w:val="000000"/>
          <w:kern w:val="0"/>
          <w:szCs w:val="21"/>
        </w:rPr>
      </w:pPr>
      <w:ins w:id="69" w:author="谢衍筹" w:date="2012-05-31T15:11:00Z">
        <w:r>
          <w:rPr>
            <w:rFonts w:asciiTheme="minorEastAsia" w:hAnsiTheme="minorEastAsia" w:hint="eastAsia"/>
            <w:lang w:val="en-AU"/>
          </w:rPr>
          <w:t>在投票内部截止日前三天，每一天晚上8点自动检查各户是否持仓，并且</w:t>
        </w:r>
      </w:ins>
      <w:ins w:id="70" w:author="谢衍筹" w:date="2012-05-31T15:12:00Z">
        <w:r>
          <w:rPr>
            <w:rFonts w:asciiTheme="minorEastAsia" w:hAnsiTheme="minorEastAsia" w:hint="eastAsia"/>
            <w:lang w:val="en-AU"/>
          </w:rPr>
          <w:t>未投票，如果有此类客户，系统自动提醒客户</w:t>
        </w:r>
      </w:ins>
      <w:ins w:id="71" w:author="谢衍筹" w:date="2012-05-30T10:40:00Z">
        <w:r w:rsidR="005F4AEC">
          <w:rPr>
            <w:rFonts w:asciiTheme="minorEastAsia" w:hAnsiTheme="minorEastAsia" w:cs="华文仿宋" w:hint="eastAsia"/>
            <w:color w:val="000000"/>
            <w:kern w:val="0"/>
            <w:szCs w:val="21"/>
          </w:rPr>
          <w:t>。</w:t>
        </w:r>
      </w:ins>
    </w:p>
    <w:p w:rsidR="00000000" w:rsidRDefault="005F4AEC">
      <w:pPr>
        <w:pStyle w:val="4"/>
        <w:numPr>
          <w:ilvl w:val="0"/>
          <w:numId w:val="99"/>
        </w:numPr>
        <w:rPr>
          <w:ins w:id="72" w:author="谢衍筹" w:date="2012-05-30T10:36:00Z"/>
        </w:rPr>
        <w:pPrChange w:id="73" w:author="谢衍筹" w:date="2012-05-30T10:36:00Z">
          <w:pPr>
            <w:pStyle w:val="4"/>
            <w:numPr>
              <w:numId w:val="71"/>
            </w:numPr>
            <w:ind w:left="420" w:hanging="420"/>
          </w:pPr>
        </w:pPrChange>
      </w:pPr>
      <w:ins w:id="74" w:author="谢衍筹" w:date="2012-05-30T10:36:00Z">
        <w:r>
          <w:rPr>
            <w:rFonts w:hint="eastAsia"/>
          </w:rPr>
          <w:t>业务功能</w:t>
        </w:r>
      </w:ins>
    </w:p>
    <w:p w:rsidR="00000000" w:rsidRDefault="005F4AEC">
      <w:pPr>
        <w:pStyle w:val="a7"/>
        <w:numPr>
          <w:ilvl w:val="0"/>
          <w:numId w:val="100"/>
        </w:numPr>
        <w:spacing w:line="360" w:lineRule="auto"/>
        <w:ind w:firstLineChars="0"/>
        <w:rPr>
          <w:ins w:id="75" w:author="谢衍筹" w:date="2012-05-30T10:36:00Z"/>
          <w:rFonts w:asciiTheme="minorEastAsia" w:hAnsiTheme="minorEastAsia"/>
        </w:rPr>
        <w:pPrChange w:id="76" w:author="谢衍筹" w:date="2012-05-30T10:40:00Z">
          <w:pPr>
            <w:pStyle w:val="a7"/>
            <w:numPr>
              <w:numId w:val="72"/>
            </w:numPr>
            <w:spacing w:line="360" w:lineRule="auto"/>
            <w:ind w:left="425" w:firstLineChars="0" w:hanging="425"/>
          </w:pPr>
        </w:pPrChange>
      </w:pPr>
      <w:ins w:id="77" w:author="谢衍筹" w:date="2012-05-30T10:36:00Z">
        <w:r>
          <w:rPr>
            <w:rFonts w:hint="eastAsia"/>
            <w:lang w:val="en-AU"/>
          </w:rPr>
          <w:t>系统在</w:t>
        </w:r>
      </w:ins>
      <w:ins w:id="78" w:author="谢衍筹" w:date="2012-05-31T15:14:00Z">
        <w:r w:rsidR="00190123">
          <w:rPr>
            <w:rFonts w:asciiTheme="minorEastAsia" w:hAnsiTheme="minorEastAsia" w:hint="eastAsia"/>
            <w:lang w:val="en-AU"/>
          </w:rPr>
          <w:t>投票内部截止日前三天，每一天</w:t>
        </w:r>
      </w:ins>
      <w:ins w:id="79" w:author="谢衍筹" w:date="2012-05-30T10:36:00Z">
        <w:r>
          <w:rPr>
            <w:rFonts w:hint="eastAsia"/>
            <w:lang w:val="en-AU"/>
          </w:rPr>
          <w:t>晚上</w:t>
        </w:r>
        <w:r>
          <w:rPr>
            <w:rFonts w:hint="eastAsia"/>
            <w:lang w:val="en-AU"/>
          </w:rPr>
          <w:t>8</w:t>
        </w:r>
        <w:r>
          <w:rPr>
            <w:rFonts w:hint="eastAsia"/>
            <w:lang w:val="en-AU"/>
          </w:rPr>
          <w:t>点自动处理</w:t>
        </w:r>
      </w:ins>
      <w:ins w:id="80" w:author="谢衍筹" w:date="2012-05-30T10:41:00Z">
        <w:r>
          <w:rPr>
            <w:rFonts w:hint="eastAsia"/>
            <w:lang w:val="en-AU"/>
          </w:rPr>
          <w:t>提醒客户参加投票</w:t>
        </w:r>
      </w:ins>
      <w:ins w:id="81" w:author="谢衍筹" w:date="2012-05-30T10:36:00Z">
        <w:r>
          <w:rPr>
            <w:rFonts w:hint="eastAsia"/>
            <w:lang w:val="en-AU"/>
          </w:rPr>
          <w:t>；</w:t>
        </w:r>
      </w:ins>
    </w:p>
    <w:p w:rsidR="00000000" w:rsidRDefault="005F4AEC">
      <w:pPr>
        <w:pStyle w:val="a7"/>
        <w:numPr>
          <w:ilvl w:val="1"/>
          <w:numId w:val="100"/>
        </w:numPr>
        <w:spacing w:line="360" w:lineRule="auto"/>
        <w:ind w:firstLineChars="0"/>
        <w:rPr>
          <w:ins w:id="82" w:author="谢衍筹" w:date="2012-05-30T10:46:00Z"/>
          <w:rFonts w:asciiTheme="minorEastAsia" w:hAnsiTheme="minorEastAsia"/>
          <w:rPrChange w:id="83" w:author="谢衍筹" w:date="2012-05-30T10:46:00Z">
            <w:rPr>
              <w:ins w:id="84" w:author="谢衍筹" w:date="2012-05-30T10:46:00Z"/>
              <w:lang w:val="en-AU"/>
            </w:rPr>
          </w:rPrChange>
        </w:rPr>
        <w:pPrChange w:id="85" w:author="谢衍筹" w:date="2012-05-30T10:40:00Z">
          <w:pPr>
            <w:pStyle w:val="a7"/>
            <w:numPr>
              <w:ilvl w:val="1"/>
              <w:numId w:val="72"/>
            </w:numPr>
            <w:spacing w:line="360" w:lineRule="auto"/>
            <w:ind w:left="992" w:firstLineChars="0" w:hanging="567"/>
          </w:pPr>
        </w:pPrChange>
      </w:pPr>
      <w:ins w:id="86" w:author="谢衍筹" w:date="2012-05-30T10:36:00Z">
        <w:r>
          <w:rPr>
            <w:rFonts w:hint="eastAsia"/>
            <w:lang w:val="en-AU"/>
          </w:rPr>
          <w:t>当天</w:t>
        </w:r>
      </w:ins>
      <w:ins w:id="87" w:author="谢衍筹" w:date="2012-05-30T10:41:00Z">
        <w:r>
          <w:rPr>
            <w:rFonts w:hint="eastAsia"/>
            <w:lang w:val="en-AU"/>
          </w:rPr>
          <w:t>收市场</w:t>
        </w:r>
      </w:ins>
      <w:ins w:id="88" w:author="谢衍筹" w:date="2012-05-30T10:44:00Z">
        <w:r>
          <w:rPr>
            <w:rFonts w:hint="eastAsia"/>
            <w:lang w:val="en-AU"/>
          </w:rPr>
          <w:t>后，可用余额</w:t>
        </w:r>
      </w:ins>
      <w:ins w:id="89" w:author="谢衍筹" w:date="2012-05-30T10:46:00Z">
        <w:r w:rsidR="00E72BE2">
          <w:rPr>
            <w:rFonts w:hint="eastAsia"/>
            <w:lang w:val="en-AU"/>
          </w:rPr>
          <w:t>扣减当天买入后不</w:t>
        </w:r>
      </w:ins>
      <w:ins w:id="90" w:author="谢衍筹" w:date="2012-05-30T10:44:00Z">
        <w:r>
          <w:rPr>
            <w:rFonts w:hint="eastAsia"/>
            <w:lang w:val="en-AU"/>
          </w:rPr>
          <w:t>为</w:t>
        </w:r>
        <w:r>
          <w:rPr>
            <w:rFonts w:hint="eastAsia"/>
            <w:lang w:val="en-AU"/>
          </w:rPr>
          <w:t>0</w:t>
        </w:r>
        <w:r>
          <w:rPr>
            <w:rFonts w:hint="eastAsia"/>
            <w:lang w:val="en-AU"/>
          </w:rPr>
          <w:t>的客户</w:t>
        </w:r>
      </w:ins>
      <w:ins w:id="91" w:author="谢衍筹" w:date="2012-05-30T10:45:00Z">
        <w:r>
          <w:rPr>
            <w:rFonts w:hint="eastAsia"/>
            <w:lang w:val="en-AU"/>
          </w:rPr>
          <w:t>；</w:t>
        </w:r>
      </w:ins>
    </w:p>
    <w:p w:rsidR="00000000" w:rsidRDefault="00E72BE2">
      <w:pPr>
        <w:pStyle w:val="a7"/>
        <w:numPr>
          <w:ilvl w:val="1"/>
          <w:numId w:val="100"/>
        </w:numPr>
        <w:spacing w:line="360" w:lineRule="auto"/>
        <w:ind w:firstLineChars="0"/>
        <w:rPr>
          <w:ins w:id="92" w:author="谢衍筹" w:date="2012-05-30T10:46:00Z"/>
          <w:rFonts w:asciiTheme="minorEastAsia" w:hAnsiTheme="minorEastAsia"/>
          <w:rPrChange w:id="93" w:author="谢衍筹" w:date="2012-05-30T10:46:00Z">
            <w:rPr>
              <w:ins w:id="94" w:author="谢衍筹" w:date="2012-05-30T10:46:00Z"/>
            </w:rPr>
          </w:rPrChange>
        </w:rPr>
        <w:pPrChange w:id="95" w:author="谢衍筹" w:date="2012-05-30T10:40:00Z">
          <w:pPr>
            <w:pStyle w:val="a7"/>
            <w:numPr>
              <w:ilvl w:val="1"/>
              <w:numId w:val="72"/>
            </w:numPr>
            <w:spacing w:line="360" w:lineRule="auto"/>
            <w:ind w:left="992" w:firstLineChars="0" w:hanging="567"/>
          </w:pPr>
        </w:pPrChange>
      </w:pPr>
      <w:ins w:id="96" w:author="谢衍筹" w:date="2012-05-30T10:46:00Z">
        <w:r>
          <w:rPr>
            <w:rFonts w:hint="eastAsia"/>
          </w:rPr>
          <w:t>客户没有进行投票的记录；</w:t>
        </w:r>
      </w:ins>
    </w:p>
    <w:p w:rsidR="00000000" w:rsidRDefault="00E72BE2">
      <w:pPr>
        <w:pStyle w:val="a7"/>
        <w:numPr>
          <w:ilvl w:val="1"/>
          <w:numId w:val="100"/>
        </w:numPr>
        <w:spacing w:line="360" w:lineRule="auto"/>
        <w:ind w:firstLineChars="0"/>
        <w:rPr>
          <w:ins w:id="97" w:author="谢衍筹" w:date="2012-05-30T10:36:00Z"/>
          <w:rFonts w:asciiTheme="minorEastAsia" w:hAnsiTheme="minorEastAsia"/>
        </w:rPr>
        <w:pPrChange w:id="98" w:author="谢衍筹" w:date="2012-05-30T10:40:00Z">
          <w:pPr>
            <w:pStyle w:val="a7"/>
            <w:numPr>
              <w:ilvl w:val="1"/>
              <w:numId w:val="72"/>
            </w:numPr>
            <w:spacing w:line="360" w:lineRule="auto"/>
            <w:ind w:left="992" w:firstLineChars="0" w:hanging="567"/>
          </w:pPr>
        </w:pPrChange>
      </w:pPr>
      <w:ins w:id="99" w:author="谢衍筹" w:date="2012-05-30T10:47:00Z">
        <w:r>
          <w:rPr>
            <w:rFonts w:hint="eastAsia"/>
            <w:lang w:val="en-AU"/>
          </w:rPr>
          <w:t>系统向此类客户发送通知信息</w:t>
        </w:r>
      </w:ins>
      <w:ins w:id="100" w:author="谢衍筹" w:date="2012-05-30T10:36:00Z">
        <w:r w:rsidR="005F4AEC">
          <w:rPr>
            <w:rFonts w:hint="eastAsia"/>
            <w:lang w:val="en-AU"/>
          </w:rPr>
          <w:t>；</w:t>
        </w:r>
      </w:ins>
    </w:p>
    <w:p w:rsidR="00000000" w:rsidRDefault="005F4AEC">
      <w:pPr>
        <w:pStyle w:val="a7"/>
        <w:numPr>
          <w:ilvl w:val="0"/>
          <w:numId w:val="100"/>
        </w:numPr>
        <w:spacing w:line="360" w:lineRule="auto"/>
        <w:ind w:firstLineChars="0"/>
        <w:rPr>
          <w:ins w:id="101" w:author="谢衍筹" w:date="2012-05-30T10:36:00Z"/>
          <w:rFonts w:asciiTheme="minorEastAsia" w:hAnsiTheme="minorEastAsia"/>
        </w:rPr>
        <w:pPrChange w:id="102" w:author="谢衍筹" w:date="2012-05-30T10:40:00Z">
          <w:pPr>
            <w:pStyle w:val="a7"/>
            <w:numPr>
              <w:numId w:val="72"/>
            </w:numPr>
            <w:spacing w:line="360" w:lineRule="auto"/>
            <w:ind w:left="425" w:firstLineChars="0" w:hanging="425"/>
          </w:pPr>
        </w:pPrChange>
      </w:pPr>
      <w:ins w:id="103" w:author="谢衍筹" w:date="2012-05-30T10:36:00Z">
        <w:r>
          <w:rPr>
            <w:rFonts w:hint="eastAsia"/>
            <w:lang w:val="en-AU"/>
          </w:rPr>
          <w:t>发送的模板；</w:t>
        </w:r>
      </w:ins>
    </w:p>
    <w:p w:rsidR="00000000" w:rsidRDefault="005F4AEC">
      <w:pPr>
        <w:pStyle w:val="a7"/>
        <w:numPr>
          <w:ilvl w:val="1"/>
          <w:numId w:val="100"/>
        </w:numPr>
        <w:spacing w:line="360" w:lineRule="auto"/>
        <w:ind w:firstLineChars="0"/>
        <w:rPr>
          <w:ins w:id="104" w:author="谢衍筹" w:date="2012-05-30T10:36:00Z"/>
          <w:rFonts w:asciiTheme="minorEastAsia" w:hAnsiTheme="minorEastAsia"/>
        </w:rPr>
        <w:pPrChange w:id="105" w:author="谢衍筹" w:date="2012-05-30T10:40:00Z">
          <w:pPr>
            <w:pStyle w:val="a7"/>
            <w:numPr>
              <w:ilvl w:val="1"/>
              <w:numId w:val="72"/>
            </w:numPr>
            <w:spacing w:line="360" w:lineRule="auto"/>
            <w:ind w:left="992" w:firstLineChars="0" w:hanging="567"/>
          </w:pPr>
        </w:pPrChange>
      </w:pPr>
      <w:ins w:id="106" w:author="谢衍筹" w:date="2012-05-30T10:36:00Z">
        <w:r>
          <w:rPr>
            <w:rFonts w:asciiTheme="minorEastAsia" w:hAnsiTheme="minorEastAsia" w:hint="eastAsia"/>
          </w:rPr>
          <w:t>短信模板：</w:t>
        </w:r>
      </w:ins>
      <w:ins w:id="107" w:author="谢衍筹" w:date="2012-05-31T15:13:00Z">
        <w:r w:rsidR="00190123">
          <w:rPr>
            <w:rFonts w:asciiTheme="minorEastAsia" w:hAnsiTheme="minorEastAsia" w:hint="eastAsia"/>
          </w:rPr>
          <w:t>（同</w:t>
        </w:r>
        <w:r w:rsidR="00190123">
          <w:rPr>
            <w:rFonts w:hint="eastAsia"/>
          </w:rPr>
          <w:t>F1.2</w:t>
        </w:r>
        <w:r w:rsidR="00190123">
          <w:rPr>
            <w:rFonts w:hint="eastAsia"/>
          </w:rPr>
          <w:t>股东投票数据复核中的模板）</w:t>
        </w:r>
      </w:ins>
    </w:p>
    <w:p w:rsidR="00000000" w:rsidRDefault="005F4AEC">
      <w:pPr>
        <w:pStyle w:val="a7"/>
        <w:numPr>
          <w:ilvl w:val="1"/>
          <w:numId w:val="100"/>
        </w:numPr>
        <w:spacing w:line="360" w:lineRule="auto"/>
        <w:ind w:firstLineChars="0"/>
        <w:rPr>
          <w:ins w:id="108" w:author="谢衍筹" w:date="2012-05-30T10:36:00Z"/>
          <w:rFonts w:asciiTheme="minorEastAsia" w:hAnsiTheme="minorEastAsia"/>
        </w:rPr>
        <w:pPrChange w:id="109" w:author="谢衍筹" w:date="2012-05-30T10:40:00Z">
          <w:pPr>
            <w:pStyle w:val="a7"/>
            <w:numPr>
              <w:ilvl w:val="1"/>
              <w:numId w:val="72"/>
            </w:numPr>
            <w:spacing w:line="360" w:lineRule="auto"/>
            <w:ind w:left="992" w:firstLineChars="0" w:hanging="567"/>
          </w:pPr>
        </w:pPrChange>
      </w:pPr>
      <w:ins w:id="110" w:author="谢衍筹" w:date="2012-05-30T10:36:00Z">
        <w:r>
          <w:rPr>
            <w:rFonts w:asciiTheme="minorEastAsia" w:hAnsiTheme="minorEastAsia" w:hint="eastAsia"/>
          </w:rPr>
          <w:t>电邮模板：</w:t>
        </w:r>
        <w:r>
          <w:rPr>
            <w:rFonts w:asciiTheme="minorEastAsia" w:hAnsiTheme="minorEastAsia"/>
          </w:rPr>
          <w:t xml:space="preserve"> </w:t>
        </w:r>
      </w:ins>
      <w:ins w:id="111" w:author="谢衍筹" w:date="2012-05-31T15:13:00Z">
        <w:r w:rsidR="00190123">
          <w:rPr>
            <w:rFonts w:asciiTheme="minorEastAsia" w:hAnsiTheme="minorEastAsia" w:hint="eastAsia"/>
          </w:rPr>
          <w:t>（同</w:t>
        </w:r>
        <w:r w:rsidR="00190123">
          <w:rPr>
            <w:rFonts w:hint="eastAsia"/>
          </w:rPr>
          <w:t>F1.2</w:t>
        </w:r>
        <w:r w:rsidR="00190123">
          <w:rPr>
            <w:rFonts w:hint="eastAsia"/>
          </w:rPr>
          <w:t>股东投票数据复核中的模板）</w:t>
        </w:r>
      </w:ins>
    </w:p>
    <w:p w:rsidR="00000000" w:rsidRDefault="005F4AEC">
      <w:pPr>
        <w:pStyle w:val="a7"/>
        <w:numPr>
          <w:ilvl w:val="0"/>
          <w:numId w:val="100"/>
        </w:numPr>
        <w:spacing w:line="360" w:lineRule="auto"/>
        <w:ind w:firstLineChars="0"/>
        <w:rPr>
          <w:ins w:id="112" w:author="谢衍筹" w:date="2012-05-30T10:36:00Z"/>
          <w:rFonts w:asciiTheme="minorEastAsia" w:hAnsiTheme="minorEastAsia"/>
        </w:rPr>
        <w:pPrChange w:id="113" w:author="谢衍筹" w:date="2012-05-30T10:40:00Z">
          <w:pPr>
            <w:pStyle w:val="a7"/>
            <w:numPr>
              <w:numId w:val="72"/>
            </w:numPr>
            <w:spacing w:line="360" w:lineRule="auto"/>
            <w:ind w:left="425" w:firstLineChars="0" w:hanging="425"/>
          </w:pPr>
        </w:pPrChange>
      </w:pPr>
      <w:ins w:id="114" w:author="谢衍筹" w:date="2012-05-30T10:36:00Z">
        <w:r>
          <w:rPr>
            <w:rFonts w:hint="eastAsia"/>
          </w:rPr>
          <w:t>记录发送日志；</w:t>
        </w:r>
      </w:ins>
    </w:p>
    <w:p w:rsidR="00CC0D64" w:rsidRDefault="00CC0D64" w:rsidP="00CC0D64">
      <w:pPr>
        <w:pStyle w:val="3"/>
        <w:ind w:leftChars="100" w:left="210"/>
        <w:rPr>
          <w:ins w:id="115" w:author="谢衍筹" w:date="2012-06-28T10:15:00Z"/>
        </w:rPr>
      </w:pPr>
      <w:ins w:id="116" w:author="谢衍筹" w:date="2012-06-28T10:15:00Z">
        <w:r>
          <w:rPr>
            <w:rFonts w:hint="eastAsia"/>
          </w:rPr>
          <w:t>F1.8</w:t>
        </w:r>
        <w:r>
          <w:rPr>
            <w:rFonts w:hint="eastAsia"/>
          </w:rPr>
          <w:t>后台代理客户行权</w:t>
        </w:r>
        <w:r>
          <w:rPr>
            <w:rFonts w:hint="eastAsia"/>
          </w:rPr>
          <w:t xml:space="preserve"> </w:t>
        </w:r>
      </w:ins>
    </w:p>
    <w:p w:rsidR="00CC0D64" w:rsidRDefault="00CC0D64" w:rsidP="00CC0D64">
      <w:pPr>
        <w:pStyle w:val="4"/>
        <w:numPr>
          <w:ilvl w:val="0"/>
          <w:numId w:val="129"/>
        </w:numPr>
        <w:rPr>
          <w:ins w:id="117" w:author="谢衍筹" w:date="2012-06-28T10:15:00Z"/>
        </w:rPr>
      </w:pPr>
      <w:ins w:id="118" w:author="谢衍筹" w:date="2012-06-28T10:15:00Z">
        <w:r>
          <w:rPr>
            <w:rFonts w:hint="eastAsia"/>
          </w:rPr>
          <w:t>业务描述</w:t>
        </w:r>
      </w:ins>
    </w:p>
    <w:p w:rsidR="00CC0D64" w:rsidRDefault="00CC0D64" w:rsidP="00CC0D64">
      <w:pPr>
        <w:spacing w:line="360" w:lineRule="auto"/>
        <w:ind w:firstLineChars="200" w:firstLine="420"/>
        <w:rPr>
          <w:ins w:id="119" w:author="谢衍筹" w:date="2012-06-28T10:15:00Z"/>
        </w:rPr>
      </w:pPr>
      <w:ins w:id="120" w:author="谢衍筹" w:date="2012-06-28T10:15:00Z">
        <w:r>
          <w:rPr>
            <w:rFonts w:hint="eastAsia"/>
          </w:rPr>
          <w:t>后台业务人员代理客户行权，操作基本类似网上营业厅，但需要增加客户资金账号的输入。</w:t>
        </w:r>
      </w:ins>
    </w:p>
    <w:p w:rsidR="00CC0D64" w:rsidRDefault="00CC0D64" w:rsidP="00CC0D64">
      <w:pPr>
        <w:pStyle w:val="4"/>
        <w:numPr>
          <w:ilvl w:val="0"/>
          <w:numId w:val="129"/>
        </w:numPr>
        <w:rPr>
          <w:ins w:id="121" w:author="谢衍筹" w:date="2012-06-28T10:15:00Z"/>
        </w:rPr>
      </w:pPr>
      <w:ins w:id="122" w:author="谢衍筹" w:date="2012-06-28T10:15:00Z">
        <w:r>
          <w:rPr>
            <w:rFonts w:hint="eastAsia"/>
          </w:rPr>
          <w:lastRenderedPageBreak/>
          <w:t>用户界面</w:t>
        </w:r>
      </w:ins>
    </w:p>
    <w:p w:rsidR="00CC0D64" w:rsidRDefault="00CC0D64" w:rsidP="00CC0D64">
      <w:pPr>
        <w:rPr>
          <w:ins w:id="123" w:author="谢衍筹" w:date="2012-06-28T10:15:00Z"/>
        </w:rPr>
      </w:pPr>
      <w:ins w:id="124" w:author="谢衍筹" w:date="2012-06-28T10:18:00Z">
        <w:r>
          <w:object w:dxaOrig="9825" w:dyaOrig="7377">
            <v:shape id="_x0000_i1034" type="#_x0000_t75" style="width:415.5pt;height:312pt" o:ole="">
              <v:imagedata r:id="rId28" o:title=""/>
            </v:shape>
            <o:OLEObject Type="Embed" ProgID="Visio.Drawing.11" ShapeID="_x0000_i1034" DrawAspect="Content" ObjectID="_1402388473" r:id="rId29"/>
          </w:object>
        </w:r>
      </w:ins>
    </w:p>
    <w:p w:rsidR="00CC0D64" w:rsidRPr="00655F39" w:rsidRDefault="00CC0D64" w:rsidP="00CC0D64">
      <w:pPr>
        <w:rPr>
          <w:ins w:id="125" w:author="谢衍筹" w:date="2012-06-28T10:15:00Z"/>
        </w:rPr>
      </w:pPr>
      <w:ins w:id="126" w:author="谢衍筹" w:date="2012-06-28T10:15:00Z">
        <w:r w:rsidRPr="00655F39">
          <w:rPr>
            <w:rFonts w:hint="eastAsia"/>
          </w:rPr>
          <w:t>界面说明</w:t>
        </w:r>
      </w:ins>
    </w:p>
    <w:p w:rsidR="00CC0D64" w:rsidRDefault="00CC0D64" w:rsidP="00CC0D64">
      <w:pPr>
        <w:pStyle w:val="a7"/>
        <w:numPr>
          <w:ilvl w:val="0"/>
          <w:numId w:val="130"/>
        </w:numPr>
        <w:spacing w:line="360" w:lineRule="auto"/>
        <w:ind w:firstLineChars="0"/>
        <w:rPr>
          <w:ins w:id="127" w:author="谢衍筹" w:date="2012-06-28T10:15:00Z"/>
          <w:rFonts w:asciiTheme="minorEastAsia" w:hAnsiTheme="minorEastAsia"/>
          <w:lang w:val="en-AU"/>
        </w:rPr>
      </w:pPr>
      <w:ins w:id="128" w:author="谢衍筹" w:date="2012-06-28T10:15:00Z">
        <w:r>
          <w:rPr>
            <w:rFonts w:asciiTheme="minorEastAsia" w:hAnsiTheme="minorEastAsia" w:hint="eastAsia"/>
            <w:lang w:val="en-AU"/>
          </w:rPr>
          <w:t>增加客户资金账号的输入，查询后显示客户名称及行权的相关信息；</w:t>
        </w:r>
      </w:ins>
    </w:p>
    <w:p w:rsidR="00CC0D64" w:rsidRDefault="00CC0D64" w:rsidP="00CC0D64">
      <w:pPr>
        <w:pStyle w:val="a7"/>
        <w:numPr>
          <w:ilvl w:val="0"/>
          <w:numId w:val="130"/>
        </w:numPr>
        <w:spacing w:line="360" w:lineRule="auto"/>
        <w:ind w:firstLineChars="0"/>
        <w:rPr>
          <w:ins w:id="129" w:author="谢衍筹" w:date="2012-06-28T10:15:00Z"/>
          <w:rFonts w:asciiTheme="minorEastAsia" w:hAnsiTheme="minorEastAsia"/>
          <w:lang w:val="en-AU"/>
        </w:rPr>
      </w:pPr>
      <w:ins w:id="130" w:author="谢衍筹" w:date="2012-06-28T10:15:00Z">
        <w:r>
          <w:rPr>
            <w:rFonts w:asciiTheme="minorEastAsia" w:hAnsiTheme="minorEastAsia" w:hint="eastAsia"/>
            <w:lang w:val="en-AU"/>
          </w:rPr>
          <w:t>上方行动事件应把所有未结束，需要行权的行动都列出来，与</w:t>
        </w:r>
        <w:proofErr w:type="gramStart"/>
        <w:r>
          <w:rPr>
            <w:rFonts w:asciiTheme="minorEastAsia" w:hAnsiTheme="minorEastAsia" w:hint="eastAsia"/>
            <w:lang w:val="en-AU"/>
          </w:rPr>
          <w:t>客户资户无关</w:t>
        </w:r>
        <w:proofErr w:type="gramEnd"/>
        <w:r>
          <w:rPr>
            <w:rFonts w:asciiTheme="minorEastAsia" w:hAnsiTheme="minorEastAsia" w:hint="eastAsia"/>
            <w:lang w:val="en-AU"/>
          </w:rPr>
          <w:t>（网上营业厅是与视客户资金账户是否有行权的必要列表的）</w:t>
        </w:r>
      </w:ins>
    </w:p>
    <w:p w:rsidR="00CC0D64" w:rsidRDefault="00CC0D64" w:rsidP="00CC0D64">
      <w:pPr>
        <w:pStyle w:val="a7"/>
        <w:numPr>
          <w:ilvl w:val="0"/>
          <w:numId w:val="130"/>
        </w:numPr>
        <w:spacing w:line="360" w:lineRule="auto"/>
        <w:ind w:firstLineChars="0"/>
        <w:rPr>
          <w:ins w:id="131" w:author="谢衍筹" w:date="2012-06-28T10:15:00Z"/>
          <w:rFonts w:asciiTheme="minorEastAsia" w:hAnsiTheme="minorEastAsia"/>
          <w:lang w:val="en-AU"/>
        </w:rPr>
      </w:pPr>
      <w:ins w:id="132" w:author="谢衍筹" w:date="2012-06-28T10:15:00Z">
        <w:r>
          <w:rPr>
            <w:rFonts w:asciiTheme="minorEastAsia" w:hAnsiTheme="minorEastAsia" w:hint="eastAsia"/>
            <w:lang w:val="en-AU"/>
          </w:rPr>
          <w:t>其它控制与</w:t>
        </w:r>
        <w:r>
          <w:rPr>
            <w:rFonts w:asciiTheme="minorEastAsia" w:hAnsiTheme="minorEastAsia" w:hint="eastAsia"/>
          </w:rPr>
          <w:t>网上营业厅</w:t>
        </w:r>
        <w:r>
          <w:rPr>
            <w:rFonts w:asciiTheme="minorEastAsia" w:hAnsiTheme="minorEastAsia" w:hint="eastAsia"/>
            <w:lang w:val="en-AU"/>
          </w:rPr>
          <w:t>界面一样（请</w:t>
        </w:r>
        <w:r>
          <w:rPr>
            <w:rFonts w:asciiTheme="minorEastAsia" w:hAnsiTheme="minorEastAsia" w:hint="eastAsia"/>
          </w:rPr>
          <w:t>参见网上营业厅</w:t>
        </w:r>
        <w:r>
          <w:rPr>
            <w:rFonts w:asciiTheme="minorEastAsia" w:hAnsiTheme="minorEastAsia" w:hint="eastAsia"/>
            <w:lang w:val="en-AU"/>
          </w:rPr>
          <w:t>界面）</w:t>
        </w:r>
      </w:ins>
    </w:p>
    <w:p w:rsidR="00CC0D64" w:rsidRDefault="00CC0D64" w:rsidP="00CC0D64">
      <w:pPr>
        <w:pStyle w:val="4"/>
        <w:numPr>
          <w:ilvl w:val="0"/>
          <w:numId w:val="129"/>
        </w:numPr>
        <w:rPr>
          <w:ins w:id="133" w:author="谢衍筹" w:date="2012-06-28T10:15:00Z"/>
        </w:rPr>
      </w:pPr>
      <w:ins w:id="134" w:author="谢衍筹" w:date="2012-06-28T10:15:00Z">
        <w:r>
          <w:rPr>
            <w:rFonts w:hint="eastAsia"/>
          </w:rPr>
          <w:t>业务功能</w:t>
        </w:r>
      </w:ins>
    </w:p>
    <w:p w:rsidR="00CC0D64" w:rsidRPr="00890425" w:rsidRDefault="00CC0D64" w:rsidP="00CC0D64">
      <w:pPr>
        <w:pStyle w:val="a7"/>
        <w:numPr>
          <w:ilvl w:val="0"/>
          <w:numId w:val="131"/>
        </w:numPr>
        <w:spacing w:line="360" w:lineRule="auto"/>
        <w:ind w:firstLineChars="0"/>
        <w:rPr>
          <w:ins w:id="135" w:author="谢衍筹" w:date="2012-06-28T10:15:00Z"/>
          <w:rFonts w:asciiTheme="minorEastAsia" w:hAnsiTheme="minorEastAsia"/>
          <w:lang w:val="en-AU"/>
        </w:rPr>
      </w:pPr>
      <w:ins w:id="136" w:author="谢衍筹" w:date="2012-06-28T10:15:00Z">
        <w:r>
          <w:rPr>
            <w:rFonts w:hint="eastAsia"/>
          </w:rPr>
          <w:t>系统列出所有需要行权的行动事件（未结束）；</w:t>
        </w:r>
      </w:ins>
    </w:p>
    <w:p w:rsidR="00CC0D64" w:rsidRDefault="00CC0D64" w:rsidP="00CC0D64">
      <w:pPr>
        <w:pStyle w:val="a7"/>
        <w:numPr>
          <w:ilvl w:val="0"/>
          <w:numId w:val="131"/>
        </w:numPr>
        <w:spacing w:line="360" w:lineRule="auto"/>
        <w:ind w:firstLineChars="0"/>
        <w:rPr>
          <w:ins w:id="137" w:author="谢衍筹" w:date="2012-06-28T11:27:00Z"/>
          <w:rFonts w:asciiTheme="minorEastAsia" w:hAnsiTheme="minorEastAsia" w:hint="eastAsia"/>
          <w:lang w:val="en-AU"/>
        </w:rPr>
      </w:pPr>
      <w:ins w:id="138" w:author="谢衍筹" w:date="2012-06-28T10:15:00Z">
        <w:r>
          <w:rPr>
            <w:rFonts w:asciiTheme="minorEastAsia" w:hAnsiTheme="minorEastAsia" w:hint="eastAsia"/>
            <w:lang w:val="en-AU"/>
          </w:rPr>
          <w:t>用户输入客户资金账户，通过查询功能后，显示客户名称及行权相关的信息；</w:t>
        </w:r>
      </w:ins>
    </w:p>
    <w:p w:rsidR="00F720BD" w:rsidRDefault="00F720BD" w:rsidP="00F720BD">
      <w:pPr>
        <w:pStyle w:val="a7"/>
        <w:numPr>
          <w:ilvl w:val="1"/>
          <w:numId w:val="131"/>
        </w:numPr>
        <w:spacing w:line="360" w:lineRule="auto"/>
        <w:ind w:firstLineChars="0"/>
        <w:rPr>
          <w:ins w:id="139" w:author="谢衍筹" w:date="2012-06-28T10:15:00Z"/>
          <w:rFonts w:asciiTheme="minorEastAsia" w:hAnsiTheme="minorEastAsia"/>
          <w:lang w:val="en-AU"/>
        </w:rPr>
        <w:pPrChange w:id="140" w:author="谢衍筹" w:date="2012-06-28T11:27:00Z">
          <w:pPr>
            <w:pStyle w:val="a7"/>
            <w:numPr>
              <w:numId w:val="131"/>
            </w:numPr>
            <w:spacing w:line="360" w:lineRule="auto"/>
            <w:ind w:left="425" w:firstLineChars="0" w:hanging="425"/>
          </w:pPr>
        </w:pPrChange>
      </w:pPr>
      <w:ins w:id="141" w:author="谢衍筹" w:date="2012-06-28T11:27:00Z">
        <w:r>
          <w:rPr>
            <w:rFonts w:asciiTheme="minorEastAsia" w:hAnsiTheme="minorEastAsia" w:hint="eastAsia"/>
            <w:lang w:val="en-AU"/>
          </w:rPr>
          <w:t>只允许输入在后台中维护了代理客户行权的资金账户，其它账户无效，系统提示用户</w:t>
        </w:r>
        <w:r>
          <w:rPr>
            <w:rFonts w:asciiTheme="minorEastAsia" w:hAnsiTheme="minorEastAsia" w:hint="eastAsia"/>
            <w:lang w:val="en-AU"/>
          </w:rPr>
          <w:t>；</w:t>
        </w:r>
      </w:ins>
    </w:p>
    <w:p w:rsidR="00CC0D64" w:rsidRDefault="00CC0D64" w:rsidP="00CC0D64">
      <w:pPr>
        <w:pStyle w:val="a7"/>
        <w:numPr>
          <w:ilvl w:val="0"/>
          <w:numId w:val="131"/>
        </w:numPr>
        <w:spacing w:line="360" w:lineRule="auto"/>
        <w:ind w:firstLineChars="0"/>
        <w:rPr>
          <w:ins w:id="142" w:author="谢衍筹" w:date="2012-06-28T10:15:00Z"/>
          <w:rFonts w:asciiTheme="minorEastAsia" w:hAnsiTheme="minorEastAsia"/>
          <w:lang w:val="en-AU"/>
        </w:rPr>
      </w:pPr>
      <w:ins w:id="143" w:author="谢衍筹" w:date="2012-06-28T10:15:00Z">
        <w:r>
          <w:rPr>
            <w:rFonts w:asciiTheme="minorEastAsia" w:hAnsiTheme="minorEastAsia" w:hint="eastAsia"/>
            <w:lang w:val="en-AU"/>
          </w:rPr>
          <w:t>用户代理客户行权（同网上营业厅）；</w:t>
        </w:r>
      </w:ins>
    </w:p>
    <w:p w:rsidR="00CC0D64" w:rsidRDefault="00CC0D64" w:rsidP="00CC0D64">
      <w:pPr>
        <w:pStyle w:val="a7"/>
        <w:numPr>
          <w:ilvl w:val="1"/>
          <w:numId w:val="131"/>
        </w:numPr>
        <w:spacing w:line="360" w:lineRule="auto"/>
        <w:ind w:firstLineChars="0"/>
        <w:rPr>
          <w:ins w:id="144" w:author="谢衍筹" w:date="2012-06-28T10:15:00Z"/>
          <w:rFonts w:asciiTheme="minorEastAsia" w:hAnsiTheme="minorEastAsia"/>
          <w:lang w:val="en-AU"/>
        </w:rPr>
      </w:pPr>
      <w:ins w:id="145" w:author="谢衍筹" w:date="2012-06-28T10:15:00Z">
        <w:r>
          <w:rPr>
            <w:rFonts w:asciiTheme="minorEastAsia" w:hAnsiTheme="minorEastAsia" w:hint="eastAsia"/>
            <w:lang w:val="en-AU"/>
          </w:rPr>
          <w:t>系统记录中应识别行动途径（网上营业厅，综合后台）；</w:t>
        </w:r>
      </w:ins>
    </w:p>
    <w:p w:rsidR="00CC0D64" w:rsidRDefault="00CC0D64" w:rsidP="00CC0D64">
      <w:pPr>
        <w:pStyle w:val="a7"/>
        <w:numPr>
          <w:ilvl w:val="1"/>
          <w:numId w:val="131"/>
        </w:numPr>
        <w:spacing w:line="360" w:lineRule="auto"/>
        <w:ind w:firstLineChars="0"/>
        <w:rPr>
          <w:ins w:id="146" w:author="谢衍筹" w:date="2012-06-28T10:15:00Z"/>
          <w:rFonts w:asciiTheme="minorEastAsia" w:hAnsiTheme="minorEastAsia"/>
          <w:lang w:val="en-AU"/>
        </w:rPr>
      </w:pPr>
      <w:ins w:id="147" w:author="谢衍筹" w:date="2012-06-28T10:15:00Z">
        <w:r>
          <w:rPr>
            <w:rFonts w:asciiTheme="minorEastAsia" w:hAnsiTheme="minorEastAsia" w:hint="eastAsia"/>
            <w:lang w:val="en-AU"/>
          </w:rPr>
          <w:lastRenderedPageBreak/>
          <w:t>系统记录中应保留代理人信息；</w:t>
        </w:r>
      </w:ins>
    </w:p>
    <w:p w:rsidR="00F720BD" w:rsidRDefault="00F720BD" w:rsidP="00F720BD">
      <w:pPr>
        <w:pStyle w:val="a7"/>
        <w:numPr>
          <w:ilvl w:val="0"/>
          <w:numId w:val="131"/>
        </w:numPr>
        <w:spacing w:line="360" w:lineRule="auto"/>
        <w:ind w:firstLineChars="0"/>
        <w:rPr>
          <w:ins w:id="148" w:author="谢衍筹" w:date="2012-06-28T11:27:00Z"/>
          <w:rFonts w:asciiTheme="minorEastAsia" w:hAnsiTheme="minorEastAsia"/>
          <w:lang w:val="en-AU"/>
        </w:rPr>
      </w:pPr>
      <w:ins w:id="149" w:author="谢衍筹" w:date="2012-06-28T11:27:00Z">
        <w:r>
          <w:rPr>
            <w:rFonts w:asciiTheme="minorEastAsia" w:hAnsiTheme="minorEastAsia" w:hint="eastAsia"/>
            <w:lang w:val="en-AU"/>
          </w:rPr>
          <w:t>行权提交时，不受内部截止的时间点限制；</w:t>
        </w:r>
      </w:ins>
    </w:p>
    <w:p w:rsidR="00CC0D64" w:rsidRDefault="00CC0D64" w:rsidP="00CC0D64">
      <w:pPr>
        <w:pStyle w:val="a7"/>
        <w:numPr>
          <w:ilvl w:val="0"/>
          <w:numId w:val="131"/>
        </w:numPr>
        <w:spacing w:line="360" w:lineRule="auto"/>
        <w:ind w:firstLineChars="0"/>
        <w:rPr>
          <w:ins w:id="150" w:author="谢衍筹" w:date="2012-06-28T10:15:00Z"/>
          <w:rFonts w:asciiTheme="minorEastAsia" w:hAnsiTheme="minorEastAsia"/>
        </w:rPr>
      </w:pPr>
      <w:ins w:id="151" w:author="谢衍筹" w:date="2012-06-28T10:15:00Z">
        <w:r w:rsidRPr="006B66BE">
          <w:rPr>
            <w:rFonts w:asciiTheme="minorEastAsia" w:hAnsiTheme="minorEastAsia" w:hint="eastAsia"/>
          </w:rPr>
          <w:t>记录</w:t>
        </w:r>
        <w:r>
          <w:rPr>
            <w:rFonts w:asciiTheme="minorEastAsia" w:hAnsiTheme="minorEastAsia" w:hint="eastAsia"/>
          </w:rPr>
          <w:t>行权日志；</w:t>
        </w:r>
      </w:ins>
    </w:p>
    <w:p w:rsidR="006D4C48" w:rsidRPr="0099309F" w:rsidDel="00F720BD" w:rsidRDefault="006D4C48" w:rsidP="007B4590">
      <w:pPr>
        <w:pStyle w:val="a7"/>
        <w:spacing w:line="360" w:lineRule="auto"/>
        <w:ind w:left="420" w:firstLineChars="0" w:firstLine="0"/>
        <w:rPr>
          <w:del w:id="152" w:author="谢衍筹" w:date="2012-06-28T11:27:00Z"/>
          <w:rFonts w:asciiTheme="minorEastAsia" w:hAnsiTheme="minorEastAsia"/>
        </w:rPr>
      </w:pPr>
    </w:p>
    <w:p w:rsidR="00444C35" w:rsidRDefault="00DA44F6" w:rsidP="00444C35">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153" w:name="_Toc326326537"/>
      <w:r>
        <w:rPr>
          <w:rFonts w:hint="eastAsia"/>
          <w:sz w:val="30"/>
          <w:szCs w:val="30"/>
        </w:rPr>
        <w:t>F</w:t>
      </w:r>
      <w:r w:rsidR="00FF1174">
        <w:rPr>
          <w:rFonts w:hint="eastAsia"/>
          <w:sz w:val="30"/>
          <w:szCs w:val="30"/>
        </w:rPr>
        <w:t>2</w:t>
      </w:r>
      <w:r w:rsidR="00FF1174">
        <w:rPr>
          <w:rFonts w:hint="eastAsia"/>
          <w:sz w:val="30"/>
          <w:szCs w:val="30"/>
        </w:rPr>
        <w:t>公开发售行动</w:t>
      </w:r>
      <w:bookmarkEnd w:id="153"/>
    </w:p>
    <w:p w:rsidR="00352A6A" w:rsidRDefault="00FF1174" w:rsidP="00352A6A">
      <w:pPr>
        <w:pStyle w:val="3"/>
        <w:ind w:leftChars="100" w:left="210"/>
      </w:pPr>
      <w:bookmarkStart w:id="154" w:name="_Toc326326538"/>
      <w:r>
        <w:rPr>
          <w:rFonts w:hint="eastAsia"/>
        </w:rPr>
        <w:t>F2</w:t>
      </w:r>
      <w:r w:rsidR="00352A6A">
        <w:rPr>
          <w:rFonts w:hint="eastAsia"/>
        </w:rPr>
        <w:t>.1</w:t>
      </w:r>
      <w:r>
        <w:rPr>
          <w:rFonts w:hint="eastAsia"/>
        </w:rPr>
        <w:t>公开发售</w:t>
      </w:r>
      <w:r w:rsidR="00352A6A">
        <w:rPr>
          <w:rFonts w:hint="eastAsia"/>
        </w:rPr>
        <w:t>权益手工维护</w:t>
      </w:r>
      <w:bookmarkEnd w:id="154"/>
    </w:p>
    <w:p w:rsidR="00352A6A" w:rsidRDefault="00352A6A" w:rsidP="008326FD">
      <w:pPr>
        <w:pStyle w:val="4"/>
        <w:numPr>
          <w:ilvl w:val="0"/>
          <w:numId w:val="7"/>
        </w:numPr>
      </w:pPr>
      <w:r>
        <w:rPr>
          <w:rFonts w:hint="eastAsia"/>
        </w:rPr>
        <w:t>业务描述</w:t>
      </w:r>
    </w:p>
    <w:p w:rsidR="00143D00" w:rsidRDefault="00F464B1"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公开发售权益</w:t>
      </w:r>
      <w:r w:rsidR="00352A6A">
        <w:rPr>
          <w:rFonts w:asciiTheme="minorEastAsia" w:hAnsiTheme="minorEastAsia" w:cs="华文仿宋" w:hint="eastAsia"/>
          <w:color w:val="000000"/>
          <w:kern w:val="0"/>
          <w:szCs w:val="21"/>
        </w:rPr>
        <w:t>分配阶段，CCASS在CCNPT02权益文件中发布了相关的信息，但</w:t>
      </w:r>
      <w:r w:rsidR="00143D00">
        <w:rPr>
          <w:rFonts w:asciiTheme="minorEastAsia" w:hAnsiTheme="minorEastAsia" w:cs="华文仿宋" w:hint="eastAsia"/>
          <w:color w:val="000000"/>
          <w:kern w:val="0"/>
          <w:szCs w:val="21"/>
        </w:rPr>
        <w:t>该文件的信息不全，它提供了如下信息：</w:t>
      </w:r>
    </w:p>
    <w:p w:rsidR="00143D00" w:rsidRDefault="00143D00"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原股票代码；</w:t>
      </w:r>
    </w:p>
    <w:p w:rsidR="00143D00" w:rsidRDefault="00F464B1"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认购权</w:t>
      </w:r>
      <w:r w:rsidR="00143D00">
        <w:rPr>
          <w:rFonts w:asciiTheme="minorEastAsia" w:hAnsiTheme="minorEastAsia" w:cs="华文仿宋" w:hint="eastAsia"/>
          <w:color w:val="000000"/>
          <w:kern w:val="0"/>
          <w:szCs w:val="21"/>
        </w:rPr>
        <w:t>代码；</w:t>
      </w:r>
    </w:p>
    <w:p w:rsidR="00520DCA" w:rsidRDefault="00520DCA"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原持股数量；</w:t>
      </w:r>
      <w:r w:rsidR="00F464B1">
        <w:rPr>
          <w:rFonts w:asciiTheme="minorEastAsia" w:hAnsiTheme="minorEastAsia" w:cs="华文仿宋" w:hint="eastAsia"/>
          <w:color w:val="000000"/>
          <w:kern w:val="0"/>
          <w:szCs w:val="21"/>
        </w:rPr>
        <w:t>(CCASS股份数量)</w:t>
      </w:r>
    </w:p>
    <w:p w:rsidR="00520DCA" w:rsidRDefault="001B2C13"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公开发售</w:t>
      </w:r>
      <w:r w:rsidR="00520DCA">
        <w:rPr>
          <w:rFonts w:asciiTheme="minorEastAsia" w:hAnsiTheme="minorEastAsia" w:cs="华文仿宋" w:hint="eastAsia"/>
          <w:color w:val="000000"/>
          <w:kern w:val="0"/>
          <w:szCs w:val="21"/>
        </w:rPr>
        <w:t>数量；</w:t>
      </w:r>
    </w:p>
    <w:p w:rsidR="00520DCA" w:rsidRDefault="00520DCA"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w:t>
      </w:r>
    </w:p>
    <w:p w:rsidR="00520DCA" w:rsidRDefault="00283046"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数据</w:t>
      </w:r>
      <w:r w:rsidR="00520DCA">
        <w:rPr>
          <w:rFonts w:asciiTheme="minorEastAsia" w:hAnsiTheme="minorEastAsia" w:cs="华文仿宋" w:hint="eastAsia"/>
          <w:color w:val="000000"/>
          <w:kern w:val="0"/>
          <w:szCs w:val="21"/>
        </w:rPr>
        <w:t>日期；</w:t>
      </w:r>
      <w:r w:rsidR="00F51415">
        <w:rPr>
          <w:rFonts w:asciiTheme="minorEastAsia" w:hAnsiTheme="minorEastAsia" w:cs="华文仿宋" w:hint="eastAsia"/>
          <w:color w:val="000000"/>
          <w:kern w:val="0"/>
          <w:szCs w:val="21"/>
        </w:rPr>
        <w:t>--(</w:t>
      </w:r>
      <w:r>
        <w:rPr>
          <w:rFonts w:asciiTheme="minorEastAsia" w:hAnsiTheme="minorEastAsia" w:cs="华文仿宋" w:hint="eastAsia"/>
          <w:color w:val="000000"/>
          <w:kern w:val="0"/>
          <w:szCs w:val="21"/>
        </w:rPr>
        <w:t>即文件中的</w:t>
      </w:r>
      <w:r w:rsidR="00F51415">
        <w:rPr>
          <w:rFonts w:asciiTheme="minorEastAsia" w:hAnsiTheme="minorEastAsia" w:cs="华文仿宋" w:hint="eastAsia"/>
          <w:color w:val="000000"/>
          <w:kern w:val="0"/>
          <w:szCs w:val="21"/>
        </w:rPr>
        <w:t>应付日期</w:t>
      </w:r>
      <w:r>
        <w:rPr>
          <w:rFonts w:asciiTheme="minorEastAsia" w:hAnsiTheme="minorEastAsia" w:cs="华文仿宋" w:hint="eastAsia"/>
          <w:color w:val="000000"/>
          <w:kern w:val="0"/>
          <w:szCs w:val="21"/>
        </w:rPr>
        <w:t>，客户</w:t>
      </w:r>
      <w:r w:rsidR="003948E0">
        <w:rPr>
          <w:rFonts w:asciiTheme="minorEastAsia" w:hAnsiTheme="minorEastAsia" w:cs="华文仿宋" w:hint="eastAsia"/>
          <w:color w:val="000000"/>
          <w:kern w:val="0"/>
          <w:szCs w:val="21"/>
        </w:rPr>
        <w:t>过户</w:t>
      </w:r>
      <w:r>
        <w:rPr>
          <w:rFonts w:asciiTheme="minorEastAsia" w:hAnsiTheme="minorEastAsia" w:cs="华文仿宋" w:hint="eastAsia"/>
          <w:color w:val="000000"/>
          <w:kern w:val="0"/>
          <w:szCs w:val="21"/>
        </w:rPr>
        <w:t>日期为应付日期</w:t>
      </w:r>
      <w:r w:rsidR="00F51415">
        <w:rPr>
          <w:rFonts w:asciiTheme="minorEastAsia" w:hAnsiTheme="minorEastAsia" w:cs="华文仿宋" w:hint="eastAsia"/>
          <w:color w:val="000000"/>
          <w:kern w:val="0"/>
          <w:szCs w:val="21"/>
        </w:rPr>
        <w:t>往后推一个工作日   T+1</w:t>
      </w:r>
      <w:r>
        <w:rPr>
          <w:rFonts w:asciiTheme="minorEastAsia" w:hAnsiTheme="minorEastAsia" w:cs="华文仿宋" w:hint="eastAsia"/>
          <w:color w:val="000000"/>
          <w:kern w:val="0"/>
          <w:szCs w:val="21"/>
        </w:rPr>
        <w:t>，目前一般为客户当天收到文件后，第二个工作日处理，系统在处理后即以当天操作日期记入相应的权益数量</w:t>
      </w:r>
      <w:r w:rsidR="00F51415">
        <w:rPr>
          <w:rFonts w:asciiTheme="minorEastAsia" w:hAnsiTheme="minorEastAsia" w:cs="华文仿宋" w:hint="eastAsia"/>
          <w:color w:val="000000"/>
          <w:kern w:val="0"/>
          <w:szCs w:val="21"/>
        </w:rPr>
        <w:t>)</w:t>
      </w:r>
    </w:p>
    <w:p w:rsidR="003948E0" w:rsidRDefault="003948E0"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过户日期；（应付日期往后推一个工作日   T+1）</w:t>
      </w:r>
    </w:p>
    <w:p w:rsidR="00520DCA" w:rsidRPr="00143D00" w:rsidRDefault="00520DCA" w:rsidP="008326FD">
      <w:pPr>
        <w:pStyle w:val="a7"/>
        <w:numPr>
          <w:ilvl w:val="0"/>
          <w:numId w:val="1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公告编号；</w:t>
      </w:r>
    </w:p>
    <w:p w:rsidR="00520DCA" w:rsidRDefault="001B2C13"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公开发售</w:t>
      </w:r>
      <w:r w:rsidR="00352A6A">
        <w:rPr>
          <w:rFonts w:asciiTheme="minorEastAsia" w:hAnsiTheme="minorEastAsia" w:cs="华文仿宋" w:hint="eastAsia"/>
          <w:color w:val="000000"/>
          <w:kern w:val="0"/>
          <w:szCs w:val="21"/>
        </w:rPr>
        <w:t>行动</w:t>
      </w:r>
      <w:r w:rsidR="00520DCA">
        <w:rPr>
          <w:rFonts w:asciiTheme="minorEastAsia" w:hAnsiTheme="minorEastAsia" w:cs="华文仿宋" w:hint="eastAsia"/>
          <w:color w:val="000000"/>
          <w:kern w:val="0"/>
          <w:szCs w:val="21"/>
        </w:rPr>
        <w:t>中还有很多重要的信息，在此数据文件中没有提供，需要手工维护，主要信息包括如下：</w:t>
      </w:r>
    </w:p>
    <w:p w:rsidR="00520DCA" w:rsidRDefault="005E0A08"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认购标的证券代码</w:t>
      </w:r>
      <w:r w:rsidR="00520DCA">
        <w:rPr>
          <w:rFonts w:asciiTheme="minorEastAsia" w:hAnsiTheme="minorEastAsia" w:cs="华文仿宋" w:hint="eastAsia"/>
          <w:color w:val="000000"/>
          <w:kern w:val="0"/>
          <w:szCs w:val="21"/>
        </w:rPr>
        <w:t>；</w:t>
      </w:r>
      <w:r w:rsidR="005254C4">
        <w:rPr>
          <w:rFonts w:asciiTheme="minorEastAsia" w:hAnsiTheme="minorEastAsia" w:cs="华文仿宋" w:hint="eastAsia"/>
          <w:color w:val="000000"/>
          <w:kern w:val="0"/>
          <w:szCs w:val="21"/>
        </w:rPr>
        <w:t xml:space="preserve"> </w:t>
      </w:r>
    </w:p>
    <w:p w:rsidR="005E0A08" w:rsidRDefault="005E0A08"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行权比例；</w:t>
      </w:r>
      <w:r w:rsidR="005254C4">
        <w:rPr>
          <w:rFonts w:asciiTheme="minorEastAsia" w:hAnsiTheme="minorEastAsia" w:cs="华文仿宋" w:hint="eastAsia"/>
          <w:color w:val="000000"/>
          <w:kern w:val="0"/>
          <w:szCs w:val="21"/>
        </w:rPr>
        <w:t xml:space="preserve"> </w:t>
      </w:r>
    </w:p>
    <w:p w:rsidR="005E0A08" w:rsidRDefault="005E0A08"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p>
    <w:p w:rsidR="005E0A08" w:rsidRDefault="005E0A08"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是否提供额外</w:t>
      </w:r>
      <w:r w:rsidR="005377F0">
        <w:rPr>
          <w:rFonts w:asciiTheme="minorEastAsia" w:hAnsiTheme="minorEastAsia" w:cs="华文仿宋" w:hint="eastAsia"/>
          <w:color w:val="000000"/>
          <w:kern w:val="0"/>
          <w:szCs w:val="21"/>
        </w:rPr>
        <w:t>认购</w:t>
      </w:r>
      <w:r>
        <w:rPr>
          <w:rFonts w:asciiTheme="minorEastAsia" w:hAnsiTheme="minorEastAsia" w:cs="华文仿宋" w:hint="eastAsia"/>
          <w:color w:val="000000"/>
          <w:kern w:val="0"/>
          <w:szCs w:val="21"/>
        </w:rPr>
        <w:t>；</w:t>
      </w:r>
      <w:r w:rsidR="005254C4">
        <w:rPr>
          <w:rFonts w:asciiTheme="minorEastAsia" w:hAnsiTheme="minorEastAsia" w:cs="华文仿宋" w:hint="eastAsia"/>
          <w:color w:val="000000"/>
          <w:kern w:val="0"/>
          <w:szCs w:val="21"/>
        </w:rPr>
        <w:t xml:space="preserve"> </w:t>
      </w:r>
    </w:p>
    <w:p w:rsidR="005E0A08" w:rsidRDefault="005E0A08"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w:t>
      </w:r>
      <w:r w:rsidR="005254C4">
        <w:rPr>
          <w:rFonts w:asciiTheme="minorEastAsia" w:hAnsiTheme="minorEastAsia" w:cs="华文仿宋" w:hint="eastAsia"/>
          <w:color w:val="000000"/>
          <w:kern w:val="0"/>
          <w:szCs w:val="21"/>
        </w:rPr>
        <w:t xml:space="preserve"> </w:t>
      </w:r>
    </w:p>
    <w:p w:rsidR="005E0A08" w:rsidRDefault="005E0A08"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w:t>
      </w:r>
      <w:r w:rsidR="00F51415">
        <w:rPr>
          <w:rFonts w:asciiTheme="minorEastAsia" w:hAnsiTheme="minorEastAsia" w:cs="华文仿宋" w:hint="eastAsia"/>
          <w:color w:val="000000"/>
          <w:kern w:val="0"/>
          <w:szCs w:val="21"/>
        </w:rPr>
        <w:t>(</w:t>
      </w:r>
      <w:r w:rsidR="00283046">
        <w:rPr>
          <w:rFonts w:asciiTheme="minorEastAsia" w:hAnsiTheme="minorEastAsia" w:cs="华文仿宋" w:hint="eastAsia"/>
          <w:color w:val="000000"/>
          <w:kern w:val="0"/>
          <w:szCs w:val="21"/>
        </w:rPr>
        <w:t>在</w:t>
      </w:r>
      <w:r w:rsidR="00F51415">
        <w:rPr>
          <w:rFonts w:asciiTheme="minorEastAsia" w:hAnsiTheme="minorEastAsia" w:cs="华文仿宋" w:hint="eastAsia"/>
          <w:color w:val="000000"/>
          <w:kern w:val="0"/>
          <w:szCs w:val="21"/>
        </w:rPr>
        <w:t>外部行权截止日期前一交易日，最后交易日后两</w:t>
      </w:r>
      <w:r w:rsidR="00283046">
        <w:rPr>
          <w:rFonts w:asciiTheme="minorEastAsia" w:hAnsiTheme="minorEastAsia" w:cs="华文仿宋" w:hint="eastAsia"/>
          <w:color w:val="000000"/>
          <w:kern w:val="0"/>
          <w:szCs w:val="21"/>
        </w:rPr>
        <w:t>个工作日</w:t>
      </w:r>
      <w:r w:rsidR="00F51415">
        <w:rPr>
          <w:rFonts w:asciiTheme="minorEastAsia" w:hAnsiTheme="minorEastAsia" w:cs="华文仿宋" w:hint="eastAsia"/>
          <w:color w:val="000000"/>
          <w:kern w:val="0"/>
          <w:szCs w:val="21"/>
        </w:rPr>
        <w:t>，</w:t>
      </w:r>
      <w:r w:rsidR="00283046">
        <w:rPr>
          <w:rFonts w:asciiTheme="minorEastAsia" w:hAnsiTheme="minorEastAsia" w:cs="华文仿宋" w:hint="eastAsia"/>
          <w:color w:val="000000"/>
          <w:kern w:val="0"/>
          <w:szCs w:val="21"/>
        </w:rPr>
        <w:t>取</w:t>
      </w:r>
      <w:r w:rsidR="00F51415">
        <w:rPr>
          <w:rFonts w:asciiTheme="minorEastAsia" w:hAnsiTheme="minorEastAsia" w:cs="华文仿宋" w:hint="eastAsia"/>
          <w:color w:val="000000"/>
          <w:kern w:val="0"/>
          <w:szCs w:val="21"/>
        </w:rPr>
        <w:t>较早一个，</w:t>
      </w:r>
      <w:r w:rsidR="00283046">
        <w:rPr>
          <w:rFonts w:asciiTheme="minorEastAsia" w:hAnsiTheme="minorEastAsia" w:cs="华文仿宋" w:hint="eastAsia"/>
          <w:color w:val="000000"/>
          <w:kern w:val="0"/>
          <w:szCs w:val="21"/>
        </w:rPr>
        <w:t>时间点为</w:t>
      </w:r>
      <w:r w:rsidR="00F51415">
        <w:rPr>
          <w:rFonts w:asciiTheme="minorEastAsia" w:hAnsiTheme="minorEastAsia" w:cs="华文仿宋" w:hint="eastAsia"/>
          <w:color w:val="000000"/>
          <w:kern w:val="0"/>
          <w:szCs w:val="21"/>
        </w:rPr>
        <w:t>12点)</w:t>
      </w:r>
    </w:p>
    <w:p w:rsidR="005E0A08" w:rsidRDefault="005E0A08"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外部行权截止日期；</w:t>
      </w:r>
    </w:p>
    <w:p w:rsidR="00F464B1" w:rsidRDefault="00F464B1"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客户股份总数量；</w:t>
      </w:r>
    </w:p>
    <w:p w:rsidR="00F464B1" w:rsidRDefault="00F464B1"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CCASS股份数量；（文件中获取）</w:t>
      </w:r>
    </w:p>
    <w:p w:rsidR="00F464B1" w:rsidRDefault="00F464B1"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抵押银行股份数量；（从系统中获得，可以为0</w:t>
      </w:r>
      <w:r>
        <w:rPr>
          <w:rFonts w:asciiTheme="minorEastAsia" w:hAnsiTheme="minorEastAsia" w:cs="华文仿宋"/>
          <w:color w:val="000000"/>
          <w:kern w:val="0"/>
          <w:szCs w:val="21"/>
        </w:rPr>
        <w:t>）</w:t>
      </w:r>
    </w:p>
    <w:p w:rsidR="00F464B1" w:rsidRDefault="00F464B1"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银行认购权数量；(手工输入数据，可以为0)</w:t>
      </w:r>
    </w:p>
    <w:p w:rsidR="00F464B1" w:rsidRDefault="00F464B1"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CCASS认购权数量；（文件中获取）</w:t>
      </w:r>
    </w:p>
    <w:p w:rsidR="00F464B1" w:rsidRPr="00143D00" w:rsidRDefault="00F464B1" w:rsidP="008326FD">
      <w:pPr>
        <w:pStyle w:val="a7"/>
        <w:numPr>
          <w:ilvl w:val="0"/>
          <w:numId w:val="1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认购权总数量：CCASS认购权数量 + 银行认购权数量；</w:t>
      </w:r>
    </w:p>
    <w:p w:rsidR="00F464B1" w:rsidRDefault="00F464B1" w:rsidP="00F464B1">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以上13项信息需要人工维护或系统自动获得，与原有在CCNPT02权益报表数据结合起来才能实现</w:t>
      </w:r>
      <w:r w:rsidR="001B2C13">
        <w:rPr>
          <w:rFonts w:asciiTheme="minorEastAsia" w:hAnsiTheme="minorEastAsia" w:cs="华文仿宋" w:hint="eastAsia"/>
          <w:color w:val="000000"/>
          <w:kern w:val="0"/>
          <w:szCs w:val="21"/>
        </w:rPr>
        <w:t>公开发售</w:t>
      </w:r>
      <w:r>
        <w:rPr>
          <w:rFonts w:asciiTheme="minorEastAsia" w:hAnsiTheme="minorEastAsia" w:cs="华文仿宋" w:hint="eastAsia"/>
          <w:color w:val="000000"/>
          <w:kern w:val="0"/>
          <w:szCs w:val="21"/>
        </w:rPr>
        <w:t>业务的电子化。以上每一项信息都需要填写完整后，后续的行动文件数据复核才能复核通过。</w:t>
      </w:r>
    </w:p>
    <w:p w:rsidR="00352A6A" w:rsidRDefault="00352A6A" w:rsidP="008326FD">
      <w:pPr>
        <w:pStyle w:val="4"/>
        <w:numPr>
          <w:ilvl w:val="0"/>
          <w:numId w:val="7"/>
        </w:numPr>
      </w:pPr>
      <w:r>
        <w:rPr>
          <w:rFonts w:hint="eastAsia"/>
        </w:rPr>
        <w:t>用户界面</w:t>
      </w:r>
    </w:p>
    <w:p w:rsidR="00352A6A" w:rsidRDefault="005377F0" w:rsidP="00352A6A">
      <w:r>
        <w:object w:dxaOrig="10420" w:dyaOrig="5606">
          <v:shape id="_x0000_i1035" type="#_x0000_t75" style="width:415.5pt;height:223.5pt" o:ole="">
            <v:imagedata r:id="rId30" o:title=""/>
          </v:shape>
          <o:OLEObject Type="Embed" ProgID="Visio.Drawing.11" ShapeID="_x0000_i1035" DrawAspect="Content" ObjectID="_1402388474" r:id="rId31"/>
        </w:object>
      </w:r>
    </w:p>
    <w:p w:rsidR="00352A6A" w:rsidRPr="005254C4" w:rsidRDefault="005254C4" w:rsidP="00352A6A">
      <w:pPr>
        <w:rPr>
          <w:b/>
        </w:rPr>
      </w:pPr>
      <w:r w:rsidRPr="005254C4">
        <w:rPr>
          <w:rFonts w:hint="eastAsia"/>
          <w:b/>
        </w:rPr>
        <w:t>界面说明：</w:t>
      </w:r>
    </w:p>
    <w:p w:rsidR="005254C4" w:rsidRDefault="005254C4"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认购标的证券代码；（默认为原股票代码）</w:t>
      </w:r>
    </w:p>
    <w:p w:rsidR="007E0A68" w:rsidRDefault="007E0A68"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认购权分配比例；系统计算用户可修改；</w:t>
      </w:r>
    </w:p>
    <w:p w:rsidR="007E0A68" w:rsidRDefault="007E0A68" w:rsidP="008326FD">
      <w:pPr>
        <w:pStyle w:val="a7"/>
        <w:numPr>
          <w:ilvl w:val="1"/>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正股数量/认购权数量，再对其两位小数；</w:t>
      </w:r>
    </w:p>
    <w:p w:rsidR="005254C4" w:rsidRDefault="007E0A68"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w:t>
      </w:r>
      <w:r w:rsidR="005254C4">
        <w:rPr>
          <w:rFonts w:asciiTheme="minorEastAsia" w:hAnsiTheme="minorEastAsia" w:cs="华文仿宋" w:hint="eastAsia"/>
          <w:color w:val="000000"/>
          <w:kern w:val="0"/>
          <w:szCs w:val="21"/>
        </w:rPr>
        <w:t>比例；（默认为1：1）</w:t>
      </w:r>
    </w:p>
    <w:p w:rsidR="005254C4" w:rsidRDefault="005254C4"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结算币种：默认为港币；</w:t>
      </w:r>
    </w:p>
    <w:p w:rsidR="005254C4" w:rsidRDefault="005254C4"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是否提供额外</w:t>
      </w:r>
      <w:r w:rsidR="005377F0">
        <w:rPr>
          <w:rFonts w:asciiTheme="minorEastAsia" w:hAnsiTheme="minorEastAsia" w:cs="华文仿宋" w:hint="eastAsia"/>
          <w:color w:val="000000"/>
          <w:kern w:val="0"/>
          <w:szCs w:val="21"/>
        </w:rPr>
        <w:t>认购</w:t>
      </w:r>
      <w:r>
        <w:rPr>
          <w:rFonts w:asciiTheme="minorEastAsia" w:hAnsiTheme="minorEastAsia" w:cs="华文仿宋" w:hint="eastAsia"/>
          <w:color w:val="000000"/>
          <w:kern w:val="0"/>
          <w:szCs w:val="21"/>
        </w:rPr>
        <w:t>；（默认为提供）</w:t>
      </w:r>
    </w:p>
    <w:p w:rsidR="005254C4" w:rsidRDefault="005254C4"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行权起始日期；（默认为</w:t>
      </w:r>
      <w:r w:rsidR="007E0A68">
        <w:rPr>
          <w:rFonts w:asciiTheme="minorEastAsia" w:hAnsiTheme="minorEastAsia" w:cs="华文仿宋" w:hint="eastAsia"/>
          <w:color w:val="000000"/>
          <w:kern w:val="0"/>
          <w:szCs w:val="21"/>
        </w:rPr>
        <w:t>下一个工作日</w:t>
      </w:r>
      <w:r>
        <w:rPr>
          <w:rFonts w:asciiTheme="minorEastAsia" w:hAnsiTheme="minorEastAsia" w:cs="华文仿宋" w:hint="eastAsia"/>
          <w:color w:val="000000"/>
          <w:kern w:val="0"/>
          <w:szCs w:val="21"/>
        </w:rPr>
        <w:t>）</w:t>
      </w:r>
    </w:p>
    <w:p w:rsidR="005254C4" w:rsidRDefault="005254C4"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w:t>
      </w:r>
      <w:r w:rsidR="003948E0">
        <w:rPr>
          <w:rFonts w:asciiTheme="minorEastAsia" w:hAnsiTheme="minorEastAsia" w:cs="华文仿宋" w:hint="eastAsia"/>
          <w:color w:val="000000"/>
          <w:kern w:val="0"/>
          <w:szCs w:val="21"/>
        </w:rPr>
        <w:t xml:space="preserve"> </w:t>
      </w:r>
      <w:r w:rsidR="00283046">
        <w:rPr>
          <w:rFonts w:asciiTheme="minorEastAsia" w:hAnsiTheme="minorEastAsia" w:cs="华文仿宋" w:hint="eastAsia"/>
          <w:color w:val="000000"/>
          <w:kern w:val="0"/>
          <w:szCs w:val="21"/>
        </w:rPr>
        <w:t>(</w:t>
      </w:r>
      <w:r w:rsidR="00393E50">
        <w:rPr>
          <w:rFonts w:asciiTheme="minorEastAsia" w:hAnsiTheme="minorEastAsia" w:cs="华文仿宋" w:hint="eastAsia"/>
          <w:color w:val="000000"/>
          <w:kern w:val="0"/>
          <w:szCs w:val="21"/>
        </w:rPr>
        <w:t>空，</w:t>
      </w:r>
      <w:r w:rsidR="00283046">
        <w:rPr>
          <w:rFonts w:asciiTheme="minorEastAsia" w:hAnsiTheme="minorEastAsia" w:cs="华文仿宋" w:hint="eastAsia"/>
          <w:color w:val="000000"/>
          <w:kern w:val="0"/>
          <w:szCs w:val="21"/>
        </w:rPr>
        <w:t>时间点为12点)</w:t>
      </w:r>
    </w:p>
    <w:p w:rsidR="005254C4" w:rsidRDefault="005254C4"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r w:rsidR="00393E50">
        <w:rPr>
          <w:rFonts w:asciiTheme="minorEastAsia" w:hAnsiTheme="minorEastAsia" w:cs="华文仿宋" w:hint="eastAsia"/>
          <w:color w:val="000000"/>
          <w:kern w:val="0"/>
          <w:szCs w:val="21"/>
        </w:rPr>
        <w:t xml:space="preserve"> (空)</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客户股份总数量：从系统中获得（根据股权登记日计算）；</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CCASS股份数量：从CCNPT02文件中获得；</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抵押银行股份数量：从系统抵押明细中汇总数据（根据股权登记日计算）</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银行认购权数量：手工输入，不采用比例来计算；（从下方列表中获得）</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CCASS认购权数量；（文件中获取）</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认购权总数量：CCASS认购权数量 + 银行认购权数量；</w:t>
      </w:r>
    </w:p>
    <w:p w:rsidR="00393E50" w:rsidRDefault="00393E50" w:rsidP="008326FD">
      <w:pPr>
        <w:pStyle w:val="a7"/>
        <w:numPr>
          <w:ilvl w:val="0"/>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抵押银行明细信息：</w:t>
      </w:r>
    </w:p>
    <w:p w:rsidR="00393E50" w:rsidRDefault="00393E50" w:rsidP="008326FD">
      <w:pPr>
        <w:pStyle w:val="a7"/>
        <w:numPr>
          <w:ilvl w:val="1"/>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系统根据股权登记日各银行的持股数量与认购权分配比例计算出每个抵押的实际认购权数量；</w:t>
      </w:r>
    </w:p>
    <w:p w:rsidR="00393E50" w:rsidRDefault="00393E50" w:rsidP="008326FD">
      <w:pPr>
        <w:pStyle w:val="a7"/>
        <w:numPr>
          <w:ilvl w:val="1"/>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如果抵押银行没该股，不需要展示银行信息； </w:t>
      </w:r>
    </w:p>
    <w:p w:rsidR="00393E50" w:rsidRDefault="00393E50" w:rsidP="008326FD">
      <w:pPr>
        <w:pStyle w:val="a7"/>
        <w:numPr>
          <w:ilvl w:val="1"/>
          <w:numId w:val="5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用户可以修改认购权数量；</w:t>
      </w:r>
    </w:p>
    <w:p w:rsidR="00352A6A" w:rsidRDefault="00352A6A" w:rsidP="008326FD">
      <w:pPr>
        <w:pStyle w:val="4"/>
        <w:numPr>
          <w:ilvl w:val="0"/>
          <w:numId w:val="7"/>
        </w:numPr>
      </w:pPr>
      <w:r>
        <w:rPr>
          <w:rFonts w:hint="eastAsia"/>
        </w:rPr>
        <w:t>业务功能</w:t>
      </w:r>
    </w:p>
    <w:p w:rsidR="00347D98" w:rsidRPr="00347D98" w:rsidRDefault="00393E50" w:rsidP="008326FD">
      <w:pPr>
        <w:pStyle w:val="a7"/>
        <w:numPr>
          <w:ilvl w:val="0"/>
          <w:numId w:val="57"/>
        </w:numPr>
        <w:spacing w:line="360" w:lineRule="auto"/>
        <w:ind w:firstLineChars="0"/>
        <w:rPr>
          <w:rFonts w:asciiTheme="minorEastAsia" w:hAnsiTheme="minorEastAsia"/>
        </w:rPr>
      </w:pPr>
      <w:r>
        <w:rPr>
          <w:rFonts w:asciiTheme="minorEastAsia" w:hAnsiTheme="minorEastAsia" w:hint="eastAsia"/>
          <w:lang w:val="en-AU"/>
        </w:rPr>
        <w:t>系统展示</w:t>
      </w:r>
      <w:r w:rsidR="00D64DF4">
        <w:rPr>
          <w:rFonts w:asciiTheme="minorEastAsia" w:hAnsiTheme="minorEastAsia" w:hint="eastAsia"/>
          <w:lang w:val="en-AU"/>
        </w:rPr>
        <w:t>相应</w:t>
      </w:r>
      <w:r>
        <w:rPr>
          <w:rFonts w:asciiTheme="minorEastAsia" w:hAnsiTheme="minorEastAsia" w:hint="eastAsia"/>
          <w:lang w:val="en-AU"/>
        </w:rPr>
        <w:t>股份的公开发售信息</w:t>
      </w:r>
      <w:r w:rsidR="00C211A0">
        <w:rPr>
          <w:rFonts w:asciiTheme="minorEastAsia" w:hAnsiTheme="minorEastAsia" w:hint="eastAsia"/>
          <w:lang w:val="en-AU"/>
        </w:rPr>
        <w:t>；</w:t>
      </w:r>
    </w:p>
    <w:p w:rsidR="00347D98" w:rsidRDefault="00393E50" w:rsidP="008326FD">
      <w:pPr>
        <w:pStyle w:val="a7"/>
        <w:numPr>
          <w:ilvl w:val="0"/>
          <w:numId w:val="57"/>
        </w:numPr>
        <w:spacing w:line="360" w:lineRule="auto"/>
        <w:ind w:firstLineChars="0"/>
        <w:rPr>
          <w:rFonts w:asciiTheme="minorEastAsia" w:hAnsiTheme="minorEastAsia"/>
        </w:rPr>
      </w:pPr>
      <w:r>
        <w:rPr>
          <w:rFonts w:asciiTheme="minorEastAsia" w:hAnsiTheme="minorEastAsia" w:hint="eastAsia"/>
        </w:rPr>
        <w:t>除界面中灰色部分</w:t>
      </w:r>
      <w:r w:rsidR="00347D98">
        <w:rPr>
          <w:rFonts w:asciiTheme="minorEastAsia" w:hAnsiTheme="minorEastAsia" w:hint="eastAsia"/>
        </w:rPr>
        <w:t>，</w:t>
      </w:r>
      <w:r>
        <w:rPr>
          <w:rFonts w:asciiTheme="minorEastAsia" w:hAnsiTheme="minorEastAsia" w:hint="eastAsia"/>
        </w:rPr>
        <w:t>其它</w:t>
      </w:r>
      <w:r w:rsidR="00347D98">
        <w:rPr>
          <w:rFonts w:asciiTheme="minorEastAsia" w:hAnsiTheme="minorEastAsia" w:hint="eastAsia"/>
        </w:rPr>
        <w:t>用户可以维护相关的信息；</w:t>
      </w:r>
    </w:p>
    <w:p w:rsidR="00393E50" w:rsidRDefault="00393E50" w:rsidP="008326FD">
      <w:pPr>
        <w:pStyle w:val="a7"/>
        <w:numPr>
          <w:ilvl w:val="0"/>
          <w:numId w:val="57"/>
        </w:numPr>
        <w:spacing w:line="360" w:lineRule="auto"/>
        <w:ind w:firstLineChars="0"/>
        <w:rPr>
          <w:rFonts w:asciiTheme="minorEastAsia" w:hAnsiTheme="minorEastAsia"/>
        </w:rPr>
      </w:pPr>
      <w:r>
        <w:rPr>
          <w:rFonts w:asciiTheme="minorEastAsia" w:hAnsiTheme="minorEastAsia" w:hint="eastAsia"/>
        </w:rPr>
        <w:t>如果有抵押银行的认购权数量，系统按抵押银行在股权登记日当天的持仓数量及认购权分配比例计算出每个抵押银行的认购权分配数量；</w:t>
      </w:r>
    </w:p>
    <w:p w:rsidR="00393E50" w:rsidRDefault="00393E50" w:rsidP="008326FD">
      <w:pPr>
        <w:pStyle w:val="a7"/>
        <w:numPr>
          <w:ilvl w:val="1"/>
          <w:numId w:val="57"/>
        </w:numPr>
        <w:spacing w:line="360" w:lineRule="auto"/>
        <w:ind w:firstLineChars="0"/>
        <w:rPr>
          <w:rFonts w:asciiTheme="minorEastAsia" w:hAnsiTheme="minorEastAsia"/>
        </w:rPr>
      </w:pPr>
      <w:r>
        <w:rPr>
          <w:rFonts w:asciiTheme="minorEastAsia" w:hAnsiTheme="minorEastAsia" w:hint="eastAsia"/>
        </w:rPr>
        <w:t>用户可以修改认购权数量；</w:t>
      </w:r>
    </w:p>
    <w:p w:rsidR="00393E50" w:rsidRDefault="00393E50" w:rsidP="008326FD">
      <w:pPr>
        <w:pStyle w:val="a7"/>
        <w:numPr>
          <w:ilvl w:val="1"/>
          <w:numId w:val="57"/>
        </w:numPr>
        <w:spacing w:line="360" w:lineRule="auto"/>
        <w:ind w:firstLineChars="0"/>
        <w:rPr>
          <w:rFonts w:asciiTheme="minorEastAsia" w:hAnsiTheme="minorEastAsia"/>
        </w:rPr>
      </w:pPr>
      <w:r>
        <w:rPr>
          <w:rFonts w:asciiTheme="minorEastAsia" w:hAnsiTheme="minorEastAsia" w:hint="eastAsia"/>
        </w:rPr>
        <w:t>系统自动合计所有银行认购权数量；</w:t>
      </w:r>
    </w:p>
    <w:p w:rsidR="00393E50" w:rsidRDefault="00393E50" w:rsidP="008326FD">
      <w:pPr>
        <w:pStyle w:val="a7"/>
        <w:numPr>
          <w:ilvl w:val="1"/>
          <w:numId w:val="57"/>
        </w:numPr>
        <w:spacing w:line="360" w:lineRule="auto"/>
        <w:ind w:firstLineChars="0"/>
        <w:rPr>
          <w:rFonts w:asciiTheme="minorEastAsia" w:hAnsiTheme="minorEastAsia"/>
        </w:rPr>
      </w:pPr>
      <w:r>
        <w:rPr>
          <w:rFonts w:asciiTheme="minorEastAsia" w:hAnsiTheme="minorEastAsia" w:hint="eastAsia"/>
        </w:rPr>
        <w:t>以合计数据更新列表上方的“银行认购权数量”；</w:t>
      </w:r>
    </w:p>
    <w:p w:rsidR="00393E50" w:rsidRPr="00F57FD5" w:rsidRDefault="00393E50" w:rsidP="008326FD">
      <w:pPr>
        <w:pStyle w:val="a7"/>
        <w:numPr>
          <w:ilvl w:val="0"/>
          <w:numId w:val="57"/>
        </w:numPr>
        <w:spacing w:line="360" w:lineRule="auto"/>
        <w:ind w:firstLineChars="0"/>
        <w:rPr>
          <w:rFonts w:asciiTheme="minorEastAsia" w:hAnsiTheme="minorEastAsia"/>
        </w:rPr>
      </w:pPr>
      <w:r>
        <w:rPr>
          <w:rFonts w:hint="eastAsia"/>
          <w:lang w:val="en-AU"/>
        </w:rPr>
        <w:t>系统能保存手工维护个息；</w:t>
      </w:r>
    </w:p>
    <w:p w:rsidR="00393E50" w:rsidRPr="00F57FD5" w:rsidRDefault="00393E50" w:rsidP="008326FD">
      <w:pPr>
        <w:pStyle w:val="a7"/>
        <w:numPr>
          <w:ilvl w:val="1"/>
          <w:numId w:val="57"/>
        </w:numPr>
        <w:spacing w:line="360" w:lineRule="auto"/>
        <w:ind w:firstLineChars="0"/>
        <w:rPr>
          <w:rFonts w:asciiTheme="minorEastAsia" w:hAnsiTheme="minorEastAsia"/>
        </w:rPr>
      </w:pPr>
      <w:r>
        <w:rPr>
          <w:rFonts w:asciiTheme="minorEastAsia" w:hAnsiTheme="minorEastAsia" w:hint="eastAsia"/>
        </w:rPr>
        <w:t>如果</w:t>
      </w:r>
      <w:r>
        <w:rPr>
          <w:rFonts w:asciiTheme="minorEastAsia" w:hAnsiTheme="minorEastAsia" w:cs="华文仿宋" w:hint="eastAsia"/>
          <w:color w:val="000000"/>
          <w:kern w:val="0"/>
          <w:szCs w:val="21"/>
        </w:rPr>
        <w:t>抵押银行股份数量&gt;0,</w:t>
      </w:r>
      <w:r w:rsidRPr="00F57FD5">
        <w:rPr>
          <w:rFonts w:asciiTheme="minorEastAsia" w:hAnsiTheme="minorEastAsia" w:cs="华文仿宋" w:hint="eastAsia"/>
          <w:color w:val="000000"/>
          <w:kern w:val="0"/>
          <w:szCs w:val="21"/>
        </w:rPr>
        <w:t xml:space="preserve"> </w:t>
      </w:r>
      <w:r>
        <w:rPr>
          <w:rFonts w:asciiTheme="minorEastAsia" w:hAnsiTheme="minorEastAsia" w:cs="华文仿宋" w:hint="eastAsia"/>
          <w:color w:val="000000"/>
          <w:kern w:val="0"/>
          <w:szCs w:val="21"/>
        </w:rPr>
        <w:t>银行</w:t>
      </w:r>
      <w:r>
        <w:rPr>
          <w:rFonts w:asciiTheme="minorEastAsia" w:hAnsiTheme="minorEastAsia" w:hint="eastAsia"/>
        </w:rPr>
        <w:t>认购权</w:t>
      </w:r>
      <w:r>
        <w:rPr>
          <w:rFonts w:asciiTheme="minorEastAsia" w:hAnsiTheme="minorEastAsia" w:cs="华文仿宋" w:hint="eastAsia"/>
          <w:color w:val="000000"/>
          <w:kern w:val="0"/>
          <w:szCs w:val="21"/>
        </w:rPr>
        <w:t>数量也应该&gt;0，否则系统提示用户，不能保存维护数据；</w:t>
      </w:r>
    </w:p>
    <w:p w:rsidR="00393E50" w:rsidRPr="00BA0205" w:rsidRDefault="00393E50" w:rsidP="008326FD">
      <w:pPr>
        <w:pStyle w:val="a7"/>
        <w:numPr>
          <w:ilvl w:val="1"/>
          <w:numId w:val="57"/>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如果[</w:t>
      </w:r>
      <w:r>
        <w:rPr>
          <w:rFonts w:hint="eastAsia"/>
          <w:lang w:val="en-AU"/>
        </w:rPr>
        <w:t>（</w:t>
      </w:r>
      <w:r>
        <w:rPr>
          <w:rFonts w:asciiTheme="minorEastAsia" w:hAnsiTheme="minorEastAsia" w:cs="华文仿宋" w:hint="eastAsia"/>
          <w:color w:val="000000"/>
          <w:kern w:val="0"/>
          <w:szCs w:val="21"/>
        </w:rPr>
        <w:t xml:space="preserve">抵押银行股份数量 * </w:t>
      </w:r>
      <w:r>
        <w:rPr>
          <w:rFonts w:asciiTheme="minorEastAsia" w:hAnsiTheme="minorEastAsia" w:hint="eastAsia"/>
        </w:rPr>
        <w:t>认购权</w:t>
      </w:r>
      <w:r>
        <w:rPr>
          <w:rFonts w:asciiTheme="minorEastAsia" w:hAnsiTheme="minorEastAsia" w:cs="华文仿宋" w:hint="eastAsia"/>
          <w:color w:val="000000"/>
          <w:kern w:val="0"/>
          <w:szCs w:val="21"/>
        </w:rPr>
        <w:t>分配比例</w:t>
      </w:r>
      <w:r>
        <w:rPr>
          <w:rFonts w:asciiTheme="minorEastAsia" w:hAnsiTheme="minorEastAsia" w:hint="eastAsia"/>
          <w:lang w:val="en-AU"/>
        </w:rPr>
        <w:t xml:space="preserve">）/ </w:t>
      </w:r>
      <w:r>
        <w:rPr>
          <w:rFonts w:asciiTheme="minorEastAsia" w:hAnsiTheme="minorEastAsia" w:cs="华文仿宋" w:hint="eastAsia"/>
          <w:color w:val="000000"/>
          <w:kern w:val="0"/>
          <w:szCs w:val="21"/>
        </w:rPr>
        <w:t>银行</w:t>
      </w:r>
      <w:r>
        <w:rPr>
          <w:rFonts w:asciiTheme="minorEastAsia" w:hAnsiTheme="minorEastAsia" w:hint="eastAsia"/>
        </w:rPr>
        <w:t>认购权</w:t>
      </w:r>
      <w:r>
        <w:rPr>
          <w:rFonts w:asciiTheme="minorEastAsia" w:hAnsiTheme="minorEastAsia" w:cs="华文仿宋" w:hint="eastAsia"/>
          <w:color w:val="000000"/>
          <w:kern w:val="0"/>
          <w:szCs w:val="21"/>
        </w:rPr>
        <w:t>数量] 误差在0.01以上，须提醒用户，确认数据输入的准确性（“请您确认输入的[银行</w:t>
      </w:r>
      <w:r>
        <w:rPr>
          <w:rFonts w:asciiTheme="minorEastAsia" w:hAnsiTheme="minorEastAsia" w:hint="eastAsia"/>
        </w:rPr>
        <w:t>认购权</w:t>
      </w:r>
      <w:r>
        <w:rPr>
          <w:rFonts w:asciiTheme="minorEastAsia" w:hAnsiTheme="minorEastAsia" w:cs="华文仿宋" w:hint="eastAsia"/>
          <w:color w:val="000000"/>
          <w:kern w:val="0"/>
          <w:szCs w:val="21"/>
        </w:rPr>
        <w:t>数</w:t>
      </w:r>
      <w:r>
        <w:rPr>
          <w:rFonts w:asciiTheme="minorEastAsia" w:hAnsiTheme="minorEastAsia" w:cs="华文仿宋" w:hint="eastAsia"/>
          <w:color w:val="000000"/>
          <w:kern w:val="0"/>
          <w:szCs w:val="21"/>
        </w:rPr>
        <w:lastRenderedPageBreak/>
        <w:t>量]是否正确？”，Y则继续）；</w:t>
      </w:r>
    </w:p>
    <w:p w:rsidR="00393E50" w:rsidRPr="00240CD6" w:rsidRDefault="00393E50" w:rsidP="008326FD">
      <w:pPr>
        <w:pStyle w:val="a7"/>
        <w:numPr>
          <w:ilvl w:val="1"/>
          <w:numId w:val="57"/>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系统保存抵押银行的</w:t>
      </w:r>
      <w:r>
        <w:rPr>
          <w:rFonts w:asciiTheme="minorEastAsia" w:hAnsiTheme="minorEastAsia" w:hint="eastAsia"/>
        </w:rPr>
        <w:t>认购权</w:t>
      </w:r>
      <w:r>
        <w:rPr>
          <w:rFonts w:asciiTheme="minorEastAsia" w:hAnsiTheme="minorEastAsia" w:cs="华文仿宋" w:hint="eastAsia"/>
          <w:color w:val="000000"/>
          <w:kern w:val="0"/>
          <w:szCs w:val="21"/>
        </w:rPr>
        <w:t>明细，以便在复核后把</w:t>
      </w:r>
      <w:r>
        <w:rPr>
          <w:rFonts w:asciiTheme="minorEastAsia" w:hAnsiTheme="minorEastAsia" w:hint="eastAsia"/>
        </w:rPr>
        <w:t>认购权</w:t>
      </w:r>
      <w:r w:rsidR="001B2C13">
        <w:rPr>
          <w:rFonts w:asciiTheme="minorEastAsia" w:hAnsiTheme="minorEastAsia" w:hint="eastAsia"/>
        </w:rPr>
        <w:t>提</w:t>
      </w:r>
      <w:r>
        <w:rPr>
          <w:rFonts w:asciiTheme="minorEastAsia" w:hAnsiTheme="minorEastAsia" w:cs="华文仿宋" w:hint="eastAsia"/>
          <w:color w:val="000000"/>
          <w:kern w:val="0"/>
          <w:szCs w:val="21"/>
        </w:rPr>
        <w:t>供资产记录到抵押银行资产；</w:t>
      </w:r>
    </w:p>
    <w:p w:rsidR="00352A6A" w:rsidRPr="001B5CEF" w:rsidRDefault="00352A6A" w:rsidP="008326FD">
      <w:pPr>
        <w:pStyle w:val="a7"/>
        <w:numPr>
          <w:ilvl w:val="0"/>
          <w:numId w:val="57"/>
        </w:numPr>
        <w:spacing w:line="360" w:lineRule="auto"/>
        <w:ind w:firstLineChars="0"/>
        <w:rPr>
          <w:rFonts w:asciiTheme="minorEastAsia" w:hAnsiTheme="minorEastAsia"/>
        </w:rPr>
      </w:pPr>
      <w:r>
        <w:rPr>
          <w:rFonts w:hint="eastAsia"/>
          <w:lang w:val="en-AU"/>
        </w:rPr>
        <w:t>保存设置后，系统记录</w:t>
      </w:r>
      <w:r w:rsidR="001B2C13">
        <w:rPr>
          <w:rFonts w:hint="eastAsia"/>
          <w:lang w:val="en-AU"/>
        </w:rPr>
        <w:t>公开发售</w:t>
      </w:r>
      <w:r w:rsidR="00D64DF4">
        <w:rPr>
          <w:rFonts w:hint="eastAsia"/>
          <w:lang w:val="en-AU"/>
        </w:rPr>
        <w:t>维护</w:t>
      </w:r>
      <w:r>
        <w:rPr>
          <w:rFonts w:hint="eastAsia"/>
          <w:lang w:val="en-AU"/>
        </w:rPr>
        <w:t>日志：</w:t>
      </w:r>
      <w:r w:rsidR="00010F39">
        <w:rPr>
          <w:rFonts w:hint="eastAsia"/>
          <w:lang w:val="en-AU"/>
        </w:rPr>
        <w:t>包括维护人、维护日期、维护时间、证券代码、行动事件（</w:t>
      </w:r>
      <w:r w:rsidR="001B2C13">
        <w:rPr>
          <w:rFonts w:hint="eastAsia"/>
          <w:lang w:val="en-AU"/>
        </w:rPr>
        <w:t>公开发售</w:t>
      </w:r>
      <w:r w:rsidR="00010F39">
        <w:rPr>
          <w:rFonts w:hint="eastAsia"/>
          <w:lang w:val="en-AU"/>
        </w:rPr>
        <w:t>权益分配</w:t>
      </w:r>
      <w:r w:rsidR="00010F39">
        <w:rPr>
          <w:rFonts w:asciiTheme="minorEastAsia" w:hAnsiTheme="minorEastAsia" w:hint="eastAsia"/>
          <w:lang w:val="en-AU"/>
        </w:rPr>
        <w:t>）</w:t>
      </w:r>
      <w:r>
        <w:rPr>
          <w:rFonts w:hint="eastAsia"/>
          <w:lang w:val="en-AU"/>
        </w:rPr>
        <w:t>；</w:t>
      </w:r>
    </w:p>
    <w:p w:rsidR="00352A6A" w:rsidRDefault="00DD4647" w:rsidP="00352A6A">
      <w:pPr>
        <w:pStyle w:val="3"/>
        <w:ind w:leftChars="100" w:left="210"/>
      </w:pPr>
      <w:bookmarkStart w:id="155" w:name="_Toc326326539"/>
      <w:r>
        <w:rPr>
          <w:rFonts w:hint="eastAsia"/>
        </w:rPr>
        <w:t>F2</w:t>
      </w:r>
      <w:r w:rsidR="00D64DF4">
        <w:rPr>
          <w:rFonts w:hint="eastAsia"/>
        </w:rPr>
        <w:t>.2</w:t>
      </w:r>
      <w:r w:rsidR="00FF1174">
        <w:rPr>
          <w:rFonts w:hint="eastAsia"/>
        </w:rPr>
        <w:t>公开发售</w:t>
      </w:r>
      <w:r w:rsidR="0008417B">
        <w:rPr>
          <w:rFonts w:hint="eastAsia"/>
        </w:rPr>
        <w:t>权益</w:t>
      </w:r>
      <w:r w:rsidR="00D64DF4">
        <w:rPr>
          <w:rFonts w:hint="eastAsia"/>
        </w:rPr>
        <w:t>数据复核</w:t>
      </w:r>
      <w:bookmarkEnd w:id="155"/>
    </w:p>
    <w:p w:rsidR="00352A6A" w:rsidRDefault="00352A6A" w:rsidP="008326FD">
      <w:pPr>
        <w:pStyle w:val="4"/>
        <w:numPr>
          <w:ilvl w:val="0"/>
          <w:numId w:val="17"/>
        </w:numPr>
      </w:pPr>
      <w:r>
        <w:rPr>
          <w:rFonts w:hint="eastAsia"/>
        </w:rPr>
        <w:t>业务描述</w:t>
      </w:r>
    </w:p>
    <w:p w:rsidR="00352A6A" w:rsidRDefault="001B2C13"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公开发售</w:t>
      </w:r>
      <w:r w:rsidR="008C64C4">
        <w:rPr>
          <w:rFonts w:asciiTheme="minorEastAsia" w:hAnsiTheme="minorEastAsia" w:cs="华文仿宋" w:hint="eastAsia"/>
          <w:color w:val="000000"/>
          <w:kern w:val="0"/>
          <w:szCs w:val="21"/>
        </w:rPr>
        <w:t>行动权益分配事件在读取CCASS权益数据后，手工补充了各</w:t>
      </w:r>
      <w:proofErr w:type="gramStart"/>
      <w:r w:rsidR="008C64C4">
        <w:rPr>
          <w:rFonts w:asciiTheme="minorEastAsia" w:hAnsiTheme="minorEastAsia" w:cs="华文仿宋" w:hint="eastAsia"/>
          <w:color w:val="000000"/>
          <w:kern w:val="0"/>
          <w:szCs w:val="21"/>
        </w:rPr>
        <w:t>类关键</w:t>
      </w:r>
      <w:proofErr w:type="gramEnd"/>
      <w:r w:rsidR="008C64C4">
        <w:rPr>
          <w:rFonts w:asciiTheme="minorEastAsia" w:hAnsiTheme="minorEastAsia" w:cs="华文仿宋" w:hint="eastAsia"/>
          <w:color w:val="000000"/>
          <w:kern w:val="0"/>
          <w:szCs w:val="21"/>
        </w:rPr>
        <w:t>信息后，需要对行动信息做数据复据，如果需要的信息有一类不完整，后续的业务无法顺利控制，数据复核不能过通过。</w:t>
      </w:r>
    </w:p>
    <w:p w:rsidR="00994AB8" w:rsidRDefault="00994AB8"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权益数据复核后，系统则根据该事件的信息生成未来需要执行的任务，主要行权任务。</w:t>
      </w:r>
    </w:p>
    <w:p w:rsidR="00352A6A" w:rsidRDefault="00352A6A" w:rsidP="008326FD">
      <w:pPr>
        <w:pStyle w:val="4"/>
        <w:numPr>
          <w:ilvl w:val="0"/>
          <w:numId w:val="17"/>
        </w:numPr>
      </w:pPr>
      <w:r>
        <w:rPr>
          <w:rFonts w:hint="eastAsia"/>
        </w:rPr>
        <w:t>用户界面</w:t>
      </w:r>
    </w:p>
    <w:p w:rsidR="00352A6A" w:rsidRDefault="005377F0" w:rsidP="00352A6A">
      <w:r>
        <w:object w:dxaOrig="9542" w:dyaOrig="7037">
          <v:shape id="_x0000_i1036" type="#_x0000_t75" style="width:414.75pt;height:306.75pt" o:ole="">
            <v:imagedata r:id="rId32" o:title=""/>
          </v:shape>
          <o:OLEObject Type="Embed" ProgID="Visio.Drawing.11" ShapeID="_x0000_i1036" DrawAspect="Content" ObjectID="_1402388475" r:id="rId33"/>
        </w:object>
      </w:r>
    </w:p>
    <w:p w:rsidR="00352A6A" w:rsidRDefault="00352A6A" w:rsidP="00352A6A">
      <w:pPr>
        <w:rPr>
          <w:b/>
        </w:rPr>
      </w:pPr>
      <w:r w:rsidRPr="00164855">
        <w:rPr>
          <w:rFonts w:hint="eastAsia"/>
          <w:b/>
        </w:rPr>
        <w:t>界面说明</w:t>
      </w:r>
      <w:r>
        <w:rPr>
          <w:rFonts w:hint="eastAsia"/>
          <w:b/>
        </w:rPr>
        <w:t>：</w:t>
      </w:r>
    </w:p>
    <w:p w:rsidR="00DA3A48" w:rsidRPr="00DA3A48" w:rsidRDefault="00DA3A48" w:rsidP="008326FD">
      <w:pPr>
        <w:pStyle w:val="a7"/>
        <w:numPr>
          <w:ilvl w:val="0"/>
          <w:numId w:val="58"/>
        </w:numPr>
        <w:spacing w:line="360" w:lineRule="auto"/>
        <w:ind w:firstLineChars="0"/>
        <w:rPr>
          <w:rFonts w:asciiTheme="minorEastAsia" w:hAnsiTheme="minorEastAsia"/>
        </w:rPr>
      </w:pPr>
      <w:r>
        <w:rPr>
          <w:rFonts w:hint="eastAsia"/>
          <w:lang w:val="en-AU"/>
        </w:rPr>
        <w:t>项目内容来源分为：文件自动获得（</w:t>
      </w:r>
      <w:r>
        <w:rPr>
          <w:rFonts w:hint="eastAsia"/>
          <w:lang w:val="en-AU"/>
        </w:rPr>
        <w:t>CCASS</w:t>
      </w:r>
      <w:r>
        <w:rPr>
          <w:rFonts w:hint="eastAsia"/>
          <w:lang w:val="en-AU"/>
        </w:rPr>
        <w:t>）、手工维护、系统计算；</w:t>
      </w:r>
    </w:p>
    <w:p w:rsidR="00DA3A48" w:rsidRPr="005377F0" w:rsidRDefault="00DA3A48" w:rsidP="008326FD">
      <w:pPr>
        <w:pStyle w:val="a7"/>
        <w:numPr>
          <w:ilvl w:val="0"/>
          <w:numId w:val="58"/>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5377F0" w:rsidRPr="00240CD6" w:rsidRDefault="00240CF4" w:rsidP="008326FD">
      <w:pPr>
        <w:pStyle w:val="a7"/>
        <w:numPr>
          <w:ilvl w:val="0"/>
          <w:numId w:val="58"/>
        </w:numPr>
        <w:spacing w:line="360" w:lineRule="auto"/>
        <w:ind w:firstLineChars="0"/>
        <w:rPr>
          <w:rFonts w:asciiTheme="minorEastAsia" w:hAnsiTheme="minorEastAsia"/>
        </w:rPr>
      </w:pPr>
      <w:r>
        <w:rPr>
          <w:rFonts w:hint="eastAsia"/>
        </w:rPr>
        <w:t>点击“客户短信补充”后，系统弹出相关界面，参见</w:t>
      </w:r>
      <w:r>
        <w:rPr>
          <w:rFonts w:hint="eastAsia"/>
        </w:rPr>
        <w:t>F2.17</w:t>
      </w:r>
      <w:r>
        <w:rPr>
          <w:rFonts w:hint="eastAsia"/>
        </w:rPr>
        <w:t>；</w:t>
      </w:r>
    </w:p>
    <w:p w:rsidR="00352A6A" w:rsidRDefault="00352A6A" w:rsidP="008326FD">
      <w:pPr>
        <w:pStyle w:val="4"/>
        <w:numPr>
          <w:ilvl w:val="0"/>
          <w:numId w:val="17"/>
        </w:numPr>
      </w:pPr>
      <w:r>
        <w:rPr>
          <w:rFonts w:hint="eastAsia"/>
        </w:rPr>
        <w:t>业务功能</w:t>
      </w:r>
    </w:p>
    <w:p w:rsidR="00DA3A48" w:rsidRPr="00E86EE6" w:rsidRDefault="00DA3A48" w:rsidP="008326FD">
      <w:pPr>
        <w:pStyle w:val="a7"/>
        <w:numPr>
          <w:ilvl w:val="0"/>
          <w:numId w:val="46"/>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852C48" w:rsidRDefault="00DA3A48" w:rsidP="008326FD">
      <w:pPr>
        <w:pStyle w:val="a7"/>
        <w:numPr>
          <w:ilvl w:val="0"/>
          <w:numId w:val="46"/>
        </w:numPr>
        <w:spacing w:line="360" w:lineRule="auto"/>
        <w:ind w:firstLineChars="0"/>
        <w:rPr>
          <w:rFonts w:asciiTheme="minorEastAsia" w:hAnsiTheme="minorEastAsia"/>
        </w:rPr>
      </w:pPr>
      <w:r>
        <w:rPr>
          <w:rFonts w:asciiTheme="minorEastAsia" w:hAnsiTheme="minorEastAsia" w:hint="eastAsia"/>
        </w:rPr>
        <w:t>用户点击一个</w:t>
      </w:r>
      <w:r w:rsidR="001B2C13">
        <w:rPr>
          <w:rFonts w:asciiTheme="minorEastAsia" w:hAnsiTheme="minorEastAsia" w:hint="eastAsia"/>
        </w:rPr>
        <w:t>公开发售</w:t>
      </w:r>
      <w:r>
        <w:rPr>
          <w:rFonts w:asciiTheme="minorEastAsia" w:hAnsiTheme="minorEastAsia" w:hint="eastAsia"/>
        </w:rPr>
        <w:t>行动</w:t>
      </w:r>
      <w:r w:rsidR="00852C48">
        <w:rPr>
          <w:rFonts w:asciiTheme="minorEastAsia" w:hAnsiTheme="minorEastAsia" w:hint="eastAsia"/>
        </w:rPr>
        <w:t>事件后，系统将</w:t>
      </w:r>
      <w:proofErr w:type="gramStart"/>
      <w:r w:rsidR="00852C48">
        <w:rPr>
          <w:rFonts w:asciiTheme="minorEastAsia" w:hAnsiTheme="minorEastAsia" w:hint="eastAsia"/>
        </w:rPr>
        <w:t>此</w:t>
      </w:r>
      <w:r w:rsidR="001B2C13">
        <w:rPr>
          <w:rFonts w:asciiTheme="minorEastAsia" w:hAnsiTheme="minorEastAsia" w:hint="eastAsia"/>
        </w:rPr>
        <w:t>公开</w:t>
      </w:r>
      <w:proofErr w:type="gramEnd"/>
      <w:r w:rsidR="001B2C13">
        <w:rPr>
          <w:rFonts w:asciiTheme="minorEastAsia" w:hAnsiTheme="minorEastAsia" w:hint="eastAsia"/>
        </w:rPr>
        <w:t>发售</w:t>
      </w:r>
      <w:r>
        <w:rPr>
          <w:rFonts w:asciiTheme="minorEastAsia" w:hAnsiTheme="minorEastAsia" w:hint="eastAsia"/>
        </w:rPr>
        <w:t>行动</w:t>
      </w:r>
      <w:r w:rsidR="00852C48">
        <w:rPr>
          <w:rFonts w:asciiTheme="minorEastAsia" w:hAnsiTheme="minorEastAsia" w:hint="eastAsia"/>
        </w:rPr>
        <w:t>事件</w:t>
      </w:r>
      <w:r>
        <w:rPr>
          <w:rFonts w:asciiTheme="minorEastAsia" w:hAnsiTheme="minorEastAsia" w:hint="eastAsia"/>
        </w:rPr>
        <w:t>主要信息显示在下</w:t>
      </w:r>
      <w:r w:rsidR="00852C48">
        <w:rPr>
          <w:rFonts w:asciiTheme="minorEastAsia" w:hAnsiTheme="minorEastAsia" w:hint="eastAsia"/>
        </w:rPr>
        <w:t>面，</w:t>
      </w:r>
      <w:r w:rsidR="00E314FE">
        <w:rPr>
          <w:rFonts w:asciiTheme="minorEastAsia" w:hAnsiTheme="minorEastAsia" w:hint="eastAsia"/>
        </w:rPr>
        <w:t>对已完成的状态用“打勾表示”，未完成的状态用“</w:t>
      </w:r>
      <w:proofErr w:type="gramStart"/>
      <w:r w:rsidR="00E314FE">
        <w:rPr>
          <w:rFonts w:asciiTheme="minorEastAsia" w:hAnsiTheme="minorEastAsia" w:hint="eastAsia"/>
        </w:rPr>
        <w:t>打叉</w:t>
      </w:r>
      <w:proofErr w:type="gramEnd"/>
      <w:r w:rsidR="00E314FE">
        <w:rPr>
          <w:rFonts w:asciiTheme="minorEastAsia" w:hAnsiTheme="minorEastAsia" w:hint="eastAsia"/>
        </w:rPr>
        <w:t>表示”，</w:t>
      </w:r>
      <w:r w:rsidR="00852C48">
        <w:rPr>
          <w:rFonts w:asciiTheme="minorEastAsia" w:hAnsiTheme="minorEastAsia" w:hint="eastAsia"/>
        </w:rPr>
        <w:t>行动主要内容包括</w:t>
      </w:r>
      <w:r w:rsidR="00E314FE">
        <w:rPr>
          <w:rFonts w:asciiTheme="minorEastAsia" w:hAnsiTheme="minorEastAsia" w:hint="eastAsia"/>
        </w:rPr>
        <w:t>：</w:t>
      </w:r>
      <w:r>
        <w:rPr>
          <w:rFonts w:asciiTheme="minorEastAsia" w:hAnsiTheme="minorEastAsia" w:hint="eastAsia"/>
        </w:rPr>
        <w:t>。</w:t>
      </w:r>
    </w:p>
    <w:tbl>
      <w:tblPr>
        <w:tblStyle w:val="-110"/>
        <w:tblW w:w="8714" w:type="dxa"/>
        <w:tblLook w:val="04A0"/>
      </w:tblPr>
      <w:tblGrid>
        <w:gridCol w:w="2235"/>
        <w:gridCol w:w="850"/>
        <w:gridCol w:w="1866"/>
        <w:gridCol w:w="1179"/>
        <w:gridCol w:w="2584"/>
      </w:tblGrid>
      <w:tr w:rsidR="00852C48" w:rsidRPr="009D2C21" w:rsidTr="005377F0">
        <w:trPr>
          <w:cnfStyle w:val="100000000000"/>
        </w:trPr>
        <w:tc>
          <w:tcPr>
            <w:cnfStyle w:val="001000000000"/>
            <w:tcW w:w="2235" w:type="dxa"/>
            <w:shd w:val="clear" w:color="auto" w:fill="D9D9D9" w:themeFill="background1" w:themeFillShade="D9"/>
          </w:tcPr>
          <w:p w:rsidR="00852C48" w:rsidRPr="009D2C21" w:rsidRDefault="00852C48" w:rsidP="00354F8C">
            <w:pPr>
              <w:spacing w:line="276" w:lineRule="auto"/>
              <w:rPr>
                <w:color w:val="C00000"/>
              </w:rPr>
            </w:pPr>
            <w:r>
              <w:rPr>
                <w:rFonts w:hint="eastAsia"/>
                <w:color w:val="C00000"/>
              </w:rPr>
              <w:t>关键项目</w:t>
            </w:r>
          </w:p>
        </w:tc>
        <w:tc>
          <w:tcPr>
            <w:tcW w:w="850" w:type="dxa"/>
            <w:shd w:val="clear" w:color="auto" w:fill="D9D9D9" w:themeFill="background1" w:themeFillShade="D9"/>
          </w:tcPr>
          <w:p w:rsidR="00852C48" w:rsidRPr="009D2C21" w:rsidRDefault="00852C48" w:rsidP="00852C48">
            <w:pPr>
              <w:spacing w:line="276" w:lineRule="auto"/>
              <w:cnfStyle w:val="100000000000"/>
              <w:rPr>
                <w:color w:val="C00000"/>
              </w:rPr>
            </w:pPr>
            <w:r>
              <w:rPr>
                <w:rFonts w:hint="eastAsia"/>
                <w:color w:val="C00000"/>
              </w:rPr>
              <w:t>内容</w:t>
            </w:r>
          </w:p>
        </w:tc>
        <w:tc>
          <w:tcPr>
            <w:tcW w:w="1866" w:type="dxa"/>
            <w:shd w:val="clear" w:color="auto" w:fill="D9D9D9" w:themeFill="background1" w:themeFillShade="D9"/>
          </w:tcPr>
          <w:p w:rsidR="00852C48" w:rsidRPr="009D2C21" w:rsidRDefault="00852C48" w:rsidP="00354F8C">
            <w:pPr>
              <w:spacing w:line="276" w:lineRule="auto"/>
              <w:cnfStyle w:val="100000000000"/>
              <w:rPr>
                <w:color w:val="C00000"/>
              </w:rPr>
            </w:pPr>
            <w:r>
              <w:rPr>
                <w:rFonts w:hint="eastAsia"/>
                <w:color w:val="C00000"/>
              </w:rPr>
              <w:t>数据来源</w:t>
            </w:r>
          </w:p>
        </w:tc>
        <w:tc>
          <w:tcPr>
            <w:tcW w:w="1179" w:type="dxa"/>
            <w:shd w:val="clear" w:color="auto" w:fill="D9D9D9" w:themeFill="background1" w:themeFillShade="D9"/>
          </w:tcPr>
          <w:p w:rsidR="00852C48" w:rsidRPr="009D2C21" w:rsidRDefault="00852C48" w:rsidP="00E314FE">
            <w:pPr>
              <w:spacing w:line="276" w:lineRule="auto"/>
              <w:jc w:val="center"/>
              <w:cnfStyle w:val="100000000000"/>
              <w:rPr>
                <w:color w:val="C00000"/>
              </w:rPr>
            </w:pPr>
            <w:r>
              <w:rPr>
                <w:rFonts w:hint="eastAsia"/>
                <w:color w:val="C00000"/>
              </w:rPr>
              <w:t>状态</w:t>
            </w:r>
          </w:p>
        </w:tc>
        <w:tc>
          <w:tcPr>
            <w:tcW w:w="2584" w:type="dxa"/>
            <w:shd w:val="clear" w:color="auto" w:fill="D9D9D9" w:themeFill="background1" w:themeFillShade="D9"/>
          </w:tcPr>
          <w:p w:rsidR="00852C48" w:rsidRPr="009D2C21" w:rsidRDefault="00852C48" w:rsidP="00E314FE">
            <w:pPr>
              <w:spacing w:line="276" w:lineRule="auto"/>
              <w:jc w:val="center"/>
              <w:cnfStyle w:val="100000000000"/>
              <w:rPr>
                <w:color w:val="C00000"/>
              </w:rPr>
            </w:pPr>
            <w:r>
              <w:rPr>
                <w:rFonts w:hint="eastAsia"/>
                <w:color w:val="C00000"/>
              </w:rPr>
              <w:t>说明</w:t>
            </w:r>
          </w:p>
        </w:tc>
      </w:tr>
      <w:tr w:rsidR="00852C48" w:rsidTr="005377F0">
        <w:trPr>
          <w:cnfStyle w:val="000000100000"/>
        </w:trPr>
        <w:tc>
          <w:tcPr>
            <w:cnfStyle w:val="001000000000"/>
            <w:tcW w:w="2235" w:type="dxa"/>
            <w:shd w:val="clear" w:color="auto" w:fill="auto"/>
          </w:tcPr>
          <w:p w:rsidR="00852C48" w:rsidRPr="00376698" w:rsidRDefault="00852C48" w:rsidP="00354F8C">
            <w:pPr>
              <w:spacing w:line="276" w:lineRule="auto"/>
              <w:rPr>
                <w:b w:val="0"/>
              </w:rPr>
            </w:pPr>
            <w:r>
              <w:rPr>
                <w:rFonts w:hint="eastAsia"/>
                <w:b w:val="0"/>
              </w:rPr>
              <w:t>原证券代码</w:t>
            </w:r>
          </w:p>
        </w:tc>
        <w:tc>
          <w:tcPr>
            <w:tcW w:w="850" w:type="dxa"/>
            <w:shd w:val="clear" w:color="auto" w:fill="auto"/>
          </w:tcPr>
          <w:p w:rsidR="00852C48" w:rsidRPr="009539F3" w:rsidRDefault="00852C48" w:rsidP="00354F8C">
            <w:pPr>
              <w:spacing w:line="276" w:lineRule="auto"/>
              <w:jc w:val="center"/>
              <w:cnfStyle w:val="000000100000"/>
              <w:rPr>
                <w:b/>
              </w:rPr>
            </w:pPr>
          </w:p>
        </w:tc>
        <w:tc>
          <w:tcPr>
            <w:tcW w:w="1866" w:type="dxa"/>
            <w:shd w:val="clear" w:color="auto" w:fill="auto"/>
          </w:tcPr>
          <w:p w:rsidR="00852C48" w:rsidRPr="00E314FE" w:rsidRDefault="00E314FE" w:rsidP="00E314FE">
            <w:pPr>
              <w:spacing w:line="276" w:lineRule="auto"/>
              <w:jc w:val="left"/>
              <w:cnfStyle w:val="000000100000"/>
            </w:pPr>
            <w:r w:rsidRPr="00E314FE">
              <w:rPr>
                <w:rFonts w:asciiTheme="minorEastAsia" w:hAnsiTheme="minorEastAsia" w:hint="eastAsia"/>
              </w:rPr>
              <w:t>文件自动获得</w:t>
            </w:r>
          </w:p>
        </w:tc>
        <w:tc>
          <w:tcPr>
            <w:tcW w:w="1179" w:type="dxa"/>
            <w:shd w:val="clear" w:color="auto" w:fill="FFFFFF" w:themeFill="background1"/>
          </w:tcPr>
          <w:p w:rsidR="00852C48" w:rsidRPr="00E314FE" w:rsidRDefault="00E314FE" w:rsidP="00E314FE">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852C48" w:rsidRPr="009539F3" w:rsidRDefault="00852C48" w:rsidP="00354F8C">
            <w:pPr>
              <w:spacing w:line="276" w:lineRule="auto"/>
              <w:jc w:val="center"/>
              <w:cnfStyle w:val="000000100000"/>
              <w:rPr>
                <w:b/>
                <w:color w:val="0000FF"/>
              </w:rPr>
            </w:pPr>
          </w:p>
        </w:tc>
      </w:tr>
      <w:tr w:rsidR="00EF2607" w:rsidTr="005377F0">
        <w:trPr>
          <w:cnfStyle w:val="000000010000"/>
        </w:trPr>
        <w:tc>
          <w:tcPr>
            <w:cnfStyle w:val="001000000000"/>
            <w:tcW w:w="2235" w:type="dxa"/>
            <w:shd w:val="clear" w:color="auto" w:fill="auto"/>
          </w:tcPr>
          <w:p w:rsidR="00EF2607" w:rsidRPr="00376698" w:rsidRDefault="00EF2607" w:rsidP="00DF3B6D">
            <w:pPr>
              <w:spacing w:line="276" w:lineRule="auto"/>
              <w:rPr>
                <w:b w:val="0"/>
              </w:rPr>
            </w:pPr>
            <w:r>
              <w:rPr>
                <w:rFonts w:hint="eastAsia"/>
                <w:b w:val="0"/>
              </w:rPr>
              <w:t>客户股份总数量</w:t>
            </w:r>
          </w:p>
        </w:tc>
        <w:tc>
          <w:tcPr>
            <w:tcW w:w="850" w:type="dxa"/>
            <w:shd w:val="clear" w:color="auto" w:fill="auto"/>
          </w:tcPr>
          <w:p w:rsidR="00EF2607" w:rsidRPr="009539F3" w:rsidRDefault="00EF2607" w:rsidP="00DF3B6D">
            <w:pPr>
              <w:spacing w:line="276" w:lineRule="auto"/>
              <w:jc w:val="center"/>
              <w:cnfStyle w:val="000000010000"/>
              <w:rPr>
                <w:b/>
              </w:rPr>
            </w:pPr>
          </w:p>
        </w:tc>
        <w:tc>
          <w:tcPr>
            <w:tcW w:w="1866" w:type="dxa"/>
            <w:shd w:val="clear" w:color="auto" w:fill="auto"/>
          </w:tcPr>
          <w:p w:rsidR="00EF2607" w:rsidRPr="00E314FE" w:rsidRDefault="00EF2607" w:rsidP="00DF3B6D">
            <w:pPr>
              <w:jc w:val="left"/>
              <w:cnfStyle w:val="000000010000"/>
            </w:pPr>
            <w:r>
              <w:rPr>
                <w:rFonts w:asciiTheme="minorEastAsia" w:hAnsiTheme="minorEastAsia" w:hint="eastAsia"/>
              </w:rPr>
              <w:t>计算</w:t>
            </w:r>
          </w:p>
        </w:tc>
        <w:tc>
          <w:tcPr>
            <w:tcW w:w="1179" w:type="dxa"/>
          </w:tcPr>
          <w:p w:rsidR="00EF2607" w:rsidRPr="00E314FE" w:rsidRDefault="00EF2607" w:rsidP="00DF3B6D">
            <w:pPr>
              <w:jc w:val="center"/>
              <w:cnfStyle w:val="000000010000"/>
            </w:pPr>
            <w:r w:rsidRPr="00E314FE">
              <w:rPr>
                <w:rFonts w:hint="eastAsia"/>
                <w:color w:val="0000FF"/>
              </w:rPr>
              <w:t>必需完成</w:t>
            </w:r>
          </w:p>
        </w:tc>
        <w:tc>
          <w:tcPr>
            <w:tcW w:w="2584" w:type="dxa"/>
          </w:tcPr>
          <w:p w:rsidR="00EF2607" w:rsidRPr="009539F3" w:rsidRDefault="00EF2607" w:rsidP="00354F8C">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Default="00EF2607" w:rsidP="00DF3B6D">
            <w:pPr>
              <w:spacing w:line="276" w:lineRule="auto"/>
              <w:rPr>
                <w:b w:val="0"/>
              </w:rPr>
            </w:pPr>
            <w:r>
              <w:rPr>
                <w:rFonts w:hint="eastAsia"/>
                <w:b w:val="0"/>
              </w:rPr>
              <w:t>CCASS</w:t>
            </w:r>
            <w:r>
              <w:rPr>
                <w:rFonts w:hint="eastAsia"/>
                <w:b w:val="0"/>
              </w:rPr>
              <w:t>股份数据</w:t>
            </w:r>
          </w:p>
        </w:tc>
        <w:tc>
          <w:tcPr>
            <w:tcW w:w="850" w:type="dxa"/>
            <w:shd w:val="clear" w:color="auto" w:fill="auto"/>
          </w:tcPr>
          <w:p w:rsidR="00EF2607" w:rsidRPr="009539F3" w:rsidRDefault="00EF2607" w:rsidP="00DF3B6D">
            <w:pPr>
              <w:spacing w:line="276" w:lineRule="auto"/>
              <w:jc w:val="center"/>
              <w:cnfStyle w:val="000000100000"/>
              <w:rPr>
                <w:b/>
              </w:rPr>
            </w:pPr>
          </w:p>
        </w:tc>
        <w:tc>
          <w:tcPr>
            <w:tcW w:w="1866" w:type="dxa"/>
            <w:shd w:val="clear" w:color="auto" w:fill="auto"/>
          </w:tcPr>
          <w:p w:rsidR="00EF2607" w:rsidRPr="00E314FE" w:rsidRDefault="00EF2607" w:rsidP="00DF3B6D">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EF2607" w:rsidRPr="00E314FE" w:rsidRDefault="00EF2607" w:rsidP="00DF3B6D">
            <w:pPr>
              <w:jc w:val="center"/>
              <w:cnfStyle w:val="000000100000"/>
              <w:rPr>
                <w:color w:val="0000FF"/>
              </w:rPr>
            </w:pPr>
            <w:r w:rsidRPr="00E314FE">
              <w:rPr>
                <w:rFonts w:hint="eastAsia"/>
                <w:color w:val="0000FF"/>
              </w:rPr>
              <w:t>必需完成</w:t>
            </w:r>
          </w:p>
        </w:tc>
        <w:tc>
          <w:tcPr>
            <w:tcW w:w="2584" w:type="dxa"/>
          </w:tcPr>
          <w:p w:rsidR="00EF2607" w:rsidRPr="009539F3" w:rsidRDefault="00EF2607" w:rsidP="00354F8C">
            <w:pPr>
              <w:spacing w:line="276" w:lineRule="auto"/>
              <w:jc w:val="center"/>
              <w:cnfStyle w:val="000000100000"/>
              <w:rPr>
                <w:b/>
              </w:rPr>
            </w:pPr>
          </w:p>
        </w:tc>
      </w:tr>
      <w:tr w:rsidR="00EF2607" w:rsidTr="005377F0">
        <w:trPr>
          <w:cnfStyle w:val="000000010000"/>
        </w:trPr>
        <w:tc>
          <w:tcPr>
            <w:cnfStyle w:val="001000000000"/>
            <w:tcW w:w="2235" w:type="dxa"/>
            <w:shd w:val="clear" w:color="auto" w:fill="auto"/>
          </w:tcPr>
          <w:p w:rsidR="00EF2607" w:rsidRDefault="00EF2607" w:rsidP="00DF3B6D">
            <w:pPr>
              <w:spacing w:line="276" w:lineRule="auto"/>
              <w:rPr>
                <w:b w:val="0"/>
              </w:rPr>
            </w:pPr>
            <w:r>
              <w:rPr>
                <w:rFonts w:hint="eastAsia"/>
                <w:b w:val="0"/>
              </w:rPr>
              <w:t>抵押银行股份数量</w:t>
            </w:r>
          </w:p>
        </w:tc>
        <w:tc>
          <w:tcPr>
            <w:tcW w:w="850" w:type="dxa"/>
            <w:shd w:val="clear" w:color="auto" w:fill="auto"/>
          </w:tcPr>
          <w:p w:rsidR="00EF2607" w:rsidRPr="009539F3" w:rsidRDefault="00EF2607" w:rsidP="00DF3B6D">
            <w:pPr>
              <w:spacing w:line="276" w:lineRule="auto"/>
              <w:jc w:val="center"/>
              <w:cnfStyle w:val="000000010000"/>
              <w:rPr>
                <w:b/>
              </w:rPr>
            </w:pPr>
          </w:p>
        </w:tc>
        <w:tc>
          <w:tcPr>
            <w:tcW w:w="1866" w:type="dxa"/>
            <w:shd w:val="clear" w:color="auto" w:fill="auto"/>
          </w:tcPr>
          <w:p w:rsidR="00EF2607" w:rsidRPr="00E314FE" w:rsidRDefault="00EF2607" w:rsidP="00DF3B6D">
            <w:pPr>
              <w:jc w:val="left"/>
              <w:cnfStyle w:val="000000010000"/>
              <w:rPr>
                <w:rFonts w:asciiTheme="minorEastAsia" w:hAnsiTheme="minorEastAsia"/>
              </w:rPr>
            </w:pPr>
            <w:r>
              <w:rPr>
                <w:rFonts w:asciiTheme="minorEastAsia" w:hAnsiTheme="minorEastAsia" w:hint="eastAsia"/>
              </w:rPr>
              <w:t>系统中计算</w:t>
            </w:r>
          </w:p>
        </w:tc>
        <w:tc>
          <w:tcPr>
            <w:tcW w:w="1179" w:type="dxa"/>
          </w:tcPr>
          <w:p w:rsidR="00EF2607" w:rsidRPr="00E314FE" w:rsidRDefault="00EF2607" w:rsidP="00DF3B6D">
            <w:pPr>
              <w:jc w:val="center"/>
              <w:cnfStyle w:val="000000010000"/>
              <w:rPr>
                <w:color w:val="0000FF"/>
              </w:rPr>
            </w:pPr>
            <w:r w:rsidRPr="00E314FE">
              <w:rPr>
                <w:rFonts w:hint="eastAsia"/>
                <w:color w:val="0000FF"/>
              </w:rPr>
              <w:t>必需完成</w:t>
            </w:r>
            <w:r>
              <w:rPr>
                <w:rFonts w:hint="eastAsia"/>
                <w:color w:val="0000FF"/>
              </w:rPr>
              <w:t>可能为</w:t>
            </w:r>
            <w:r>
              <w:rPr>
                <w:rFonts w:hint="eastAsia"/>
                <w:color w:val="0000FF"/>
              </w:rPr>
              <w:t>0</w:t>
            </w:r>
          </w:p>
        </w:tc>
        <w:tc>
          <w:tcPr>
            <w:tcW w:w="2584" w:type="dxa"/>
          </w:tcPr>
          <w:p w:rsidR="00EF2607" w:rsidRPr="009539F3" w:rsidRDefault="00EF2607" w:rsidP="00354F8C">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Pr="00376698" w:rsidRDefault="00EF2607" w:rsidP="00DF3B6D">
            <w:pPr>
              <w:spacing w:line="276" w:lineRule="auto"/>
              <w:rPr>
                <w:b w:val="0"/>
              </w:rPr>
            </w:pPr>
            <w:r>
              <w:rPr>
                <w:rFonts w:hint="eastAsia"/>
                <w:b w:val="0"/>
              </w:rPr>
              <w:t>认购权代码</w:t>
            </w:r>
          </w:p>
        </w:tc>
        <w:tc>
          <w:tcPr>
            <w:tcW w:w="850" w:type="dxa"/>
            <w:shd w:val="clear" w:color="auto" w:fill="auto"/>
          </w:tcPr>
          <w:p w:rsidR="00EF2607" w:rsidRPr="009539F3" w:rsidRDefault="00EF2607" w:rsidP="00DF3B6D">
            <w:pPr>
              <w:spacing w:line="276" w:lineRule="auto"/>
              <w:jc w:val="center"/>
              <w:cnfStyle w:val="000000100000"/>
              <w:rPr>
                <w:b/>
              </w:rPr>
            </w:pPr>
          </w:p>
        </w:tc>
        <w:tc>
          <w:tcPr>
            <w:tcW w:w="1866" w:type="dxa"/>
            <w:shd w:val="clear" w:color="auto" w:fill="auto"/>
          </w:tcPr>
          <w:p w:rsidR="00EF2607" w:rsidRPr="00E314FE" w:rsidRDefault="00EF2607" w:rsidP="00DF3B6D">
            <w:pPr>
              <w:jc w:val="left"/>
              <w:cnfStyle w:val="000000100000"/>
            </w:pPr>
            <w:r w:rsidRPr="00E314FE">
              <w:rPr>
                <w:rFonts w:asciiTheme="minorEastAsia" w:hAnsiTheme="minorEastAsia" w:hint="eastAsia"/>
              </w:rPr>
              <w:t>文件自动获得</w:t>
            </w:r>
          </w:p>
        </w:tc>
        <w:tc>
          <w:tcPr>
            <w:tcW w:w="1179" w:type="dxa"/>
          </w:tcPr>
          <w:p w:rsidR="00EF2607" w:rsidRPr="00E314FE" w:rsidRDefault="00EF2607" w:rsidP="00DF3B6D">
            <w:pPr>
              <w:jc w:val="center"/>
              <w:cnfStyle w:val="000000100000"/>
            </w:pPr>
            <w:r w:rsidRPr="00E314FE">
              <w:rPr>
                <w:rFonts w:hint="eastAsia"/>
                <w:color w:val="0000FF"/>
              </w:rPr>
              <w:t>必需完成</w:t>
            </w:r>
          </w:p>
        </w:tc>
        <w:tc>
          <w:tcPr>
            <w:tcW w:w="2584" w:type="dxa"/>
          </w:tcPr>
          <w:p w:rsidR="00EF2607" w:rsidRPr="009539F3" w:rsidRDefault="00EF2607" w:rsidP="00354F8C">
            <w:pPr>
              <w:spacing w:line="276" w:lineRule="auto"/>
              <w:jc w:val="center"/>
              <w:cnfStyle w:val="000000100000"/>
              <w:rPr>
                <w:b/>
              </w:rPr>
            </w:pPr>
          </w:p>
        </w:tc>
      </w:tr>
      <w:tr w:rsidR="00EF2607" w:rsidTr="005377F0">
        <w:trPr>
          <w:cnfStyle w:val="000000010000"/>
        </w:trPr>
        <w:tc>
          <w:tcPr>
            <w:cnfStyle w:val="001000000000"/>
            <w:tcW w:w="2235" w:type="dxa"/>
            <w:shd w:val="clear" w:color="auto" w:fill="auto"/>
          </w:tcPr>
          <w:p w:rsidR="00EF2607" w:rsidRPr="00376698" w:rsidRDefault="00EF2607" w:rsidP="00DF3B6D">
            <w:pPr>
              <w:spacing w:line="276" w:lineRule="auto"/>
              <w:rPr>
                <w:b w:val="0"/>
              </w:rPr>
            </w:pPr>
            <w:r>
              <w:rPr>
                <w:rFonts w:hint="eastAsia"/>
                <w:b w:val="0"/>
              </w:rPr>
              <w:t>CCASS</w:t>
            </w:r>
            <w:r>
              <w:rPr>
                <w:rFonts w:hint="eastAsia"/>
                <w:b w:val="0"/>
              </w:rPr>
              <w:t>认购权数量</w:t>
            </w:r>
          </w:p>
        </w:tc>
        <w:tc>
          <w:tcPr>
            <w:tcW w:w="850" w:type="dxa"/>
            <w:shd w:val="clear" w:color="auto" w:fill="auto"/>
          </w:tcPr>
          <w:p w:rsidR="00EF2607" w:rsidRPr="009539F3" w:rsidRDefault="00EF2607" w:rsidP="00DF3B6D">
            <w:pPr>
              <w:spacing w:line="276" w:lineRule="auto"/>
              <w:jc w:val="center"/>
              <w:cnfStyle w:val="000000010000"/>
              <w:rPr>
                <w:b/>
              </w:rPr>
            </w:pPr>
          </w:p>
        </w:tc>
        <w:tc>
          <w:tcPr>
            <w:tcW w:w="1866" w:type="dxa"/>
            <w:shd w:val="clear" w:color="auto" w:fill="auto"/>
          </w:tcPr>
          <w:p w:rsidR="00EF2607" w:rsidRPr="00E314FE" w:rsidRDefault="00EF2607" w:rsidP="00DF3B6D">
            <w:pPr>
              <w:jc w:val="left"/>
              <w:cnfStyle w:val="000000010000"/>
            </w:pPr>
            <w:r w:rsidRPr="00E314FE">
              <w:rPr>
                <w:rFonts w:asciiTheme="minorEastAsia" w:hAnsiTheme="minorEastAsia" w:hint="eastAsia"/>
              </w:rPr>
              <w:t>文件自动获得</w:t>
            </w:r>
          </w:p>
        </w:tc>
        <w:tc>
          <w:tcPr>
            <w:tcW w:w="1179" w:type="dxa"/>
          </w:tcPr>
          <w:p w:rsidR="00EF2607" w:rsidRPr="00E314FE" w:rsidRDefault="00EF2607" w:rsidP="00DF3B6D">
            <w:pPr>
              <w:jc w:val="center"/>
              <w:cnfStyle w:val="000000010000"/>
            </w:pPr>
            <w:r w:rsidRPr="00E314FE">
              <w:rPr>
                <w:rFonts w:hint="eastAsia"/>
                <w:color w:val="0000FF"/>
              </w:rPr>
              <w:t>必需完成</w:t>
            </w:r>
          </w:p>
        </w:tc>
        <w:tc>
          <w:tcPr>
            <w:tcW w:w="2584" w:type="dxa"/>
          </w:tcPr>
          <w:p w:rsidR="00EF2607" w:rsidRPr="009539F3" w:rsidRDefault="00EF2607" w:rsidP="00354F8C">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Default="00EF2607" w:rsidP="00DF3B6D">
            <w:pPr>
              <w:spacing w:line="276" w:lineRule="auto"/>
              <w:rPr>
                <w:b w:val="0"/>
              </w:rPr>
            </w:pPr>
            <w:r>
              <w:rPr>
                <w:rFonts w:hint="eastAsia"/>
                <w:b w:val="0"/>
              </w:rPr>
              <w:t>银行认购权数量</w:t>
            </w:r>
          </w:p>
        </w:tc>
        <w:tc>
          <w:tcPr>
            <w:tcW w:w="850" w:type="dxa"/>
            <w:shd w:val="clear" w:color="auto" w:fill="auto"/>
          </w:tcPr>
          <w:p w:rsidR="00EF2607" w:rsidRPr="009539F3" w:rsidRDefault="00EF2607" w:rsidP="00DF3B6D">
            <w:pPr>
              <w:spacing w:line="276" w:lineRule="auto"/>
              <w:jc w:val="center"/>
              <w:cnfStyle w:val="000000100000"/>
              <w:rPr>
                <w:b/>
              </w:rPr>
            </w:pPr>
          </w:p>
        </w:tc>
        <w:tc>
          <w:tcPr>
            <w:tcW w:w="1866" w:type="dxa"/>
            <w:shd w:val="clear" w:color="auto" w:fill="auto"/>
          </w:tcPr>
          <w:p w:rsidR="00EF2607" w:rsidRPr="00E314FE" w:rsidRDefault="00EF2607" w:rsidP="00DF3B6D">
            <w:pPr>
              <w:jc w:val="left"/>
              <w:cnfStyle w:val="000000100000"/>
              <w:rPr>
                <w:rFonts w:asciiTheme="minorEastAsia" w:hAnsiTheme="minorEastAsia"/>
              </w:rPr>
            </w:pPr>
            <w:r>
              <w:rPr>
                <w:rFonts w:asciiTheme="minorEastAsia" w:hAnsiTheme="minorEastAsia" w:hint="eastAsia"/>
              </w:rPr>
              <w:t>手工输入</w:t>
            </w:r>
          </w:p>
        </w:tc>
        <w:tc>
          <w:tcPr>
            <w:tcW w:w="1179" w:type="dxa"/>
          </w:tcPr>
          <w:p w:rsidR="00EF2607" w:rsidRPr="00E314FE" w:rsidRDefault="00EF2607" w:rsidP="00DF3B6D">
            <w:pPr>
              <w:jc w:val="center"/>
              <w:cnfStyle w:val="000000100000"/>
              <w:rPr>
                <w:color w:val="0000FF"/>
              </w:rPr>
            </w:pPr>
            <w:r>
              <w:rPr>
                <w:rFonts w:hint="eastAsia"/>
                <w:color w:val="0000FF"/>
              </w:rPr>
              <w:t>可以为</w:t>
            </w:r>
            <w:r>
              <w:rPr>
                <w:rFonts w:hint="eastAsia"/>
                <w:color w:val="0000FF"/>
              </w:rPr>
              <w:t>0</w:t>
            </w:r>
          </w:p>
        </w:tc>
        <w:tc>
          <w:tcPr>
            <w:tcW w:w="2584" w:type="dxa"/>
          </w:tcPr>
          <w:p w:rsidR="00EF2607" w:rsidRPr="009539F3" w:rsidRDefault="00EF2607" w:rsidP="00354F8C">
            <w:pPr>
              <w:spacing w:line="276" w:lineRule="auto"/>
              <w:jc w:val="center"/>
              <w:cnfStyle w:val="000000100000"/>
              <w:rPr>
                <w:b/>
              </w:rPr>
            </w:pPr>
          </w:p>
        </w:tc>
      </w:tr>
      <w:tr w:rsidR="00EF2607" w:rsidTr="005377F0">
        <w:trPr>
          <w:cnfStyle w:val="000000010000"/>
        </w:trPr>
        <w:tc>
          <w:tcPr>
            <w:cnfStyle w:val="001000000000"/>
            <w:tcW w:w="2235" w:type="dxa"/>
            <w:shd w:val="clear" w:color="auto" w:fill="auto"/>
          </w:tcPr>
          <w:p w:rsidR="00EF2607" w:rsidRDefault="00EF2607" w:rsidP="00DF3B6D">
            <w:pPr>
              <w:spacing w:line="276" w:lineRule="auto"/>
              <w:rPr>
                <w:b w:val="0"/>
              </w:rPr>
            </w:pPr>
            <w:r>
              <w:rPr>
                <w:rFonts w:hint="eastAsia"/>
                <w:b w:val="0"/>
              </w:rPr>
              <w:t>认购权总数量</w:t>
            </w:r>
          </w:p>
        </w:tc>
        <w:tc>
          <w:tcPr>
            <w:tcW w:w="850" w:type="dxa"/>
            <w:shd w:val="clear" w:color="auto" w:fill="auto"/>
          </w:tcPr>
          <w:p w:rsidR="00EF2607" w:rsidRPr="009539F3" w:rsidRDefault="00EF2607" w:rsidP="00DF3B6D">
            <w:pPr>
              <w:spacing w:line="276" w:lineRule="auto"/>
              <w:jc w:val="center"/>
              <w:cnfStyle w:val="000000010000"/>
              <w:rPr>
                <w:b/>
              </w:rPr>
            </w:pPr>
          </w:p>
        </w:tc>
        <w:tc>
          <w:tcPr>
            <w:tcW w:w="1866" w:type="dxa"/>
            <w:shd w:val="clear" w:color="auto" w:fill="auto"/>
          </w:tcPr>
          <w:p w:rsidR="00EF2607" w:rsidRDefault="00EF2607" w:rsidP="00DF3B6D">
            <w:pPr>
              <w:jc w:val="left"/>
              <w:cnfStyle w:val="000000010000"/>
              <w:rPr>
                <w:rFonts w:asciiTheme="minorEastAsia" w:hAnsiTheme="minorEastAsia"/>
              </w:rPr>
            </w:pPr>
            <w:r>
              <w:rPr>
                <w:rFonts w:asciiTheme="minorEastAsia" w:hAnsiTheme="minorEastAsia" w:hint="eastAsia"/>
              </w:rPr>
              <w:t>计算</w:t>
            </w:r>
          </w:p>
        </w:tc>
        <w:tc>
          <w:tcPr>
            <w:tcW w:w="1179" w:type="dxa"/>
          </w:tcPr>
          <w:p w:rsidR="00EF2607" w:rsidRDefault="00EF2607" w:rsidP="00DF3B6D">
            <w:pPr>
              <w:jc w:val="center"/>
              <w:cnfStyle w:val="000000010000"/>
              <w:rPr>
                <w:color w:val="0000FF"/>
              </w:rPr>
            </w:pPr>
            <w:r>
              <w:rPr>
                <w:rFonts w:hint="eastAsia"/>
                <w:color w:val="0000FF"/>
              </w:rPr>
              <w:t>必须完成</w:t>
            </w:r>
          </w:p>
        </w:tc>
        <w:tc>
          <w:tcPr>
            <w:tcW w:w="2584" w:type="dxa"/>
          </w:tcPr>
          <w:p w:rsidR="00EF2607" w:rsidRPr="009539F3" w:rsidRDefault="00EF2607" w:rsidP="00354F8C">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Pr="00376698" w:rsidRDefault="00EF2607" w:rsidP="00354F8C">
            <w:pPr>
              <w:spacing w:line="276" w:lineRule="auto"/>
              <w:rPr>
                <w:b w:val="0"/>
              </w:rPr>
            </w:pPr>
            <w:r>
              <w:rPr>
                <w:rFonts w:hint="eastAsia"/>
                <w:b w:val="0"/>
              </w:rPr>
              <w:t>认购权分配比例</w:t>
            </w:r>
          </w:p>
        </w:tc>
        <w:tc>
          <w:tcPr>
            <w:tcW w:w="850" w:type="dxa"/>
            <w:shd w:val="clear" w:color="auto" w:fill="auto"/>
          </w:tcPr>
          <w:p w:rsidR="00EF2607" w:rsidRPr="009539F3" w:rsidRDefault="00EF2607" w:rsidP="00354F8C">
            <w:pPr>
              <w:spacing w:line="276" w:lineRule="auto"/>
              <w:jc w:val="center"/>
              <w:cnfStyle w:val="000000100000"/>
              <w:rPr>
                <w:b/>
              </w:rPr>
            </w:pPr>
          </w:p>
        </w:tc>
        <w:tc>
          <w:tcPr>
            <w:tcW w:w="1866" w:type="dxa"/>
            <w:shd w:val="clear" w:color="auto" w:fill="auto"/>
          </w:tcPr>
          <w:p w:rsidR="00EF2607" w:rsidRPr="00E314FE" w:rsidRDefault="00EF2607" w:rsidP="00E314FE">
            <w:pPr>
              <w:jc w:val="left"/>
              <w:cnfStyle w:val="000000100000"/>
            </w:pPr>
            <w:r w:rsidRPr="00E314FE">
              <w:rPr>
                <w:rFonts w:asciiTheme="minorEastAsia" w:hAnsiTheme="minorEastAsia" w:hint="eastAsia"/>
              </w:rPr>
              <w:t>计算</w:t>
            </w:r>
            <w:r>
              <w:rPr>
                <w:rFonts w:asciiTheme="minorEastAsia" w:hAnsiTheme="minorEastAsia" w:hint="eastAsia"/>
              </w:rPr>
              <w:t>(手工修改)</w:t>
            </w:r>
          </w:p>
        </w:tc>
        <w:tc>
          <w:tcPr>
            <w:tcW w:w="1179" w:type="dxa"/>
            <w:shd w:val="clear" w:color="auto" w:fill="FFFFFF" w:themeFill="background1"/>
          </w:tcPr>
          <w:p w:rsidR="00EF2607" w:rsidRPr="00E314FE" w:rsidRDefault="00EF2607" w:rsidP="00E314FE">
            <w:pPr>
              <w:jc w:val="center"/>
              <w:cnfStyle w:val="000000100000"/>
            </w:pPr>
            <w:r w:rsidRPr="00E314FE">
              <w:rPr>
                <w:rFonts w:hint="eastAsia"/>
                <w:color w:val="0000FF"/>
              </w:rPr>
              <w:t>必需完成</w:t>
            </w:r>
          </w:p>
        </w:tc>
        <w:tc>
          <w:tcPr>
            <w:tcW w:w="2584" w:type="dxa"/>
            <w:shd w:val="clear" w:color="auto" w:fill="FFFFFF" w:themeFill="background1"/>
          </w:tcPr>
          <w:p w:rsidR="00EF2607" w:rsidRPr="009539F3" w:rsidRDefault="00EF2607" w:rsidP="00354F8C">
            <w:pPr>
              <w:spacing w:line="276" w:lineRule="auto"/>
              <w:jc w:val="center"/>
              <w:cnfStyle w:val="000000100000"/>
              <w:rPr>
                <w:b/>
              </w:rPr>
            </w:pPr>
            <w:r>
              <w:rPr>
                <w:rFonts w:hint="eastAsia"/>
                <w:b/>
              </w:rPr>
              <w:t>股票数量</w:t>
            </w:r>
            <w:r>
              <w:rPr>
                <w:rFonts w:hint="eastAsia"/>
                <w:b/>
              </w:rPr>
              <w:t>/</w:t>
            </w:r>
            <w:r>
              <w:rPr>
                <w:rFonts w:hint="eastAsia"/>
                <w:b/>
              </w:rPr>
              <w:t>认购权数量</w:t>
            </w:r>
          </w:p>
        </w:tc>
      </w:tr>
      <w:tr w:rsidR="00EF2607" w:rsidTr="005377F0">
        <w:trPr>
          <w:cnfStyle w:val="000000010000"/>
        </w:trPr>
        <w:tc>
          <w:tcPr>
            <w:cnfStyle w:val="001000000000"/>
            <w:tcW w:w="2235" w:type="dxa"/>
            <w:shd w:val="clear" w:color="auto" w:fill="auto"/>
          </w:tcPr>
          <w:p w:rsidR="00EF2607" w:rsidRDefault="00EF2607" w:rsidP="00354F8C">
            <w:pPr>
              <w:spacing w:line="276" w:lineRule="auto"/>
              <w:rPr>
                <w:b w:val="0"/>
              </w:rPr>
            </w:pPr>
            <w:r>
              <w:rPr>
                <w:rFonts w:hint="eastAsia"/>
                <w:b w:val="0"/>
              </w:rPr>
              <w:t>股权登记日</w:t>
            </w:r>
          </w:p>
        </w:tc>
        <w:tc>
          <w:tcPr>
            <w:tcW w:w="850" w:type="dxa"/>
            <w:shd w:val="clear" w:color="auto" w:fill="auto"/>
          </w:tcPr>
          <w:p w:rsidR="00EF2607" w:rsidRDefault="00EF2607" w:rsidP="00354F8C">
            <w:pPr>
              <w:spacing w:line="276" w:lineRule="auto"/>
              <w:jc w:val="center"/>
              <w:cnfStyle w:val="000000010000"/>
              <w:rPr>
                <w:rFonts w:asciiTheme="minorEastAsia" w:hAnsiTheme="minorEastAsia"/>
                <w:b/>
              </w:rPr>
            </w:pPr>
          </w:p>
        </w:tc>
        <w:tc>
          <w:tcPr>
            <w:tcW w:w="1866" w:type="dxa"/>
            <w:shd w:val="clear" w:color="auto" w:fill="auto"/>
          </w:tcPr>
          <w:p w:rsidR="00EF2607" w:rsidRPr="00E314FE" w:rsidRDefault="00EF2607" w:rsidP="00E314FE">
            <w:pPr>
              <w:jc w:val="left"/>
              <w:cnfStyle w:val="000000010000"/>
            </w:pPr>
            <w:r w:rsidRPr="00E314FE">
              <w:rPr>
                <w:rFonts w:asciiTheme="minorEastAsia" w:hAnsiTheme="minorEastAsia" w:hint="eastAsia"/>
              </w:rPr>
              <w:t>文件自动获得</w:t>
            </w:r>
          </w:p>
        </w:tc>
        <w:tc>
          <w:tcPr>
            <w:tcW w:w="1179" w:type="dxa"/>
            <w:shd w:val="clear" w:color="auto" w:fill="FFFFFF" w:themeFill="background1"/>
          </w:tcPr>
          <w:p w:rsidR="00EF2607" w:rsidRPr="00E314FE" w:rsidRDefault="00EF2607" w:rsidP="00E314FE">
            <w:pPr>
              <w:jc w:val="center"/>
              <w:cnfStyle w:val="000000010000"/>
            </w:pPr>
            <w:r w:rsidRPr="00E314FE">
              <w:rPr>
                <w:rFonts w:hint="eastAsia"/>
                <w:color w:val="0000FF"/>
              </w:rPr>
              <w:t>必需完成</w:t>
            </w:r>
          </w:p>
        </w:tc>
        <w:tc>
          <w:tcPr>
            <w:tcW w:w="2584" w:type="dxa"/>
            <w:shd w:val="clear" w:color="auto" w:fill="FFFFFF" w:themeFill="background1"/>
          </w:tcPr>
          <w:p w:rsidR="00EF2607" w:rsidRPr="009539F3" w:rsidRDefault="00EF2607" w:rsidP="00354F8C">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Default="00EF2607" w:rsidP="00354F8C">
            <w:pPr>
              <w:spacing w:line="276" w:lineRule="auto"/>
              <w:rPr>
                <w:b w:val="0"/>
              </w:rPr>
            </w:pPr>
            <w:r>
              <w:rPr>
                <w:rFonts w:hint="eastAsia"/>
                <w:b w:val="0"/>
              </w:rPr>
              <w:t>认购标的证券代码</w:t>
            </w:r>
          </w:p>
        </w:tc>
        <w:tc>
          <w:tcPr>
            <w:tcW w:w="850" w:type="dxa"/>
            <w:shd w:val="clear" w:color="auto" w:fill="auto"/>
          </w:tcPr>
          <w:p w:rsidR="00EF2607" w:rsidRDefault="00EF2607" w:rsidP="00354F8C">
            <w:pPr>
              <w:spacing w:line="276" w:lineRule="auto"/>
              <w:jc w:val="center"/>
              <w:cnfStyle w:val="000000100000"/>
              <w:rPr>
                <w:rFonts w:asciiTheme="minorEastAsia" w:hAnsiTheme="minorEastAsia"/>
                <w:b/>
              </w:rPr>
            </w:pPr>
          </w:p>
        </w:tc>
        <w:tc>
          <w:tcPr>
            <w:tcW w:w="1866" w:type="dxa"/>
            <w:shd w:val="clear" w:color="auto" w:fill="auto"/>
          </w:tcPr>
          <w:p w:rsidR="00EF2607" w:rsidRPr="00E314FE" w:rsidRDefault="00EF2607" w:rsidP="00E314FE">
            <w:pPr>
              <w:spacing w:line="276" w:lineRule="auto"/>
              <w:jc w:val="left"/>
              <w:cnfStyle w:val="000000100000"/>
              <w:rPr>
                <w:rFonts w:asciiTheme="minorEastAsia" w:hAnsiTheme="minorEastAsia"/>
              </w:rPr>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E314FE">
            <w:pPr>
              <w:jc w:val="center"/>
              <w:cnfStyle w:val="000000100000"/>
            </w:pPr>
            <w:r w:rsidRPr="00E314FE">
              <w:rPr>
                <w:rFonts w:hint="eastAsia"/>
                <w:color w:val="0000FF"/>
              </w:rPr>
              <w:t>必需完成</w:t>
            </w:r>
          </w:p>
        </w:tc>
        <w:tc>
          <w:tcPr>
            <w:tcW w:w="2584" w:type="dxa"/>
            <w:shd w:val="clear" w:color="auto" w:fill="FFFFFF" w:themeFill="background1"/>
          </w:tcPr>
          <w:p w:rsidR="00EF2607" w:rsidRPr="009539F3" w:rsidRDefault="00EF2607" w:rsidP="00354F8C">
            <w:pPr>
              <w:spacing w:line="276" w:lineRule="auto"/>
              <w:jc w:val="center"/>
              <w:cnfStyle w:val="000000100000"/>
              <w:rPr>
                <w:b/>
              </w:rPr>
            </w:pPr>
          </w:p>
        </w:tc>
      </w:tr>
      <w:tr w:rsidR="00EF2607" w:rsidTr="005377F0">
        <w:trPr>
          <w:cnfStyle w:val="000000010000"/>
        </w:trPr>
        <w:tc>
          <w:tcPr>
            <w:cnfStyle w:val="001000000000"/>
            <w:tcW w:w="2235" w:type="dxa"/>
            <w:shd w:val="clear" w:color="auto" w:fill="auto"/>
          </w:tcPr>
          <w:p w:rsidR="00EF2607" w:rsidRPr="00376698" w:rsidRDefault="00EF2607" w:rsidP="00E314FE">
            <w:pPr>
              <w:spacing w:line="276" w:lineRule="auto"/>
              <w:rPr>
                <w:b w:val="0"/>
              </w:rPr>
            </w:pPr>
            <w:r>
              <w:rPr>
                <w:rFonts w:hint="eastAsia"/>
                <w:b w:val="0"/>
              </w:rPr>
              <w:t>认购比例</w:t>
            </w:r>
          </w:p>
        </w:tc>
        <w:tc>
          <w:tcPr>
            <w:tcW w:w="850" w:type="dxa"/>
            <w:shd w:val="clear" w:color="auto" w:fill="auto"/>
          </w:tcPr>
          <w:p w:rsidR="00EF2607" w:rsidRPr="009539F3" w:rsidRDefault="00EF2607" w:rsidP="00354F8C">
            <w:pPr>
              <w:spacing w:line="276" w:lineRule="auto"/>
              <w:jc w:val="center"/>
              <w:cnfStyle w:val="000000010000"/>
              <w:rPr>
                <w:b/>
              </w:rPr>
            </w:pPr>
          </w:p>
        </w:tc>
        <w:tc>
          <w:tcPr>
            <w:tcW w:w="1866" w:type="dxa"/>
            <w:shd w:val="clear" w:color="auto" w:fill="auto"/>
          </w:tcPr>
          <w:p w:rsidR="00EF2607" w:rsidRPr="00E314FE" w:rsidRDefault="00EF2607" w:rsidP="00E314FE">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E314FE">
            <w:pPr>
              <w:jc w:val="center"/>
              <w:cnfStyle w:val="000000010000"/>
            </w:pPr>
            <w:r w:rsidRPr="00E314FE">
              <w:rPr>
                <w:rFonts w:hint="eastAsia"/>
                <w:color w:val="0000FF"/>
              </w:rPr>
              <w:t>必需完成</w:t>
            </w:r>
          </w:p>
        </w:tc>
        <w:tc>
          <w:tcPr>
            <w:tcW w:w="2584" w:type="dxa"/>
            <w:shd w:val="clear" w:color="auto" w:fill="FFFFFF" w:themeFill="background1"/>
          </w:tcPr>
          <w:p w:rsidR="00EF2607" w:rsidRPr="009539F3" w:rsidRDefault="00EF2607" w:rsidP="00354F8C">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Default="00EF2607" w:rsidP="00E314FE">
            <w:pPr>
              <w:spacing w:line="276" w:lineRule="auto"/>
              <w:rPr>
                <w:b w:val="0"/>
              </w:rPr>
            </w:pPr>
            <w:r>
              <w:rPr>
                <w:rFonts w:hint="eastAsia"/>
                <w:b w:val="0"/>
              </w:rPr>
              <w:t>认购价格</w:t>
            </w:r>
          </w:p>
        </w:tc>
        <w:tc>
          <w:tcPr>
            <w:tcW w:w="850" w:type="dxa"/>
            <w:shd w:val="clear" w:color="auto" w:fill="auto"/>
          </w:tcPr>
          <w:p w:rsidR="00EF2607" w:rsidRPr="009539F3" w:rsidRDefault="00EF2607" w:rsidP="00354F8C">
            <w:pPr>
              <w:spacing w:line="276" w:lineRule="auto"/>
              <w:jc w:val="center"/>
              <w:cnfStyle w:val="000000100000"/>
              <w:rPr>
                <w:b/>
              </w:rPr>
            </w:pPr>
          </w:p>
        </w:tc>
        <w:tc>
          <w:tcPr>
            <w:tcW w:w="1866" w:type="dxa"/>
            <w:shd w:val="clear" w:color="auto" w:fill="auto"/>
          </w:tcPr>
          <w:p w:rsidR="00EF2607" w:rsidRPr="00E314FE" w:rsidRDefault="00EF2607" w:rsidP="00DF3B6D">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DF3B6D">
            <w:pPr>
              <w:jc w:val="center"/>
              <w:cnfStyle w:val="000000100000"/>
            </w:pPr>
            <w:r w:rsidRPr="00E314FE">
              <w:rPr>
                <w:rFonts w:hint="eastAsia"/>
                <w:color w:val="0000FF"/>
              </w:rPr>
              <w:t>必需完成</w:t>
            </w:r>
          </w:p>
        </w:tc>
        <w:tc>
          <w:tcPr>
            <w:tcW w:w="2584" w:type="dxa"/>
            <w:shd w:val="clear" w:color="auto" w:fill="FFFFFF" w:themeFill="background1"/>
          </w:tcPr>
          <w:p w:rsidR="00EF2607" w:rsidRPr="009539F3" w:rsidRDefault="00EF2607" w:rsidP="00354F8C">
            <w:pPr>
              <w:spacing w:line="276" w:lineRule="auto"/>
              <w:jc w:val="center"/>
              <w:cnfStyle w:val="000000100000"/>
              <w:rPr>
                <w:b/>
              </w:rPr>
            </w:pPr>
          </w:p>
        </w:tc>
      </w:tr>
      <w:tr w:rsidR="00EF2607" w:rsidTr="005377F0">
        <w:trPr>
          <w:cnfStyle w:val="000000010000"/>
        </w:trPr>
        <w:tc>
          <w:tcPr>
            <w:cnfStyle w:val="001000000000"/>
            <w:tcW w:w="2235" w:type="dxa"/>
            <w:shd w:val="clear" w:color="auto" w:fill="auto"/>
          </w:tcPr>
          <w:p w:rsidR="00EF2607" w:rsidRDefault="00EF2607" w:rsidP="00E314FE">
            <w:pPr>
              <w:spacing w:line="276" w:lineRule="auto"/>
              <w:rPr>
                <w:b w:val="0"/>
              </w:rPr>
            </w:pPr>
            <w:r>
              <w:rPr>
                <w:rFonts w:hint="eastAsia"/>
                <w:b w:val="0"/>
              </w:rPr>
              <w:t>认购币种</w:t>
            </w:r>
          </w:p>
        </w:tc>
        <w:tc>
          <w:tcPr>
            <w:tcW w:w="850" w:type="dxa"/>
            <w:shd w:val="clear" w:color="auto" w:fill="auto"/>
          </w:tcPr>
          <w:p w:rsidR="00EF2607" w:rsidRPr="009539F3" w:rsidRDefault="00EF2607" w:rsidP="00354F8C">
            <w:pPr>
              <w:spacing w:line="276" w:lineRule="auto"/>
              <w:jc w:val="center"/>
              <w:cnfStyle w:val="000000010000"/>
              <w:rPr>
                <w:b/>
              </w:rPr>
            </w:pPr>
          </w:p>
        </w:tc>
        <w:tc>
          <w:tcPr>
            <w:tcW w:w="1866" w:type="dxa"/>
            <w:shd w:val="clear" w:color="auto" w:fill="auto"/>
          </w:tcPr>
          <w:p w:rsidR="00EF2607" w:rsidRPr="00E314FE" w:rsidRDefault="00EF2607" w:rsidP="00DF3B6D">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DF3B6D">
            <w:pPr>
              <w:jc w:val="center"/>
              <w:cnfStyle w:val="000000010000"/>
            </w:pPr>
            <w:r w:rsidRPr="00E314FE">
              <w:rPr>
                <w:rFonts w:hint="eastAsia"/>
                <w:color w:val="0000FF"/>
              </w:rPr>
              <w:t>必需完成</w:t>
            </w:r>
          </w:p>
        </w:tc>
        <w:tc>
          <w:tcPr>
            <w:tcW w:w="2584" w:type="dxa"/>
            <w:shd w:val="clear" w:color="auto" w:fill="FFFFFF" w:themeFill="background1"/>
          </w:tcPr>
          <w:p w:rsidR="00EF2607" w:rsidRPr="009539F3" w:rsidRDefault="00EF2607" w:rsidP="00354F8C">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Pr="00376698" w:rsidRDefault="00EF2607" w:rsidP="00DF3B6D">
            <w:pPr>
              <w:spacing w:line="276" w:lineRule="auto"/>
              <w:rPr>
                <w:b w:val="0"/>
              </w:rPr>
            </w:pPr>
            <w:r>
              <w:rPr>
                <w:rFonts w:hint="eastAsia"/>
                <w:b w:val="0"/>
              </w:rPr>
              <w:t>行权起始日期</w:t>
            </w:r>
          </w:p>
        </w:tc>
        <w:tc>
          <w:tcPr>
            <w:tcW w:w="850" w:type="dxa"/>
            <w:shd w:val="clear" w:color="auto" w:fill="auto"/>
          </w:tcPr>
          <w:p w:rsidR="00EF2607" w:rsidRPr="009539F3" w:rsidRDefault="00EF2607" w:rsidP="00DF3B6D">
            <w:pPr>
              <w:spacing w:line="276" w:lineRule="auto"/>
              <w:jc w:val="center"/>
              <w:cnfStyle w:val="000000100000"/>
              <w:rPr>
                <w:b/>
              </w:rPr>
            </w:pPr>
          </w:p>
        </w:tc>
        <w:tc>
          <w:tcPr>
            <w:tcW w:w="1866" w:type="dxa"/>
            <w:shd w:val="clear" w:color="auto" w:fill="auto"/>
          </w:tcPr>
          <w:p w:rsidR="00EF2607" w:rsidRPr="00E314FE" w:rsidRDefault="00EF2607" w:rsidP="00DF3B6D">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DF3B6D">
            <w:pPr>
              <w:jc w:val="center"/>
              <w:cnfStyle w:val="000000100000"/>
            </w:pPr>
            <w:r w:rsidRPr="00E314FE">
              <w:rPr>
                <w:rFonts w:hint="eastAsia"/>
                <w:color w:val="0000FF"/>
              </w:rPr>
              <w:t>必需完成</w:t>
            </w:r>
          </w:p>
        </w:tc>
        <w:tc>
          <w:tcPr>
            <w:tcW w:w="2584" w:type="dxa"/>
            <w:shd w:val="clear" w:color="auto" w:fill="FFFFFF" w:themeFill="background1"/>
          </w:tcPr>
          <w:p w:rsidR="00EF2607" w:rsidRPr="009539F3" w:rsidRDefault="00EF2607" w:rsidP="00DF3B6D">
            <w:pPr>
              <w:spacing w:line="276" w:lineRule="auto"/>
              <w:jc w:val="center"/>
              <w:cnfStyle w:val="000000100000"/>
              <w:rPr>
                <w:b/>
              </w:rPr>
            </w:pPr>
          </w:p>
        </w:tc>
      </w:tr>
      <w:tr w:rsidR="00EF2607" w:rsidTr="005377F0">
        <w:trPr>
          <w:cnfStyle w:val="000000010000"/>
        </w:trPr>
        <w:tc>
          <w:tcPr>
            <w:cnfStyle w:val="001000000000"/>
            <w:tcW w:w="2235" w:type="dxa"/>
            <w:shd w:val="clear" w:color="auto" w:fill="auto"/>
          </w:tcPr>
          <w:p w:rsidR="00EF2607" w:rsidRPr="00376698" w:rsidRDefault="00EF2607" w:rsidP="00DF3B6D">
            <w:pPr>
              <w:spacing w:line="276" w:lineRule="auto"/>
              <w:rPr>
                <w:b w:val="0"/>
              </w:rPr>
            </w:pPr>
            <w:r>
              <w:rPr>
                <w:rFonts w:hint="eastAsia"/>
                <w:b w:val="0"/>
              </w:rPr>
              <w:t>内部行权起截止期</w:t>
            </w:r>
          </w:p>
        </w:tc>
        <w:tc>
          <w:tcPr>
            <w:tcW w:w="850" w:type="dxa"/>
            <w:shd w:val="clear" w:color="auto" w:fill="auto"/>
          </w:tcPr>
          <w:p w:rsidR="00EF2607" w:rsidRPr="009539F3" w:rsidRDefault="00EF2607" w:rsidP="00DF3B6D">
            <w:pPr>
              <w:spacing w:line="276" w:lineRule="auto"/>
              <w:jc w:val="center"/>
              <w:cnfStyle w:val="000000010000"/>
              <w:rPr>
                <w:b/>
              </w:rPr>
            </w:pPr>
          </w:p>
        </w:tc>
        <w:tc>
          <w:tcPr>
            <w:tcW w:w="1866" w:type="dxa"/>
            <w:shd w:val="clear" w:color="auto" w:fill="auto"/>
          </w:tcPr>
          <w:p w:rsidR="00EF2607" w:rsidRPr="00E314FE" w:rsidRDefault="00EF2607" w:rsidP="00DF3B6D">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DF3B6D">
            <w:pPr>
              <w:jc w:val="center"/>
              <w:cnfStyle w:val="000000010000"/>
            </w:pPr>
            <w:r w:rsidRPr="00E314FE">
              <w:rPr>
                <w:rFonts w:hint="eastAsia"/>
                <w:color w:val="0000FF"/>
              </w:rPr>
              <w:t>必需完成</w:t>
            </w:r>
          </w:p>
        </w:tc>
        <w:tc>
          <w:tcPr>
            <w:tcW w:w="2584" w:type="dxa"/>
            <w:shd w:val="clear" w:color="auto" w:fill="FFFFFF" w:themeFill="background1"/>
          </w:tcPr>
          <w:p w:rsidR="00EF2607" w:rsidRPr="009539F3" w:rsidRDefault="00EF2607" w:rsidP="00DF3B6D">
            <w:pPr>
              <w:spacing w:line="276" w:lineRule="auto"/>
              <w:jc w:val="center"/>
              <w:cnfStyle w:val="000000010000"/>
              <w:rPr>
                <w:b/>
              </w:rPr>
            </w:pPr>
          </w:p>
        </w:tc>
      </w:tr>
      <w:tr w:rsidR="00EF2607" w:rsidTr="005377F0">
        <w:trPr>
          <w:cnfStyle w:val="000000100000"/>
        </w:trPr>
        <w:tc>
          <w:tcPr>
            <w:cnfStyle w:val="001000000000"/>
            <w:tcW w:w="2235" w:type="dxa"/>
            <w:shd w:val="clear" w:color="auto" w:fill="auto"/>
          </w:tcPr>
          <w:p w:rsidR="00EF2607" w:rsidRDefault="00EF2607" w:rsidP="00DF3B6D">
            <w:pPr>
              <w:spacing w:line="276" w:lineRule="auto"/>
              <w:rPr>
                <w:b w:val="0"/>
              </w:rPr>
            </w:pPr>
            <w:r>
              <w:rPr>
                <w:rFonts w:hint="eastAsia"/>
                <w:b w:val="0"/>
              </w:rPr>
              <w:t>外部行权起截止期</w:t>
            </w:r>
          </w:p>
        </w:tc>
        <w:tc>
          <w:tcPr>
            <w:tcW w:w="850" w:type="dxa"/>
            <w:shd w:val="clear" w:color="auto" w:fill="auto"/>
          </w:tcPr>
          <w:p w:rsidR="00EF2607" w:rsidRDefault="00EF2607" w:rsidP="00DF3B6D">
            <w:pPr>
              <w:spacing w:line="276" w:lineRule="auto"/>
              <w:jc w:val="center"/>
              <w:cnfStyle w:val="000000100000"/>
              <w:rPr>
                <w:rFonts w:asciiTheme="minorEastAsia" w:hAnsiTheme="minorEastAsia"/>
                <w:b/>
              </w:rPr>
            </w:pPr>
          </w:p>
        </w:tc>
        <w:tc>
          <w:tcPr>
            <w:tcW w:w="1866" w:type="dxa"/>
            <w:shd w:val="clear" w:color="auto" w:fill="auto"/>
          </w:tcPr>
          <w:p w:rsidR="00EF2607" w:rsidRPr="00E314FE" w:rsidRDefault="00EF2607" w:rsidP="00DF3B6D">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DF3B6D">
            <w:pPr>
              <w:jc w:val="center"/>
              <w:cnfStyle w:val="000000100000"/>
            </w:pPr>
            <w:r w:rsidRPr="00E314FE">
              <w:rPr>
                <w:rFonts w:hint="eastAsia"/>
                <w:color w:val="0000FF"/>
              </w:rPr>
              <w:t>必需完成</w:t>
            </w:r>
          </w:p>
        </w:tc>
        <w:tc>
          <w:tcPr>
            <w:tcW w:w="2584" w:type="dxa"/>
            <w:shd w:val="clear" w:color="auto" w:fill="FFFFFF" w:themeFill="background1"/>
          </w:tcPr>
          <w:p w:rsidR="00EF2607" w:rsidRDefault="00EF2607" w:rsidP="00DF3B6D">
            <w:pPr>
              <w:spacing w:line="276" w:lineRule="auto"/>
              <w:jc w:val="center"/>
              <w:cnfStyle w:val="000000100000"/>
              <w:rPr>
                <w:rFonts w:asciiTheme="minorEastAsia" w:hAnsiTheme="minorEastAsia"/>
                <w:b/>
              </w:rPr>
            </w:pPr>
          </w:p>
        </w:tc>
      </w:tr>
      <w:tr w:rsidR="00EF2607" w:rsidTr="005377F0">
        <w:trPr>
          <w:cnfStyle w:val="000000010000"/>
        </w:trPr>
        <w:tc>
          <w:tcPr>
            <w:cnfStyle w:val="001000000000"/>
            <w:tcW w:w="2235" w:type="dxa"/>
            <w:shd w:val="clear" w:color="auto" w:fill="auto"/>
          </w:tcPr>
          <w:p w:rsidR="00EF2607" w:rsidRDefault="00EF2607" w:rsidP="005377F0">
            <w:pPr>
              <w:spacing w:line="276" w:lineRule="auto"/>
              <w:rPr>
                <w:b w:val="0"/>
              </w:rPr>
            </w:pPr>
            <w:r>
              <w:rPr>
                <w:rFonts w:hint="eastAsia"/>
                <w:b w:val="0"/>
              </w:rPr>
              <w:t>额外认购</w:t>
            </w:r>
          </w:p>
        </w:tc>
        <w:tc>
          <w:tcPr>
            <w:tcW w:w="850" w:type="dxa"/>
            <w:shd w:val="clear" w:color="auto" w:fill="auto"/>
          </w:tcPr>
          <w:p w:rsidR="00EF2607" w:rsidRDefault="00EF2607" w:rsidP="00DF3B6D">
            <w:pPr>
              <w:spacing w:line="276" w:lineRule="auto"/>
              <w:jc w:val="center"/>
              <w:cnfStyle w:val="000000010000"/>
              <w:rPr>
                <w:rFonts w:asciiTheme="minorEastAsia" w:hAnsiTheme="minorEastAsia"/>
                <w:b/>
              </w:rPr>
            </w:pPr>
          </w:p>
        </w:tc>
        <w:tc>
          <w:tcPr>
            <w:tcW w:w="1866" w:type="dxa"/>
            <w:shd w:val="clear" w:color="auto" w:fill="auto"/>
          </w:tcPr>
          <w:p w:rsidR="00EF2607" w:rsidRPr="00E314FE" w:rsidRDefault="00EF2607" w:rsidP="00DF3B6D">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F2607" w:rsidRPr="00E314FE" w:rsidRDefault="00EF2607" w:rsidP="00DF3B6D">
            <w:pPr>
              <w:jc w:val="center"/>
              <w:cnfStyle w:val="000000010000"/>
            </w:pPr>
            <w:r w:rsidRPr="00E314FE">
              <w:rPr>
                <w:rFonts w:hint="eastAsia"/>
                <w:color w:val="0000FF"/>
              </w:rPr>
              <w:t>必需完成</w:t>
            </w:r>
          </w:p>
        </w:tc>
        <w:tc>
          <w:tcPr>
            <w:tcW w:w="2584" w:type="dxa"/>
            <w:shd w:val="clear" w:color="auto" w:fill="FFFFFF" w:themeFill="background1"/>
          </w:tcPr>
          <w:p w:rsidR="00EF2607" w:rsidRDefault="00EF2607" w:rsidP="00DF3B6D">
            <w:pPr>
              <w:spacing w:line="276" w:lineRule="auto"/>
              <w:jc w:val="center"/>
              <w:cnfStyle w:val="000000010000"/>
              <w:rPr>
                <w:rFonts w:asciiTheme="minorEastAsia" w:hAnsiTheme="minorEastAsia"/>
                <w:b/>
              </w:rPr>
            </w:pPr>
          </w:p>
        </w:tc>
      </w:tr>
    </w:tbl>
    <w:p w:rsidR="00DA3A48" w:rsidRPr="00094BAB" w:rsidRDefault="00E314FE" w:rsidP="008326FD">
      <w:pPr>
        <w:pStyle w:val="a7"/>
        <w:numPr>
          <w:ilvl w:val="0"/>
          <w:numId w:val="46"/>
        </w:numPr>
        <w:spacing w:line="360" w:lineRule="auto"/>
        <w:ind w:firstLineChars="0"/>
        <w:rPr>
          <w:rFonts w:asciiTheme="minorEastAsia" w:hAnsiTheme="minorEastAsia"/>
        </w:rPr>
      </w:pPr>
      <w:r>
        <w:rPr>
          <w:rFonts w:asciiTheme="minorEastAsia" w:hAnsiTheme="minorEastAsia" w:hint="eastAsia"/>
        </w:rPr>
        <w:t>用户通过“复核</w:t>
      </w:r>
      <w:r w:rsidR="008C08C7">
        <w:rPr>
          <w:rFonts w:asciiTheme="minorEastAsia" w:hAnsiTheme="minorEastAsia" w:hint="eastAsia"/>
        </w:rPr>
        <w:t>”功能确认数据无误，如果状态中有一栏为</w:t>
      </w:r>
      <w:proofErr w:type="gramStart"/>
      <w:r w:rsidR="008C08C7">
        <w:rPr>
          <w:rFonts w:asciiTheme="minorEastAsia" w:hAnsiTheme="minorEastAsia" w:hint="eastAsia"/>
        </w:rPr>
        <w:t>打叉</w:t>
      </w:r>
      <w:proofErr w:type="gramEnd"/>
      <w:r w:rsidR="008C08C7">
        <w:rPr>
          <w:rFonts w:asciiTheme="minorEastAsia" w:hAnsiTheme="minorEastAsia" w:hint="eastAsia"/>
        </w:rPr>
        <w:t>，则复核不能通过；</w:t>
      </w:r>
    </w:p>
    <w:p w:rsidR="00DA3A48" w:rsidRPr="00994AB8" w:rsidRDefault="00DA3A48" w:rsidP="008326FD">
      <w:pPr>
        <w:pStyle w:val="a7"/>
        <w:numPr>
          <w:ilvl w:val="0"/>
          <w:numId w:val="46"/>
        </w:numPr>
        <w:spacing w:line="360" w:lineRule="auto"/>
        <w:ind w:firstLineChars="0"/>
        <w:rPr>
          <w:rFonts w:asciiTheme="minorEastAsia" w:hAnsiTheme="minorEastAsia"/>
        </w:rPr>
      </w:pPr>
      <w:r>
        <w:rPr>
          <w:rFonts w:asciiTheme="minorEastAsia" w:hAnsiTheme="minorEastAsia" w:hint="eastAsia"/>
        </w:rPr>
        <w:t>复核后，系统在列表中复核人、复核时间</w:t>
      </w:r>
      <w:r w:rsidRPr="00AD0051">
        <w:rPr>
          <w:rFonts w:hint="eastAsia"/>
          <w:lang w:val="en-AU"/>
        </w:rPr>
        <w:t>栏</w:t>
      </w:r>
      <w:r>
        <w:rPr>
          <w:rFonts w:hint="eastAsia"/>
          <w:lang w:val="en-AU"/>
        </w:rPr>
        <w:t>填写相应内容；</w:t>
      </w:r>
    </w:p>
    <w:p w:rsidR="00EF2607" w:rsidRPr="00EF2607" w:rsidRDefault="00994AB8" w:rsidP="008326FD">
      <w:pPr>
        <w:pStyle w:val="a7"/>
        <w:numPr>
          <w:ilvl w:val="0"/>
          <w:numId w:val="46"/>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lastRenderedPageBreak/>
        <w:t>权益数据复核后，系统则根据</w:t>
      </w:r>
      <w:r w:rsidR="00F464B1">
        <w:rPr>
          <w:rFonts w:asciiTheme="minorEastAsia" w:hAnsiTheme="minorEastAsia" w:cs="华文仿宋" w:hint="eastAsia"/>
          <w:color w:val="000000"/>
          <w:kern w:val="0"/>
          <w:szCs w:val="21"/>
        </w:rPr>
        <w:t>公开发售权益</w:t>
      </w:r>
      <w:r>
        <w:rPr>
          <w:rFonts w:asciiTheme="minorEastAsia" w:hAnsiTheme="minorEastAsia" w:cs="华文仿宋" w:hint="eastAsia"/>
          <w:color w:val="000000"/>
          <w:kern w:val="0"/>
          <w:szCs w:val="21"/>
        </w:rPr>
        <w:t>分配信息生成未来需要执行的任务。</w:t>
      </w:r>
    </w:p>
    <w:p w:rsidR="00EF2607" w:rsidRPr="00EF2607" w:rsidRDefault="00EF2607" w:rsidP="008326FD">
      <w:pPr>
        <w:pStyle w:val="a7"/>
        <w:numPr>
          <w:ilvl w:val="1"/>
          <w:numId w:val="46"/>
        </w:numPr>
        <w:spacing w:line="360" w:lineRule="auto"/>
        <w:ind w:firstLineChars="0"/>
        <w:rPr>
          <w:rFonts w:asciiTheme="minorEastAsia" w:hAnsiTheme="minorEastAsia"/>
          <w:lang w:val="en-AU"/>
        </w:rPr>
      </w:pPr>
      <w:r w:rsidRPr="00EF2607">
        <w:rPr>
          <w:rFonts w:asciiTheme="minorEastAsia" w:hAnsiTheme="minorEastAsia" w:hint="eastAsia"/>
        </w:rPr>
        <w:t>行权任务:</w:t>
      </w:r>
      <w:r w:rsidRPr="00EF2607">
        <w:rPr>
          <w:rFonts w:asciiTheme="minorEastAsia" w:hAnsiTheme="minorEastAsia" w:hint="eastAsia"/>
          <w:lang w:val="en-AU"/>
        </w:rPr>
        <w:t>根据系统确定或人工输入的内部行权截止日，生成行权执行任务，行权执行任务在内部截止日起会在任务列表中展示。</w:t>
      </w:r>
      <w:r w:rsidRPr="00EF2607">
        <w:rPr>
          <w:rFonts w:asciiTheme="minorEastAsia" w:hAnsiTheme="minorEastAsia" w:cs="华文仿宋" w:hint="eastAsia"/>
          <w:color w:val="000000"/>
          <w:kern w:val="0"/>
          <w:szCs w:val="21"/>
        </w:rPr>
        <w:t>（默认为时间为12点）</w:t>
      </w:r>
      <w:r>
        <w:rPr>
          <w:rFonts w:asciiTheme="minorEastAsia" w:hAnsiTheme="minorEastAsia" w:cs="华文仿宋" w:hint="eastAsia"/>
          <w:color w:val="000000"/>
          <w:kern w:val="0"/>
          <w:szCs w:val="21"/>
        </w:rPr>
        <w:t>；</w:t>
      </w:r>
    </w:p>
    <w:p w:rsidR="00EF2607" w:rsidRPr="00DD4647" w:rsidRDefault="00EF2607" w:rsidP="008326FD">
      <w:pPr>
        <w:pStyle w:val="a7"/>
        <w:numPr>
          <w:ilvl w:val="1"/>
          <w:numId w:val="46"/>
        </w:numPr>
        <w:spacing w:line="360" w:lineRule="auto"/>
        <w:ind w:firstLineChars="0"/>
        <w:rPr>
          <w:rFonts w:asciiTheme="minorEastAsia" w:hAnsiTheme="minorEastAsia"/>
          <w:lang w:val="en-AU"/>
        </w:rPr>
      </w:pPr>
      <w:r w:rsidRPr="00EF2607">
        <w:rPr>
          <w:rFonts w:asciiTheme="minorEastAsia" w:hAnsiTheme="minorEastAsia" w:hint="eastAsia"/>
        </w:rPr>
        <w:t>认购</w:t>
      </w:r>
      <w:proofErr w:type="gramStart"/>
      <w:r w:rsidRPr="00EF2607">
        <w:rPr>
          <w:rFonts w:asciiTheme="minorEastAsia" w:hAnsiTheme="minorEastAsia" w:hint="eastAsia"/>
        </w:rPr>
        <w:t>权最后行权</w:t>
      </w:r>
      <w:proofErr w:type="gramEnd"/>
      <w:r w:rsidRPr="00EF2607">
        <w:rPr>
          <w:rFonts w:asciiTheme="minorEastAsia" w:hAnsiTheme="minorEastAsia" w:hint="eastAsia"/>
        </w:rPr>
        <w:t>日前</w:t>
      </w:r>
      <w:proofErr w:type="gramStart"/>
      <w:r w:rsidRPr="00EF2607">
        <w:rPr>
          <w:rFonts w:asciiTheme="minorEastAsia" w:hAnsiTheme="minorEastAsia" w:hint="eastAsia"/>
        </w:rPr>
        <w:t>一</w:t>
      </w:r>
      <w:proofErr w:type="gramEnd"/>
      <w:r w:rsidRPr="00EF2607">
        <w:rPr>
          <w:rFonts w:asciiTheme="minorEastAsia" w:hAnsiTheme="minorEastAsia" w:hint="eastAsia"/>
        </w:rPr>
        <w:t>工作日</w:t>
      </w:r>
      <w:r w:rsidRPr="00EF2607">
        <w:rPr>
          <w:rFonts w:hint="eastAsia"/>
        </w:rPr>
        <w:t>通知任务：</w:t>
      </w:r>
      <w:r>
        <w:rPr>
          <w:rFonts w:hint="eastAsia"/>
          <w:lang w:val="en-AU"/>
        </w:rPr>
        <w:t>根据公开发售内部日晚上</w:t>
      </w:r>
      <w:r>
        <w:rPr>
          <w:rFonts w:hint="eastAsia"/>
          <w:lang w:val="en-AU"/>
        </w:rPr>
        <w:t>8</w:t>
      </w:r>
      <w:r>
        <w:rPr>
          <w:rFonts w:hint="eastAsia"/>
          <w:lang w:val="en-AU"/>
        </w:rPr>
        <w:t>点生成提醒任务，任务完成自动用短信、邮件通知客户，通知内容在</w:t>
      </w:r>
      <w:r>
        <w:rPr>
          <w:rFonts w:hint="eastAsia"/>
          <w:lang w:val="en-AU"/>
        </w:rPr>
        <w:t>F2.5</w:t>
      </w:r>
      <w:r>
        <w:rPr>
          <w:rFonts w:hint="eastAsia"/>
          <w:lang w:val="en-AU"/>
        </w:rPr>
        <w:t>中描述；</w:t>
      </w:r>
    </w:p>
    <w:p w:rsidR="00DD4647" w:rsidRPr="00DD4647" w:rsidRDefault="00DD4647" w:rsidP="008326FD">
      <w:pPr>
        <w:pStyle w:val="a7"/>
        <w:numPr>
          <w:ilvl w:val="1"/>
          <w:numId w:val="46"/>
        </w:numPr>
        <w:spacing w:line="360" w:lineRule="auto"/>
        <w:ind w:firstLineChars="0"/>
        <w:rPr>
          <w:rFonts w:asciiTheme="minorEastAsia" w:hAnsiTheme="minorEastAsia"/>
          <w:lang w:val="en-AU"/>
        </w:rPr>
      </w:pPr>
      <w:r>
        <w:rPr>
          <w:rFonts w:asciiTheme="minorEastAsia" w:hAnsiTheme="minorEastAsia" w:cs="华文仿宋" w:hint="eastAsia"/>
          <w:color w:val="000000"/>
          <w:kern w:val="0"/>
          <w:szCs w:val="21"/>
        </w:rPr>
        <w:t>权益数据复核后，如果有抵押银行的认购权数据，系统更新抵押银行的认购权资产</w:t>
      </w:r>
      <w:r>
        <w:rPr>
          <w:rFonts w:hint="eastAsia"/>
          <w:lang w:val="en-AU"/>
        </w:rPr>
        <w:t>；</w:t>
      </w:r>
    </w:p>
    <w:p w:rsidR="00DD4647" w:rsidRPr="00EF2607" w:rsidRDefault="00DD4647" w:rsidP="008326FD">
      <w:pPr>
        <w:pStyle w:val="a7"/>
        <w:numPr>
          <w:ilvl w:val="1"/>
          <w:numId w:val="46"/>
        </w:numPr>
        <w:spacing w:line="360" w:lineRule="auto"/>
        <w:ind w:firstLineChars="0"/>
        <w:rPr>
          <w:rFonts w:asciiTheme="minorEastAsia" w:hAnsiTheme="minorEastAsia"/>
          <w:lang w:val="en-AU"/>
        </w:rPr>
      </w:pPr>
      <w:r w:rsidRPr="00DD4647">
        <w:rPr>
          <w:rFonts w:hint="eastAsia"/>
          <w:b/>
          <w:color w:val="0000FF"/>
          <w:lang w:val="en-AU"/>
        </w:rPr>
        <w:t>以上的三个内容应能支持重复处理，或者可以考虑把它移至权益确认步骤来处理</w:t>
      </w:r>
      <w:r>
        <w:rPr>
          <w:rFonts w:hint="eastAsia"/>
          <w:lang w:val="en-AU"/>
        </w:rPr>
        <w:t>；</w:t>
      </w:r>
    </w:p>
    <w:p w:rsidR="00DA3A48" w:rsidRPr="00D0690D" w:rsidRDefault="00443C74" w:rsidP="008326FD">
      <w:pPr>
        <w:pStyle w:val="a7"/>
        <w:numPr>
          <w:ilvl w:val="0"/>
          <w:numId w:val="46"/>
        </w:numPr>
        <w:spacing w:line="360" w:lineRule="auto"/>
        <w:ind w:firstLineChars="0"/>
        <w:rPr>
          <w:rFonts w:asciiTheme="minorEastAsia" w:hAnsiTheme="minorEastAsia"/>
        </w:rPr>
      </w:pPr>
      <w:r>
        <w:rPr>
          <w:rFonts w:hint="eastAsia"/>
          <w:lang w:val="en-AU"/>
        </w:rPr>
        <w:t>系统支持多</w:t>
      </w:r>
      <w:r w:rsidR="00DA3A48">
        <w:rPr>
          <w:rFonts w:hint="eastAsia"/>
          <w:lang w:val="en-AU"/>
        </w:rPr>
        <w:t>次复核，</w:t>
      </w:r>
      <w:r>
        <w:rPr>
          <w:rFonts w:hint="eastAsia"/>
          <w:lang w:val="en-AU"/>
        </w:rPr>
        <w:t>重复复核后系统生成的未来任务需重新生成</w:t>
      </w:r>
      <w:r w:rsidR="00DA3A48">
        <w:rPr>
          <w:rFonts w:hint="eastAsia"/>
          <w:lang w:val="en-AU"/>
        </w:rPr>
        <w:t>；</w:t>
      </w:r>
    </w:p>
    <w:p w:rsidR="00DA3A48" w:rsidRPr="0040791B" w:rsidRDefault="00DA3A48" w:rsidP="008326FD">
      <w:pPr>
        <w:pStyle w:val="a7"/>
        <w:numPr>
          <w:ilvl w:val="0"/>
          <w:numId w:val="46"/>
        </w:numPr>
        <w:spacing w:line="360" w:lineRule="auto"/>
        <w:ind w:firstLineChars="0"/>
        <w:rPr>
          <w:rFonts w:asciiTheme="minorEastAsia" w:hAnsiTheme="minorEastAsia"/>
        </w:rPr>
      </w:pPr>
      <w:r>
        <w:rPr>
          <w:rFonts w:hint="eastAsia"/>
        </w:rPr>
        <w:t>记录复核日志，日志内容包括：行动事件、复核日期、时间、复核人员；</w:t>
      </w:r>
    </w:p>
    <w:p w:rsidR="00444C35" w:rsidRDefault="00DD4647" w:rsidP="00444C35">
      <w:pPr>
        <w:pStyle w:val="3"/>
        <w:ind w:leftChars="100" w:left="210"/>
      </w:pPr>
      <w:bookmarkStart w:id="156" w:name="_Toc326326540"/>
      <w:r>
        <w:rPr>
          <w:rFonts w:hint="eastAsia"/>
        </w:rPr>
        <w:t>F2</w:t>
      </w:r>
      <w:r w:rsidR="00444C35">
        <w:rPr>
          <w:rFonts w:hint="eastAsia"/>
        </w:rPr>
        <w:t>.</w:t>
      </w:r>
      <w:r w:rsidR="0008417B">
        <w:rPr>
          <w:rFonts w:hint="eastAsia"/>
        </w:rPr>
        <w:t>3</w:t>
      </w:r>
      <w:r w:rsidR="00FF1174">
        <w:rPr>
          <w:rFonts w:hint="eastAsia"/>
        </w:rPr>
        <w:t>公开发售</w:t>
      </w:r>
      <w:r w:rsidR="00444C35">
        <w:rPr>
          <w:rFonts w:hint="eastAsia"/>
        </w:rPr>
        <w:t>权益分派</w:t>
      </w:r>
      <w:bookmarkEnd w:id="156"/>
    </w:p>
    <w:p w:rsidR="006069DF" w:rsidRDefault="006069DF" w:rsidP="008326FD">
      <w:pPr>
        <w:pStyle w:val="4"/>
        <w:numPr>
          <w:ilvl w:val="0"/>
          <w:numId w:val="20"/>
        </w:numPr>
      </w:pPr>
      <w:r>
        <w:rPr>
          <w:rFonts w:hint="eastAsia"/>
        </w:rPr>
        <w:t>业务描述</w:t>
      </w:r>
    </w:p>
    <w:p w:rsidR="00492120" w:rsidRDefault="00F464B1" w:rsidP="00492120">
      <w:pPr>
        <w:spacing w:line="360" w:lineRule="auto"/>
        <w:ind w:firstLineChars="200" w:firstLine="420"/>
      </w:pPr>
      <w:r>
        <w:rPr>
          <w:rFonts w:hint="eastAsia"/>
        </w:rPr>
        <w:t>认购权</w:t>
      </w:r>
      <w:r w:rsidR="00492120">
        <w:rPr>
          <w:rFonts w:hint="eastAsia"/>
        </w:rPr>
        <w:t>分配行动复核后，通过权益分配把</w:t>
      </w:r>
      <w:r>
        <w:rPr>
          <w:rFonts w:hint="eastAsia"/>
        </w:rPr>
        <w:t>认购权</w:t>
      </w:r>
      <w:r w:rsidR="00492120">
        <w:rPr>
          <w:rFonts w:hint="eastAsia"/>
        </w:rPr>
        <w:t>证分配到最终投资者。系统根据</w:t>
      </w:r>
      <w:r w:rsidR="001B2C13">
        <w:rPr>
          <w:rFonts w:hint="eastAsia"/>
        </w:rPr>
        <w:t>公开发售</w:t>
      </w:r>
      <w:r w:rsidR="00492120">
        <w:rPr>
          <w:rFonts w:hint="eastAsia"/>
        </w:rPr>
        <w:t>股票的在股权登记日的持仓数量按</w:t>
      </w:r>
      <w:r w:rsidR="001B2C13">
        <w:rPr>
          <w:rFonts w:hint="eastAsia"/>
        </w:rPr>
        <w:t>公开发售</w:t>
      </w:r>
      <w:r w:rsidR="00DD4647">
        <w:rPr>
          <w:rFonts w:hint="eastAsia"/>
        </w:rPr>
        <w:t>分配</w:t>
      </w:r>
      <w:r w:rsidR="00492120">
        <w:rPr>
          <w:rFonts w:hint="eastAsia"/>
        </w:rPr>
        <w:t>比例进行权益分派。分派结果汇总后与香港结算提供的权益</w:t>
      </w:r>
      <w:r w:rsidR="00DD4647">
        <w:rPr>
          <w:rFonts w:hint="eastAsia"/>
        </w:rPr>
        <w:t>及各抵押银行权益的</w:t>
      </w:r>
      <w:r w:rsidR="00492120">
        <w:rPr>
          <w:rFonts w:hint="eastAsia"/>
        </w:rPr>
        <w:t>总数相同。</w:t>
      </w:r>
    </w:p>
    <w:p w:rsidR="00492120" w:rsidRDefault="00492120" w:rsidP="008326FD">
      <w:pPr>
        <w:pStyle w:val="4"/>
        <w:numPr>
          <w:ilvl w:val="0"/>
          <w:numId w:val="20"/>
        </w:numPr>
      </w:pPr>
      <w:r>
        <w:rPr>
          <w:rFonts w:hint="eastAsia"/>
        </w:rPr>
        <w:lastRenderedPageBreak/>
        <w:t>用户界面</w:t>
      </w:r>
    </w:p>
    <w:p w:rsidR="00492120" w:rsidRDefault="00001820" w:rsidP="00492120">
      <w:r>
        <w:object w:dxaOrig="11681" w:dyaOrig="6244">
          <v:shape id="_x0000_i1037" type="#_x0000_t75" style="width:415.5pt;height:222pt" o:ole="">
            <v:imagedata r:id="rId34" o:title=""/>
          </v:shape>
          <o:OLEObject Type="Embed" ProgID="Visio.Drawing.11" ShapeID="_x0000_i1037" DrawAspect="Content" ObjectID="_1402388476" r:id="rId35"/>
        </w:object>
      </w:r>
      <w:r>
        <w:rPr>
          <w:rFonts w:hint="eastAsia"/>
        </w:rPr>
        <w:t>界面说明：</w:t>
      </w:r>
    </w:p>
    <w:p w:rsidR="00001820" w:rsidRPr="00001820" w:rsidRDefault="00001820" w:rsidP="008326FD">
      <w:pPr>
        <w:pStyle w:val="a7"/>
        <w:numPr>
          <w:ilvl w:val="0"/>
          <w:numId w:val="22"/>
        </w:numPr>
        <w:spacing w:line="360" w:lineRule="auto"/>
        <w:ind w:firstLineChars="0"/>
        <w:rPr>
          <w:rFonts w:asciiTheme="minorEastAsia" w:hAnsiTheme="minorEastAsia"/>
        </w:rPr>
      </w:pPr>
      <w:r>
        <w:rPr>
          <w:rFonts w:asciiTheme="minorEastAsia" w:hAnsiTheme="minorEastAsia" w:hint="eastAsia"/>
          <w:lang w:val="en-AU"/>
        </w:rPr>
        <w:t>上方列表显示已复核的行动数据；</w:t>
      </w:r>
    </w:p>
    <w:p w:rsidR="00001820" w:rsidRDefault="00001820" w:rsidP="008326FD">
      <w:pPr>
        <w:pStyle w:val="a7"/>
        <w:numPr>
          <w:ilvl w:val="0"/>
          <w:numId w:val="22"/>
        </w:numPr>
        <w:spacing w:line="360" w:lineRule="auto"/>
        <w:ind w:firstLineChars="0"/>
        <w:rPr>
          <w:rFonts w:asciiTheme="minorEastAsia" w:hAnsiTheme="minorEastAsia"/>
        </w:rPr>
      </w:pPr>
      <w:r>
        <w:rPr>
          <w:rFonts w:asciiTheme="minorEastAsia" w:hAnsiTheme="minorEastAsia" w:hint="eastAsia"/>
        </w:rPr>
        <w:t>中间显示权益分配后，系统显示认购权数量、03仓数量、04仓数量（</w:t>
      </w:r>
      <w:proofErr w:type="gramStart"/>
      <w:r>
        <w:rPr>
          <w:rFonts w:asciiTheme="minorEastAsia" w:hAnsiTheme="minorEastAsia" w:hint="eastAsia"/>
        </w:rPr>
        <w:t>仓位</w:t>
      </w:r>
      <w:proofErr w:type="gramEnd"/>
      <w:r>
        <w:rPr>
          <w:rFonts w:asciiTheme="minorEastAsia" w:hAnsiTheme="minorEastAsia" w:hint="eastAsia"/>
        </w:rPr>
        <w:t>的类别数据可能增加）、抵押银行数量（所有银行汇总），分配比例；</w:t>
      </w:r>
    </w:p>
    <w:p w:rsidR="00001820" w:rsidRDefault="00001820" w:rsidP="008326FD">
      <w:pPr>
        <w:pStyle w:val="a7"/>
        <w:numPr>
          <w:ilvl w:val="0"/>
          <w:numId w:val="22"/>
        </w:numPr>
        <w:spacing w:line="360" w:lineRule="auto"/>
        <w:ind w:firstLineChars="0"/>
        <w:rPr>
          <w:rFonts w:asciiTheme="minorEastAsia" w:hAnsiTheme="minorEastAsia"/>
        </w:rPr>
      </w:pPr>
      <w:r>
        <w:rPr>
          <w:rFonts w:asciiTheme="minorEastAsia" w:hAnsiTheme="minorEastAsia" w:hint="eastAsia"/>
        </w:rPr>
        <w:t>下方列表显示权益分派后在的结果；</w:t>
      </w:r>
    </w:p>
    <w:p w:rsidR="00001820" w:rsidRPr="00C95693" w:rsidRDefault="00001820" w:rsidP="008326FD">
      <w:pPr>
        <w:pStyle w:val="a7"/>
        <w:numPr>
          <w:ilvl w:val="1"/>
          <w:numId w:val="22"/>
        </w:numPr>
        <w:spacing w:line="360" w:lineRule="auto"/>
        <w:ind w:firstLineChars="0"/>
        <w:rPr>
          <w:rFonts w:asciiTheme="minorEastAsia" w:hAnsiTheme="minorEastAsia"/>
        </w:rPr>
      </w:pPr>
      <w:r>
        <w:rPr>
          <w:rFonts w:hint="eastAsia"/>
          <w:lang w:val="en-AU"/>
        </w:rPr>
        <w:t>展示内容：客户号、资金账号、客户英文名称、客户中文名称、证券代码、证券名称、持仓数量、认购权代码、认购权数量、认购价格、公开发售比例、结算币种、应准备资金总额</w:t>
      </w:r>
      <w:r w:rsidRPr="00E36CFF">
        <w:rPr>
          <w:rFonts w:hint="eastAsia"/>
          <w:lang w:val="en-AU"/>
        </w:rPr>
        <w:t>（包含手续费）</w:t>
      </w:r>
      <w:r>
        <w:rPr>
          <w:rFonts w:hint="eastAsia"/>
          <w:lang w:val="en-AU"/>
        </w:rPr>
        <w:t>、认购开始日期、认购截止日期</w:t>
      </w:r>
      <w:r w:rsidRPr="00B45698">
        <w:rPr>
          <w:rFonts w:hint="eastAsia"/>
          <w:lang w:val="en-AU"/>
        </w:rPr>
        <w:t>（内部截止日）</w:t>
      </w:r>
      <w:r>
        <w:rPr>
          <w:rFonts w:hint="eastAsia"/>
          <w:lang w:val="en-AU"/>
        </w:rPr>
        <w:t>、</w:t>
      </w:r>
      <w:r w:rsidRPr="00B45698">
        <w:rPr>
          <w:rFonts w:hint="eastAsia"/>
          <w:u w:val="single"/>
          <w:lang w:val="en-AU"/>
        </w:rPr>
        <w:t>查看客户通知信息</w:t>
      </w:r>
      <w:r>
        <w:rPr>
          <w:rFonts w:hint="eastAsia"/>
          <w:lang w:val="en-AU"/>
        </w:rPr>
        <w:t>；</w:t>
      </w:r>
    </w:p>
    <w:p w:rsidR="00001820" w:rsidRPr="00C95693" w:rsidRDefault="00001820" w:rsidP="008326FD">
      <w:pPr>
        <w:pStyle w:val="a7"/>
        <w:numPr>
          <w:ilvl w:val="1"/>
          <w:numId w:val="22"/>
        </w:numPr>
        <w:spacing w:line="360" w:lineRule="auto"/>
        <w:ind w:firstLineChars="0"/>
        <w:rPr>
          <w:rFonts w:asciiTheme="minorEastAsia" w:hAnsiTheme="minorEastAsia"/>
        </w:rPr>
      </w:pPr>
      <w:r>
        <w:rPr>
          <w:rFonts w:hint="eastAsia"/>
          <w:lang w:val="en-AU"/>
        </w:rPr>
        <w:t>合计内容：持仓数量、认购权数量；</w:t>
      </w:r>
    </w:p>
    <w:p w:rsidR="00001820" w:rsidRPr="007468F5" w:rsidRDefault="00001820" w:rsidP="008326FD">
      <w:pPr>
        <w:pStyle w:val="a7"/>
        <w:numPr>
          <w:ilvl w:val="1"/>
          <w:numId w:val="22"/>
        </w:numPr>
        <w:spacing w:line="360" w:lineRule="auto"/>
        <w:ind w:firstLineChars="0"/>
        <w:rPr>
          <w:rFonts w:asciiTheme="minorEastAsia" w:hAnsiTheme="minorEastAsia"/>
        </w:rPr>
      </w:pPr>
      <w:r>
        <w:rPr>
          <w:rFonts w:hint="eastAsia"/>
          <w:lang w:val="en-AU"/>
        </w:rPr>
        <w:t>排序：资金账号；</w:t>
      </w:r>
    </w:p>
    <w:p w:rsidR="00492120" w:rsidRDefault="00492120" w:rsidP="008326FD">
      <w:pPr>
        <w:pStyle w:val="4"/>
        <w:numPr>
          <w:ilvl w:val="0"/>
          <w:numId w:val="20"/>
        </w:numPr>
      </w:pPr>
      <w:r>
        <w:rPr>
          <w:rFonts w:hint="eastAsia"/>
        </w:rPr>
        <w:t>业务功能</w:t>
      </w:r>
    </w:p>
    <w:p w:rsidR="00492120" w:rsidRPr="007468F5" w:rsidRDefault="00492120" w:rsidP="008326FD">
      <w:pPr>
        <w:pStyle w:val="a7"/>
        <w:numPr>
          <w:ilvl w:val="0"/>
          <w:numId w:val="59"/>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w:t>
      </w:r>
      <w:r w:rsidR="001B2C13">
        <w:rPr>
          <w:rFonts w:asciiTheme="minorEastAsia" w:hAnsiTheme="minorEastAsia" w:hint="eastAsia"/>
          <w:lang w:val="en-AU"/>
        </w:rPr>
        <w:t>公开发售</w:t>
      </w:r>
      <w:r>
        <w:rPr>
          <w:rFonts w:asciiTheme="minorEastAsia" w:hAnsiTheme="minorEastAsia" w:hint="eastAsia"/>
          <w:lang w:val="en-AU"/>
        </w:rPr>
        <w:t>行动数据；</w:t>
      </w:r>
    </w:p>
    <w:p w:rsidR="00492120" w:rsidRDefault="00492120" w:rsidP="008326FD">
      <w:pPr>
        <w:pStyle w:val="a7"/>
        <w:numPr>
          <w:ilvl w:val="0"/>
          <w:numId w:val="59"/>
        </w:numPr>
        <w:spacing w:line="360" w:lineRule="auto"/>
        <w:ind w:firstLineChars="0"/>
        <w:rPr>
          <w:rFonts w:asciiTheme="minorEastAsia" w:hAnsiTheme="minorEastAsia"/>
        </w:rPr>
      </w:pPr>
      <w:r>
        <w:rPr>
          <w:rFonts w:asciiTheme="minorEastAsia" w:hAnsiTheme="minorEastAsia" w:hint="eastAsia"/>
        </w:rPr>
        <w:t>系统在权益分派后在信息列表中填写权益分派人员、分派时间；</w:t>
      </w:r>
    </w:p>
    <w:p w:rsidR="00B45698" w:rsidRPr="00B45698" w:rsidRDefault="00B45698" w:rsidP="008326FD">
      <w:pPr>
        <w:pStyle w:val="a7"/>
        <w:numPr>
          <w:ilvl w:val="0"/>
          <w:numId w:val="59"/>
        </w:numPr>
        <w:spacing w:line="360" w:lineRule="auto"/>
        <w:ind w:firstLineChars="0"/>
        <w:rPr>
          <w:rFonts w:asciiTheme="minorEastAsia" w:hAnsiTheme="minorEastAsia"/>
        </w:rPr>
      </w:pPr>
      <w:r>
        <w:rPr>
          <w:rFonts w:asciiTheme="minorEastAsia" w:hAnsiTheme="minorEastAsia" w:hint="eastAsia"/>
          <w:lang w:val="en-AU"/>
        </w:rPr>
        <w:t>权益分派处理；</w:t>
      </w:r>
    </w:p>
    <w:p w:rsidR="00492120" w:rsidRDefault="00492120" w:rsidP="008326FD">
      <w:pPr>
        <w:pStyle w:val="a7"/>
        <w:numPr>
          <w:ilvl w:val="1"/>
          <w:numId w:val="59"/>
        </w:numPr>
        <w:spacing w:line="360" w:lineRule="auto"/>
        <w:ind w:firstLineChars="0"/>
        <w:rPr>
          <w:rFonts w:asciiTheme="minorEastAsia" w:hAnsiTheme="minorEastAsia"/>
        </w:rPr>
      </w:pPr>
      <w:r>
        <w:rPr>
          <w:rFonts w:asciiTheme="minorEastAsia" w:hAnsiTheme="minorEastAsia" w:hint="eastAsia"/>
          <w:lang w:val="en-AU"/>
        </w:rPr>
        <w:t>系统根据数据中心的相应行动股权登记日的持仓余额进行权益分派，</w:t>
      </w:r>
      <w:r w:rsidR="00763EE0">
        <w:rPr>
          <w:rFonts w:asciiTheme="minorEastAsia" w:hAnsiTheme="minorEastAsia" w:hint="eastAsia"/>
          <w:lang w:val="en-AU"/>
        </w:rPr>
        <w:t>按比例分</w:t>
      </w:r>
      <w:r w:rsidR="00763EE0">
        <w:rPr>
          <w:rFonts w:asciiTheme="minorEastAsia" w:hAnsiTheme="minorEastAsia" w:hint="eastAsia"/>
          <w:lang w:val="en-AU"/>
        </w:rPr>
        <w:lastRenderedPageBreak/>
        <w:t>配客户的认购股份；</w:t>
      </w:r>
    </w:p>
    <w:p w:rsidR="00BE6563" w:rsidRDefault="009A0A06" w:rsidP="008326FD">
      <w:pPr>
        <w:pStyle w:val="a7"/>
        <w:numPr>
          <w:ilvl w:val="1"/>
          <w:numId w:val="59"/>
        </w:numPr>
        <w:spacing w:line="360" w:lineRule="auto"/>
        <w:ind w:firstLineChars="0"/>
        <w:rPr>
          <w:rFonts w:asciiTheme="minorEastAsia" w:hAnsiTheme="minorEastAsia"/>
        </w:rPr>
      </w:pPr>
      <w:r>
        <w:rPr>
          <w:rFonts w:asciiTheme="minorEastAsia" w:hAnsiTheme="minorEastAsia" w:hint="eastAsia"/>
        </w:rPr>
        <w:t>权益分配时需要计算过户费；</w:t>
      </w:r>
    </w:p>
    <w:p w:rsidR="009A0A06" w:rsidRDefault="009A0A06"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过户费：（</w:t>
      </w:r>
      <w:r w:rsidR="007F6AC0">
        <w:rPr>
          <w:rFonts w:asciiTheme="minorEastAsia" w:hAnsiTheme="minorEastAsia" w:hint="eastAsia"/>
        </w:rPr>
        <w:t>正股</w:t>
      </w:r>
      <w:r>
        <w:rPr>
          <w:rFonts w:asciiTheme="minorEastAsia" w:hAnsiTheme="minorEastAsia" w:hint="eastAsia"/>
        </w:rPr>
        <w:t>持股数量/</w:t>
      </w:r>
      <w:r w:rsidR="007F6AC0">
        <w:rPr>
          <w:rFonts w:asciiTheme="minorEastAsia" w:hAnsiTheme="minorEastAsia" w:hint="eastAsia"/>
        </w:rPr>
        <w:t>正股</w:t>
      </w:r>
      <w:r>
        <w:rPr>
          <w:rFonts w:asciiTheme="minorEastAsia" w:hAnsiTheme="minorEastAsia" w:hint="eastAsia"/>
        </w:rPr>
        <w:t>手）*1.5，不足一手的按一手计，每支股手的数量不一样；</w:t>
      </w:r>
    </w:p>
    <w:p w:rsidR="00BE6563" w:rsidRDefault="009A0A06"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过户费以正股每手收到1.5港币(不设最低收费）；</w:t>
      </w:r>
    </w:p>
    <w:p w:rsidR="00BE6563" w:rsidRDefault="009A0A06"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计算过户费时只对街货(即在上次股息分配后新买入的股份)部分收到，NOM的股份</w:t>
      </w:r>
      <w:proofErr w:type="gramStart"/>
      <w:r>
        <w:rPr>
          <w:rFonts w:asciiTheme="minorEastAsia" w:hAnsiTheme="minorEastAsia" w:hint="eastAsia"/>
        </w:rPr>
        <w:t>不</w:t>
      </w:r>
      <w:proofErr w:type="gramEnd"/>
      <w:r>
        <w:rPr>
          <w:rFonts w:asciiTheme="minorEastAsia" w:hAnsiTheme="minorEastAsia" w:hint="eastAsia"/>
        </w:rPr>
        <w:t>收到（与股息收过户费方式一样）；</w:t>
      </w:r>
    </w:p>
    <w:p w:rsidR="007F6AC0" w:rsidRDefault="007F6AC0" w:rsidP="008326FD">
      <w:pPr>
        <w:pStyle w:val="a7"/>
        <w:numPr>
          <w:ilvl w:val="1"/>
          <w:numId w:val="59"/>
        </w:numPr>
        <w:spacing w:line="360" w:lineRule="auto"/>
        <w:ind w:firstLineChars="0"/>
        <w:rPr>
          <w:rFonts w:asciiTheme="minorEastAsia" w:hAnsiTheme="minorEastAsia"/>
        </w:rPr>
      </w:pPr>
      <w:r>
        <w:rPr>
          <w:rFonts w:asciiTheme="minorEastAsia" w:hAnsiTheme="minorEastAsia" w:hint="eastAsia"/>
        </w:rPr>
        <w:t>分配权益；</w:t>
      </w:r>
    </w:p>
    <w:p w:rsidR="007F6AC0" w:rsidRDefault="007F6AC0"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根据股权登记日持仓与分配比例分配，保留</w:t>
      </w:r>
      <w:r w:rsidR="00814CCF">
        <w:rPr>
          <w:rFonts w:asciiTheme="minorEastAsia" w:hAnsiTheme="minorEastAsia" w:hint="eastAsia"/>
        </w:rPr>
        <w:t>2</w:t>
      </w:r>
      <w:r>
        <w:rPr>
          <w:rFonts w:asciiTheme="minorEastAsia" w:hAnsiTheme="minorEastAsia" w:hint="eastAsia"/>
        </w:rPr>
        <w:t>位小数；</w:t>
      </w:r>
    </w:p>
    <w:p w:rsidR="007F6AC0" w:rsidRDefault="00F70DE8"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同时给每个客户的分配结果</w:t>
      </w:r>
      <w:r w:rsidR="00814CCF">
        <w:rPr>
          <w:rFonts w:asciiTheme="minorEastAsia" w:hAnsiTheme="minorEastAsia" w:hint="eastAsia"/>
        </w:rPr>
        <w:t>直接取整（不用四舍五入）；</w:t>
      </w:r>
    </w:p>
    <w:p w:rsidR="00814CCF" w:rsidRDefault="00814CCF"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用总权益（CCASS+银行）-汇总分配后取整结果，计算出差值（该</w:t>
      </w:r>
      <w:proofErr w:type="gramStart"/>
      <w:r>
        <w:rPr>
          <w:rFonts w:asciiTheme="minorEastAsia" w:hAnsiTheme="minorEastAsia" w:hint="eastAsia"/>
        </w:rPr>
        <w:t>值必然</w:t>
      </w:r>
      <w:proofErr w:type="gramEnd"/>
      <w:r>
        <w:rPr>
          <w:rFonts w:asciiTheme="minorEastAsia" w:hAnsiTheme="minorEastAsia" w:hint="eastAsia"/>
        </w:rPr>
        <w:t>为整数）；</w:t>
      </w:r>
    </w:p>
    <w:p w:rsidR="00814CCF" w:rsidRDefault="00814CCF"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把权益分配后的客户按小数从大到小排列，相同的小数</w:t>
      </w:r>
      <w:ins w:id="157" w:author="谢衍筹" w:date="2012-06-12T10:58:00Z">
        <w:r w:rsidR="00490306">
          <w:rPr>
            <w:rFonts w:asciiTheme="minorEastAsia" w:hAnsiTheme="minorEastAsia" w:hint="eastAsia"/>
          </w:rPr>
          <w:t>先按股数从大到小排列，如果股数仍相同则</w:t>
        </w:r>
      </w:ins>
      <w:r>
        <w:rPr>
          <w:rFonts w:asciiTheme="minorEastAsia" w:hAnsiTheme="minorEastAsia" w:hint="eastAsia"/>
        </w:rPr>
        <w:t>按资金账户排列；</w:t>
      </w:r>
    </w:p>
    <w:p w:rsidR="00814CCF" w:rsidRDefault="00814CCF" w:rsidP="008326FD">
      <w:pPr>
        <w:pStyle w:val="a7"/>
        <w:numPr>
          <w:ilvl w:val="2"/>
          <w:numId w:val="59"/>
        </w:numPr>
        <w:spacing w:line="360" w:lineRule="auto"/>
        <w:ind w:firstLineChars="0"/>
        <w:rPr>
          <w:rFonts w:asciiTheme="minorEastAsia" w:hAnsiTheme="minorEastAsia"/>
        </w:rPr>
      </w:pPr>
      <w:r>
        <w:rPr>
          <w:rFonts w:asciiTheme="minorEastAsia" w:hAnsiTheme="minorEastAsia" w:hint="eastAsia"/>
        </w:rPr>
        <w:t>把计算后的差值按每个单位一份股，分成若干份假设为N份，给小数值排列靠前的</w:t>
      </w:r>
      <w:r w:rsidR="00EE3202">
        <w:rPr>
          <w:rFonts w:asciiTheme="minorEastAsia" w:hAnsiTheme="minorEastAsia" w:hint="eastAsia"/>
        </w:rPr>
        <w:t>N</w:t>
      </w:r>
      <w:proofErr w:type="gramStart"/>
      <w:r w:rsidR="00EE3202">
        <w:rPr>
          <w:rFonts w:asciiTheme="minorEastAsia" w:hAnsiTheme="minorEastAsia" w:hint="eastAsia"/>
        </w:rPr>
        <w:t>个</w:t>
      </w:r>
      <w:proofErr w:type="gramEnd"/>
      <w:r>
        <w:rPr>
          <w:rFonts w:asciiTheme="minorEastAsia" w:hAnsiTheme="minorEastAsia" w:hint="eastAsia"/>
        </w:rPr>
        <w:t>客户从大到小分配，每一个客户一份，直到分完为止，最终客户的分配结果为取整后加上分配的结果；</w:t>
      </w:r>
    </w:p>
    <w:p w:rsidR="0047271E" w:rsidRDefault="0047271E" w:rsidP="008326FD">
      <w:pPr>
        <w:pStyle w:val="a7"/>
        <w:numPr>
          <w:ilvl w:val="0"/>
          <w:numId w:val="59"/>
        </w:numPr>
        <w:spacing w:line="360" w:lineRule="auto"/>
        <w:ind w:firstLineChars="0"/>
        <w:rPr>
          <w:rFonts w:asciiTheme="minorEastAsia" w:hAnsiTheme="minorEastAsia"/>
        </w:rPr>
      </w:pPr>
      <w:r>
        <w:rPr>
          <w:rFonts w:asciiTheme="minorEastAsia" w:hAnsiTheme="minorEastAsia" w:hint="eastAsia"/>
        </w:rPr>
        <w:t>分配异常时，系统在任务列表中提示分配异常；</w:t>
      </w:r>
    </w:p>
    <w:p w:rsidR="0047271E" w:rsidRDefault="0047271E" w:rsidP="008326FD">
      <w:pPr>
        <w:pStyle w:val="a7"/>
        <w:numPr>
          <w:ilvl w:val="1"/>
          <w:numId w:val="59"/>
        </w:numPr>
        <w:spacing w:line="360" w:lineRule="auto"/>
        <w:ind w:firstLineChars="0"/>
        <w:rPr>
          <w:rFonts w:asciiTheme="minorEastAsia" w:hAnsiTheme="minorEastAsia"/>
        </w:rPr>
      </w:pPr>
      <w:r>
        <w:rPr>
          <w:rFonts w:asciiTheme="minorEastAsia" w:hAnsiTheme="minorEastAsia" w:hint="eastAsia"/>
        </w:rPr>
        <w:t>行动任务中显示的持股数量&lt;&gt;合计的持股数量；</w:t>
      </w:r>
    </w:p>
    <w:p w:rsidR="0047271E" w:rsidRPr="00F92072" w:rsidRDefault="0047271E" w:rsidP="008326FD">
      <w:pPr>
        <w:pStyle w:val="a7"/>
        <w:numPr>
          <w:ilvl w:val="1"/>
          <w:numId w:val="59"/>
        </w:numPr>
        <w:spacing w:line="360" w:lineRule="auto"/>
        <w:ind w:firstLineChars="0"/>
        <w:rPr>
          <w:rFonts w:asciiTheme="minorEastAsia" w:hAnsiTheme="minorEastAsia"/>
        </w:rPr>
      </w:pPr>
      <w:r>
        <w:rPr>
          <w:rFonts w:asciiTheme="minorEastAsia" w:hAnsiTheme="minorEastAsia" w:hint="eastAsia"/>
        </w:rPr>
        <w:t>行动任务中显示的</w:t>
      </w:r>
      <w:r w:rsidR="00F464B1">
        <w:rPr>
          <w:rFonts w:asciiTheme="minorEastAsia" w:hAnsiTheme="minorEastAsia" w:hint="eastAsia"/>
        </w:rPr>
        <w:t>认购权</w:t>
      </w:r>
      <w:r>
        <w:rPr>
          <w:rFonts w:asciiTheme="minorEastAsia" w:hAnsiTheme="minorEastAsia" w:hint="eastAsia"/>
        </w:rPr>
        <w:t>数量&lt;&gt;合计的</w:t>
      </w:r>
      <w:r w:rsidR="00F464B1">
        <w:rPr>
          <w:rFonts w:asciiTheme="minorEastAsia" w:hAnsiTheme="minorEastAsia" w:hint="eastAsia"/>
        </w:rPr>
        <w:t>认购权</w:t>
      </w:r>
      <w:r>
        <w:rPr>
          <w:rFonts w:asciiTheme="minorEastAsia" w:hAnsiTheme="minorEastAsia" w:hint="eastAsia"/>
        </w:rPr>
        <w:t>数量；</w:t>
      </w:r>
    </w:p>
    <w:p w:rsidR="0047271E" w:rsidRPr="00F92072" w:rsidRDefault="0047271E" w:rsidP="008326FD">
      <w:pPr>
        <w:pStyle w:val="a7"/>
        <w:numPr>
          <w:ilvl w:val="1"/>
          <w:numId w:val="59"/>
        </w:numPr>
        <w:spacing w:line="360" w:lineRule="auto"/>
        <w:ind w:firstLineChars="0"/>
        <w:rPr>
          <w:rFonts w:asciiTheme="minorEastAsia" w:hAnsiTheme="minorEastAsia"/>
        </w:rPr>
      </w:pPr>
      <w:r>
        <w:rPr>
          <w:rFonts w:asciiTheme="minorEastAsia" w:hAnsiTheme="minorEastAsia" w:hint="eastAsia"/>
        </w:rPr>
        <w:t>以上任一条满足，分配异常；</w:t>
      </w:r>
    </w:p>
    <w:p w:rsidR="00492120" w:rsidRPr="006B66BE" w:rsidRDefault="00492120" w:rsidP="008326FD">
      <w:pPr>
        <w:pStyle w:val="a7"/>
        <w:numPr>
          <w:ilvl w:val="0"/>
          <w:numId w:val="59"/>
        </w:numPr>
        <w:spacing w:line="360" w:lineRule="auto"/>
        <w:ind w:firstLineChars="0"/>
        <w:rPr>
          <w:rFonts w:asciiTheme="minorEastAsia" w:hAnsiTheme="minorEastAsia"/>
        </w:rPr>
      </w:pPr>
      <w:r>
        <w:rPr>
          <w:rFonts w:asciiTheme="minorEastAsia" w:hAnsiTheme="minorEastAsia" w:hint="eastAsia"/>
          <w:lang w:val="en-AU"/>
        </w:rPr>
        <w:t>权益分派后的行动事件在未做确认分派前系统支持重复做权益分派，反之则提示用户，权益分派已确认不能再作权益分派</w:t>
      </w:r>
      <w:r w:rsidRPr="006B66BE">
        <w:rPr>
          <w:rFonts w:asciiTheme="minorEastAsia" w:hAnsiTheme="minorEastAsia" w:hint="eastAsia"/>
        </w:rPr>
        <w:t>；</w:t>
      </w:r>
    </w:p>
    <w:p w:rsidR="00001820" w:rsidRDefault="00001820" w:rsidP="008326FD">
      <w:pPr>
        <w:pStyle w:val="a7"/>
        <w:numPr>
          <w:ilvl w:val="0"/>
          <w:numId w:val="59"/>
        </w:numPr>
        <w:spacing w:line="360" w:lineRule="auto"/>
        <w:ind w:firstLineChars="0"/>
        <w:rPr>
          <w:rFonts w:asciiTheme="minorEastAsia" w:hAnsiTheme="minorEastAsia"/>
        </w:rPr>
      </w:pPr>
      <w:r>
        <w:rPr>
          <w:rFonts w:asciiTheme="minorEastAsia" w:hAnsiTheme="minorEastAsia" w:hint="eastAsia"/>
          <w:lang w:val="en-AU"/>
        </w:rPr>
        <w:t>通过退回功能，权益分派时可以回退到权益分配复核前状态</w:t>
      </w:r>
      <w:r>
        <w:rPr>
          <w:rFonts w:asciiTheme="minorEastAsia" w:hAnsiTheme="minorEastAsia" w:hint="eastAsia"/>
        </w:rPr>
        <w:t>；</w:t>
      </w:r>
    </w:p>
    <w:p w:rsidR="00001820" w:rsidRDefault="00001820" w:rsidP="008326FD">
      <w:pPr>
        <w:pStyle w:val="a7"/>
        <w:numPr>
          <w:ilvl w:val="0"/>
          <w:numId w:val="59"/>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05A80" w:rsidRDefault="00505A80" w:rsidP="008326FD">
      <w:pPr>
        <w:pStyle w:val="a7"/>
        <w:numPr>
          <w:ilvl w:val="0"/>
          <w:numId w:val="59"/>
        </w:numPr>
        <w:spacing w:line="360" w:lineRule="auto"/>
        <w:ind w:firstLineChars="0"/>
        <w:rPr>
          <w:rFonts w:asciiTheme="minorEastAsia" w:hAnsiTheme="minorEastAsia"/>
        </w:rPr>
      </w:pPr>
      <w:r>
        <w:rPr>
          <w:rFonts w:asciiTheme="minorEastAsia" w:hAnsiTheme="minorEastAsia" w:hint="eastAsia"/>
        </w:rPr>
        <w:t>用户通过点击分派后的明细客户，可查看相应的客户通知信息。参见F</w:t>
      </w:r>
      <w:r w:rsidR="00EE3202">
        <w:rPr>
          <w:rFonts w:asciiTheme="minorEastAsia" w:hAnsiTheme="minorEastAsia" w:hint="eastAsia"/>
        </w:rPr>
        <w:t>2</w:t>
      </w:r>
      <w:r>
        <w:rPr>
          <w:rFonts w:asciiTheme="minorEastAsia" w:hAnsiTheme="minorEastAsia" w:hint="eastAsia"/>
        </w:rPr>
        <w:t>.</w:t>
      </w:r>
      <w:r w:rsidR="00EE3202">
        <w:rPr>
          <w:rFonts w:asciiTheme="minorEastAsia" w:hAnsiTheme="minorEastAsia" w:hint="eastAsia"/>
        </w:rPr>
        <w:t>5</w:t>
      </w:r>
      <w:r w:rsidR="00F464B1">
        <w:rPr>
          <w:rFonts w:asciiTheme="minorEastAsia" w:hAnsiTheme="minorEastAsia" w:hint="eastAsia"/>
        </w:rPr>
        <w:t>公开发售权益</w:t>
      </w:r>
      <w:r>
        <w:rPr>
          <w:rFonts w:asciiTheme="minorEastAsia" w:hAnsiTheme="minorEastAsia" w:hint="eastAsia"/>
        </w:rPr>
        <w:t>信息发布；</w:t>
      </w:r>
    </w:p>
    <w:p w:rsidR="00444C35" w:rsidRDefault="00DA44F6" w:rsidP="00444C35">
      <w:pPr>
        <w:pStyle w:val="3"/>
        <w:ind w:leftChars="100" w:left="210"/>
      </w:pPr>
      <w:bookmarkStart w:id="158" w:name="_Toc326326541"/>
      <w:r>
        <w:rPr>
          <w:rFonts w:hint="eastAsia"/>
        </w:rPr>
        <w:lastRenderedPageBreak/>
        <w:t>F</w:t>
      </w:r>
      <w:r w:rsidR="00DD4647">
        <w:rPr>
          <w:rFonts w:hint="eastAsia"/>
        </w:rPr>
        <w:t>2</w:t>
      </w:r>
      <w:r w:rsidR="00444C35">
        <w:rPr>
          <w:rFonts w:hint="eastAsia"/>
        </w:rPr>
        <w:t>.</w:t>
      </w:r>
      <w:r w:rsidR="00DD4647">
        <w:rPr>
          <w:rFonts w:hint="eastAsia"/>
        </w:rPr>
        <w:t>4</w:t>
      </w:r>
      <w:r w:rsidR="00FF1174">
        <w:rPr>
          <w:rFonts w:hint="eastAsia"/>
        </w:rPr>
        <w:t>公开发售</w:t>
      </w:r>
      <w:r w:rsidR="00444C35">
        <w:rPr>
          <w:rFonts w:hint="eastAsia"/>
        </w:rPr>
        <w:t>权益分派确认</w:t>
      </w:r>
      <w:bookmarkEnd w:id="158"/>
    </w:p>
    <w:p w:rsidR="00E36CFF" w:rsidRDefault="00E36CFF" w:rsidP="008326FD">
      <w:pPr>
        <w:pStyle w:val="4"/>
        <w:numPr>
          <w:ilvl w:val="0"/>
          <w:numId w:val="8"/>
        </w:numPr>
      </w:pPr>
      <w:r>
        <w:rPr>
          <w:rFonts w:hint="eastAsia"/>
        </w:rPr>
        <w:t>业务描述</w:t>
      </w:r>
    </w:p>
    <w:p w:rsidR="00E36CFF" w:rsidRDefault="00E36CFF" w:rsidP="00E36CFF">
      <w:pPr>
        <w:spacing w:line="360" w:lineRule="auto"/>
        <w:ind w:firstLineChars="200" w:firstLine="420"/>
      </w:pPr>
      <w:r>
        <w:rPr>
          <w:rFonts w:hint="eastAsia"/>
        </w:rPr>
        <w:t>公司</w:t>
      </w:r>
      <w:r w:rsidR="001B2C13">
        <w:rPr>
          <w:rFonts w:hint="eastAsia"/>
        </w:rPr>
        <w:t>公开发售</w:t>
      </w:r>
      <w:r>
        <w:rPr>
          <w:rFonts w:hint="eastAsia"/>
        </w:rPr>
        <w:t>行动在权益分派后需要确认，确认一般是由不同的人员来操作，确认后把公司</w:t>
      </w:r>
      <w:r w:rsidR="001B2C13">
        <w:rPr>
          <w:rFonts w:hint="eastAsia"/>
        </w:rPr>
        <w:t>公开发售</w:t>
      </w:r>
      <w:r>
        <w:rPr>
          <w:rFonts w:hint="eastAsia"/>
        </w:rPr>
        <w:t>行动的相关信息推送到交易系统、网上营业厅，同时生成客户通知清单。</w:t>
      </w:r>
    </w:p>
    <w:p w:rsidR="00E36CFF" w:rsidRDefault="00E36CFF" w:rsidP="008326FD">
      <w:pPr>
        <w:pStyle w:val="4"/>
        <w:numPr>
          <w:ilvl w:val="0"/>
          <w:numId w:val="8"/>
        </w:numPr>
      </w:pPr>
      <w:r>
        <w:rPr>
          <w:rFonts w:hint="eastAsia"/>
        </w:rPr>
        <w:t>用户界面</w:t>
      </w:r>
    </w:p>
    <w:p w:rsidR="00001820" w:rsidRDefault="00001820" w:rsidP="00001820">
      <w:r>
        <w:object w:dxaOrig="11681" w:dyaOrig="6244">
          <v:shape id="_x0000_i1038" type="#_x0000_t75" style="width:415.5pt;height:222pt" o:ole="">
            <v:imagedata r:id="rId36" o:title=""/>
          </v:shape>
          <o:OLEObject Type="Embed" ProgID="Visio.Drawing.11" ShapeID="_x0000_i1038" DrawAspect="Content" ObjectID="_1402388477" r:id="rId37"/>
        </w:object>
      </w:r>
      <w:r>
        <w:rPr>
          <w:rFonts w:hint="eastAsia"/>
        </w:rPr>
        <w:t>界面说明：同权益分派</w:t>
      </w:r>
    </w:p>
    <w:p w:rsidR="00E36CFF" w:rsidRDefault="00505A80" w:rsidP="008326FD">
      <w:pPr>
        <w:pStyle w:val="4"/>
        <w:numPr>
          <w:ilvl w:val="0"/>
          <w:numId w:val="8"/>
        </w:numPr>
      </w:pPr>
      <w:r>
        <w:rPr>
          <w:rFonts w:hint="eastAsia"/>
        </w:rPr>
        <w:t>业</w:t>
      </w:r>
      <w:r w:rsidR="00E36CFF">
        <w:rPr>
          <w:rFonts w:hint="eastAsia"/>
        </w:rPr>
        <w:t>务功能</w:t>
      </w:r>
    </w:p>
    <w:p w:rsidR="00E36CFF" w:rsidRPr="007468F5" w:rsidRDefault="00E36CFF"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lang w:val="en-AU"/>
        </w:rPr>
        <w:t>上市公司行动信息</w:t>
      </w:r>
      <w:r w:rsidR="007C074D">
        <w:rPr>
          <w:rFonts w:asciiTheme="minorEastAsia" w:hAnsiTheme="minorEastAsia" w:hint="eastAsia"/>
          <w:lang w:val="en-AU"/>
        </w:rPr>
        <w:t>中</w:t>
      </w:r>
      <w:r w:rsidR="007C074D">
        <w:rPr>
          <w:rFonts w:hint="eastAsia"/>
          <w:lang w:val="en-AU"/>
        </w:rPr>
        <w:t>列出已作权益分派，并且分派结果正确的</w:t>
      </w:r>
      <w:r w:rsidR="001B2C13">
        <w:rPr>
          <w:rFonts w:hint="eastAsia"/>
          <w:lang w:val="en-AU"/>
        </w:rPr>
        <w:t>公开发售</w:t>
      </w:r>
      <w:proofErr w:type="gramStart"/>
      <w:r w:rsidR="007C074D">
        <w:rPr>
          <w:rFonts w:hint="eastAsia"/>
          <w:lang w:val="en-AU"/>
        </w:rPr>
        <w:t>认分配</w:t>
      </w:r>
      <w:proofErr w:type="gramEnd"/>
      <w:r w:rsidR="007C074D">
        <w:rPr>
          <w:rFonts w:hint="eastAsia"/>
          <w:lang w:val="en-AU"/>
        </w:rPr>
        <w:t>的行动信息</w:t>
      </w:r>
      <w:r>
        <w:rPr>
          <w:rFonts w:asciiTheme="minorEastAsia" w:hAnsiTheme="minorEastAsia" w:hint="eastAsia"/>
          <w:lang w:val="en-AU"/>
        </w:rPr>
        <w:t>；</w:t>
      </w:r>
      <w:r w:rsidRPr="007468F5">
        <w:rPr>
          <w:rFonts w:asciiTheme="minorEastAsia" w:hAnsiTheme="minorEastAsia" w:hint="eastAsia"/>
        </w:rPr>
        <w:t xml:space="preserve"> </w:t>
      </w:r>
    </w:p>
    <w:p w:rsidR="00E36CFF" w:rsidRDefault="00E36CFF" w:rsidP="008326FD">
      <w:pPr>
        <w:pStyle w:val="a7"/>
        <w:numPr>
          <w:ilvl w:val="0"/>
          <w:numId w:val="44"/>
        </w:numPr>
        <w:spacing w:line="360" w:lineRule="auto"/>
        <w:ind w:firstLineChars="0"/>
        <w:rPr>
          <w:rFonts w:asciiTheme="minorEastAsia" w:hAnsiTheme="minorEastAsia"/>
        </w:rPr>
      </w:pPr>
      <w:r w:rsidRPr="00093155">
        <w:rPr>
          <w:rFonts w:asciiTheme="minorEastAsia" w:hAnsiTheme="minorEastAsia" w:hint="eastAsia"/>
        </w:rPr>
        <w:t>权益确认后在上方列表中确认人、确认时间需填写；</w:t>
      </w:r>
    </w:p>
    <w:p w:rsidR="00F171DC" w:rsidRPr="00F171DC" w:rsidRDefault="00E36CFF"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rPr>
        <w:t>权益确认后，</w:t>
      </w:r>
      <w:r>
        <w:rPr>
          <w:rFonts w:hint="eastAsia"/>
        </w:rPr>
        <w:t>生成客户通知清单</w:t>
      </w:r>
      <w:r w:rsidR="00F171DC">
        <w:rPr>
          <w:rFonts w:hint="eastAsia"/>
        </w:rPr>
        <w:t>；</w:t>
      </w:r>
    </w:p>
    <w:p w:rsidR="00E36CFF" w:rsidRDefault="00F171DC" w:rsidP="008326FD">
      <w:pPr>
        <w:pStyle w:val="a7"/>
        <w:numPr>
          <w:ilvl w:val="1"/>
          <w:numId w:val="44"/>
        </w:numPr>
        <w:spacing w:line="360" w:lineRule="auto"/>
        <w:ind w:firstLineChars="0"/>
        <w:rPr>
          <w:rFonts w:asciiTheme="minorEastAsia" w:hAnsiTheme="minorEastAsia"/>
        </w:rPr>
      </w:pPr>
      <w:r>
        <w:rPr>
          <w:rFonts w:hint="eastAsia"/>
        </w:rPr>
        <w:t>客户内容包括：</w:t>
      </w:r>
      <w:r w:rsidRPr="00C9116D">
        <w:rPr>
          <w:rFonts w:asciiTheme="minorEastAsia" w:hAnsiTheme="minorEastAsia" w:hint="eastAsia"/>
          <w:lang w:val="en-AU"/>
        </w:rPr>
        <w:t>客户号、资金账号、客户手机号、客户EMAIL、客户英文名称、客户中文名称、证券代码、证券名称、持仓数量、</w:t>
      </w:r>
      <w:r>
        <w:rPr>
          <w:rFonts w:asciiTheme="minorEastAsia" w:hAnsiTheme="minorEastAsia" w:hint="eastAsia"/>
          <w:lang w:val="en-AU"/>
        </w:rPr>
        <w:t>认购权</w:t>
      </w:r>
      <w:r w:rsidRPr="00C9116D">
        <w:rPr>
          <w:rFonts w:asciiTheme="minorEastAsia" w:hAnsiTheme="minorEastAsia" w:hint="eastAsia"/>
          <w:lang w:val="en-AU"/>
        </w:rPr>
        <w:t>代码、</w:t>
      </w:r>
      <w:r>
        <w:rPr>
          <w:rFonts w:asciiTheme="minorEastAsia" w:hAnsiTheme="minorEastAsia" w:hint="eastAsia"/>
          <w:lang w:val="en-AU"/>
        </w:rPr>
        <w:t>认购权</w:t>
      </w:r>
      <w:r w:rsidRPr="00C9116D">
        <w:rPr>
          <w:rFonts w:asciiTheme="minorEastAsia" w:hAnsiTheme="minorEastAsia" w:hint="eastAsia"/>
          <w:lang w:val="en-AU"/>
        </w:rPr>
        <w:t>数量、</w:t>
      </w:r>
      <w:r>
        <w:rPr>
          <w:rFonts w:asciiTheme="minorEastAsia" w:hAnsiTheme="minorEastAsia" w:hint="eastAsia"/>
          <w:lang w:val="en-AU"/>
        </w:rPr>
        <w:t>认购权</w:t>
      </w:r>
      <w:r w:rsidRPr="00C9116D">
        <w:rPr>
          <w:rFonts w:asciiTheme="minorEastAsia" w:hAnsiTheme="minorEastAsia" w:hint="eastAsia"/>
          <w:lang w:val="en-AU"/>
        </w:rPr>
        <w:t>价格、</w:t>
      </w:r>
      <w:r>
        <w:rPr>
          <w:rFonts w:asciiTheme="minorEastAsia" w:hAnsiTheme="minorEastAsia" w:hint="eastAsia"/>
          <w:lang w:val="en-AU"/>
        </w:rPr>
        <w:t>认购权分配</w:t>
      </w:r>
      <w:r w:rsidRPr="00C9116D">
        <w:rPr>
          <w:rFonts w:asciiTheme="minorEastAsia" w:hAnsiTheme="minorEastAsia" w:hint="eastAsia"/>
          <w:lang w:val="en-AU"/>
        </w:rPr>
        <w:t>比例、</w:t>
      </w:r>
      <w:r>
        <w:rPr>
          <w:rFonts w:asciiTheme="minorEastAsia" w:hAnsiTheme="minorEastAsia" w:hint="eastAsia"/>
          <w:lang w:val="en-AU"/>
        </w:rPr>
        <w:t>认购</w:t>
      </w:r>
      <w:r w:rsidRPr="00C9116D">
        <w:rPr>
          <w:rFonts w:asciiTheme="minorEastAsia" w:hAnsiTheme="minorEastAsia" w:hint="eastAsia"/>
          <w:lang w:val="en-AU"/>
        </w:rPr>
        <w:t>价格、结算币种、应准备资金总额、</w:t>
      </w:r>
      <w:r>
        <w:rPr>
          <w:rFonts w:asciiTheme="minorEastAsia" w:hAnsiTheme="minorEastAsia" w:hint="eastAsia"/>
          <w:lang w:val="en-AU"/>
        </w:rPr>
        <w:t>认购</w:t>
      </w:r>
      <w:r w:rsidRPr="00C9116D">
        <w:rPr>
          <w:rFonts w:asciiTheme="minorEastAsia" w:hAnsiTheme="minorEastAsia" w:hint="eastAsia"/>
          <w:lang w:val="en-AU"/>
        </w:rPr>
        <w:t>开始日期、</w:t>
      </w:r>
      <w:r>
        <w:rPr>
          <w:rFonts w:asciiTheme="minorEastAsia" w:hAnsiTheme="minorEastAsia" w:hint="eastAsia"/>
          <w:lang w:val="en-AU"/>
        </w:rPr>
        <w:t>认购</w:t>
      </w:r>
      <w:r w:rsidRPr="00C9116D">
        <w:rPr>
          <w:rFonts w:asciiTheme="minorEastAsia" w:hAnsiTheme="minorEastAsia" w:hint="eastAsia"/>
          <w:lang w:val="en-AU"/>
        </w:rPr>
        <w:t>截止日期</w:t>
      </w:r>
      <w:r>
        <w:rPr>
          <w:rFonts w:asciiTheme="minorEastAsia" w:hAnsiTheme="minorEastAsia" w:hint="eastAsia"/>
          <w:lang w:val="en-AU"/>
        </w:rPr>
        <w:t>，处理日期</w:t>
      </w:r>
      <w:r w:rsidR="00E36CFF">
        <w:rPr>
          <w:rFonts w:asciiTheme="minorEastAsia" w:hAnsiTheme="minorEastAsia" w:hint="eastAsia"/>
        </w:rPr>
        <w:t>；</w:t>
      </w:r>
    </w:p>
    <w:p w:rsidR="00125D3B" w:rsidRPr="00D6069F" w:rsidRDefault="00125D3B"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rPr>
        <w:lastRenderedPageBreak/>
        <w:t>权益确认后，系统把</w:t>
      </w:r>
      <w:r>
        <w:rPr>
          <w:rFonts w:hint="eastAsia"/>
        </w:rPr>
        <w:t>确认后把公司行动的相关信息推送到交易结算系统；</w:t>
      </w:r>
    </w:p>
    <w:p w:rsidR="00125D3B" w:rsidRPr="00E9715B" w:rsidRDefault="00125D3B" w:rsidP="008326FD">
      <w:pPr>
        <w:pStyle w:val="a7"/>
        <w:numPr>
          <w:ilvl w:val="1"/>
          <w:numId w:val="44"/>
        </w:numPr>
        <w:spacing w:line="360" w:lineRule="auto"/>
        <w:ind w:firstLineChars="0"/>
        <w:rPr>
          <w:rFonts w:asciiTheme="minorEastAsia" w:hAnsiTheme="minorEastAsia"/>
        </w:rPr>
      </w:pPr>
      <w:r>
        <w:rPr>
          <w:rFonts w:hint="eastAsia"/>
        </w:rPr>
        <w:t>根据分配后的客户应扣资金，</w:t>
      </w:r>
      <w:proofErr w:type="gramStart"/>
      <w:r>
        <w:rPr>
          <w:rFonts w:hint="eastAsia"/>
        </w:rPr>
        <w:t>记减客户</w:t>
      </w:r>
      <w:proofErr w:type="gramEnd"/>
      <w:r>
        <w:rPr>
          <w:rFonts w:hint="eastAsia"/>
        </w:rPr>
        <w:t>相应币种过户费；</w:t>
      </w:r>
    </w:p>
    <w:p w:rsidR="00125D3B" w:rsidRDefault="00125D3B" w:rsidP="008326FD">
      <w:pPr>
        <w:pStyle w:val="a7"/>
        <w:numPr>
          <w:ilvl w:val="2"/>
          <w:numId w:val="44"/>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系统时摘要规则：过户费（</w:t>
      </w:r>
      <w:r>
        <w:rPr>
          <w:rFonts w:hint="eastAsia"/>
        </w:rPr>
        <w:t xml:space="preserve"> XXX</w:t>
      </w:r>
      <w:r>
        <w:rPr>
          <w:rFonts w:hint="eastAsia"/>
        </w:rPr>
        <w:t>证券</w:t>
      </w:r>
      <w:r w:rsidR="001B2C13">
        <w:rPr>
          <w:rFonts w:hint="eastAsia"/>
        </w:rPr>
        <w:t>公开发售</w:t>
      </w:r>
      <w:r>
        <w:rPr>
          <w:rFonts w:hint="eastAsia"/>
        </w:rPr>
        <w:t>_XXX</w:t>
      </w:r>
      <w:r>
        <w:rPr>
          <w:rFonts w:hint="eastAsia"/>
        </w:rPr>
        <w:t>）；</w:t>
      </w:r>
    </w:p>
    <w:p w:rsidR="00125D3B" w:rsidRDefault="00125D3B" w:rsidP="008326FD">
      <w:pPr>
        <w:pStyle w:val="a7"/>
        <w:numPr>
          <w:ilvl w:val="2"/>
          <w:numId w:val="44"/>
        </w:numPr>
        <w:spacing w:line="360" w:lineRule="auto"/>
        <w:ind w:firstLineChars="0"/>
        <w:rPr>
          <w:rFonts w:asciiTheme="minorEastAsia" w:hAnsiTheme="minorEastAsia"/>
        </w:rPr>
      </w:pPr>
      <w:r>
        <w:rPr>
          <w:rFonts w:hint="eastAsia"/>
        </w:rPr>
        <w:t>举例：过户费（</w:t>
      </w:r>
      <w:r w:rsidRPr="00AC47DE">
        <w:rPr>
          <w:rFonts w:hint="eastAsia"/>
        </w:rPr>
        <w:t xml:space="preserve">00464 </w:t>
      </w:r>
      <w:r>
        <w:rPr>
          <w:rFonts w:hint="eastAsia"/>
        </w:rPr>
        <w:t>证券</w:t>
      </w:r>
      <w:r w:rsidR="001B2C13">
        <w:rPr>
          <w:rFonts w:hint="eastAsia"/>
        </w:rPr>
        <w:t>公开发售</w:t>
      </w:r>
      <w:r w:rsidRPr="00AC47DE">
        <w:rPr>
          <w:rFonts w:hint="eastAsia"/>
        </w:rPr>
        <w:t xml:space="preserve"> 16000</w:t>
      </w:r>
      <w:r>
        <w:rPr>
          <w:rFonts w:hint="eastAsia"/>
        </w:rPr>
        <w:t>）；</w:t>
      </w:r>
    </w:p>
    <w:p w:rsidR="00D17C9F" w:rsidRDefault="00CF3788"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rPr>
        <w:t>权益确认后，系统向客服部的邮箱发送</w:t>
      </w:r>
      <w:r w:rsidR="001B2C13">
        <w:rPr>
          <w:rFonts w:asciiTheme="minorEastAsia" w:hAnsiTheme="minorEastAsia" w:hint="eastAsia"/>
        </w:rPr>
        <w:t>公开发售</w:t>
      </w:r>
      <w:r>
        <w:rPr>
          <w:rFonts w:asciiTheme="minorEastAsia" w:hAnsiTheme="minorEastAsia" w:hint="eastAsia"/>
        </w:rPr>
        <w:t>分配确认信息；</w:t>
      </w:r>
    </w:p>
    <w:p w:rsidR="00D17C9F" w:rsidRDefault="00CF3788" w:rsidP="008326FD">
      <w:pPr>
        <w:pStyle w:val="a7"/>
        <w:numPr>
          <w:ilvl w:val="1"/>
          <w:numId w:val="44"/>
        </w:numPr>
        <w:spacing w:line="360" w:lineRule="auto"/>
        <w:ind w:firstLineChars="0"/>
        <w:rPr>
          <w:rFonts w:asciiTheme="minorEastAsia" w:hAnsiTheme="minorEastAsia"/>
        </w:rPr>
      </w:pPr>
      <w:r>
        <w:rPr>
          <w:rFonts w:asciiTheme="minorEastAsia" w:hAnsiTheme="minorEastAsia" w:hint="eastAsia"/>
        </w:rPr>
        <w:t>发送内容：说明（</w:t>
      </w:r>
      <w:r w:rsidR="00F464B1">
        <w:rPr>
          <w:rFonts w:asciiTheme="minorEastAsia" w:hAnsiTheme="minorEastAsia" w:hint="eastAsia"/>
        </w:rPr>
        <w:t>公开发售权益</w:t>
      </w:r>
      <w:r>
        <w:rPr>
          <w:rFonts w:asciiTheme="minorEastAsia" w:hAnsiTheme="minorEastAsia" w:hint="eastAsia"/>
        </w:rPr>
        <w:t>分配）、证券代码、证券名称、持仓数量、</w:t>
      </w:r>
      <w:r w:rsidR="00F464B1">
        <w:rPr>
          <w:rFonts w:asciiTheme="minorEastAsia" w:hAnsiTheme="minorEastAsia" w:hint="eastAsia"/>
        </w:rPr>
        <w:t>认购权</w:t>
      </w:r>
      <w:r>
        <w:rPr>
          <w:rFonts w:asciiTheme="minorEastAsia" w:hAnsiTheme="minorEastAsia" w:hint="eastAsia"/>
        </w:rPr>
        <w:t>代码、</w:t>
      </w:r>
      <w:r w:rsidR="00F464B1">
        <w:rPr>
          <w:rFonts w:asciiTheme="minorEastAsia" w:hAnsiTheme="minorEastAsia" w:hint="eastAsia"/>
        </w:rPr>
        <w:t>认购权</w:t>
      </w:r>
      <w:r>
        <w:rPr>
          <w:rFonts w:asciiTheme="minorEastAsia" w:hAnsiTheme="minorEastAsia" w:hint="eastAsia"/>
        </w:rPr>
        <w:t>数量、认购标的股票代码、认购股票名称、认购价格、</w:t>
      </w:r>
      <w:r w:rsidR="005625B2">
        <w:rPr>
          <w:rFonts w:asciiTheme="minorEastAsia" w:hAnsiTheme="minorEastAsia" w:hint="eastAsia"/>
        </w:rPr>
        <w:t>是否额外认购、</w:t>
      </w:r>
      <w:r>
        <w:rPr>
          <w:rFonts w:asciiTheme="minorEastAsia" w:hAnsiTheme="minorEastAsia" w:hint="eastAsia"/>
        </w:rPr>
        <w:t>认购开始日期、认购截止日期、</w:t>
      </w:r>
      <w:r w:rsidR="00F171DC">
        <w:rPr>
          <w:rFonts w:asciiTheme="minorEastAsia" w:hAnsiTheme="minorEastAsia" w:hint="eastAsia"/>
        </w:rPr>
        <w:t>内部截止日期</w:t>
      </w:r>
      <w:r>
        <w:rPr>
          <w:rFonts w:asciiTheme="minorEastAsia" w:hAnsiTheme="minorEastAsia" w:hint="eastAsia"/>
        </w:rPr>
        <w:t>。</w:t>
      </w:r>
    </w:p>
    <w:p w:rsidR="00D17C9F" w:rsidRDefault="005625B2" w:rsidP="008326FD">
      <w:pPr>
        <w:pStyle w:val="a7"/>
        <w:numPr>
          <w:ilvl w:val="1"/>
          <w:numId w:val="44"/>
        </w:numPr>
        <w:spacing w:line="360" w:lineRule="auto"/>
        <w:ind w:firstLineChars="0"/>
        <w:rPr>
          <w:rFonts w:asciiTheme="minorEastAsia" w:hAnsiTheme="minorEastAsia"/>
        </w:rPr>
      </w:pPr>
      <w:r>
        <w:rPr>
          <w:rFonts w:asciiTheme="minorEastAsia" w:hAnsiTheme="minorEastAsia" w:hint="eastAsia"/>
        </w:rPr>
        <w:t>发送格式：以上每一项内容为一行，比如：“证券代码：000005</w:t>
      </w:r>
    </w:p>
    <w:p w:rsidR="00D17C9F" w:rsidRDefault="005625B2" w:rsidP="008326FD">
      <w:pPr>
        <w:pStyle w:val="a7"/>
        <w:numPr>
          <w:ilvl w:val="2"/>
          <w:numId w:val="44"/>
        </w:numPr>
        <w:spacing w:line="360" w:lineRule="auto"/>
        <w:ind w:firstLineChars="0"/>
        <w:rPr>
          <w:rFonts w:asciiTheme="minorEastAsia" w:hAnsiTheme="minorEastAsia"/>
        </w:rPr>
      </w:pPr>
      <w:r>
        <w:rPr>
          <w:rFonts w:asciiTheme="minorEastAsia" w:hAnsiTheme="minorEastAsia" w:hint="eastAsia"/>
        </w:rPr>
        <w:t>证券名称：汇丰控股”</w:t>
      </w:r>
    </w:p>
    <w:p w:rsidR="00D17C9F" w:rsidRDefault="008A157D" w:rsidP="008326FD">
      <w:pPr>
        <w:pStyle w:val="a7"/>
        <w:numPr>
          <w:ilvl w:val="1"/>
          <w:numId w:val="44"/>
        </w:numPr>
        <w:spacing w:line="360" w:lineRule="auto"/>
        <w:ind w:firstLineChars="0"/>
        <w:rPr>
          <w:rFonts w:asciiTheme="minorEastAsia" w:hAnsiTheme="minorEastAsia"/>
        </w:rPr>
      </w:pPr>
      <w:r>
        <w:rPr>
          <w:rFonts w:asciiTheme="minorEastAsia" w:hAnsiTheme="minorEastAsia" w:hint="eastAsia"/>
        </w:rPr>
        <w:t>系统按</w:t>
      </w:r>
      <w:r w:rsidR="00F171DC">
        <w:rPr>
          <w:rFonts w:asciiTheme="minorEastAsia" w:hAnsiTheme="minorEastAsia" w:hint="eastAsia"/>
        </w:rPr>
        <w:t>第一卷中的</w:t>
      </w:r>
      <w:proofErr w:type="gramStart"/>
      <w:r w:rsidR="005C3A59" w:rsidRPr="005C3A59">
        <w:rPr>
          <w:rFonts w:asciiTheme="minorEastAsia" w:hAnsiTheme="minorEastAsia"/>
          <w:b/>
          <w:color w:val="0000FF"/>
        </w:rPr>
        <w:t>”</w:t>
      </w:r>
      <w:proofErr w:type="gramEnd"/>
      <w:r w:rsidR="005C3A59" w:rsidRPr="005C3A59">
        <w:rPr>
          <w:b/>
          <w:color w:val="0000FF"/>
        </w:rPr>
        <w:t xml:space="preserve"> F6.6</w:t>
      </w:r>
      <w:r w:rsidR="005C3A59" w:rsidRPr="005C3A59">
        <w:rPr>
          <w:rFonts w:hint="eastAsia"/>
          <w:b/>
          <w:color w:val="0000FF"/>
        </w:rPr>
        <w:t>行动权益明细查询</w:t>
      </w:r>
      <w:proofErr w:type="gramStart"/>
      <w:r w:rsidR="005C3A59" w:rsidRPr="005C3A59">
        <w:rPr>
          <w:rFonts w:asciiTheme="minorEastAsia" w:hAnsiTheme="minorEastAsia"/>
          <w:b/>
          <w:color w:val="0000FF"/>
        </w:rPr>
        <w:t>”</w:t>
      </w:r>
      <w:proofErr w:type="gramEnd"/>
      <w:r w:rsidR="005C3A59" w:rsidRPr="005C3A59">
        <w:rPr>
          <w:rFonts w:asciiTheme="minorEastAsia" w:hAnsiTheme="minorEastAsia" w:hint="eastAsia"/>
        </w:rPr>
        <w:t>生成</w:t>
      </w:r>
      <w:r w:rsidR="005C3A59" w:rsidRPr="005C3A59">
        <w:rPr>
          <w:rFonts w:asciiTheme="minorEastAsia" w:hAnsiTheme="minorEastAsia"/>
        </w:rPr>
        <w:t>EXCEL文件，</w:t>
      </w:r>
      <w:r w:rsidR="005C3A59" w:rsidRPr="005C3A59">
        <w:rPr>
          <w:rFonts w:asciiTheme="minorEastAsia" w:hAnsiTheme="minorEastAsia" w:hint="eastAsia"/>
        </w:rPr>
        <w:t>作为邮件发送的附件；</w:t>
      </w:r>
    </w:p>
    <w:p w:rsidR="00F171DC" w:rsidRDefault="00F171DC"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lang w:val="en-AU"/>
        </w:rPr>
        <w:t>通过退回功能，权益确认前可以回退到权益分配复核前状态</w:t>
      </w:r>
      <w:r>
        <w:rPr>
          <w:rFonts w:asciiTheme="minorEastAsia" w:hAnsiTheme="minorEastAsia" w:hint="eastAsia"/>
        </w:rPr>
        <w:t>；</w:t>
      </w:r>
    </w:p>
    <w:p w:rsidR="00E36CFF" w:rsidRDefault="00E36CFF"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rPr>
        <w:t>权益确认后不能重复确认，如重复操作系统应提示用户；</w:t>
      </w:r>
    </w:p>
    <w:p w:rsidR="00E36CFF" w:rsidRDefault="00E36CFF" w:rsidP="008326FD">
      <w:pPr>
        <w:pStyle w:val="a7"/>
        <w:numPr>
          <w:ilvl w:val="0"/>
          <w:numId w:val="44"/>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权益分派确认</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05A80" w:rsidRDefault="00505A80"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rPr>
        <w:t>用户通过点击分派后的明细客户，可查看相应的客户通知信息。参见F</w:t>
      </w:r>
      <w:r w:rsidR="00C862DB">
        <w:rPr>
          <w:rFonts w:asciiTheme="minorEastAsia" w:hAnsiTheme="minorEastAsia" w:hint="eastAsia"/>
        </w:rPr>
        <w:t>2</w:t>
      </w:r>
      <w:r>
        <w:rPr>
          <w:rFonts w:asciiTheme="minorEastAsia" w:hAnsiTheme="minorEastAsia" w:hint="eastAsia"/>
        </w:rPr>
        <w:t>.</w:t>
      </w:r>
      <w:r w:rsidR="00C862DB">
        <w:rPr>
          <w:rFonts w:asciiTheme="minorEastAsia" w:hAnsiTheme="minorEastAsia" w:hint="eastAsia"/>
        </w:rPr>
        <w:t>5</w:t>
      </w:r>
      <w:r w:rsidR="00F464B1">
        <w:rPr>
          <w:rFonts w:asciiTheme="minorEastAsia" w:hAnsiTheme="minorEastAsia" w:hint="eastAsia"/>
        </w:rPr>
        <w:t>公开发售权益</w:t>
      </w:r>
      <w:r>
        <w:rPr>
          <w:rFonts w:asciiTheme="minorEastAsia" w:hAnsiTheme="minorEastAsia" w:hint="eastAsia"/>
        </w:rPr>
        <w:t>信息发布；</w:t>
      </w:r>
    </w:p>
    <w:p w:rsidR="001D4F34" w:rsidRPr="006B66BE" w:rsidRDefault="001D4F34" w:rsidP="008326FD">
      <w:pPr>
        <w:pStyle w:val="a7"/>
        <w:numPr>
          <w:ilvl w:val="0"/>
          <w:numId w:val="44"/>
        </w:numPr>
        <w:spacing w:line="360" w:lineRule="auto"/>
        <w:ind w:firstLineChars="0"/>
        <w:rPr>
          <w:rFonts w:asciiTheme="minorEastAsia" w:hAnsiTheme="minorEastAsia"/>
        </w:rPr>
      </w:pPr>
      <w:r>
        <w:rPr>
          <w:rFonts w:asciiTheme="minorEastAsia" w:hAnsiTheme="minorEastAsia" w:hint="eastAsia"/>
        </w:rPr>
        <w:t>权益确认后系统自动完成“</w:t>
      </w:r>
      <w:r w:rsidRPr="00E314BD">
        <w:rPr>
          <w:rFonts w:asciiTheme="minorEastAsia" w:hAnsiTheme="minorEastAsia" w:hint="eastAsia"/>
          <w:b/>
          <w:color w:val="000000" w:themeColor="text1"/>
        </w:rPr>
        <w:t>F</w:t>
      </w:r>
      <w:r w:rsidR="00C862DB">
        <w:rPr>
          <w:rFonts w:asciiTheme="minorEastAsia" w:hAnsiTheme="minorEastAsia" w:hint="eastAsia"/>
          <w:b/>
          <w:color w:val="000000" w:themeColor="text1"/>
        </w:rPr>
        <w:t>2</w:t>
      </w:r>
      <w:r>
        <w:rPr>
          <w:rFonts w:asciiTheme="minorEastAsia" w:hAnsiTheme="minorEastAsia" w:hint="eastAsia"/>
          <w:b/>
          <w:color w:val="000000" w:themeColor="text1"/>
        </w:rPr>
        <w:t>.7</w:t>
      </w:r>
      <w:r w:rsidR="00F464B1">
        <w:rPr>
          <w:rFonts w:asciiTheme="minorEastAsia" w:hAnsiTheme="minorEastAsia" w:hint="eastAsia"/>
          <w:b/>
          <w:color w:val="000000" w:themeColor="text1"/>
        </w:rPr>
        <w:t>公开发售权益</w:t>
      </w:r>
      <w:r>
        <w:rPr>
          <w:rFonts w:asciiTheme="minorEastAsia" w:hAnsiTheme="minorEastAsia" w:hint="eastAsia"/>
          <w:b/>
          <w:color w:val="000000" w:themeColor="text1"/>
        </w:rPr>
        <w:t>信息</w:t>
      </w:r>
      <w:r w:rsidRPr="00E314BD">
        <w:rPr>
          <w:rFonts w:asciiTheme="minorEastAsia" w:hAnsiTheme="minorEastAsia" w:hint="eastAsia"/>
          <w:b/>
          <w:color w:val="000000" w:themeColor="text1"/>
        </w:rPr>
        <w:t>发布</w:t>
      </w:r>
      <w:r>
        <w:rPr>
          <w:rFonts w:asciiTheme="minorEastAsia" w:hAnsiTheme="minorEastAsia" w:hint="eastAsia"/>
        </w:rPr>
        <w:t>”；</w:t>
      </w:r>
    </w:p>
    <w:p w:rsidR="00444C35" w:rsidRDefault="00DD4647" w:rsidP="00444C35">
      <w:pPr>
        <w:pStyle w:val="3"/>
        <w:ind w:leftChars="100" w:left="210"/>
      </w:pPr>
      <w:bookmarkStart w:id="159" w:name="_Toc326326542"/>
      <w:r>
        <w:rPr>
          <w:rFonts w:hint="eastAsia"/>
        </w:rPr>
        <w:t>F2</w:t>
      </w:r>
      <w:r w:rsidR="00444C35">
        <w:rPr>
          <w:rFonts w:hint="eastAsia"/>
        </w:rPr>
        <w:t>.</w:t>
      </w:r>
      <w:r>
        <w:rPr>
          <w:rFonts w:hint="eastAsia"/>
        </w:rPr>
        <w:t>5</w:t>
      </w:r>
      <w:r w:rsidR="00FF1174">
        <w:rPr>
          <w:rFonts w:hint="eastAsia"/>
        </w:rPr>
        <w:t>公开发售</w:t>
      </w:r>
      <w:r w:rsidR="00576117">
        <w:rPr>
          <w:rFonts w:hint="eastAsia"/>
        </w:rPr>
        <w:t>权益</w:t>
      </w:r>
      <w:r w:rsidR="00444C35">
        <w:rPr>
          <w:rFonts w:hint="eastAsia"/>
        </w:rPr>
        <w:t>信息发布</w:t>
      </w:r>
      <w:bookmarkEnd w:id="159"/>
    </w:p>
    <w:p w:rsidR="00023F91" w:rsidRDefault="00023F91" w:rsidP="008326FD">
      <w:pPr>
        <w:pStyle w:val="4"/>
        <w:numPr>
          <w:ilvl w:val="0"/>
          <w:numId w:val="9"/>
        </w:numPr>
      </w:pPr>
      <w:r>
        <w:rPr>
          <w:rFonts w:hint="eastAsia"/>
        </w:rPr>
        <w:t>业务描述</w:t>
      </w:r>
    </w:p>
    <w:p w:rsidR="001E1E69" w:rsidRDefault="00F464B1" w:rsidP="00023F91">
      <w:pPr>
        <w:spacing w:line="360" w:lineRule="auto"/>
        <w:ind w:firstLineChars="200" w:firstLine="420"/>
      </w:pPr>
      <w:r>
        <w:rPr>
          <w:rFonts w:hint="eastAsia"/>
        </w:rPr>
        <w:t>公开发售权益</w:t>
      </w:r>
      <w:r w:rsidR="001E1E69">
        <w:rPr>
          <w:rFonts w:hint="eastAsia"/>
        </w:rPr>
        <w:t>信息发布包括</w:t>
      </w:r>
      <w:r w:rsidR="005A79E7">
        <w:rPr>
          <w:rFonts w:hint="eastAsia"/>
        </w:rPr>
        <w:t>两</w:t>
      </w:r>
      <w:r w:rsidR="00023F91">
        <w:rPr>
          <w:rFonts w:hint="eastAsia"/>
        </w:rPr>
        <w:t>部分内容，一是股权登记日后的权益</w:t>
      </w:r>
      <w:proofErr w:type="gramStart"/>
      <w:r w:rsidR="00023F91">
        <w:rPr>
          <w:rFonts w:hint="eastAsia"/>
        </w:rPr>
        <w:t>发派后的</w:t>
      </w:r>
      <w:proofErr w:type="gramEnd"/>
      <w:r w:rsidR="00023F91">
        <w:rPr>
          <w:rFonts w:hint="eastAsia"/>
        </w:rPr>
        <w:t>发布，</w:t>
      </w:r>
      <w:r w:rsidR="005A79E7">
        <w:rPr>
          <w:rFonts w:hint="eastAsia"/>
        </w:rPr>
        <w:t>二</w:t>
      </w:r>
      <w:r w:rsidR="001E1E69">
        <w:rPr>
          <w:rFonts w:hint="eastAsia"/>
        </w:rPr>
        <w:t>是最</w:t>
      </w:r>
      <w:proofErr w:type="gramStart"/>
      <w:r w:rsidR="001E1E69">
        <w:rPr>
          <w:rFonts w:hint="eastAsia"/>
        </w:rPr>
        <w:t>后行权</w:t>
      </w:r>
      <w:proofErr w:type="gramEnd"/>
      <w:r w:rsidR="001E1E69">
        <w:rPr>
          <w:rFonts w:hint="eastAsia"/>
        </w:rPr>
        <w:t>日前一天晚上，系统通过自动任务自动发送最后提醒信息。</w:t>
      </w:r>
    </w:p>
    <w:p w:rsidR="00B1641B" w:rsidRDefault="00B1641B" w:rsidP="008326FD">
      <w:pPr>
        <w:pStyle w:val="4"/>
        <w:numPr>
          <w:ilvl w:val="0"/>
          <w:numId w:val="9"/>
        </w:numPr>
      </w:pPr>
      <w:r>
        <w:rPr>
          <w:rFonts w:hint="eastAsia"/>
        </w:rPr>
        <w:lastRenderedPageBreak/>
        <w:t>用户界面</w:t>
      </w:r>
    </w:p>
    <w:p w:rsidR="00B1641B" w:rsidRDefault="00B1641B" w:rsidP="00023F91">
      <w:pPr>
        <w:spacing w:line="360" w:lineRule="auto"/>
        <w:ind w:firstLineChars="200" w:firstLine="420"/>
      </w:pPr>
      <w:r>
        <w:object w:dxaOrig="9912" w:dyaOrig="6130">
          <v:shape id="_x0000_i1039" type="#_x0000_t75" style="width:415.5pt;height:256.5pt" o:ole="">
            <v:imagedata r:id="rId38" o:title=""/>
          </v:shape>
          <o:OLEObject Type="Embed" ProgID="Visio.Drawing.11" ShapeID="_x0000_i1039" DrawAspect="Content" ObjectID="_1402388478" r:id="rId39"/>
        </w:object>
      </w:r>
      <w:r w:rsidRPr="00B1641B">
        <w:rPr>
          <w:rFonts w:hint="eastAsia"/>
          <w:b/>
        </w:rPr>
        <w:t>说明：</w:t>
      </w:r>
      <w:r>
        <w:rPr>
          <w:rFonts w:hint="eastAsia"/>
        </w:rPr>
        <w:t>以上界面由用户在权益分派、权益分派确认功能中点击“查通知信息”是打开该界面，并显示相应的客户通知内容；</w:t>
      </w:r>
      <w:r w:rsidR="005A79E7" w:rsidRPr="005A79E7">
        <w:rPr>
          <w:rFonts w:hint="eastAsia"/>
          <w:color w:val="0000FF"/>
        </w:rPr>
        <w:t>（以上信息</w:t>
      </w:r>
      <w:proofErr w:type="gramStart"/>
      <w:r w:rsidR="005A79E7" w:rsidRPr="005A79E7">
        <w:rPr>
          <w:rFonts w:hint="eastAsia"/>
          <w:color w:val="0000FF"/>
        </w:rPr>
        <w:t>由客服工程</w:t>
      </w:r>
      <w:proofErr w:type="gramEnd"/>
      <w:r w:rsidR="005A79E7" w:rsidRPr="005A79E7">
        <w:rPr>
          <w:rFonts w:hint="eastAsia"/>
          <w:color w:val="0000FF"/>
        </w:rPr>
        <w:t>部提供）</w:t>
      </w:r>
    </w:p>
    <w:p w:rsidR="00023F91" w:rsidRDefault="00023F91" w:rsidP="008326FD">
      <w:pPr>
        <w:pStyle w:val="4"/>
        <w:numPr>
          <w:ilvl w:val="0"/>
          <w:numId w:val="9"/>
        </w:numPr>
      </w:pPr>
      <w:r>
        <w:rPr>
          <w:rFonts w:hint="eastAsia"/>
        </w:rPr>
        <w:t>业务功能</w:t>
      </w:r>
    </w:p>
    <w:p w:rsidR="00163A97" w:rsidRDefault="00163A97" w:rsidP="008326FD">
      <w:pPr>
        <w:pStyle w:val="a7"/>
        <w:numPr>
          <w:ilvl w:val="0"/>
          <w:numId w:val="45"/>
        </w:numPr>
        <w:spacing w:line="360" w:lineRule="auto"/>
        <w:ind w:firstLineChars="0"/>
        <w:rPr>
          <w:rFonts w:asciiTheme="minorEastAsia" w:hAnsiTheme="minorEastAsia"/>
        </w:rPr>
      </w:pPr>
      <w:r>
        <w:rPr>
          <w:rFonts w:asciiTheme="minorEastAsia" w:hAnsiTheme="minorEastAsia" w:hint="eastAsia"/>
          <w:lang w:val="en-AU"/>
        </w:rPr>
        <w:t>股权登记日权益分派短信模板</w:t>
      </w:r>
      <w:r w:rsidR="005A79E7">
        <w:rPr>
          <w:rFonts w:asciiTheme="minorEastAsia" w:hAnsiTheme="minorEastAsia" w:hint="eastAsia"/>
          <w:lang w:val="en-AU"/>
        </w:rPr>
        <w:t>，短信模板参如下</w:t>
      </w:r>
      <w:r>
        <w:rPr>
          <w:rFonts w:asciiTheme="minorEastAsia" w:hAnsiTheme="minorEastAsia" w:hint="eastAsia"/>
          <w:lang w:val="en-AU"/>
        </w:rPr>
        <w:t>；</w:t>
      </w:r>
      <w:r w:rsidRPr="007468F5">
        <w:rPr>
          <w:rFonts w:asciiTheme="minorEastAsia" w:hAnsiTheme="minorEastAsia" w:hint="eastAsia"/>
        </w:rPr>
        <w:t xml:space="preserve"> </w:t>
      </w:r>
    </w:p>
    <w:p w:rsidR="001D2E19" w:rsidRPr="005A79E7" w:rsidRDefault="005A79E7" w:rsidP="005A79E7">
      <w:pPr>
        <w:rPr>
          <w:rFonts w:ascii="仿宋" w:eastAsia="仿宋" w:hAnsi="仿宋"/>
          <w:shd w:val="clear" w:color="auto" w:fill="FBD4B4" w:themeFill="accent6" w:themeFillTint="66"/>
        </w:rPr>
      </w:pPr>
      <w:del w:id="160" w:author="谢衍筹" w:date="2012-05-31T14:02:00Z">
        <w:r w:rsidRPr="005A79E7" w:rsidDel="001D2E19">
          <w:rPr>
            <w:rFonts w:ascii="仿宋" w:eastAsia="仿宋" w:hAnsi="仿宋" w:hint="eastAsia"/>
            <w:shd w:val="clear" w:color="auto" w:fill="FBD4B4" w:themeFill="accent6" w:themeFillTint="66"/>
          </w:rPr>
          <w:delText>XXX先生（女士），XXX 股份（代码）对全体投资者实施公开发售行动，每XX股派发XX股认购权（代码），您的证券账户于XX月XX日获派发XXX股认购权。认购权证于XX月XX日至XX月XX日可交易，XX月XX日至XX月XX日可行权。您如行权，需准备资金认购价每股 XXX 元。请通过通达信交易软件或网上营业厅了解行权具体信息及提交行权申请。如不行权，建议尽早沽出认购权。</w:delText>
        </w:r>
      </w:del>
      <w:ins w:id="161" w:author="谢衍筹" w:date="2012-05-31T14:13:00Z">
        <w:r w:rsidR="00AB0B5C" w:rsidRPr="00AB0B5C">
          <w:rPr>
            <w:rFonts w:ascii="仿宋" w:eastAsia="仿宋" w:hAnsi="仿宋" w:hint="eastAsia"/>
            <w:shd w:val="clear" w:color="auto" w:fill="FBD4B4" w:themeFill="accent6" w:themeFillTint="66"/>
          </w:rPr>
          <w:t>尊敬的[[CUST_NAME]先生（女士），[STOCK_CODE] 股份对投资者实施公开发售行动，每[BL_L]股派发[BL_R]股认购权（[RIGHT_CODE]），您的证券账户于[PF_MM]月[PF_DD]日获派发[RIGHT_QTY]股认购权。认购权证于[XQQS_MM]月[XQQS_DD]日至[XQJS_MM]月[XQJS_DD]日可行权。您如行权，需准备资金认购价每股 [SUBS_PRICE] 元。请通过网上营业厅了解行权具体信息及提交行权申请。如有疑问，请于交易时间致电：00852-</w:t>
        </w:r>
        <w:proofErr w:type="gramStart"/>
        <w:r w:rsidR="00AB0B5C" w:rsidRPr="00AB0B5C">
          <w:rPr>
            <w:rFonts w:ascii="仿宋" w:eastAsia="仿宋" w:hAnsi="仿宋" w:hint="eastAsia"/>
            <w:shd w:val="clear" w:color="auto" w:fill="FBD4B4" w:themeFill="accent6" w:themeFillTint="66"/>
          </w:rPr>
          <w:t>2899</w:t>
        </w:r>
        <w:r w:rsidR="00AB0B5C" w:rsidRPr="00AB0B5C">
          <w:rPr>
            <w:rFonts w:ascii="仿宋" w:eastAsia="仿宋" w:hAnsi="仿宋"/>
            <w:shd w:val="clear" w:color="auto" w:fill="FBD4B4" w:themeFill="accent6" w:themeFillTint="66"/>
          </w:rPr>
          <w:t>8303  4007795536</w:t>
        </w:r>
        <w:proofErr w:type="gramEnd"/>
        <w:r w:rsidR="00AB0B5C" w:rsidRPr="00AB0B5C">
          <w:rPr>
            <w:rFonts w:ascii="仿宋" w:eastAsia="仿宋" w:hAnsi="仿宋"/>
            <w:shd w:val="clear" w:color="auto" w:fill="FBD4B4" w:themeFill="accent6" w:themeFillTint="66"/>
          </w:rPr>
          <w:t xml:space="preserve">  </w:t>
        </w:r>
        <w:r w:rsidR="00AB0B5C">
          <w:rPr>
            <w:rFonts w:ascii="仿宋" w:eastAsia="仿宋" w:hAnsi="仿宋" w:hint="eastAsia"/>
            <w:shd w:val="clear" w:color="auto" w:fill="FBD4B4" w:themeFill="accent6" w:themeFillTint="66"/>
          </w:rPr>
          <w:t xml:space="preserve">  </w:t>
        </w:r>
      </w:ins>
    </w:p>
    <w:p w:rsidR="00163A97" w:rsidRDefault="00163A97" w:rsidP="008326FD">
      <w:pPr>
        <w:pStyle w:val="a7"/>
        <w:numPr>
          <w:ilvl w:val="0"/>
          <w:numId w:val="45"/>
        </w:numPr>
        <w:spacing w:line="360" w:lineRule="auto"/>
        <w:ind w:firstLineChars="0"/>
        <w:rPr>
          <w:rFonts w:asciiTheme="minorEastAsia" w:hAnsiTheme="minorEastAsia"/>
        </w:rPr>
      </w:pPr>
      <w:r>
        <w:rPr>
          <w:rFonts w:asciiTheme="minorEastAsia" w:hAnsiTheme="minorEastAsia" w:hint="eastAsia"/>
          <w:lang w:val="en-AU"/>
        </w:rPr>
        <w:t>股权登记日权益分派邮件模板</w:t>
      </w:r>
      <w:r w:rsidR="005A79E7">
        <w:rPr>
          <w:rFonts w:asciiTheme="minorEastAsia" w:hAnsiTheme="minorEastAsia" w:hint="eastAsia"/>
          <w:lang w:val="en-AU"/>
        </w:rPr>
        <w:t>，邮件模板参如下</w:t>
      </w:r>
      <w:r>
        <w:rPr>
          <w:rFonts w:asciiTheme="minorEastAsia" w:hAnsiTheme="minorEastAsia" w:hint="eastAsia"/>
          <w:lang w:val="en-AU"/>
        </w:rPr>
        <w:t>；</w:t>
      </w:r>
      <w:r w:rsidRPr="007468F5">
        <w:rPr>
          <w:rFonts w:asciiTheme="minorEastAsia" w:hAnsiTheme="minorEastAsia" w:hint="eastAsia"/>
        </w:rPr>
        <w:t xml:space="preserve"> </w:t>
      </w:r>
    </w:p>
    <w:p w:rsidR="001D2E19" w:rsidRDefault="001D2E19" w:rsidP="001D2E19">
      <w:pPr>
        <w:ind w:right="420"/>
        <w:rPr>
          <w:rFonts w:ascii="仿宋" w:eastAsia="仿宋" w:hAnsi="仿宋"/>
          <w:shd w:val="clear" w:color="auto" w:fill="FBD4B4" w:themeFill="accent6" w:themeFillTint="66"/>
        </w:rPr>
      </w:pPr>
      <w:r w:rsidRPr="001D2E19">
        <w:rPr>
          <w:rFonts w:ascii="仿宋" w:eastAsia="仿宋" w:hAnsi="仿宋" w:hint="eastAsia"/>
          <w:shd w:val="clear" w:color="auto" w:fill="FBD4B4" w:themeFill="accent6" w:themeFillTint="66"/>
        </w:rPr>
        <w:t>尊敬的[CUST_NAME]先生（女士）:</w:t>
      </w:r>
    </w:p>
    <w:p w:rsidR="00AB0B5C" w:rsidRDefault="00AB0B5C" w:rsidP="005A79E7">
      <w:pPr>
        <w:jc w:val="right"/>
        <w:rPr>
          <w:ins w:id="162" w:author="谢衍筹" w:date="2012-05-31T14:12:00Z"/>
          <w:rFonts w:ascii="仿宋" w:eastAsia="仿宋" w:hAnsi="仿宋"/>
          <w:shd w:val="clear" w:color="auto" w:fill="FBD4B4" w:themeFill="accent6" w:themeFillTint="66"/>
        </w:rPr>
      </w:pPr>
      <w:ins w:id="163" w:author="谢衍筹" w:date="2012-05-31T14:12:00Z">
        <w:r w:rsidRPr="00AB0B5C">
          <w:rPr>
            <w:rFonts w:ascii="仿宋" w:eastAsia="仿宋" w:hAnsi="仿宋" w:hint="eastAsia"/>
            <w:shd w:val="clear" w:color="auto" w:fill="FBD4B4" w:themeFill="accent6" w:themeFillTint="66"/>
          </w:rPr>
          <w:lastRenderedPageBreak/>
          <w:t>[STOCK_CODE] 股份对投资者实施公开发售行动，每[BL_L]股派发[BL_R]股认购权（[RIGHT_CODE]），每[RG_L]股认购权可认购正股股份（[SUBS_CODE] ）[RG_R]股，认购价格[SUBS_PRICE]元。您于[PF_MM]月[PF_DD]日获派发[RIGHT_QTY]认购权。[XQQS_MM]月[XQQS_DD]日至[XQJS_MM]月[XQJS_DD]日可行权。您如果行权，需准备</w:t>
        </w:r>
      </w:ins>
    </w:p>
    <w:p w:rsidR="00000000" w:rsidRDefault="00AB0B5C">
      <w:pPr>
        <w:ind w:right="420"/>
        <w:rPr>
          <w:rFonts w:ascii="仿宋" w:eastAsia="仿宋" w:hAnsi="仿宋"/>
          <w:shd w:val="clear" w:color="auto" w:fill="FBD4B4" w:themeFill="accent6" w:themeFillTint="66"/>
        </w:rPr>
        <w:pPrChange w:id="164" w:author="谢衍筹" w:date="2012-05-31T14:12:00Z">
          <w:pPr>
            <w:jc w:val="right"/>
          </w:pPr>
        </w:pPrChange>
      </w:pPr>
      <w:ins w:id="165" w:author="谢衍筹" w:date="2012-05-31T14:12:00Z">
        <w:r w:rsidRPr="00AB0B5C">
          <w:rPr>
            <w:rFonts w:ascii="仿宋" w:eastAsia="仿宋" w:hAnsi="仿宋" w:hint="eastAsia"/>
            <w:shd w:val="clear" w:color="auto" w:fill="FBD4B4" w:themeFill="accent6" w:themeFillTint="66"/>
          </w:rPr>
          <w:t>资金认购价每股 [SUBS_PRICE] 元。请通过网上营业厅(https://trade.guosen.com.hk/webcenter/main/hkindex.jsp)了解行权具体信息，及提交行权申请。如有疑问，请于交易时间致电：00852-28998303  4007795536</w:t>
        </w:r>
      </w:ins>
      <w:del w:id="166" w:author="谢衍筹" w:date="2012-05-31T14:12:00Z">
        <w:r w:rsidR="001D2E19" w:rsidRPr="001D2E19" w:rsidDel="00AB0B5C">
          <w:rPr>
            <w:rFonts w:ascii="仿宋" w:eastAsia="仿宋" w:hAnsi="仿宋" w:hint="eastAsia"/>
            <w:shd w:val="clear" w:color="auto" w:fill="FBD4B4" w:themeFill="accent6" w:themeFillTint="66"/>
          </w:rPr>
          <w:delText>尊敬的[CUST_NAME]先生（女士）: [STOCK_CODE] 股份对投资者实施公开发售行动，每[BL_L]股派发[BL_R]股认购权（[RIGHT_CODE]），每[RG_L]股认购权可认购正股股份（[SUBS_CODE] ）[RG_R]股，认购价格[SUBS_PRICE]元。您于[PF_MM]月[PF_DD]日获派发[RIGHT_QTY]认购权。[XQQS_MM]月[XQQS_DD]日至[XQJS_MM]月[XQJS_DD]日可行权。您如果行权，需准备资金认购价每股 [SUBS_PRICE] 元。请通过网上营业厅(https://trade.guosen.com.hk/webcenter/main/hkindex.jsp)了解行权具体信息</w:delText>
        </w:r>
      </w:del>
      <w:r w:rsidR="001D2E19" w:rsidRPr="001D2E19">
        <w:rPr>
          <w:rFonts w:ascii="仿宋" w:eastAsia="仿宋" w:hAnsi="仿宋" w:hint="eastAsia"/>
          <w:shd w:val="clear" w:color="auto" w:fill="FBD4B4" w:themeFill="accent6" w:themeFillTint="66"/>
        </w:rPr>
        <w:t>，</w:t>
      </w:r>
      <w:del w:id="167" w:author="谢衍筹" w:date="2012-05-31T14:13:00Z">
        <w:r w:rsidR="001D2E19" w:rsidRPr="001D2E19" w:rsidDel="00AB0B5C">
          <w:rPr>
            <w:rFonts w:ascii="仿宋" w:eastAsia="仿宋" w:hAnsi="仿宋" w:hint="eastAsia"/>
            <w:shd w:val="clear" w:color="auto" w:fill="FBD4B4" w:themeFill="accent6" w:themeFillTint="66"/>
          </w:rPr>
          <w:delText>及提交行权申请。如有疑问，请于交易时间致电：00852-28998303  4007795536</w:delText>
        </w:r>
      </w:del>
    </w:p>
    <w:p w:rsidR="00AB0B5C" w:rsidRDefault="001D2E19" w:rsidP="005A79E7">
      <w:pPr>
        <w:jc w:val="right"/>
        <w:rPr>
          <w:ins w:id="168" w:author="谢衍筹" w:date="2012-05-31T14:12:00Z"/>
          <w:rFonts w:ascii="仿宋" w:eastAsia="仿宋" w:hAnsi="仿宋"/>
          <w:shd w:val="clear" w:color="auto" w:fill="FBD4B4" w:themeFill="accent6" w:themeFillTint="66"/>
        </w:rPr>
      </w:pPr>
      <w:ins w:id="169" w:author="谢衍筹" w:date="2012-05-31T14:11:00Z">
        <w:r w:rsidRPr="001D2E19">
          <w:rPr>
            <w:rFonts w:ascii="仿宋" w:eastAsia="仿宋" w:hAnsi="仿宋" w:hint="eastAsia"/>
            <w:shd w:val="clear" w:color="auto" w:fill="FBD4B4" w:themeFill="accent6" w:themeFillTint="66"/>
          </w:rPr>
          <w:t xml:space="preserve">  </w:t>
        </w:r>
      </w:ins>
      <w:ins w:id="170" w:author="谢衍筹" w:date="2012-05-31T14:01:00Z">
        <w:r w:rsidRPr="001D2E19">
          <w:rPr>
            <w:rFonts w:ascii="仿宋" w:eastAsia="仿宋" w:hAnsi="仿宋" w:hint="eastAsia"/>
            <w:shd w:val="clear" w:color="auto" w:fill="FBD4B4" w:themeFill="accent6" w:themeFillTint="66"/>
          </w:rPr>
          <w:t xml:space="preserve">国信证券（香港）经纪有限公司 </w:t>
        </w:r>
      </w:ins>
    </w:p>
    <w:p w:rsidR="001D2E19" w:rsidRPr="005A79E7" w:rsidRDefault="001D2E19" w:rsidP="005A79E7">
      <w:pPr>
        <w:jc w:val="right"/>
        <w:rPr>
          <w:rFonts w:ascii="仿宋" w:eastAsia="仿宋" w:hAnsi="仿宋"/>
          <w:shd w:val="clear" w:color="auto" w:fill="FBD4B4" w:themeFill="accent6" w:themeFillTint="66"/>
        </w:rPr>
      </w:pPr>
      <w:ins w:id="171" w:author="谢衍筹" w:date="2012-05-31T14:01:00Z">
        <w:r w:rsidRPr="001D2E19">
          <w:rPr>
            <w:rFonts w:ascii="仿宋" w:eastAsia="仿宋" w:hAnsi="仿宋" w:hint="eastAsia"/>
            <w:shd w:val="clear" w:color="auto" w:fill="FBD4B4" w:themeFill="accent6" w:themeFillTint="66"/>
          </w:rPr>
          <w:t xml:space="preserve"> </w:t>
        </w:r>
      </w:ins>
    </w:p>
    <w:p w:rsidR="00B14A8E" w:rsidRPr="008A157D" w:rsidRDefault="00B14A8E" w:rsidP="008326FD">
      <w:pPr>
        <w:pStyle w:val="a7"/>
        <w:numPr>
          <w:ilvl w:val="0"/>
          <w:numId w:val="45"/>
        </w:numPr>
        <w:spacing w:line="360" w:lineRule="auto"/>
        <w:ind w:firstLineChars="0"/>
        <w:rPr>
          <w:rFonts w:asciiTheme="minorEastAsia" w:hAnsiTheme="minorEastAsia"/>
        </w:rPr>
      </w:pPr>
      <w:r>
        <w:rPr>
          <w:rFonts w:asciiTheme="minorEastAsia" w:hAnsiTheme="minorEastAsia" w:hint="eastAsia"/>
          <w:lang w:val="en-AU"/>
        </w:rPr>
        <w:t>在</w:t>
      </w:r>
      <w:r w:rsidR="00F464B1">
        <w:rPr>
          <w:rFonts w:asciiTheme="minorEastAsia" w:hAnsiTheme="minorEastAsia" w:hint="eastAsia"/>
          <w:lang w:val="en-AU"/>
        </w:rPr>
        <w:t>认购</w:t>
      </w:r>
      <w:proofErr w:type="gramStart"/>
      <w:r w:rsidR="00F464B1">
        <w:rPr>
          <w:rFonts w:asciiTheme="minorEastAsia" w:hAnsiTheme="minorEastAsia" w:hint="eastAsia"/>
          <w:lang w:val="en-AU"/>
        </w:rPr>
        <w:t>权</w:t>
      </w:r>
      <w:ins w:id="172" w:author="谢衍筹" w:date="2012-05-31T15:08:00Z">
        <w:r w:rsidR="00CE3AF1">
          <w:rPr>
            <w:rFonts w:asciiTheme="minorEastAsia" w:hAnsiTheme="minorEastAsia" w:hint="eastAsia"/>
            <w:lang w:val="en-AU"/>
          </w:rPr>
          <w:t>内部</w:t>
        </w:r>
        <w:proofErr w:type="gramEnd"/>
        <w:r w:rsidR="00CE3AF1">
          <w:rPr>
            <w:rFonts w:asciiTheme="minorEastAsia" w:hAnsiTheme="minorEastAsia" w:hint="eastAsia"/>
            <w:lang w:val="en-AU"/>
          </w:rPr>
          <w:t>截止</w:t>
        </w:r>
      </w:ins>
      <w:del w:id="173" w:author="谢衍筹" w:date="2012-05-31T15:08:00Z">
        <w:r w:rsidDel="00CE3AF1">
          <w:rPr>
            <w:rFonts w:asciiTheme="minorEastAsia" w:hAnsiTheme="minorEastAsia" w:hint="eastAsia"/>
            <w:lang w:val="en-AU"/>
          </w:rPr>
          <w:delText>最后</w:delText>
        </w:r>
      </w:del>
      <w:ins w:id="174" w:author="谢衍筹" w:date="2012-05-31T14:59:00Z">
        <w:r w:rsidR="00CE3AF1">
          <w:rPr>
            <w:rFonts w:asciiTheme="minorEastAsia" w:hAnsiTheme="minorEastAsia" w:hint="eastAsia"/>
            <w:lang w:val="en-AU"/>
          </w:rPr>
          <w:t>行</w:t>
        </w:r>
      </w:ins>
      <w:ins w:id="175" w:author="谢衍筹" w:date="2012-05-31T15:08:00Z">
        <w:r w:rsidR="00CE3AF1">
          <w:rPr>
            <w:rFonts w:asciiTheme="minorEastAsia" w:hAnsiTheme="minorEastAsia" w:hint="eastAsia"/>
            <w:lang w:val="en-AU"/>
          </w:rPr>
          <w:t>权</w:t>
        </w:r>
      </w:ins>
      <w:del w:id="176" w:author="谢衍筹" w:date="2012-05-31T15:08:00Z">
        <w:r w:rsidDel="00CE3AF1">
          <w:rPr>
            <w:rFonts w:asciiTheme="minorEastAsia" w:hAnsiTheme="minorEastAsia" w:hint="eastAsia"/>
            <w:lang w:val="en-AU"/>
          </w:rPr>
          <w:delText>交易</w:delText>
        </w:r>
      </w:del>
      <w:r>
        <w:rPr>
          <w:rFonts w:asciiTheme="minorEastAsia" w:hAnsiTheme="minorEastAsia" w:hint="eastAsia"/>
          <w:lang w:val="en-AU"/>
        </w:rPr>
        <w:t>日</w:t>
      </w:r>
      <w:ins w:id="177" w:author="谢衍筹" w:date="2012-05-31T15:08:00Z">
        <w:r w:rsidR="00CE3AF1">
          <w:rPr>
            <w:rFonts w:asciiTheme="minorEastAsia" w:hAnsiTheme="minorEastAsia" w:hint="eastAsia"/>
            <w:lang w:val="en-AU"/>
          </w:rPr>
          <w:t>前三天，每一天晚上</w:t>
        </w:r>
      </w:ins>
      <w:ins w:id="178" w:author="谢衍筹" w:date="2012-05-31T15:09:00Z">
        <w:r w:rsidR="00CE3AF1">
          <w:rPr>
            <w:rFonts w:asciiTheme="minorEastAsia" w:hAnsiTheme="minorEastAsia" w:hint="eastAsia"/>
            <w:lang w:val="en-AU"/>
          </w:rPr>
          <w:t>8点自动发送提醒任务</w:t>
        </w:r>
      </w:ins>
      <w:del w:id="179" w:author="谢衍筹" w:date="2012-05-31T15:09:00Z">
        <w:r w:rsidDel="00CE3AF1">
          <w:rPr>
            <w:rFonts w:asciiTheme="minorEastAsia" w:hAnsiTheme="minorEastAsia" w:hint="eastAsia"/>
            <w:lang w:val="en-AU"/>
          </w:rPr>
          <w:delText>，系统自动完成提醒任务</w:delText>
        </w:r>
      </w:del>
      <w:r>
        <w:rPr>
          <w:rFonts w:asciiTheme="minorEastAsia" w:hAnsiTheme="minorEastAsia" w:hint="eastAsia"/>
          <w:lang w:val="en-AU"/>
        </w:rPr>
        <w:t>；</w:t>
      </w:r>
    </w:p>
    <w:p w:rsidR="00B14A8E" w:rsidRPr="00CC7480" w:rsidRDefault="00B14A8E" w:rsidP="008326FD">
      <w:pPr>
        <w:pStyle w:val="a7"/>
        <w:numPr>
          <w:ilvl w:val="1"/>
          <w:numId w:val="45"/>
        </w:numPr>
        <w:spacing w:line="360" w:lineRule="auto"/>
        <w:ind w:firstLineChars="0"/>
        <w:rPr>
          <w:rFonts w:asciiTheme="minorEastAsia" w:hAnsiTheme="minorEastAsia"/>
        </w:rPr>
      </w:pPr>
      <w:r>
        <w:rPr>
          <w:rFonts w:asciiTheme="minorEastAsia" w:hAnsiTheme="minorEastAsia" w:hint="eastAsia"/>
        </w:rPr>
        <w:t>晚上</w:t>
      </w:r>
      <w:r>
        <w:rPr>
          <w:rFonts w:asciiTheme="minorEastAsia" w:hAnsiTheme="minorEastAsia" w:hint="eastAsia"/>
          <w:lang w:val="en-AU"/>
        </w:rPr>
        <w:t>8：00，系统自动生成最后提醒通知，短信模板参</w:t>
      </w:r>
      <w:r w:rsidR="00CC7480">
        <w:rPr>
          <w:rFonts w:asciiTheme="minorEastAsia" w:hAnsiTheme="minorEastAsia" w:hint="eastAsia"/>
          <w:lang w:val="en-AU"/>
        </w:rPr>
        <w:t>如下</w:t>
      </w:r>
      <w:r>
        <w:rPr>
          <w:rFonts w:asciiTheme="minorEastAsia" w:hAnsiTheme="minorEastAsia" w:hint="eastAsia"/>
          <w:lang w:val="en-AU"/>
        </w:rPr>
        <w:t>；</w:t>
      </w:r>
    </w:p>
    <w:p w:rsidR="00A877DA" w:rsidRPr="00496180" w:rsidRDefault="00AB0B5C" w:rsidP="00A877DA">
      <w:pPr>
        <w:ind w:left="420"/>
        <w:rPr>
          <w:lang w:val="en-AU"/>
        </w:rPr>
      </w:pPr>
      <w:ins w:id="180" w:author="谢衍筹" w:date="2012-05-31T14:13:00Z">
        <w:r w:rsidRPr="00AB0B5C">
          <w:rPr>
            <w:rFonts w:ascii="仿宋" w:eastAsia="仿宋" w:hAnsi="仿宋" w:hint="eastAsia"/>
            <w:shd w:val="clear" w:color="auto" w:fill="FBD4B4" w:themeFill="accent6" w:themeFillTint="66"/>
          </w:rPr>
          <w:t>尊敬的[[CUST_NAME]先生（女士），[STOCK_CODE] 股份对投资者实施公开发售行动，每[BL_L]股派发[BL_R]股认购权（[RIGHT_CODE]），截止[PF_MM]月[PF_DD]日，您的证券账户持有[RIGHT_QTY]股认购权，最</w:t>
        </w:r>
        <w:proofErr w:type="gramStart"/>
        <w:r w:rsidRPr="00AB0B5C">
          <w:rPr>
            <w:rFonts w:ascii="仿宋" w:eastAsia="仿宋" w:hAnsi="仿宋" w:hint="eastAsia"/>
            <w:shd w:val="clear" w:color="auto" w:fill="FBD4B4" w:themeFill="accent6" w:themeFillTint="66"/>
          </w:rPr>
          <w:t>后行权</w:t>
        </w:r>
        <w:proofErr w:type="gramEnd"/>
        <w:r w:rsidRPr="00AB0B5C">
          <w:rPr>
            <w:rFonts w:ascii="仿宋" w:eastAsia="仿宋" w:hAnsi="仿宋" w:hint="eastAsia"/>
            <w:shd w:val="clear" w:color="auto" w:fill="FBD4B4" w:themeFill="accent6" w:themeFillTint="66"/>
          </w:rPr>
          <w:t>日为[XQJS_MM]月[XQJS_DD]日中午12：00。您如行权，需准备资金，认购价每股 [SUBS_PRICE] 元。请通过网上营业厅了解行权具体信息及提交行权申请。如有疑问，请于交易时间致电：00852-28998303  40077955</w:t>
        </w:r>
        <w:r w:rsidRPr="00AB0B5C">
          <w:rPr>
            <w:rFonts w:ascii="仿宋" w:eastAsia="仿宋" w:hAnsi="仿宋"/>
            <w:shd w:val="clear" w:color="auto" w:fill="FBD4B4" w:themeFill="accent6" w:themeFillTint="66"/>
          </w:rPr>
          <w:t>36</w:t>
        </w:r>
      </w:ins>
      <w:del w:id="181" w:author="谢衍筹" w:date="2012-05-31T14:13:00Z">
        <w:r w:rsidR="00A877DA" w:rsidRPr="00A877DA" w:rsidDel="00AB0B5C">
          <w:rPr>
            <w:rFonts w:ascii="仿宋" w:eastAsia="仿宋" w:hAnsi="仿宋" w:hint="eastAsia"/>
            <w:shd w:val="clear" w:color="auto" w:fill="FBD4B4" w:themeFill="accent6" w:themeFillTint="66"/>
          </w:rPr>
          <w:delText>XXX先生（女士），XXX 股份（代码）对全体投资者实施公开发售行动。截至XX月XX日，您的证券账户持有XXX股认购权。认购权的最后行权日为XX月XX日中午12：00，您如行权，需准备资金认购价每股 XXX 元。请通过通达信交易软件或网上营业厅了解行权具体信息及提交行权申请</w:delText>
        </w:r>
      </w:del>
      <w:r w:rsidR="00A877DA" w:rsidRPr="00A877DA">
        <w:rPr>
          <w:rFonts w:ascii="仿宋" w:eastAsia="仿宋" w:hAnsi="仿宋" w:hint="eastAsia"/>
          <w:shd w:val="clear" w:color="auto" w:fill="FBD4B4" w:themeFill="accent6" w:themeFillTint="66"/>
        </w:rPr>
        <w:t>。</w:t>
      </w:r>
    </w:p>
    <w:p w:rsidR="00A877DA" w:rsidRPr="00A877DA" w:rsidRDefault="00A877DA">
      <w:pPr>
        <w:pStyle w:val="a7"/>
        <w:ind w:left="425" w:firstLineChars="0" w:firstLine="0"/>
        <w:rPr>
          <w:shd w:val="clear" w:color="auto" w:fill="FBD4B4" w:themeFill="accent6" w:themeFillTint="66"/>
          <w:lang w:val="en-AU"/>
        </w:rPr>
      </w:pPr>
    </w:p>
    <w:p w:rsidR="00B14A8E" w:rsidRPr="00CC7480" w:rsidRDefault="00B14A8E" w:rsidP="008326FD">
      <w:pPr>
        <w:pStyle w:val="a7"/>
        <w:numPr>
          <w:ilvl w:val="1"/>
          <w:numId w:val="45"/>
        </w:numPr>
        <w:spacing w:line="360" w:lineRule="auto"/>
        <w:ind w:firstLineChars="0"/>
        <w:rPr>
          <w:rFonts w:asciiTheme="minorEastAsia" w:hAnsiTheme="minorEastAsia"/>
        </w:rPr>
      </w:pPr>
      <w:r>
        <w:rPr>
          <w:rFonts w:asciiTheme="minorEastAsia" w:hAnsiTheme="minorEastAsia" w:hint="eastAsia"/>
        </w:rPr>
        <w:t>晚上</w:t>
      </w:r>
      <w:r>
        <w:rPr>
          <w:rFonts w:asciiTheme="minorEastAsia" w:hAnsiTheme="minorEastAsia" w:hint="eastAsia"/>
          <w:lang w:val="en-AU"/>
        </w:rPr>
        <w:t>8：00，系统自动生成最后提醒通知</w:t>
      </w:r>
      <w:r w:rsidR="005A79E7">
        <w:rPr>
          <w:rFonts w:asciiTheme="minorEastAsia" w:hAnsiTheme="minorEastAsia" w:hint="eastAsia"/>
          <w:lang w:val="en-AU"/>
        </w:rPr>
        <w:t>，邮件模板参如下</w:t>
      </w:r>
      <w:r>
        <w:rPr>
          <w:rFonts w:asciiTheme="minorEastAsia" w:hAnsiTheme="minorEastAsia" w:hint="eastAsia"/>
          <w:lang w:val="en-AU"/>
        </w:rPr>
        <w:t>；</w:t>
      </w:r>
    </w:p>
    <w:p w:rsidR="00A877DA" w:rsidRPr="00A877DA" w:rsidDel="00AB0B5C" w:rsidRDefault="00A877DA" w:rsidP="00A877DA">
      <w:pPr>
        <w:spacing w:line="360" w:lineRule="auto"/>
        <w:ind w:leftChars="200" w:left="420"/>
        <w:rPr>
          <w:del w:id="182" w:author="谢衍筹" w:date="2012-05-31T14:14:00Z"/>
          <w:rFonts w:ascii="仿宋" w:eastAsia="仿宋" w:hAnsi="仿宋"/>
          <w:shd w:val="clear" w:color="auto" w:fill="FBD4B4" w:themeFill="accent6" w:themeFillTint="66"/>
        </w:rPr>
      </w:pPr>
      <w:del w:id="183" w:author="谢衍筹" w:date="2012-05-31T14:14:00Z">
        <w:r w:rsidRPr="00A877DA" w:rsidDel="00AB0B5C">
          <w:rPr>
            <w:rFonts w:ascii="仿宋" w:eastAsia="仿宋" w:hAnsi="仿宋" w:hint="eastAsia"/>
            <w:shd w:val="clear" w:color="auto" w:fill="FBD4B4" w:themeFill="accent6" w:themeFillTint="66"/>
          </w:rPr>
          <w:delText>尊敬的XXX先生（女士）:</w:delText>
        </w:r>
      </w:del>
    </w:p>
    <w:p w:rsidR="00A877DA" w:rsidRPr="00A877DA" w:rsidDel="00AB0B5C" w:rsidRDefault="00A877DA" w:rsidP="00A877DA">
      <w:pPr>
        <w:spacing w:line="360" w:lineRule="auto"/>
        <w:ind w:leftChars="200" w:left="420"/>
        <w:rPr>
          <w:del w:id="184" w:author="谢衍筹" w:date="2012-05-31T14:14:00Z"/>
          <w:rFonts w:ascii="仿宋" w:eastAsia="仿宋" w:hAnsi="仿宋"/>
          <w:shd w:val="clear" w:color="auto" w:fill="FBD4B4" w:themeFill="accent6" w:themeFillTint="66"/>
        </w:rPr>
      </w:pPr>
      <w:del w:id="185" w:author="谢衍筹" w:date="2012-05-31T14:14:00Z">
        <w:r w:rsidRPr="00A877DA" w:rsidDel="00AB0B5C">
          <w:rPr>
            <w:rFonts w:ascii="仿宋" w:eastAsia="仿宋" w:hAnsi="仿宋" w:hint="eastAsia"/>
            <w:shd w:val="clear" w:color="auto" w:fill="FBD4B4" w:themeFill="accent6" w:themeFillTint="66"/>
          </w:rPr>
          <w:delText xml:space="preserve">     XXX 股份（代码）对全体投资者实施公开发售行动，每XX股派发XX股认购权（代码），每X股认购权可认购正股股份（代码 ） X股，认购价格XXX。截至XX月XX日，您的证券账户持有XXX股认购权。认购权的最后行权日为XX月XX日中午12：00。您如行权，需准备资金 认购价每股XXX 元。请通过通达信交易软件或网上营业厅了解行权具体信息，及提交行权申请。如不选择行权，建议尽早沽出认购权。</w:delText>
        </w:r>
      </w:del>
    </w:p>
    <w:p w:rsidR="00A877DA" w:rsidRPr="00A877DA" w:rsidDel="00AB0B5C" w:rsidRDefault="00A877DA" w:rsidP="00A877DA">
      <w:pPr>
        <w:spacing w:line="360" w:lineRule="auto"/>
        <w:ind w:leftChars="200" w:left="420"/>
        <w:rPr>
          <w:del w:id="186" w:author="谢衍筹" w:date="2012-05-31T14:14:00Z"/>
          <w:rFonts w:ascii="仿宋" w:eastAsia="仿宋" w:hAnsi="仿宋"/>
          <w:shd w:val="clear" w:color="auto" w:fill="FBD4B4" w:themeFill="accent6" w:themeFillTint="66"/>
        </w:rPr>
      </w:pPr>
      <w:del w:id="187" w:author="谢衍筹" w:date="2012-05-31T14:14:00Z">
        <w:r w:rsidRPr="00A877DA" w:rsidDel="00AB0B5C">
          <w:rPr>
            <w:rFonts w:ascii="仿宋" w:eastAsia="仿宋" w:hAnsi="仿宋" w:hint="eastAsia"/>
            <w:shd w:val="clear" w:color="auto" w:fill="FBD4B4" w:themeFill="accent6" w:themeFillTint="66"/>
          </w:rPr>
          <w:delText>点击进入网上营业厅</w:delText>
        </w:r>
      </w:del>
    </w:p>
    <w:p w:rsidR="00AB0B5C" w:rsidRDefault="00A877DA" w:rsidP="00A877DA">
      <w:pPr>
        <w:spacing w:line="360" w:lineRule="auto"/>
        <w:ind w:leftChars="200" w:left="420"/>
        <w:rPr>
          <w:ins w:id="188" w:author="谢衍筹" w:date="2012-05-31T14:14:00Z"/>
          <w:rFonts w:ascii="仿宋" w:eastAsia="仿宋" w:hAnsi="仿宋"/>
          <w:shd w:val="clear" w:color="auto" w:fill="FBD4B4" w:themeFill="accent6" w:themeFillTint="66"/>
        </w:rPr>
      </w:pPr>
      <w:del w:id="189" w:author="谢衍筹" w:date="2012-05-31T14:14:00Z">
        <w:r w:rsidRPr="00A877DA" w:rsidDel="00AB0B5C">
          <w:rPr>
            <w:rFonts w:ascii="仿宋" w:eastAsia="仿宋" w:hAnsi="仿宋" w:hint="eastAsia"/>
            <w:shd w:val="clear" w:color="auto" w:fill="FBD4B4" w:themeFill="accent6" w:themeFillTint="66"/>
          </w:rPr>
          <w:delText>如有疑问，请于交易时间致电：00852-28998303  4007795536</w:delText>
        </w:r>
      </w:del>
      <w:ins w:id="190" w:author="谢衍筹" w:date="2012-05-31T14:14:00Z">
        <w:r w:rsidR="00AB0B5C" w:rsidRPr="00AB0B5C">
          <w:rPr>
            <w:rFonts w:ascii="仿宋" w:eastAsia="仿宋" w:hAnsi="仿宋" w:hint="eastAsia"/>
            <w:shd w:val="clear" w:color="auto" w:fill="FBD4B4" w:themeFill="accent6" w:themeFillTint="66"/>
          </w:rPr>
          <w:t>尊敬的[CUST_NAME]先生（女士）:</w:t>
        </w:r>
      </w:ins>
    </w:p>
    <w:p w:rsidR="00AB0B5C" w:rsidRDefault="00AB0B5C" w:rsidP="00A877DA">
      <w:pPr>
        <w:spacing w:line="360" w:lineRule="auto"/>
        <w:ind w:leftChars="200" w:left="420"/>
        <w:rPr>
          <w:ins w:id="191" w:author="谢衍筹" w:date="2012-05-31T14:14:00Z"/>
          <w:rFonts w:ascii="仿宋" w:eastAsia="仿宋" w:hAnsi="仿宋"/>
          <w:shd w:val="clear" w:color="auto" w:fill="FBD4B4" w:themeFill="accent6" w:themeFillTint="66"/>
        </w:rPr>
      </w:pPr>
      <w:ins w:id="192" w:author="谢衍筹" w:date="2012-05-31T14:14:00Z">
        <w:r w:rsidRPr="00AB0B5C">
          <w:rPr>
            <w:rFonts w:ascii="仿宋" w:eastAsia="仿宋" w:hAnsi="仿宋" w:hint="eastAsia"/>
            <w:shd w:val="clear" w:color="auto" w:fill="FBD4B4" w:themeFill="accent6" w:themeFillTint="66"/>
          </w:rPr>
          <w:t xml:space="preserve"> [STOCK_CODE] 股份对投资者实施公开发售行动，每[BL_L]股派发[BL_R]股认购权（[RIGHT_CODE]），每[RG_L]股认购权可认购正股股份（[SUBS_CODE] ）[RG_R]股，认购价格[SUBS_PRICE]元。截止[PF_MM]月[PF_DD]日，您的证券账户持有</w:t>
        </w:r>
        <w:r w:rsidRPr="00AB0B5C">
          <w:rPr>
            <w:rFonts w:ascii="仿宋" w:eastAsia="仿宋" w:hAnsi="仿宋" w:hint="eastAsia"/>
            <w:shd w:val="clear" w:color="auto" w:fill="FBD4B4" w:themeFill="accent6" w:themeFillTint="66"/>
          </w:rPr>
          <w:lastRenderedPageBreak/>
          <w:t>[RIGHT_QTY]股认购权。最</w:t>
        </w:r>
        <w:proofErr w:type="gramStart"/>
        <w:r w:rsidRPr="00AB0B5C">
          <w:rPr>
            <w:rFonts w:ascii="仿宋" w:eastAsia="仿宋" w:hAnsi="仿宋" w:hint="eastAsia"/>
            <w:shd w:val="clear" w:color="auto" w:fill="FBD4B4" w:themeFill="accent6" w:themeFillTint="66"/>
          </w:rPr>
          <w:t>后行权</w:t>
        </w:r>
        <w:proofErr w:type="gramEnd"/>
        <w:r w:rsidRPr="00AB0B5C">
          <w:rPr>
            <w:rFonts w:ascii="仿宋" w:eastAsia="仿宋" w:hAnsi="仿宋" w:hint="eastAsia"/>
            <w:shd w:val="clear" w:color="auto" w:fill="FBD4B4" w:themeFill="accent6" w:themeFillTint="66"/>
          </w:rPr>
          <w:t xml:space="preserve">日为[XQJS_MM]月[XQJS_DD]日中午12：00。您如果行权，需准备资金，认购价每股 [SUBS_PRICE] 元。请通过网上营业厅(https://trade.guosen.com.hk/webcenter/main/hkindex.jsp)了解行权具体信息，及提交行权申请。如有疑问，请于交易时间致电：00852-28998303  4007795536  </w:t>
        </w:r>
        <w:r>
          <w:rPr>
            <w:rFonts w:ascii="仿宋" w:eastAsia="仿宋" w:hAnsi="仿宋" w:hint="eastAsia"/>
            <w:shd w:val="clear" w:color="auto" w:fill="FBD4B4" w:themeFill="accent6" w:themeFillTint="66"/>
          </w:rPr>
          <w:t>。</w:t>
        </w:r>
      </w:ins>
    </w:p>
    <w:p w:rsidR="00000000" w:rsidRDefault="00AB0B5C">
      <w:pPr>
        <w:spacing w:line="360" w:lineRule="auto"/>
        <w:ind w:leftChars="200" w:left="420" w:firstLineChars="2200" w:firstLine="4620"/>
        <w:rPr>
          <w:ins w:id="193" w:author="谢衍筹" w:date="2012-05-31T14:14:00Z"/>
          <w:rFonts w:ascii="仿宋" w:eastAsia="仿宋" w:hAnsi="仿宋"/>
          <w:shd w:val="clear" w:color="auto" w:fill="FBD4B4" w:themeFill="accent6" w:themeFillTint="66"/>
        </w:rPr>
        <w:pPrChange w:id="194" w:author="谢衍筹" w:date="2012-05-31T14:14:00Z">
          <w:pPr>
            <w:spacing w:line="360" w:lineRule="auto"/>
            <w:ind w:leftChars="200" w:left="420"/>
          </w:pPr>
        </w:pPrChange>
      </w:pPr>
      <w:ins w:id="195" w:author="谢衍筹" w:date="2012-05-31T14:14:00Z">
        <w:r w:rsidRPr="00AB0B5C">
          <w:rPr>
            <w:rFonts w:ascii="仿宋" w:eastAsia="仿宋" w:hAnsi="仿宋" w:hint="eastAsia"/>
            <w:shd w:val="clear" w:color="auto" w:fill="FBD4B4" w:themeFill="accent6" w:themeFillTint="66"/>
          </w:rPr>
          <w:t xml:space="preserve">国信证券（香港）经纪有限公司  </w:t>
        </w:r>
      </w:ins>
    </w:p>
    <w:p w:rsidR="00AB0B5C" w:rsidRPr="00A877DA" w:rsidDel="00AB0B5C" w:rsidRDefault="00AB0B5C" w:rsidP="00A877DA">
      <w:pPr>
        <w:spacing w:line="360" w:lineRule="auto"/>
        <w:ind w:leftChars="200" w:left="420"/>
        <w:rPr>
          <w:del w:id="196" w:author="谢衍筹" w:date="2012-05-31T14:14:00Z"/>
          <w:rFonts w:ascii="仿宋" w:eastAsia="仿宋" w:hAnsi="仿宋"/>
          <w:shd w:val="clear" w:color="auto" w:fill="FBD4B4" w:themeFill="accent6" w:themeFillTint="66"/>
        </w:rPr>
      </w:pPr>
    </w:p>
    <w:p w:rsidR="00A877DA" w:rsidRPr="00A877DA" w:rsidDel="00AB0B5C" w:rsidRDefault="00A877DA" w:rsidP="00A877DA">
      <w:pPr>
        <w:spacing w:line="360" w:lineRule="auto"/>
        <w:ind w:leftChars="200" w:left="420"/>
        <w:jc w:val="right"/>
        <w:rPr>
          <w:del w:id="197" w:author="谢衍筹" w:date="2012-05-31T14:14:00Z"/>
          <w:rFonts w:ascii="仿宋" w:eastAsia="仿宋" w:hAnsi="仿宋"/>
          <w:shd w:val="clear" w:color="auto" w:fill="FBD4B4" w:themeFill="accent6" w:themeFillTint="66"/>
        </w:rPr>
      </w:pPr>
      <w:del w:id="198" w:author="谢衍筹" w:date="2012-05-31T14:14:00Z">
        <w:r w:rsidRPr="00A877DA" w:rsidDel="00AB0B5C">
          <w:rPr>
            <w:rFonts w:ascii="仿宋" w:eastAsia="仿宋" w:hAnsi="仿宋" w:hint="eastAsia"/>
            <w:shd w:val="clear" w:color="auto" w:fill="FBD4B4" w:themeFill="accent6" w:themeFillTint="66"/>
          </w:rPr>
          <w:delText>国信证券（香港）经纪有限公司</w:delText>
        </w:r>
      </w:del>
    </w:p>
    <w:p w:rsidR="00B14A8E" w:rsidRDefault="00B14A8E" w:rsidP="008326FD">
      <w:pPr>
        <w:pStyle w:val="a7"/>
        <w:numPr>
          <w:ilvl w:val="1"/>
          <w:numId w:val="45"/>
        </w:numPr>
        <w:spacing w:line="360" w:lineRule="auto"/>
        <w:ind w:firstLineChars="0"/>
        <w:rPr>
          <w:rFonts w:asciiTheme="minorEastAsia" w:hAnsiTheme="minorEastAsia"/>
        </w:rPr>
      </w:pPr>
      <w:r>
        <w:rPr>
          <w:rFonts w:asciiTheme="minorEastAsia" w:hAnsiTheme="minorEastAsia" w:hint="eastAsia"/>
        </w:rPr>
        <w:t>晚上8：00系统向客服部的邮箱发送</w:t>
      </w:r>
      <w:r w:rsidR="00F464B1">
        <w:rPr>
          <w:rFonts w:asciiTheme="minorEastAsia" w:hAnsiTheme="minorEastAsia" w:hint="eastAsia"/>
        </w:rPr>
        <w:t>公开发售权益</w:t>
      </w:r>
      <w:r w:rsidR="00EB37A8">
        <w:rPr>
          <w:rFonts w:asciiTheme="minorEastAsia" w:hAnsiTheme="minorEastAsia" w:hint="eastAsia"/>
        </w:rPr>
        <w:t>持有</w:t>
      </w:r>
      <w:r>
        <w:rPr>
          <w:rFonts w:asciiTheme="minorEastAsia" w:hAnsiTheme="minorEastAsia" w:hint="eastAsia"/>
        </w:rPr>
        <w:t>信息；</w:t>
      </w:r>
    </w:p>
    <w:p w:rsidR="00EB37A8" w:rsidRDefault="00B14A8E" w:rsidP="008326FD">
      <w:pPr>
        <w:pStyle w:val="a7"/>
        <w:numPr>
          <w:ilvl w:val="2"/>
          <w:numId w:val="45"/>
        </w:numPr>
        <w:spacing w:line="360" w:lineRule="auto"/>
        <w:ind w:firstLineChars="0"/>
        <w:rPr>
          <w:rFonts w:asciiTheme="minorEastAsia" w:hAnsiTheme="minorEastAsia"/>
        </w:rPr>
      </w:pPr>
      <w:r>
        <w:rPr>
          <w:rFonts w:asciiTheme="minorEastAsia" w:hAnsiTheme="minorEastAsia" w:hint="eastAsia"/>
        </w:rPr>
        <w:t>发送内容：</w:t>
      </w:r>
      <w:r w:rsidR="00A877DA">
        <w:rPr>
          <w:rFonts w:asciiTheme="minorEastAsia" w:hAnsiTheme="minorEastAsia" w:hint="eastAsia"/>
        </w:rPr>
        <w:t>未行权的</w:t>
      </w:r>
      <w:proofErr w:type="gramStart"/>
      <w:r w:rsidR="00A877DA">
        <w:rPr>
          <w:rFonts w:asciiTheme="minorEastAsia" w:hAnsiTheme="minorEastAsia" w:hint="eastAsia"/>
        </w:rPr>
        <w:t>客户</w:t>
      </w:r>
      <w:r w:rsidR="00EB37A8">
        <w:rPr>
          <w:rFonts w:asciiTheme="minorEastAsia" w:hAnsiTheme="minorEastAsia" w:hint="eastAsia"/>
        </w:rPr>
        <w:t>客户</w:t>
      </w:r>
      <w:proofErr w:type="gramEnd"/>
      <w:r w:rsidR="00EB37A8">
        <w:rPr>
          <w:rFonts w:asciiTheme="minorEastAsia" w:hAnsiTheme="minorEastAsia" w:hint="eastAsia"/>
        </w:rPr>
        <w:t>；</w:t>
      </w:r>
    </w:p>
    <w:p w:rsidR="00B14A8E" w:rsidRDefault="00EB37A8" w:rsidP="008326FD">
      <w:pPr>
        <w:pStyle w:val="a7"/>
        <w:numPr>
          <w:ilvl w:val="2"/>
          <w:numId w:val="45"/>
        </w:numPr>
        <w:spacing w:line="360" w:lineRule="auto"/>
        <w:ind w:firstLineChars="0"/>
        <w:rPr>
          <w:rFonts w:asciiTheme="minorEastAsia" w:hAnsiTheme="minorEastAsia"/>
        </w:rPr>
      </w:pPr>
      <w:r>
        <w:rPr>
          <w:rFonts w:asciiTheme="minorEastAsia" w:hAnsiTheme="minorEastAsia" w:hint="eastAsia"/>
        </w:rPr>
        <w:t>邮件具体内容：</w:t>
      </w:r>
      <w:r w:rsidR="00B14A8E">
        <w:rPr>
          <w:rFonts w:asciiTheme="minorEastAsia" w:hAnsiTheme="minorEastAsia" w:hint="eastAsia"/>
        </w:rPr>
        <w:t>说明（</w:t>
      </w:r>
      <w:r w:rsidR="001B2C13">
        <w:rPr>
          <w:rFonts w:asciiTheme="minorEastAsia" w:hAnsiTheme="minorEastAsia" w:hint="eastAsia"/>
        </w:rPr>
        <w:t>公开发售</w:t>
      </w:r>
      <w:r w:rsidR="00A877DA">
        <w:rPr>
          <w:rFonts w:asciiTheme="minorEastAsia" w:hAnsiTheme="minorEastAsia" w:hint="eastAsia"/>
        </w:rPr>
        <w:t>未行权</w:t>
      </w:r>
      <w:r>
        <w:rPr>
          <w:rFonts w:asciiTheme="minorEastAsia" w:hAnsiTheme="minorEastAsia" w:hint="eastAsia"/>
        </w:rPr>
        <w:t>客户</w:t>
      </w:r>
      <w:r w:rsidR="00B14A8E">
        <w:rPr>
          <w:rFonts w:asciiTheme="minorEastAsia" w:hAnsiTheme="minorEastAsia" w:hint="eastAsia"/>
        </w:rPr>
        <w:t>通知）、证券代码、证券名称、</w:t>
      </w:r>
      <w:r w:rsidR="00F464B1">
        <w:rPr>
          <w:rFonts w:asciiTheme="minorEastAsia" w:hAnsiTheme="minorEastAsia" w:hint="eastAsia"/>
        </w:rPr>
        <w:t>认购权</w:t>
      </w:r>
      <w:r w:rsidR="00B14A8E">
        <w:rPr>
          <w:rFonts w:asciiTheme="minorEastAsia" w:hAnsiTheme="minorEastAsia" w:hint="eastAsia"/>
        </w:rPr>
        <w:t>代码、认购标的股票代码、认购</w:t>
      </w:r>
      <w:r>
        <w:rPr>
          <w:rFonts w:asciiTheme="minorEastAsia" w:hAnsiTheme="minorEastAsia" w:hint="eastAsia"/>
        </w:rPr>
        <w:t>股票名称、认购开始日期、</w:t>
      </w:r>
      <w:r w:rsidR="00B14A8E">
        <w:rPr>
          <w:rFonts w:asciiTheme="minorEastAsia" w:hAnsiTheme="minorEastAsia" w:hint="eastAsia"/>
        </w:rPr>
        <w:t>内部截止日期、外部截止日期</w:t>
      </w:r>
    </w:p>
    <w:p w:rsidR="00EB37A8" w:rsidRPr="00EB37A8" w:rsidRDefault="00EB37A8" w:rsidP="008326FD">
      <w:pPr>
        <w:pStyle w:val="a7"/>
        <w:numPr>
          <w:ilvl w:val="2"/>
          <w:numId w:val="45"/>
        </w:numPr>
        <w:spacing w:line="360" w:lineRule="auto"/>
        <w:ind w:firstLineChars="0"/>
        <w:rPr>
          <w:rFonts w:asciiTheme="minorEastAsia" w:hAnsiTheme="minorEastAsia"/>
        </w:rPr>
      </w:pPr>
      <w:r>
        <w:rPr>
          <w:rFonts w:hint="eastAsia"/>
        </w:rPr>
        <w:t>系统对以下内容生成</w:t>
      </w:r>
      <w:r>
        <w:rPr>
          <w:rFonts w:hint="eastAsia"/>
        </w:rPr>
        <w:t>EXCEL</w:t>
      </w:r>
      <w:r>
        <w:rPr>
          <w:rFonts w:hint="eastAsia"/>
        </w:rPr>
        <w:t>文件，作为邮件发送的附件；</w:t>
      </w:r>
    </w:p>
    <w:p w:rsidR="00D17C9F" w:rsidRDefault="00EB37A8" w:rsidP="008326FD">
      <w:pPr>
        <w:pStyle w:val="a7"/>
        <w:numPr>
          <w:ilvl w:val="3"/>
          <w:numId w:val="45"/>
        </w:numPr>
        <w:spacing w:line="360" w:lineRule="auto"/>
        <w:ind w:firstLineChars="0"/>
        <w:rPr>
          <w:rFonts w:asciiTheme="minorEastAsia" w:hAnsiTheme="minorEastAsia"/>
        </w:rPr>
      </w:pPr>
      <w:r>
        <w:rPr>
          <w:rFonts w:hint="eastAsia"/>
        </w:rPr>
        <w:t>证券代码（派发</w:t>
      </w:r>
      <w:r w:rsidR="00F464B1">
        <w:rPr>
          <w:rFonts w:hint="eastAsia"/>
        </w:rPr>
        <w:t>认购权</w:t>
      </w:r>
      <w:r>
        <w:rPr>
          <w:rFonts w:hint="eastAsia"/>
        </w:rPr>
        <w:t>的原始证券）、</w:t>
      </w:r>
      <w:r w:rsidR="00F464B1">
        <w:rPr>
          <w:rFonts w:hint="eastAsia"/>
        </w:rPr>
        <w:t>认购权</w:t>
      </w:r>
      <w:r>
        <w:rPr>
          <w:rFonts w:hint="eastAsia"/>
        </w:rPr>
        <w:t>代码、资金账号、客户名称、</w:t>
      </w:r>
      <w:r w:rsidR="00A877DA">
        <w:rPr>
          <w:rFonts w:hint="eastAsia"/>
        </w:rPr>
        <w:t>可认购数量</w:t>
      </w:r>
      <w:r w:rsidR="00CF16F3">
        <w:rPr>
          <w:rFonts w:hint="eastAsia"/>
        </w:rPr>
        <w:t>、</w:t>
      </w:r>
      <w:r>
        <w:rPr>
          <w:rFonts w:hint="eastAsia"/>
        </w:rPr>
        <w:t>认购价格、</w:t>
      </w:r>
      <w:r w:rsidR="001B2C13">
        <w:rPr>
          <w:rFonts w:hint="eastAsia"/>
        </w:rPr>
        <w:t>公开发售</w:t>
      </w:r>
      <w:r>
        <w:rPr>
          <w:rFonts w:hint="eastAsia"/>
        </w:rPr>
        <w:t>比例、认购币种</w:t>
      </w:r>
      <w:r>
        <w:rPr>
          <w:rFonts w:hint="eastAsia"/>
          <w:lang w:val="en-AU"/>
        </w:rPr>
        <w:t>、认购内部截止日期</w:t>
      </w:r>
      <w:r w:rsidR="00CF16F3">
        <w:rPr>
          <w:rFonts w:hint="eastAsia"/>
          <w:lang w:val="en-AU"/>
        </w:rPr>
        <w:t>；</w:t>
      </w:r>
    </w:p>
    <w:p w:rsidR="00505A80" w:rsidRDefault="00505A80" w:rsidP="008326FD">
      <w:pPr>
        <w:pStyle w:val="a7"/>
        <w:numPr>
          <w:ilvl w:val="0"/>
          <w:numId w:val="45"/>
        </w:numPr>
        <w:spacing w:line="360" w:lineRule="auto"/>
        <w:ind w:firstLineChars="0"/>
        <w:rPr>
          <w:rFonts w:asciiTheme="minorEastAsia" w:hAnsiTheme="minorEastAsia"/>
        </w:rPr>
      </w:pPr>
      <w:r>
        <w:rPr>
          <w:rFonts w:asciiTheme="minorEastAsia" w:hAnsiTheme="minorEastAsia" w:hint="eastAsia"/>
        </w:rPr>
        <w:t>系统根据后台配置，实现通过短信接口、邮件接口把确认后的权益信息发布给最终客户；</w:t>
      </w:r>
    </w:p>
    <w:p w:rsidR="00200302" w:rsidRDefault="00200302" w:rsidP="00200302">
      <w:pPr>
        <w:pStyle w:val="a7"/>
        <w:numPr>
          <w:ilvl w:val="0"/>
          <w:numId w:val="45"/>
        </w:numPr>
        <w:spacing w:line="360" w:lineRule="auto"/>
        <w:ind w:firstLineChars="0"/>
        <w:rPr>
          <w:ins w:id="199" w:author="谢衍筹" w:date="2012-06-28T09:37:00Z"/>
          <w:rFonts w:asciiTheme="minorEastAsia" w:hAnsiTheme="minorEastAsia"/>
        </w:rPr>
      </w:pPr>
      <w:ins w:id="200" w:author="谢衍筹" w:date="2012-06-28T09:37:00Z">
        <w:r>
          <w:rPr>
            <w:rFonts w:asciiTheme="minorEastAsia" w:hAnsiTheme="minorEastAsia" w:hint="eastAsia"/>
          </w:rPr>
          <w:t>发送客户邮件时，如果该资金账户属于需要代理行权的客户，系统同时</w:t>
        </w:r>
        <w:proofErr w:type="gramStart"/>
        <w:r>
          <w:rPr>
            <w:rFonts w:asciiTheme="minorEastAsia" w:hAnsiTheme="minorEastAsia" w:hint="eastAsia"/>
          </w:rPr>
          <w:t>按供权</w:t>
        </w:r>
        <w:proofErr w:type="gramEnd"/>
        <w:r>
          <w:rPr>
            <w:rFonts w:asciiTheme="minorEastAsia" w:hAnsiTheme="minorEastAsia" w:hint="eastAsia"/>
          </w:rPr>
          <w:t>行权模板填写好相关信息后，以附件形式发给客户；（模板由运营中心提供后补入）</w:t>
        </w:r>
      </w:ins>
    </w:p>
    <w:p w:rsidR="00200302" w:rsidRPr="008E4144" w:rsidRDefault="00200302" w:rsidP="00200302">
      <w:pPr>
        <w:pStyle w:val="a7"/>
        <w:numPr>
          <w:ilvl w:val="1"/>
          <w:numId w:val="45"/>
        </w:numPr>
        <w:spacing w:line="360" w:lineRule="auto"/>
        <w:ind w:firstLineChars="0"/>
        <w:rPr>
          <w:ins w:id="201" w:author="谢衍筹" w:date="2012-06-28T09:37:00Z"/>
          <w:rFonts w:asciiTheme="minorEastAsia" w:hAnsiTheme="minorEastAsia"/>
        </w:rPr>
      </w:pPr>
      <w:ins w:id="202" w:author="谢衍筹" w:date="2012-06-28T09:37:00Z">
        <w:r>
          <w:rPr>
            <w:rFonts w:asciiTheme="minorEastAsia" w:hAnsiTheme="minorEastAsia" w:hint="eastAsia"/>
          </w:rPr>
          <w:t>系统需检查，如果客户已发送过附件，后续的通知中，不需要再发纸质附件；</w:t>
        </w:r>
      </w:ins>
    </w:p>
    <w:p w:rsidR="00505A80" w:rsidRPr="006B66BE" w:rsidRDefault="00505A80" w:rsidP="008326FD">
      <w:pPr>
        <w:pStyle w:val="a7"/>
        <w:numPr>
          <w:ilvl w:val="0"/>
          <w:numId w:val="45"/>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信息发布</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345830" w:rsidRDefault="00DA44F6" w:rsidP="00345830">
      <w:pPr>
        <w:pStyle w:val="3"/>
        <w:ind w:leftChars="100" w:left="210"/>
      </w:pPr>
      <w:bookmarkStart w:id="203" w:name="_Toc326326543"/>
      <w:r>
        <w:rPr>
          <w:rFonts w:hint="eastAsia"/>
        </w:rPr>
        <w:t>F</w:t>
      </w:r>
      <w:r w:rsidR="00A877DA">
        <w:rPr>
          <w:rFonts w:hint="eastAsia"/>
        </w:rPr>
        <w:t>2</w:t>
      </w:r>
      <w:r w:rsidR="00345830">
        <w:rPr>
          <w:rFonts w:hint="eastAsia"/>
        </w:rPr>
        <w:t>.</w:t>
      </w:r>
      <w:r w:rsidR="00A877DA">
        <w:rPr>
          <w:rFonts w:hint="eastAsia"/>
        </w:rPr>
        <w:t>6</w:t>
      </w:r>
      <w:r w:rsidR="00345830">
        <w:rPr>
          <w:rFonts w:hint="eastAsia"/>
        </w:rPr>
        <w:t>客户行权（网上营业厅实现）</w:t>
      </w:r>
      <w:bookmarkEnd w:id="203"/>
    </w:p>
    <w:p w:rsidR="00CB487B" w:rsidRDefault="00CB487B" w:rsidP="00350DD1">
      <w:pPr>
        <w:pStyle w:val="4"/>
        <w:numPr>
          <w:ilvl w:val="0"/>
          <w:numId w:val="3"/>
        </w:numPr>
      </w:pPr>
      <w:r>
        <w:rPr>
          <w:rFonts w:hint="eastAsia"/>
        </w:rPr>
        <w:t>业务描述</w:t>
      </w:r>
    </w:p>
    <w:p w:rsidR="00CB487B" w:rsidRDefault="00A877DA" w:rsidP="00CB487B">
      <w:pPr>
        <w:spacing w:line="360" w:lineRule="auto"/>
        <w:ind w:firstLineChars="200" w:firstLine="420"/>
      </w:pPr>
      <w:r>
        <w:rPr>
          <w:rFonts w:hint="eastAsia"/>
        </w:rPr>
        <w:t>拥有公开发售认购权的客户可以在认购期内在通过网上营业厅认购股份。</w:t>
      </w:r>
    </w:p>
    <w:p w:rsidR="00126609" w:rsidRDefault="00126609" w:rsidP="00CB487B">
      <w:pPr>
        <w:spacing w:line="360" w:lineRule="auto"/>
        <w:ind w:firstLineChars="200" w:firstLine="420"/>
      </w:pPr>
      <w:r>
        <w:rPr>
          <w:rFonts w:hint="eastAsia"/>
        </w:rPr>
        <w:t>系统根据客户</w:t>
      </w:r>
      <w:r w:rsidR="00F464B1">
        <w:rPr>
          <w:rFonts w:hint="eastAsia"/>
        </w:rPr>
        <w:t>认购权</w:t>
      </w:r>
      <w:r w:rsidR="00A934C5">
        <w:rPr>
          <w:rFonts w:hint="eastAsia"/>
        </w:rPr>
        <w:t>限列出不同的</w:t>
      </w:r>
      <w:r w:rsidR="001B2C13">
        <w:rPr>
          <w:rFonts w:hint="eastAsia"/>
        </w:rPr>
        <w:t>公开发售</w:t>
      </w:r>
      <w:r w:rsidR="00A934C5">
        <w:rPr>
          <w:rFonts w:hint="eastAsia"/>
        </w:rPr>
        <w:t>事件，即客户只有对某只证券有</w:t>
      </w:r>
      <w:r w:rsidR="001B2C13">
        <w:rPr>
          <w:rFonts w:hint="eastAsia"/>
        </w:rPr>
        <w:t>公开发售</w:t>
      </w:r>
      <w:r w:rsidR="00A934C5">
        <w:rPr>
          <w:rFonts w:hint="eastAsia"/>
        </w:rPr>
        <w:t>的权利时，才能看到系统中列出的</w:t>
      </w:r>
      <w:r w:rsidR="001B2C13">
        <w:rPr>
          <w:rFonts w:hint="eastAsia"/>
        </w:rPr>
        <w:t>公开发售</w:t>
      </w:r>
      <w:r w:rsidR="00A934C5">
        <w:rPr>
          <w:rFonts w:hint="eastAsia"/>
        </w:rPr>
        <w:t>行权事件。</w:t>
      </w:r>
    </w:p>
    <w:p w:rsidR="00F71794" w:rsidRDefault="00F71794" w:rsidP="00CB487B">
      <w:pPr>
        <w:spacing w:line="360" w:lineRule="auto"/>
        <w:ind w:firstLineChars="200" w:firstLine="420"/>
      </w:pPr>
      <w:r>
        <w:rPr>
          <w:rFonts w:hint="eastAsia"/>
        </w:rPr>
        <w:lastRenderedPageBreak/>
        <w:t>客户</w:t>
      </w:r>
      <w:r w:rsidR="00245B3B">
        <w:rPr>
          <w:rFonts w:hint="eastAsia"/>
        </w:rPr>
        <w:t>登入网上营业厅后，如果该客户持有</w:t>
      </w:r>
      <w:r w:rsidR="00F464B1">
        <w:rPr>
          <w:rFonts w:hint="eastAsia"/>
        </w:rPr>
        <w:t>认购权</w:t>
      </w:r>
      <w:r w:rsidR="00245B3B">
        <w:rPr>
          <w:rFonts w:hint="eastAsia"/>
        </w:rPr>
        <w:t>，网上营业厅弹出对话框，提醒客户。</w:t>
      </w:r>
    </w:p>
    <w:p w:rsidR="00CB487B" w:rsidRDefault="00CB487B" w:rsidP="00350DD1">
      <w:pPr>
        <w:pStyle w:val="4"/>
        <w:numPr>
          <w:ilvl w:val="0"/>
          <w:numId w:val="3"/>
        </w:numPr>
      </w:pPr>
      <w:r>
        <w:rPr>
          <w:rFonts w:hint="eastAsia"/>
        </w:rPr>
        <w:t>用户界面</w:t>
      </w:r>
    </w:p>
    <w:p w:rsidR="001D4F34" w:rsidRDefault="00C53928" w:rsidP="00CB487B">
      <w:r>
        <w:object w:dxaOrig="9825" w:dyaOrig="7690">
          <v:shape id="_x0000_i1040" type="#_x0000_t75" style="width:414.75pt;height:325.5pt" o:ole="">
            <v:imagedata r:id="rId40" o:title=""/>
          </v:shape>
          <o:OLEObject Type="Embed" ProgID="Visio.Drawing.11" ShapeID="_x0000_i1040" DrawAspect="Content" ObjectID="_1402388479" r:id="rId41"/>
        </w:object>
      </w:r>
    </w:p>
    <w:p w:rsidR="00CB487B" w:rsidRDefault="00CB487B" w:rsidP="00CB487B">
      <w:pPr>
        <w:pStyle w:val="5"/>
        <w:rPr>
          <w:b/>
        </w:rPr>
      </w:pPr>
      <w:r>
        <w:rPr>
          <w:rFonts w:hint="eastAsia"/>
          <w:b/>
        </w:rPr>
        <w:t>2.1</w:t>
      </w:r>
      <w:r w:rsidRPr="00361BFD">
        <w:rPr>
          <w:rFonts w:hint="eastAsia"/>
          <w:b/>
        </w:rPr>
        <w:t>界面说明</w:t>
      </w:r>
    </w:p>
    <w:p w:rsidR="00CB487B" w:rsidRDefault="00CB487B" w:rsidP="008326FD">
      <w:pPr>
        <w:pStyle w:val="a7"/>
        <w:numPr>
          <w:ilvl w:val="0"/>
          <w:numId w:val="60"/>
        </w:numPr>
        <w:spacing w:line="360" w:lineRule="auto"/>
        <w:ind w:firstLineChars="0"/>
        <w:rPr>
          <w:rFonts w:asciiTheme="minorEastAsia" w:hAnsiTheme="minorEastAsia"/>
          <w:lang w:val="en-AU"/>
        </w:rPr>
      </w:pPr>
      <w:r>
        <w:rPr>
          <w:rFonts w:asciiTheme="minorEastAsia" w:hAnsiTheme="minorEastAsia" w:hint="eastAsia"/>
          <w:lang w:val="en-AU"/>
        </w:rPr>
        <w:t>界面分四个区，第一区是当前所有公司行动事件（需要用户选择权的行动）；</w:t>
      </w:r>
    </w:p>
    <w:p w:rsidR="00CB487B" w:rsidRDefault="00CB487B" w:rsidP="008326FD">
      <w:pPr>
        <w:pStyle w:val="a7"/>
        <w:numPr>
          <w:ilvl w:val="0"/>
          <w:numId w:val="60"/>
        </w:numPr>
        <w:spacing w:line="360" w:lineRule="auto"/>
        <w:ind w:firstLineChars="0"/>
        <w:rPr>
          <w:rFonts w:asciiTheme="minorEastAsia" w:hAnsiTheme="minorEastAsia"/>
          <w:lang w:val="en-AU"/>
        </w:rPr>
      </w:pPr>
      <w:r>
        <w:rPr>
          <w:rFonts w:asciiTheme="minorEastAsia" w:hAnsiTheme="minorEastAsia" w:hint="eastAsia"/>
          <w:lang w:val="en-AU"/>
        </w:rPr>
        <w:t>第二区是公司行动明细信息；</w:t>
      </w:r>
    </w:p>
    <w:p w:rsidR="00CB487B" w:rsidRDefault="00CB487B" w:rsidP="008326FD">
      <w:pPr>
        <w:pStyle w:val="a7"/>
        <w:numPr>
          <w:ilvl w:val="0"/>
          <w:numId w:val="60"/>
        </w:numPr>
        <w:spacing w:line="360" w:lineRule="auto"/>
        <w:ind w:firstLineChars="0"/>
        <w:rPr>
          <w:rFonts w:asciiTheme="minorEastAsia" w:hAnsiTheme="minorEastAsia"/>
          <w:lang w:val="en-AU"/>
        </w:rPr>
      </w:pPr>
      <w:r>
        <w:rPr>
          <w:rFonts w:asciiTheme="minorEastAsia" w:hAnsiTheme="minorEastAsia" w:hint="eastAsia"/>
          <w:lang w:val="en-AU"/>
        </w:rPr>
        <w:t>第三区是行权区；</w:t>
      </w:r>
    </w:p>
    <w:p w:rsidR="00CB487B" w:rsidRDefault="00CB487B" w:rsidP="008326FD">
      <w:pPr>
        <w:pStyle w:val="a7"/>
        <w:numPr>
          <w:ilvl w:val="0"/>
          <w:numId w:val="60"/>
        </w:numPr>
        <w:spacing w:line="360" w:lineRule="auto"/>
        <w:ind w:firstLineChars="0"/>
        <w:rPr>
          <w:rFonts w:asciiTheme="minorEastAsia" w:hAnsiTheme="minorEastAsia"/>
          <w:lang w:val="en-AU"/>
        </w:rPr>
      </w:pPr>
      <w:r>
        <w:rPr>
          <w:rFonts w:asciiTheme="minorEastAsia" w:hAnsiTheme="minorEastAsia" w:hint="eastAsia"/>
          <w:lang w:val="en-AU"/>
        </w:rPr>
        <w:t>第四是风险提示区；</w:t>
      </w:r>
    </w:p>
    <w:p w:rsidR="00CB487B" w:rsidRDefault="00CB487B" w:rsidP="00CB487B">
      <w:pPr>
        <w:pStyle w:val="5"/>
        <w:rPr>
          <w:b/>
        </w:rPr>
      </w:pPr>
      <w:r>
        <w:rPr>
          <w:rFonts w:hint="eastAsia"/>
          <w:b/>
        </w:rPr>
        <w:t>2.2</w:t>
      </w:r>
      <w:r w:rsidRPr="00361BFD">
        <w:rPr>
          <w:rFonts w:hint="eastAsia"/>
          <w:b/>
        </w:rPr>
        <w:t>界面控制点</w:t>
      </w:r>
    </w:p>
    <w:p w:rsidR="00CB487B" w:rsidRDefault="00CB487B" w:rsidP="008326FD">
      <w:pPr>
        <w:pStyle w:val="a7"/>
        <w:numPr>
          <w:ilvl w:val="0"/>
          <w:numId w:val="61"/>
        </w:numPr>
        <w:spacing w:line="360" w:lineRule="auto"/>
        <w:ind w:firstLineChars="0"/>
        <w:rPr>
          <w:rFonts w:asciiTheme="minorEastAsia" w:hAnsiTheme="minorEastAsia"/>
          <w:lang w:val="en-AU"/>
        </w:rPr>
      </w:pPr>
      <w:r>
        <w:rPr>
          <w:rFonts w:asciiTheme="minorEastAsia" w:hAnsiTheme="minorEastAsia" w:hint="eastAsia"/>
          <w:lang w:val="en-AU"/>
        </w:rPr>
        <w:t>根据行动事件的不同，第二区、第三区、第四区的显示内容需根据行动业务相结合，本界面图以</w:t>
      </w:r>
      <w:r w:rsidR="001B2C13">
        <w:rPr>
          <w:rFonts w:asciiTheme="minorEastAsia" w:hAnsiTheme="minorEastAsia" w:hint="eastAsia"/>
          <w:lang w:val="en-AU"/>
        </w:rPr>
        <w:t>公开发售</w:t>
      </w:r>
      <w:r>
        <w:rPr>
          <w:rFonts w:asciiTheme="minorEastAsia" w:hAnsiTheme="minorEastAsia" w:hint="eastAsia"/>
          <w:lang w:val="en-AU"/>
        </w:rPr>
        <w:t>业务为例；</w:t>
      </w:r>
    </w:p>
    <w:p w:rsidR="00CB487B" w:rsidRDefault="001B2C13" w:rsidP="008326FD">
      <w:pPr>
        <w:pStyle w:val="a7"/>
        <w:numPr>
          <w:ilvl w:val="0"/>
          <w:numId w:val="61"/>
        </w:numPr>
        <w:spacing w:line="360" w:lineRule="auto"/>
        <w:ind w:firstLineChars="0"/>
        <w:rPr>
          <w:rFonts w:asciiTheme="minorEastAsia" w:hAnsiTheme="minorEastAsia"/>
          <w:lang w:val="en-AU"/>
        </w:rPr>
      </w:pPr>
      <w:r>
        <w:rPr>
          <w:rFonts w:asciiTheme="minorEastAsia" w:hAnsiTheme="minorEastAsia" w:hint="eastAsia"/>
          <w:lang w:val="en-AU"/>
        </w:rPr>
        <w:t>公开发售</w:t>
      </w:r>
      <w:r w:rsidR="00CB487B">
        <w:rPr>
          <w:rFonts w:asciiTheme="minorEastAsia" w:hAnsiTheme="minorEastAsia" w:hint="eastAsia"/>
          <w:lang w:val="en-AU"/>
        </w:rPr>
        <w:t>提交后，需</w:t>
      </w:r>
      <w:r w:rsidR="00DA0FA9">
        <w:rPr>
          <w:rFonts w:asciiTheme="minorEastAsia" w:hAnsiTheme="minorEastAsia" w:hint="eastAsia"/>
          <w:lang w:val="en-AU"/>
        </w:rPr>
        <w:t>要到交易结算系统验资，资金不足需提醒，资金足额则交易系统据此指令</w:t>
      </w:r>
      <w:r w:rsidR="00DA0FA9" w:rsidRPr="00DA0FA9">
        <w:rPr>
          <w:rFonts w:asciiTheme="minorEastAsia" w:hAnsiTheme="minorEastAsia" w:hint="eastAsia"/>
          <w:b/>
          <w:color w:val="0000FF"/>
          <w:lang w:val="en-AU"/>
        </w:rPr>
        <w:t>冻结资金</w:t>
      </w:r>
      <w:r w:rsidR="00CB487B">
        <w:rPr>
          <w:rFonts w:asciiTheme="minorEastAsia" w:hAnsiTheme="minorEastAsia" w:hint="eastAsia"/>
          <w:lang w:val="en-AU"/>
        </w:rPr>
        <w:t>；</w:t>
      </w:r>
    </w:p>
    <w:p w:rsidR="00CB487B" w:rsidRDefault="001B2C13" w:rsidP="008326FD">
      <w:pPr>
        <w:pStyle w:val="a7"/>
        <w:numPr>
          <w:ilvl w:val="0"/>
          <w:numId w:val="61"/>
        </w:numPr>
        <w:spacing w:line="360" w:lineRule="auto"/>
        <w:ind w:firstLineChars="0"/>
        <w:rPr>
          <w:rFonts w:asciiTheme="minorEastAsia" w:hAnsiTheme="minorEastAsia"/>
          <w:lang w:val="en-AU"/>
        </w:rPr>
      </w:pPr>
      <w:r>
        <w:rPr>
          <w:rFonts w:asciiTheme="minorEastAsia" w:hAnsiTheme="minorEastAsia" w:hint="eastAsia"/>
          <w:lang w:val="en-AU"/>
        </w:rPr>
        <w:t>公开发售</w:t>
      </w:r>
      <w:r w:rsidR="00CB487B">
        <w:rPr>
          <w:rFonts w:asciiTheme="minorEastAsia" w:hAnsiTheme="minorEastAsia" w:hint="eastAsia"/>
          <w:lang w:val="en-AU"/>
        </w:rPr>
        <w:t>行动如果不提供额外</w:t>
      </w:r>
      <w:r>
        <w:rPr>
          <w:rFonts w:asciiTheme="minorEastAsia" w:hAnsiTheme="minorEastAsia" w:hint="eastAsia"/>
          <w:lang w:val="en-AU"/>
        </w:rPr>
        <w:t>公开发售</w:t>
      </w:r>
      <w:r w:rsidR="00CB487B">
        <w:rPr>
          <w:rFonts w:asciiTheme="minorEastAsia" w:hAnsiTheme="minorEastAsia" w:hint="eastAsia"/>
          <w:lang w:val="en-AU"/>
        </w:rPr>
        <w:t>，则“额外认购”功能</w:t>
      </w:r>
      <w:proofErr w:type="gramStart"/>
      <w:r w:rsidR="00CB487B">
        <w:rPr>
          <w:rFonts w:asciiTheme="minorEastAsia" w:hAnsiTheme="minorEastAsia" w:hint="eastAsia"/>
          <w:lang w:val="en-AU"/>
        </w:rPr>
        <w:t>不</w:t>
      </w:r>
      <w:proofErr w:type="gramEnd"/>
      <w:r w:rsidR="00CB487B">
        <w:rPr>
          <w:rFonts w:asciiTheme="minorEastAsia" w:hAnsiTheme="minorEastAsia" w:hint="eastAsia"/>
          <w:lang w:val="en-AU"/>
        </w:rPr>
        <w:t>可用、或直接隐藏；</w:t>
      </w:r>
    </w:p>
    <w:p w:rsidR="00CB487B" w:rsidRDefault="00CB487B" w:rsidP="00350DD1">
      <w:pPr>
        <w:pStyle w:val="4"/>
        <w:numPr>
          <w:ilvl w:val="0"/>
          <w:numId w:val="3"/>
        </w:numPr>
      </w:pPr>
      <w:r>
        <w:rPr>
          <w:rFonts w:hint="eastAsia"/>
        </w:rPr>
        <w:lastRenderedPageBreak/>
        <w:t>业务功能</w:t>
      </w:r>
    </w:p>
    <w:p w:rsidR="00890425" w:rsidRPr="00890425" w:rsidRDefault="00890425" w:rsidP="008326FD">
      <w:pPr>
        <w:pStyle w:val="a7"/>
        <w:numPr>
          <w:ilvl w:val="0"/>
          <w:numId w:val="21"/>
        </w:numPr>
        <w:spacing w:line="360" w:lineRule="auto"/>
        <w:ind w:firstLineChars="0"/>
        <w:rPr>
          <w:rFonts w:asciiTheme="minorEastAsia" w:hAnsiTheme="minorEastAsia"/>
          <w:lang w:val="en-AU"/>
        </w:rPr>
      </w:pPr>
      <w:r>
        <w:rPr>
          <w:rFonts w:hint="eastAsia"/>
        </w:rPr>
        <w:t>系统根据客户</w:t>
      </w:r>
      <w:r w:rsidR="00F464B1">
        <w:rPr>
          <w:rFonts w:hint="eastAsia"/>
        </w:rPr>
        <w:t>认购权</w:t>
      </w:r>
      <w:r>
        <w:rPr>
          <w:rFonts w:hint="eastAsia"/>
        </w:rPr>
        <w:t>限列出不同的</w:t>
      </w:r>
      <w:r w:rsidR="001B2C13">
        <w:rPr>
          <w:rFonts w:hint="eastAsia"/>
        </w:rPr>
        <w:t>公开发售</w:t>
      </w:r>
      <w:r>
        <w:rPr>
          <w:rFonts w:hint="eastAsia"/>
        </w:rPr>
        <w:t>事件；</w:t>
      </w:r>
    </w:p>
    <w:p w:rsidR="00890425" w:rsidRPr="00890425" w:rsidRDefault="00A934C5" w:rsidP="008326FD">
      <w:pPr>
        <w:pStyle w:val="a7"/>
        <w:numPr>
          <w:ilvl w:val="1"/>
          <w:numId w:val="21"/>
        </w:numPr>
        <w:spacing w:line="360" w:lineRule="auto"/>
        <w:ind w:firstLineChars="0"/>
        <w:rPr>
          <w:rFonts w:asciiTheme="minorEastAsia" w:hAnsiTheme="minorEastAsia"/>
          <w:lang w:val="en-AU"/>
        </w:rPr>
      </w:pPr>
      <w:r>
        <w:rPr>
          <w:rFonts w:hint="eastAsia"/>
        </w:rPr>
        <w:t>客户</w:t>
      </w:r>
      <w:r w:rsidR="00890425">
        <w:rPr>
          <w:rFonts w:hint="eastAsia"/>
        </w:rPr>
        <w:t>只有对某只证券有</w:t>
      </w:r>
      <w:r w:rsidR="001B2C13">
        <w:rPr>
          <w:rFonts w:hint="eastAsia"/>
        </w:rPr>
        <w:t>公开发售</w:t>
      </w:r>
      <w:r w:rsidR="00890425">
        <w:rPr>
          <w:rFonts w:hint="eastAsia"/>
        </w:rPr>
        <w:t>的权</w:t>
      </w:r>
      <w:r w:rsidR="00C53928">
        <w:rPr>
          <w:rFonts w:hint="eastAsia"/>
        </w:rPr>
        <w:t>益</w:t>
      </w:r>
      <w:r w:rsidR="00890425">
        <w:rPr>
          <w:rFonts w:hint="eastAsia"/>
        </w:rPr>
        <w:t>时，才能看到系统中列出的</w:t>
      </w:r>
      <w:r w:rsidR="001B2C13">
        <w:rPr>
          <w:rFonts w:hint="eastAsia"/>
        </w:rPr>
        <w:t>公开发售</w:t>
      </w:r>
      <w:r w:rsidR="00890425">
        <w:rPr>
          <w:rFonts w:hint="eastAsia"/>
        </w:rPr>
        <w:t>行权事件；</w:t>
      </w:r>
    </w:p>
    <w:p w:rsidR="00CB487B" w:rsidRDefault="00CB487B"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公司行动事件</w:t>
      </w:r>
      <w:proofErr w:type="gramStart"/>
      <w:r>
        <w:rPr>
          <w:rFonts w:asciiTheme="minorEastAsia" w:hAnsiTheme="minorEastAsia" w:hint="eastAsia"/>
          <w:lang w:val="en-AU"/>
        </w:rPr>
        <w:t>区显示</w:t>
      </w:r>
      <w:proofErr w:type="gramEnd"/>
      <w:r>
        <w:rPr>
          <w:rFonts w:asciiTheme="minorEastAsia" w:hAnsiTheme="minorEastAsia" w:hint="eastAsia"/>
          <w:lang w:val="en-AU"/>
        </w:rPr>
        <w:t>内容包括：</w:t>
      </w:r>
      <w:r w:rsidR="00A02084">
        <w:rPr>
          <w:rFonts w:asciiTheme="minorEastAsia" w:hAnsiTheme="minorEastAsia" w:hint="eastAsia"/>
          <w:lang w:val="en-AU"/>
        </w:rPr>
        <w:t>序号</w:t>
      </w:r>
      <w:r>
        <w:rPr>
          <w:rFonts w:asciiTheme="minorEastAsia" w:hAnsiTheme="minorEastAsia" w:hint="eastAsia"/>
          <w:lang w:val="en-AU"/>
        </w:rPr>
        <w:t>、证券代码、证券名称、</w:t>
      </w:r>
      <w:r w:rsidR="00A02084">
        <w:rPr>
          <w:rFonts w:asciiTheme="minorEastAsia" w:hAnsiTheme="minorEastAsia" w:hint="eastAsia"/>
          <w:lang w:val="en-AU"/>
        </w:rPr>
        <w:t>公司行动事件、</w:t>
      </w:r>
      <w:r>
        <w:rPr>
          <w:rFonts w:asciiTheme="minorEastAsia" w:hAnsiTheme="minorEastAsia" w:hint="eastAsia"/>
          <w:lang w:val="en-AU"/>
        </w:rPr>
        <w:t>开始日期、截止日期（对</w:t>
      </w:r>
      <w:r w:rsidR="001B2C13">
        <w:rPr>
          <w:rFonts w:asciiTheme="minorEastAsia" w:hAnsiTheme="minorEastAsia" w:hint="eastAsia"/>
          <w:lang w:val="en-AU"/>
        </w:rPr>
        <w:t>公开发售</w:t>
      </w:r>
      <w:r>
        <w:rPr>
          <w:rFonts w:asciiTheme="minorEastAsia" w:hAnsiTheme="minorEastAsia" w:hint="eastAsia"/>
          <w:lang w:val="en-AU"/>
        </w:rPr>
        <w:t>业务该日期采用内部截止日）；</w:t>
      </w:r>
    </w:p>
    <w:p w:rsidR="00890425" w:rsidRDefault="001B2C13"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公开发售</w:t>
      </w:r>
      <w:r w:rsidR="00890425">
        <w:rPr>
          <w:rFonts w:asciiTheme="minorEastAsia" w:hAnsiTheme="minorEastAsia" w:hint="eastAsia"/>
          <w:lang w:val="en-AU"/>
        </w:rPr>
        <w:t>明细信息</w:t>
      </w:r>
      <w:proofErr w:type="gramStart"/>
      <w:r w:rsidR="00890425">
        <w:rPr>
          <w:rFonts w:asciiTheme="minorEastAsia" w:hAnsiTheme="minorEastAsia" w:hint="eastAsia"/>
          <w:lang w:val="en-AU"/>
        </w:rPr>
        <w:t>区显示</w:t>
      </w:r>
      <w:proofErr w:type="gramEnd"/>
      <w:r w:rsidR="00890425">
        <w:rPr>
          <w:rFonts w:asciiTheme="minorEastAsia" w:hAnsiTheme="minorEastAsia" w:hint="eastAsia"/>
          <w:lang w:val="en-AU"/>
        </w:rPr>
        <w:t>内容包括；</w:t>
      </w:r>
    </w:p>
    <w:p w:rsidR="00890425" w:rsidRDefault="00890425"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正股：</w:t>
      </w:r>
      <w:r w:rsidR="00CB487B">
        <w:rPr>
          <w:rFonts w:asciiTheme="minorEastAsia" w:hAnsiTheme="minorEastAsia" w:hint="eastAsia"/>
          <w:lang w:val="en-AU"/>
        </w:rPr>
        <w:t>正股股票代码、股票名称、</w:t>
      </w:r>
      <w:r>
        <w:rPr>
          <w:rFonts w:asciiTheme="minorEastAsia" w:hAnsiTheme="minorEastAsia" w:hint="eastAsia"/>
          <w:lang w:val="en-AU"/>
        </w:rPr>
        <w:t>股权登记日、原证券持股数；</w:t>
      </w:r>
    </w:p>
    <w:p w:rsidR="00890425" w:rsidRDefault="00F464B1"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认购权</w:t>
      </w:r>
      <w:r w:rsidR="00890425">
        <w:rPr>
          <w:rFonts w:asciiTheme="minorEastAsia" w:hAnsiTheme="minorEastAsia" w:hint="eastAsia"/>
          <w:lang w:val="en-AU"/>
        </w:rPr>
        <w:t>：</w:t>
      </w:r>
      <w:r>
        <w:rPr>
          <w:rFonts w:asciiTheme="minorEastAsia" w:hAnsiTheme="minorEastAsia" w:hint="eastAsia"/>
          <w:lang w:val="en-AU"/>
        </w:rPr>
        <w:t>认购权</w:t>
      </w:r>
      <w:r w:rsidR="00CB487B">
        <w:rPr>
          <w:rFonts w:asciiTheme="minorEastAsia" w:hAnsiTheme="minorEastAsia" w:hint="eastAsia"/>
          <w:lang w:val="en-AU"/>
        </w:rPr>
        <w:t>证代码、</w:t>
      </w:r>
      <w:r w:rsidR="00DA46D3">
        <w:rPr>
          <w:rFonts w:asciiTheme="minorEastAsia" w:hAnsiTheme="minorEastAsia" w:hint="eastAsia"/>
          <w:lang w:val="en-AU"/>
        </w:rPr>
        <w:t>行权派发比例</w:t>
      </w:r>
      <w:r w:rsidR="00890425">
        <w:rPr>
          <w:rFonts w:asciiTheme="minorEastAsia" w:hAnsiTheme="minorEastAsia" w:hint="eastAsia"/>
          <w:lang w:val="en-AU"/>
        </w:rPr>
        <w:t>；</w:t>
      </w:r>
    </w:p>
    <w:p w:rsidR="00CB487B" w:rsidRDefault="00890425"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行权：认购价格、认购</w:t>
      </w:r>
      <w:r w:rsidR="00CB487B">
        <w:rPr>
          <w:rFonts w:asciiTheme="minorEastAsia" w:hAnsiTheme="minorEastAsia" w:hint="eastAsia"/>
          <w:lang w:val="en-AU"/>
        </w:rPr>
        <w:t>比例、是否额外</w:t>
      </w:r>
      <w:r w:rsidR="00C53928">
        <w:rPr>
          <w:rFonts w:asciiTheme="minorEastAsia" w:hAnsiTheme="minorEastAsia" w:hint="eastAsia"/>
          <w:lang w:val="en-AU"/>
        </w:rPr>
        <w:t>认购</w:t>
      </w:r>
      <w:r w:rsidR="00CB487B">
        <w:rPr>
          <w:rFonts w:asciiTheme="minorEastAsia" w:hAnsiTheme="minorEastAsia" w:hint="eastAsia"/>
          <w:lang w:val="en-AU"/>
        </w:rPr>
        <w:t>、</w:t>
      </w:r>
      <w:r w:rsidR="00C53928">
        <w:rPr>
          <w:rFonts w:ascii="宋体" w:hAnsi="宋体" w:hint="eastAsia"/>
        </w:rPr>
        <w:t>认购</w:t>
      </w:r>
      <w:r w:rsidR="00CB487B">
        <w:rPr>
          <w:rFonts w:ascii="宋体" w:hAnsi="宋体" w:hint="eastAsia"/>
        </w:rPr>
        <w:t>首日、</w:t>
      </w:r>
      <w:r w:rsidR="00C53928">
        <w:rPr>
          <w:rFonts w:ascii="宋体" w:hAnsi="宋体" w:hint="eastAsia"/>
        </w:rPr>
        <w:t>认购</w:t>
      </w:r>
      <w:r w:rsidR="00CB487B">
        <w:rPr>
          <w:rFonts w:ascii="宋体" w:hAnsi="宋体" w:hint="eastAsia"/>
        </w:rPr>
        <w:t>末日（</w:t>
      </w:r>
      <w:r w:rsidR="00CB487B">
        <w:rPr>
          <w:rFonts w:asciiTheme="minorEastAsia" w:hAnsiTheme="minorEastAsia" w:hint="eastAsia"/>
          <w:lang w:val="en-AU"/>
        </w:rPr>
        <w:t>采用内部截止日</w:t>
      </w:r>
      <w:r w:rsidR="00CB487B">
        <w:rPr>
          <w:rFonts w:ascii="宋体" w:hAnsi="宋体" w:hint="eastAsia"/>
        </w:rPr>
        <w:t>）、</w:t>
      </w:r>
      <w:r>
        <w:rPr>
          <w:rFonts w:ascii="宋体" w:hAnsi="宋体" w:hint="eastAsia"/>
        </w:rPr>
        <w:t>认购证券代码、证券名称</w:t>
      </w:r>
      <w:r w:rsidR="00CB487B">
        <w:rPr>
          <w:rFonts w:asciiTheme="minorEastAsia" w:hAnsiTheme="minorEastAsia" w:hint="eastAsia"/>
          <w:lang w:val="en-AU"/>
        </w:rPr>
        <w:t xml:space="preserve">； </w:t>
      </w:r>
    </w:p>
    <w:p w:rsidR="00CB487B" w:rsidRDefault="001B2C13"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公开发售</w:t>
      </w:r>
      <w:r w:rsidR="00CB487B">
        <w:rPr>
          <w:rFonts w:asciiTheme="minorEastAsia" w:hAnsiTheme="minorEastAsia" w:hint="eastAsia"/>
          <w:lang w:val="en-AU"/>
        </w:rPr>
        <w:t>行权</w:t>
      </w:r>
      <w:proofErr w:type="gramStart"/>
      <w:r w:rsidR="00CB487B">
        <w:rPr>
          <w:rFonts w:asciiTheme="minorEastAsia" w:hAnsiTheme="minorEastAsia" w:hint="eastAsia"/>
          <w:lang w:val="en-AU"/>
        </w:rPr>
        <w:t>区显示</w:t>
      </w:r>
      <w:proofErr w:type="gramEnd"/>
      <w:r w:rsidR="00CB487B">
        <w:rPr>
          <w:rFonts w:asciiTheme="minorEastAsia" w:hAnsiTheme="minorEastAsia" w:hint="eastAsia"/>
          <w:lang w:val="en-AU"/>
        </w:rPr>
        <w:t>内容包括：</w:t>
      </w:r>
      <w:r w:rsidR="00DA46D3">
        <w:rPr>
          <w:rFonts w:asciiTheme="minorEastAsia" w:hAnsiTheme="minorEastAsia" w:hint="eastAsia"/>
          <w:lang w:val="en-AU"/>
        </w:rPr>
        <w:t>账户</w:t>
      </w:r>
      <w:r w:rsidR="00F464B1">
        <w:rPr>
          <w:rFonts w:asciiTheme="minorEastAsia" w:hAnsiTheme="minorEastAsia" w:hint="eastAsia"/>
          <w:lang w:val="en-AU"/>
        </w:rPr>
        <w:t>认购权</w:t>
      </w:r>
      <w:r w:rsidR="00CB487B">
        <w:rPr>
          <w:rFonts w:asciiTheme="minorEastAsia" w:hAnsiTheme="minorEastAsia" w:hint="eastAsia"/>
          <w:lang w:val="en-AU"/>
        </w:rPr>
        <w:t>数量、</w:t>
      </w:r>
      <w:r w:rsidR="00DA46D3">
        <w:rPr>
          <w:rFonts w:asciiTheme="minorEastAsia" w:hAnsiTheme="minorEastAsia" w:hint="eastAsia"/>
          <w:lang w:val="en-AU"/>
        </w:rPr>
        <w:t>账户可提资金</w:t>
      </w:r>
      <w:r w:rsidR="00CB487B">
        <w:rPr>
          <w:rFonts w:asciiTheme="minorEastAsia" w:hAnsiTheme="minorEastAsia" w:hint="eastAsia"/>
          <w:lang w:val="en-AU"/>
        </w:rPr>
        <w:t>、</w:t>
      </w:r>
      <w:r w:rsidR="00DA46D3">
        <w:rPr>
          <w:rFonts w:asciiTheme="minorEastAsia" w:hAnsiTheme="minorEastAsia" w:hint="eastAsia"/>
          <w:lang w:val="en-AU"/>
        </w:rPr>
        <w:t>正常认购股数</w:t>
      </w:r>
      <w:r w:rsidR="00CB487B">
        <w:rPr>
          <w:rFonts w:asciiTheme="minorEastAsia" w:hAnsiTheme="minorEastAsia" w:hint="eastAsia"/>
          <w:lang w:val="en-AU"/>
        </w:rPr>
        <w:t>、</w:t>
      </w:r>
      <w:r w:rsidR="00DA46D3">
        <w:rPr>
          <w:rFonts w:asciiTheme="minorEastAsia" w:hAnsiTheme="minorEastAsia" w:hint="eastAsia"/>
          <w:lang w:val="en-AU"/>
        </w:rPr>
        <w:t>正常认购所</w:t>
      </w:r>
      <w:r w:rsidR="00CB487B">
        <w:rPr>
          <w:rFonts w:asciiTheme="minorEastAsia" w:hAnsiTheme="minorEastAsia" w:hint="eastAsia"/>
          <w:lang w:val="en-AU"/>
        </w:rPr>
        <w:t>需资金</w:t>
      </w:r>
      <w:r w:rsidR="00DA46D3">
        <w:rPr>
          <w:rFonts w:asciiTheme="minorEastAsia" w:hAnsiTheme="minorEastAsia" w:hint="eastAsia"/>
          <w:lang w:val="en-AU"/>
        </w:rPr>
        <w:t>、额外认购股数、额外认购所需资金</w:t>
      </w:r>
      <w:r w:rsidR="00CB487B">
        <w:rPr>
          <w:rFonts w:asciiTheme="minorEastAsia" w:hAnsiTheme="minorEastAsia" w:hint="eastAsia"/>
          <w:lang w:val="en-AU"/>
        </w:rPr>
        <w:t>；</w:t>
      </w:r>
    </w:p>
    <w:p w:rsidR="00CB487B" w:rsidRDefault="00C53928"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系统支持点击账户</w:t>
      </w:r>
      <w:r w:rsidR="00CB487B">
        <w:rPr>
          <w:rFonts w:asciiTheme="minorEastAsia" w:hAnsiTheme="minorEastAsia" w:hint="eastAsia"/>
          <w:lang w:val="en-AU"/>
        </w:rPr>
        <w:t>认购</w:t>
      </w:r>
      <w:r>
        <w:rPr>
          <w:rFonts w:asciiTheme="minorEastAsia" w:hAnsiTheme="minorEastAsia" w:hint="eastAsia"/>
          <w:lang w:val="en-AU"/>
        </w:rPr>
        <w:t>权</w:t>
      </w:r>
      <w:r w:rsidR="00CB487B">
        <w:rPr>
          <w:rFonts w:asciiTheme="minorEastAsia" w:hAnsiTheme="minorEastAsia" w:hint="eastAsia"/>
          <w:lang w:val="en-AU"/>
        </w:rPr>
        <w:t>数量旁的“全部”功能，把可认购数量移至认购数量栏；</w:t>
      </w:r>
    </w:p>
    <w:p w:rsidR="00CB487B" w:rsidRDefault="00CB487B"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允许手用手工输入认购数量</w:t>
      </w:r>
      <w:r w:rsidR="00DA46D3">
        <w:rPr>
          <w:rFonts w:asciiTheme="minorEastAsia" w:hAnsiTheme="minorEastAsia" w:hint="eastAsia"/>
          <w:lang w:val="en-AU"/>
        </w:rPr>
        <w:t>、额外认购数量</w:t>
      </w:r>
      <w:r>
        <w:rPr>
          <w:rFonts w:asciiTheme="minorEastAsia" w:hAnsiTheme="minorEastAsia" w:hint="eastAsia"/>
          <w:lang w:val="en-AU"/>
        </w:rPr>
        <w:t>；</w:t>
      </w:r>
    </w:p>
    <w:p w:rsidR="00D17C9F" w:rsidRDefault="00CC5AD9"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额外认购数量只允许是</w:t>
      </w:r>
      <w:r w:rsidR="00FB5E79">
        <w:rPr>
          <w:rFonts w:asciiTheme="minorEastAsia" w:hAnsiTheme="minorEastAsia" w:hint="eastAsia"/>
          <w:lang w:val="en-AU"/>
        </w:rPr>
        <w:t>100股的整数</w:t>
      </w:r>
      <w:proofErr w:type="gramStart"/>
      <w:r w:rsidR="00FB5E79">
        <w:rPr>
          <w:rFonts w:asciiTheme="minorEastAsia" w:hAnsiTheme="minorEastAsia" w:hint="eastAsia"/>
          <w:lang w:val="en-AU"/>
        </w:rPr>
        <w:t>倍</w:t>
      </w:r>
      <w:proofErr w:type="gramEnd"/>
      <w:r w:rsidR="00FB5E79">
        <w:rPr>
          <w:rFonts w:asciiTheme="minorEastAsia" w:hAnsiTheme="minorEastAsia" w:hint="eastAsia"/>
          <w:lang w:val="en-AU"/>
        </w:rPr>
        <w:t>；</w:t>
      </w:r>
    </w:p>
    <w:p w:rsidR="00157819" w:rsidRDefault="00C53928"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通过</w:t>
      </w:r>
      <w:r w:rsidR="00157819">
        <w:rPr>
          <w:rFonts w:asciiTheme="minorEastAsia" w:hAnsiTheme="minorEastAsia" w:hint="eastAsia"/>
          <w:lang w:val="en-AU"/>
        </w:rPr>
        <w:t>认购数量、认购价格计算出认购费用并计算出认购手续费、行权费等，把认购费用、手续费等</w:t>
      </w:r>
      <w:proofErr w:type="gramStart"/>
      <w:r w:rsidR="00157819">
        <w:rPr>
          <w:rFonts w:asciiTheme="minorEastAsia" w:hAnsiTheme="minorEastAsia" w:hint="eastAsia"/>
          <w:lang w:val="en-AU"/>
        </w:rPr>
        <w:t>几项汇部后</w:t>
      </w:r>
      <w:proofErr w:type="gramEnd"/>
      <w:r w:rsidR="00157819">
        <w:rPr>
          <w:rFonts w:asciiTheme="minorEastAsia" w:hAnsiTheme="minorEastAsia" w:hint="eastAsia"/>
          <w:lang w:val="en-AU"/>
        </w:rPr>
        <w:t>显示在正常认购所需资金栏位；</w:t>
      </w:r>
    </w:p>
    <w:p w:rsidR="00BE6563" w:rsidRDefault="006823C2" w:rsidP="008326FD">
      <w:pPr>
        <w:pStyle w:val="a7"/>
        <w:numPr>
          <w:ilvl w:val="1"/>
          <w:numId w:val="21"/>
        </w:numPr>
        <w:spacing w:line="360" w:lineRule="auto"/>
        <w:ind w:firstLineChars="0"/>
        <w:rPr>
          <w:rFonts w:asciiTheme="minorEastAsia" w:hAnsiTheme="minorEastAsia"/>
          <w:lang w:val="en-AU"/>
        </w:rPr>
      </w:pPr>
      <w:r w:rsidRPr="006823C2">
        <w:rPr>
          <w:rFonts w:hint="eastAsia"/>
          <w:color w:val="0000FF"/>
        </w:rPr>
        <w:t>如果账户设置了行动不收</w:t>
      </w:r>
      <w:r w:rsidR="006B3872">
        <w:rPr>
          <w:rFonts w:hint="eastAsia"/>
          <w:color w:val="0000FF"/>
        </w:rPr>
        <w:t>取手续</w:t>
      </w:r>
      <w:r w:rsidRPr="006823C2">
        <w:rPr>
          <w:rFonts w:hint="eastAsia"/>
          <w:color w:val="0000FF"/>
        </w:rPr>
        <w:t>费，则该类账户不能收</w:t>
      </w:r>
      <w:r w:rsidR="006B3872">
        <w:rPr>
          <w:rFonts w:hint="eastAsia"/>
          <w:color w:val="0000FF"/>
        </w:rPr>
        <w:t>取</w:t>
      </w:r>
      <w:r w:rsidRPr="006823C2">
        <w:rPr>
          <w:rFonts w:hint="eastAsia"/>
          <w:color w:val="0000FF"/>
        </w:rPr>
        <w:t>行动的手续费</w:t>
      </w:r>
      <w:r w:rsidR="00F83EF3">
        <w:rPr>
          <w:rFonts w:hint="eastAsia"/>
          <w:color w:val="0000FF"/>
        </w:rPr>
        <w:t xml:space="preserve">; </w:t>
      </w:r>
    </w:p>
    <w:p w:rsidR="00157819" w:rsidRDefault="00157819"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通过额外认购数量、认购价格计算出认购费用并计算出认购手续费、行权费等，把认购费用、手续费等</w:t>
      </w:r>
      <w:proofErr w:type="gramStart"/>
      <w:r>
        <w:rPr>
          <w:rFonts w:asciiTheme="minorEastAsia" w:hAnsiTheme="minorEastAsia" w:hint="eastAsia"/>
          <w:lang w:val="en-AU"/>
        </w:rPr>
        <w:t>几项汇部后</w:t>
      </w:r>
      <w:proofErr w:type="gramEnd"/>
      <w:r>
        <w:rPr>
          <w:rFonts w:asciiTheme="minorEastAsia" w:hAnsiTheme="minorEastAsia" w:hint="eastAsia"/>
          <w:lang w:val="en-AU"/>
        </w:rPr>
        <w:t>显示在额外认购所需资金栏位；</w:t>
      </w:r>
    </w:p>
    <w:p w:rsidR="00157819" w:rsidRDefault="001807AB"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系统能因</w:t>
      </w:r>
      <w:r w:rsidR="00157819">
        <w:rPr>
          <w:rFonts w:asciiTheme="minorEastAsia" w:hAnsiTheme="minorEastAsia" w:hint="eastAsia"/>
          <w:lang w:val="en-AU"/>
        </w:rPr>
        <w:t>正常认购发生资金、额外认购发生资金</w:t>
      </w:r>
      <w:r>
        <w:rPr>
          <w:rFonts w:asciiTheme="minorEastAsia" w:hAnsiTheme="minorEastAsia" w:hint="eastAsia"/>
          <w:lang w:val="en-AU"/>
        </w:rPr>
        <w:t>变化，交易买卖变化改变账户可提资金（可用资金）；</w:t>
      </w:r>
    </w:p>
    <w:p w:rsidR="00195327" w:rsidRDefault="00CB487B"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用户点“提交”后</w:t>
      </w:r>
      <w:r w:rsidR="00195327">
        <w:rPr>
          <w:rFonts w:asciiTheme="minorEastAsia" w:hAnsiTheme="minorEastAsia" w:hint="eastAsia"/>
          <w:lang w:val="en-AU"/>
        </w:rPr>
        <w:t>检查</w:t>
      </w:r>
      <w:r>
        <w:rPr>
          <w:rFonts w:asciiTheme="minorEastAsia" w:hAnsiTheme="minorEastAsia" w:hint="eastAsia"/>
          <w:lang w:val="en-AU"/>
        </w:rPr>
        <w:t>执行</w:t>
      </w:r>
      <w:r w:rsidR="001B2C13">
        <w:rPr>
          <w:rFonts w:asciiTheme="minorEastAsia" w:hAnsiTheme="minorEastAsia" w:hint="eastAsia"/>
          <w:lang w:val="en-AU"/>
        </w:rPr>
        <w:t>公开发售</w:t>
      </w:r>
      <w:r>
        <w:rPr>
          <w:rFonts w:asciiTheme="minorEastAsia" w:hAnsiTheme="minorEastAsia" w:hint="eastAsia"/>
          <w:lang w:val="en-AU"/>
        </w:rPr>
        <w:t>行权</w:t>
      </w:r>
      <w:r w:rsidR="00195327">
        <w:rPr>
          <w:rFonts w:asciiTheme="minorEastAsia" w:hAnsiTheme="minorEastAsia" w:hint="eastAsia"/>
          <w:lang w:val="en-AU"/>
        </w:rPr>
        <w:t>；</w:t>
      </w:r>
    </w:p>
    <w:p w:rsidR="00CB487B" w:rsidRDefault="00195327" w:rsidP="008326FD">
      <w:pPr>
        <w:pStyle w:val="a7"/>
        <w:numPr>
          <w:ilvl w:val="1"/>
          <w:numId w:val="21"/>
        </w:numPr>
        <w:spacing w:line="360" w:lineRule="auto"/>
        <w:ind w:firstLineChars="0"/>
        <w:rPr>
          <w:rFonts w:asciiTheme="minorEastAsia" w:hAnsiTheme="minorEastAsia"/>
          <w:lang w:val="en-AU"/>
        </w:rPr>
      </w:pPr>
      <w:r>
        <w:rPr>
          <w:rFonts w:hint="eastAsia"/>
        </w:rPr>
        <w:t>检查认购数量应小于或等于账户认购权数量</w:t>
      </w:r>
      <w:r w:rsidR="00CB487B">
        <w:rPr>
          <w:rFonts w:asciiTheme="minorEastAsia" w:hAnsiTheme="minorEastAsia" w:hint="eastAsia"/>
          <w:lang w:val="en-AU"/>
        </w:rPr>
        <w:t>；</w:t>
      </w:r>
    </w:p>
    <w:p w:rsidR="00195327" w:rsidRPr="00195327" w:rsidRDefault="00195327" w:rsidP="008326FD">
      <w:pPr>
        <w:pStyle w:val="a7"/>
        <w:numPr>
          <w:ilvl w:val="1"/>
          <w:numId w:val="21"/>
        </w:numPr>
        <w:spacing w:line="360" w:lineRule="auto"/>
        <w:ind w:firstLineChars="0"/>
        <w:rPr>
          <w:rFonts w:asciiTheme="minorEastAsia" w:hAnsiTheme="minorEastAsia"/>
          <w:lang w:val="en-AU"/>
        </w:rPr>
      </w:pPr>
      <w:r>
        <w:rPr>
          <w:rFonts w:hint="eastAsia"/>
        </w:rPr>
        <w:t>检查认购数量、额外认购数量均应大于等于</w:t>
      </w:r>
      <w:r>
        <w:rPr>
          <w:rFonts w:hint="eastAsia"/>
        </w:rPr>
        <w:t>0</w:t>
      </w:r>
      <w:r>
        <w:rPr>
          <w:rFonts w:hint="eastAsia"/>
        </w:rPr>
        <w:t>；</w:t>
      </w:r>
    </w:p>
    <w:p w:rsidR="00195327" w:rsidRPr="00195327" w:rsidRDefault="00195327" w:rsidP="008326FD">
      <w:pPr>
        <w:pStyle w:val="a7"/>
        <w:numPr>
          <w:ilvl w:val="1"/>
          <w:numId w:val="21"/>
        </w:numPr>
        <w:spacing w:line="360" w:lineRule="auto"/>
        <w:ind w:firstLineChars="0"/>
        <w:rPr>
          <w:rFonts w:asciiTheme="minorEastAsia" w:hAnsiTheme="minorEastAsia"/>
          <w:lang w:val="en-AU"/>
        </w:rPr>
      </w:pPr>
      <w:r>
        <w:rPr>
          <w:rFonts w:hint="eastAsia"/>
        </w:rPr>
        <w:t>检查账户资金应足够正常认购与额外认购；</w:t>
      </w:r>
    </w:p>
    <w:p w:rsidR="00195327" w:rsidRPr="00195327" w:rsidRDefault="00195327" w:rsidP="008326FD">
      <w:pPr>
        <w:pStyle w:val="a7"/>
        <w:numPr>
          <w:ilvl w:val="2"/>
          <w:numId w:val="21"/>
        </w:numPr>
        <w:spacing w:line="360" w:lineRule="auto"/>
        <w:ind w:firstLineChars="0"/>
        <w:rPr>
          <w:rFonts w:asciiTheme="minorEastAsia" w:hAnsiTheme="minorEastAsia"/>
          <w:lang w:val="en-AU"/>
        </w:rPr>
      </w:pPr>
      <w:r>
        <w:rPr>
          <w:rFonts w:hint="eastAsia"/>
        </w:rPr>
        <w:t>界面上的资金足额；</w:t>
      </w:r>
    </w:p>
    <w:p w:rsidR="00195327" w:rsidRPr="00195327" w:rsidRDefault="00195327" w:rsidP="008326FD">
      <w:pPr>
        <w:pStyle w:val="a7"/>
        <w:numPr>
          <w:ilvl w:val="2"/>
          <w:numId w:val="21"/>
        </w:numPr>
        <w:spacing w:line="360" w:lineRule="auto"/>
        <w:ind w:firstLineChars="0"/>
        <w:rPr>
          <w:rFonts w:asciiTheme="minorEastAsia" w:hAnsiTheme="minorEastAsia"/>
          <w:lang w:val="en-AU"/>
        </w:rPr>
      </w:pPr>
      <w:r>
        <w:rPr>
          <w:rFonts w:hint="eastAsia"/>
        </w:rPr>
        <w:t>连通交易结算系统，判断资金足额；</w:t>
      </w:r>
    </w:p>
    <w:p w:rsidR="00195327" w:rsidRPr="00195327" w:rsidRDefault="00195327" w:rsidP="008326FD">
      <w:pPr>
        <w:pStyle w:val="a7"/>
        <w:numPr>
          <w:ilvl w:val="1"/>
          <w:numId w:val="21"/>
        </w:numPr>
        <w:spacing w:line="360" w:lineRule="auto"/>
        <w:ind w:firstLineChars="0"/>
        <w:rPr>
          <w:rFonts w:asciiTheme="minorEastAsia" w:hAnsiTheme="minorEastAsia"/>
          <w:lang w:val="en-AU"/>
        </w:rPr>
      </w:pPr>
      <w:r>
        <w:rPr>
          <w:rFonts w:hint="eastAsia"/>
        </w:rPr>
        <w:lastRenderedPageBreak/>
        <w:t>不满足以上条件均不能提交；</w:t>
      </w:r>
    </w:p>
    <w:p w:rsidR="00195327" w:rsidRDefault="00195327" w:rsidP="008326FD">
      <w:pPr>
        <w:pStyle w:val="a7"/>
        <w:numPr>
          <w:ilvl w:val="0"/>
          <w:numId w:val="21"/>
        </w:numPr>
        <w:spacing w:line="360" w:lineRule="auto"/>
        <w:ind w:firstLineChars="0"/>
        <w:rPr>
          <w:rFonts w:asciiTheme="minorEastAsia" w:hAnsiTheme="minorEastAsia"/>
          <w:lang w:val="en-AU"/>
        </w:rPr>
      </w:pPr>
      <w:r>
        <w:rPr>
          <w:rFonts w:asciiTheme="minorEastAsia" w:hAnsiTheme="minorEastAsia" w:hint="eastAsia"/>
          <w:lang w:val="en-AU"/>
        </w:rPr>
        <w:t>用户点“提交”后检查执行公开发售行权；</w:t>
      </w:r>
    </w:p>
    <w:p w:rsidR="00195327" w:rsidRDefault="00195327"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在交易结算系统中冻结客户资金；</w:t>
      </w:r>
    </w:p>
    <w:p w:rsidR="0070735E" w:rsidRDefault="0070735E"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资金冻结把正常认购与额外认购分开；</w:t>
      </w:r>
    </w:p>
    <w:p w:rsidR="0070735E" w:rsidRDefault="0070735E"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正常认购摘要：“</w:t>
      </w:r>
      <w:r>
        <w:rPr>
          <w:rFonts w:hint="eastAsia"/>
        </w:rPr>
        <w:t>XXX</w:t>
      </w:r>
      <w:r>
        <w:rPr>
          <w:rFonts w:hint="eastAsia"/>
        </w:rPr>
        <w:t>公开发售行权资金</w:t>
      </w:r>
      <w:r>
        <w:rPr>
          <w:rFonts w:asciiTheme="minorEastAsia" w:hAnsiTheme="minorEastAsia" w:hint="eastAsia"/>
          <w:lang w:val="en-AU"/>
        </w:rPr>
        <w:t>”（包含手续费）；</w:t>
      </w:r>
    </w:p>
    <w:p w:rsidR="0070735E" w:rsidRDefault="0070735E"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额外认购摘要：“</w:t>
      </w:r>
      <w:r>
        <w:rPr>
          <w:rFonts w:hint="eastAsia"/>
        </w:rPr>
        <w:t>XXX</w:t>
      </w:r>
      <w:r>
        <w:rPr>
          <w:rFonts w:hint="eastAsia"/>
        </w:rPr>
        <w:t>公开发售</w:t>
      </w:r>
      <w:r>
        <w:rPr>
          <w:rFonts w:asciiTheme="minorEastAsia" w:hAnsiTheme="minorEastAsia" w:hint="eastAsia"/>
          <w:lang w:val="en-AU"/>
        </w:rPr>
        <w:t>额外认购</w:t>
      </w:r>
      <w:r>
        <w:rPr>
          <w:rFonts w:hint="eastAsia"/>
        </w:rPr>
        <w:t>资金</w:t>
      </w:r>
      <w:r>
        <w:rPr>
          <w:rFonts w:asciiTheme="minorEastAsia" w:hAnsiTheme="minorEastAsia" w:hint="eastAsia"/>
          <w:lang w:val="en-AU"/>
        </w:rPr>
        <w:t>（包含手续费）”</w:t>
      </w:r>
    </w:p>
    <w:p w:rsidR="0070735E" w:rsidRDefault="0070735E"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认购资金=认购价格*认购数量；</w:t>
      </w:r>
    </w:p>
    <w:p w:rsidR="0070735E" w:rsidRPr="0070735E" w:rsidRDefault="0070735E"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认购手续费= 认购手数*</w:t>
      </w:r>
      <w:r>
        <w:rPr>
          <w:rFonts w:hint="eastAsia"/>
        </w:rPr>
        <w:t>2</w:t>
      </w:r>
      <w:r>
        <w:rPr>
          <w:rFonts w:hint="eastAsia"/>
        </w:rPr>
        <w:t>港元，不足一手以一手计；</w:t>
      </w:r>
    </w:p>
    <w:p w:rsidR="00982593" w:rsidRDefault="00982593"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认购手续费不足50港元以50港元计；</w:t>
      </w:r>
    </w:p>
    <w:p w:rsidR="00982593" w:rsidRDefault="00982593"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如果账户设置了行动不收取手费，则该账户不能收取行动的手续费（以下服务费仍是要单独计算；</w:t>
      </w:r>
    </w:p>
    <w:p w:rsidR="0070735E" w:rsidRPr="00982593" w:rsidRDefault="0070735E" w:rsidP="008326FD">
      <w:pPr>
        <w:pStyle w:val="a7"/>
        <w:numPr>
          <w:ilvl w:val="2"/>
          <w:numId w:val="21"/>
        </w:numPr>
        <w:spacing w:line="360" w:lineRule="auto"/>
        <w:ind w:firstLineChars="0"/>
        <w:rPr>
          <w:rFonts w:asciiTheme="minorEastAsia" w:hAnsiTheme="minorEastAsia"/>
          <w:lang w:val="en-AU"/>
        </w:rPr>
      </w:pPr>
      <w:r>
        <w:rPr>
          <w:rFonts w:hint="eastAsia"/>
        </w:rPr>
        <w:t>行权服务费</w:t>
      </w:r>
      <w:r>
        <w:rPr>
          <w:rFonts w:asciiTheme="minorEastAsia" w:hAnsiTheme="minorEastAsia" w:hint="eastAsia"/>
          <w:lang w:val="en-AU"/>
        </w:rPr>
        <w:t>= 认购手数*0.8</w:t>
      </w:r>
      <w:r>
        <w:rPr>
          <w:rFonts w:hint="eastAsia"/>
        </w:rPr>
        <w:t>港元，不足一手以一手计</w:t>
      </w:r>
      <w:r w:rsidR="00982593">
        <w:rPr>
          <w:rFonts w:hint="eastAsia"/>
        </w:rPr>
        <w:t>（</w:t>
      </w:r>
      <w:r>
        <w:rPr>
          <w:rFonts w:hint="eastAsia"/>
        </w:rPr>
        <w:t>手续费</w:t>
      </w:r>
      <w:r w:rsidR="00982593">
        <w:rPr>
          <w:rFonts w:hint="eastAsia"/>
        </w:rPr>
        <w:t>2</w:t>
      </w:r>
      <w:r w:rsidR="00982593">
        <w:rPr>
          <w:rFonts w:hint="eastAsia"/>
        </w:rPr>
        <w:t>元中已包括了些费用，该费用的计算用于产生交收报表）；</w:t>
      </w:r>
    </w:p>
    <w:p w:rsidR="00982593" w:rsidRPr="0070735E" w:rsidRDefault="00982593"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rPr>
        <w:t>CCASS对额外行权不收行权服务费，每股2元港元的手续费全部归券商所有；</w:t>
      </w:r>
    </w:p>
    <w:p w:rsidR="00195327" w:rsidRDefault="00195327"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扣减系统中的</w:t>
      </w:r>
      <w:r w:rsidR="0070735E">
        <w:rPr>
          <w:rFonts w:asciiTheme="minorEastAsia" w:hAnsiTheme="minorEastAsia" w:hint="eastAsia"/>
          <w:lang w:val="en-AU"/>
        </w:rPr>
        <w:t>相应的</w:t>
      </w:r>
      <w:r>
        <w:rPr>
          <w:rFonts w:asciiTheme="minorEastAsia" w:hAnsiTheme="minorEastAsia" w:hint="eastAsia"/>
          <w:lang w:val="en-AU"/>
        </w:rPr>
        <w:t>认购权证</w:t>
      </w:r>
      <w:r w:rsidR="0070735E">
        <w:rPr>
          <w:rFonts w:asciiTheme="minorEastAsia" w:hAnsiTheme="minorEastAsia" w:hint="eastAsia"/>
          <w:lang w:val="en-AU"/>
        </w:rPr>
        <w:t>数量（额外认购不需要扣减）；</w:t>
      </w:r>
    </w:p>
    <w:p w:rsidR="00597184" w:rsidRDefault="00597184" w:rsidP="008326FD">
      <w:pPr>
        <w:pStyle w:val="a7"/>
        <w:numPr>
          <w:ilvl w:val="1"/>
          <w:numId w:val="21"/>
        </w:numPr>
        <w:spacing w:line="360" w:lineRule="auto"/>
        <w:ind w:firstLineChars="0"/>
        <w:rPr>
          <w:rFonts w:asciiTheme="minorEastAsia" w:hAnsiTheme="minorEastAsia"/>
          <w:lang w:val="en-AU"/>
        </w:rPr>
      </w:pPr>
      <w:r>
        <w:rPr>
          <w:rFonts w:asciiTheme="minorEastAsia" w:hAnsiTheme="minorEastAsia" w:hint="eastAsia"/>
          <w:lang w:val="en-AU"/>
        </w:rPr>
        <w:t>系统记录委托数据；</w:t>
      </w:r>
    </w:p>
    <w:p w:rsidR="00597184" w:rsidRDefault="00597184" w:rsidP="008326FD">
      <w:pPr>
        <w:pStyle w:val="a7"/>
        <w:numPr>
          <w:ilvl w:val="2"/>
          <w:numId w:val="21"/>
        </w:numPr>
        <w:spacing w:line="360" w:lineRule="auto"/>
        <w:ind w:firstLineChars="0"/>
        <w:rPr>
          <w:rFonts w:asciiTheme="minorEastAsia" w:hAnsiTheme="minorEastAsia"/>
          <w:lang w:val="en-AU"/>
        </w:rPr>
      </w:pPr>
      <w:r>
        <w:rPr>
          <w:rFonts w:asciiTheme="minorEastAsia" w:hAnsiTheme="minorEastAsia" w:hint="eastAsia"/>
          <w:lang w:val="en-AU"/>
        </w:rPr>
        <w:t>委托数据包括：</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委托编号；</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业务类别（公开发售行权）；</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资金账号；</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证券代码；</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正常认购数量；</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额外认购数量；</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币种；</w:t>
      </w:r>
      <w:r>
        <w:rPr>
          <w:rFonts w:asciiTheme="minorEastAsia" w:hAnsiTheme="minorEastAsia"/>
          <w:lang w:val="en-AU"/>
        </w:rPr>
        <w:t xml:space="preserve"> </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认购价格；</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正常认购手续费；</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额外认购手续费；</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正常认购金额；</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额外认购金额；</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lastRenderedPageBreak/>
        <w:t>正常</w:t>
      </w:r>
      <w:proofErr w:type="gramStart"/>
      <w:r>
        <w:rPr>
          <w:rFonts w:asciiTheme="minorEastAsia" w:hAnsiTheme="minorEastAsia" w:hint="eastAsia"/>
          <w:lang w:val="en-AU"/>
        </w:rPr>
        <w:t>认购总</w:t>
      </w:r>
      <w:proofErr w:type="gramEnd"/>
      <w:r>
        <w:rPr>
          <w:rFonts w:asciiTheme="minorEastAsia" w:hAnsiTheme="minorEastAsia" w:hint="eastAsia"/>
          <w:lang w:val="en-AU"/>
        </w:rPr>
        <w:t>金额；</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额外</w:t>
      </w:r>
      <w:proofErr w:type="gramStart"/>
      <w:r>
        <w:rPr>
          <w:rFonts w:asciiTheme="minorEastAsia" w:hAnsiTheme="minorEastAsia" w:hint="eastAsia"/>
          <w:lang w:val="en-AU"/>
        </w:rPr>
        <w:t>认购总</w:t>
      </w:r>
      <w:proofErr w:type="gramEnd"/>
      <w:r>
        <w:rPr>
          <w:rFonts w:asciiTheme="minorEastAsia" w:hAnsiTheme="minorEastAsia" w:hint="eastAsia"/>
          <w:lang w:val="en-AU"/>
        </w:rPr>
        <w:t>金额；</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委托渠道；（网上营业厅，柜台）</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委托时间（日期+时间）</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委托人；</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撤单标识；</w:t>
      </w:r>
    </w:p>
    <w:p w:rsidR="00597184" w:rsidRDefault="00597184" w:rsidP="008326FD">
      <w:pPr>
        <w:pStyle w:val="a7"/>
        <w:numPr>
          <w:ilvl w:val="3"/>
          <w:numId w:val="21"/>
        </w:numPr>
        <w:spacing w:line="360" w:lineRule="auto"/>
        <w:ind w:firstLineChars="0"/>
        <w:rPr>
          <w:rFonts w:asciiTheme="minorEastAsia" w:hAnsiTheme="minorEastAsia"/>
          <w:lang w:val="en-AU"/>
        </w:rPr>
      </w:pPr>
      <w:r>
        <w:rPr>
          <w:rFonts w:asciiTheme="minorEastAsia" w:hAnsiTheme="minorEastAsia" w:hint="eastAsia"/>
          <w:lang w:val="en-AU"/>
        </w:rPr>
        <w:t>撤单时间；</w:t>
      </w:r>
    </w:p>
    <w:p w:rsidR="00982593" w:rsidRDefault="00982593" w:rsidP="008326FD">
      <w:pPr>
        <w:pStyle w:val="a7"/>
        <w:numPr>
          <w:ilvl w:val="0"/>
          <w:numId w:val="21"/>
        </w:numPr>
        <w:spacing w:line="360" w:lineRule="auto"/>
        <w:ind w:firstLineChars="0"/>
        <w:rPr>
          <w:rFonts w:asciiTheme="minorEastAsia" w:hAnsiTheme="minorEastAsia"/>
          <w:lang w:val="en-AU"/>
        </w:rPr>
      </w:pPr>
      <w:r w:rsidRPr="000F115C">
        <w:rPr>
          <w:rFonts w:asciiTheme="minorEastAsia" w:hAnsiTheme="minorEastAsia" w:hint="eastAsia"/>
        </w:rPr>
        <w:t>提示用户行权成功，刷新界面上行权后的可行权相关的数据</w:t>
      </w:r>
      <w:r w:rsidR="003C49A3">
        <w:rPr>
          <w:rFonts w:asciiTheme="minorEastAsia" w:hAnsiTheme="minorEastAsia" w:hint="eastAsia"/>
        </w:rPr>
        <w:t>；</w:t>
      </w:r>
    </w:p>
    <w:p w:rsidR="00CB487B" w:rsidRDefault="00CB487B" w:rsidP="008326FD">
      <w:pPr>
        <w:pStyle w:val="a7"/>
        <w:numPr>
          <w:ilvl w:val="0"/>
          <w:numId w:val="21"/>
        </w:numPr>
        <w:spacing w:line="360" w:lineRule="auto"/>
        <w:ind w:firstLineChars="0"/>
        <w:rPr>
          <w:ins w:id="204" w:author="谢衍筹" w:date="2012-05-31T14:15:00Z"/>
          <w:rFonts w:asciiTheme="minorEastAsia" w:hAnsiTheme="minorEastAsia"/>
          <w:lang w:val="en-AU"/>
        </w:rPr>
      </w:pPr>
      <w:r>
        <w:rPr>
          <w:rFonts w:asciiTheme="minorEastAsia" w:hAnsiTheme="minorEastAsia" w:hint="eastAsia"/>
          <w:lang w:val="en-AU"/>
        </w:rPr>
        <w:t>风险</w:t>
      </w:r>
      <w:proofErr w:type="gramStart"/>
      <w:r>
        <w:rPr>
          <w:rFonts w:asciiTheme="minorEastAsia" w:hAnsiTheme="minorEastAsia" w:hint="eastAsia"/>
          <w:lang w:val="en-AU"/>
        </w:rPr>
        <w:t>提示区显示</w:t>
      </w:r>
      <w:proofErr w:type="gramEnd"/>
      <w:r>
        <w:rPr>
          <w:rFonts w:asciiTheme="minorEastAsia" w:hAnsiTheme="minorEastAsia" w:hint="eastAsia"/>
          <w:lang w:val="en-AU"/>
        </w:rPr>
        <w:t>内容参见规则；</w:t>
      </w:r>
    </w:p>
    <w:p w:rsidR="00AB0B5C" w:rsidRDefault="00AB0B5C" w:rsidP="00AB0B5C">
      <w:pPr>
        <w:pStyle w:val="a7"/>
        <w:spacing w:line="360" w:lineRule="auto"/>
        <w:ind w:left="425"/>
        <w:rPr>
          <w:ins w:id="205" w:author="谢衍筹" w:date="2012-05-31T14:15:00Z"/>
          <w:rFonts w:asciiTheme="minorEastAsia" w:hAnsiTheme="minorEastAsia"/>
          <w:lang w:val="en-AU"/>
        </w:rPr>
      </w:pPr>
      <w:ins w:id="206" w:author="谢衍筹" w:date="2012-05-31T14:15:00Z">
        <w:r w:rsidRPr="00AB0B5C">
          <w:rPr>
            <w:rFonts w:asciiTheme="minorEastAsia" w:hAnsiTheme="minorEastAsia" w:hint="eastAsia"/>
            <w:lang w:val="en-AU"/>
          </w:rPr>
          <w:t xml:space="preserve">注意事项 </w:t>
        </w:r>
      </w:ins>
    </w:p>
    <w:p w:rsidR="00AB0B5C" w:rsidRPr="00AB0B5C" w:rsidRDefault="00AB0B5C" w:rsidP="00AB0B5C">
      <w:pPr>
        <w:pStyle w:val="a7"/>
        <w:spacing w:line="360" w:lineRule="auto"/>
        <w:ind w:left="425"/>
        <w:rPr>
          <w:ins w:id="207" w:author="谢衍筹" w:date="2012-05-31T14:15:00Z"/>
          <w:rFonts w:asciiTheme="minorEastAsia" w:hAnsiTheme="minorEastAsia"/>
          <w:lang w:val="en-AU"/>
        </w:rPr>
      </w:pPr>
      <w:ins w:id="208" w:author="谢衍筹" w:date="2012-05-31T14:15:00Z">
        <w:r w:rsidRPr="00AB0B5C">
          <w:rPr>
            <w:rFonts w:asciiTheme="minorEastAsia" w:hAnsiTheme="minorEastAsia" w:hint="eastAsia"/>
            <w:lang w:val="en-AU"/>
          </w:rPr>
          <w:t>1. 国信香港就公开发售行权收取的服务费为每手2元，不够一手以一手计，每只股份最少50港元，其中已经包含了香港结算收取的行权服务费</w:t>
        </w:r>
      </w:ins>
    </w:p>
    <w:p w:rsidR="00AB0B5C" w:rsidRPr="00AB0B5C" w:rsidRDefault="00AB0B5C" w:rsidP="00AB0B5C">
      <w:pPr>
        <w:pStyle w:val="a7"/>
        <w:spacing w:line="360" w:lineRule="auto"/>
        <w:ind w:left="425"/>
        <w:rPr>
          <w:ins w:id="209" w:author="谢衍筹" w:date="2012-05-31T14:15:00Z"/>
          <w:rFonts w:asciiTheme="minorEastAsia" w:hAnsiTheme="minorEastAsia"/>
          <w:lang w:val="en-AU"/>
        </w:rPr>
      </w:pPr>
      <w:ins w:id="210" w:author="谢衍筹" w:date="2012-05-31T14:15:00Z">
        <w:r w:rsidRPr="00AB0B5C">
          <w:rPr>
            <w:rFonts w:asciiTheme="minorEastAsia" w:hAnsiTheme="minorEastAsia" w:hint="eastAsia"/>
            <w:lang w:val="en-AU"/>
          </w:rPr>
          <w:t xml:space="preserve">2. 本次公开发售的行权截止时间为2012年4月3日中午12:00点，如需行权，请于截止时间前提交行权申请，否则视为放弃行权。 </w:t>
        </w:r>
      </w:ins>
    </w:p>
    <w:p w:rsidR="00000000" w:rsidRDefault="00AB0B5C">
      <w:pPr>
        <w:pStyle w:val="a7"/>
        <w:spacing w:line="360" w:lineRule="auto"/>
        <w:ind w:left="425" w:firstLineChars="150" w:firstLine="315"/>
        <w:rPr>
          <w:rFonts w:asciiTheme="minorEastAsia" w:hAnsiTheme="minorEastAsia"/>
          <w:lang w:val="en-AU"/>
        </w:rPr>
        <w:pPrChange w:id="211" w:author="谢衍筹" w:date="2012-05-31T14:15:00Z">
          <w:pPr>
            <w:pStyle w:val="a7"/>
            <w:numPr>
              <w:numId w:val="21"/>
            </w:numPr>
            <w:spacing w:line="360" w:lineRule="auto"/>
            <w:ind w:left="425" w:firstLineChars="0" w:hanging="425"/>
          </w:pPr>
        </w:pPrChange>
      </w:pPr>
      <w:ins w:id="212" w:author="谢衍筹" w:date="2012-05-31T14:15:00Z">
        <w:r w:rsidRPr="00AB0B5C">
          <w:rPr>
            <w:rFonts w:asciiTheme="minorEastAsia" w:hAnsiTheme="minorEastAsia" w:hint="eastAsia"/>
            <w:lang w:val="en-AU"/>
          </w:rPr>
          <w:t>3. 因行权后新股份到账日与行权截止</w:t>
        </w:r>
        <w:proofErr w:type="gramStart"/>
        <w:r w:rsidRPr="00AB0B5C">
          <w:rPr>
            <w:rFonts w:asciiTheme="minorEastAsia" w:hAnsiTheme="minorEastAsia" w:hint="eastAsia"/>
            <w:lang w:val="en-AU"/>
          </w:rPr>
          <w:t>日存在</w:t>
        </w:r>
        <w:proofErr w:type="gramEnd"/>
        <w:r w:rsidRPr="00AB0B5C">
          <w:rPr>
            <w:rFonts w:asciiTheme="minorEastAsia" w:hAnsiTheme="minorEastAsia" w:hint="eastAsia"/>
            <w:lang w:val="en-AU"/>
          </w:rPr>
          <w:t>时间间隔，提请特别留意股份预计到账日期。</w:t>
        </w:r>
      </w:ins>
    </w:p>
    <w:p w:rsidR="00982593" w:rsidRPr="00982593" w:rsidDel="00AB0B5C" w:rsidRDefault="00982593" w:rsidP="00982593">
      <w:pPr>
        <w:ind w:leftChars="200" w:left="420"/>
        <w:rPr>
          <w:del w:id="213" w:author="谢衍筹" w:date="2012-05-31T14:15:00Z"/>
          <w:rFonts w:ascii="仿宋" w:eastAsia="仿宋" w:hAnsi="仿宋"/>
          <w:b/>
          <w:shd w:val="clear" w:color="auto" w:fill="FBD4B4" w:themeFill="accent6" w:themeFillTint="66"/>
        </w:rPr>
      </w:pPr>
      <w:del w:id="214" w:author="谢衍筹" w:date="2012-05-31T14:15:00Z">
        <w:r w:rsidRPr="00982593" w:rsidDel="00AB0B5C">
          <w:rPr>
            <w:rFonts w:ascii="仿宋" w:eastAsia="仿宋" w:hAnsi="仿宋" w:hint="eastAsia"/>
            <w:b/>
            <w:shd w:val="clear" w:color="auto" w:fill="FBD4B4" w:themeFill="accent6" w:themeFillTint="66"/>
          </w:rPr>
          <w:delText>风险提示</w:delText>
        </w:r>
      </w:del>
    </w:p>
    <w:p w:rsidR="00982593" w:rsidRPr="00982593" w:rsidDel="00AB0B5C" w:rsidRDefault="00982593" w:rsidP="00982593">
      <w:pPr>
        <w:ind w:leftChars="200" w:left="420" w:firstLineChars="200" w:firstLine="420"/>
        <w:rPr>
          <w:del w:id="215" w:author="谢衍筹" w:date="2012-05-31T14:15:00Z"/>
          <w:rFonts w:ascii="仿宋" w:eastAsia="仿宋" w:hAnsi="仿宋"/>
          <w:shd w:val="clear" w:color="auto" w:fill="FBD4B4" w:themeFill="accent6" w:themeFillTint="66"/>
        </w:rPr>
      </w:pPr>
      <w:del w:id="216" w:author="谢衍筹" w:date="2012-05-31T14:15:00Z">
        <w:r w:rsidRPr="00982593" w:rsidDel="00AB0B5C">
          <w:rPr>
            <w:rFonts w:ascii="仿宋" w:eastAsia="仿宋" w:hAnsi="仿宋" w:hint="eastAsia"/>
            <w:shd w:val="clear" w:color="auto" w:fill="FBD4B4" w:themeFill="accent6" w:themeFillTint="66"/>
          </w:rPr>
          <w:delText>公开发售是指</w:delText>
        </w:r>
        <w:r w:rsidRPr="00982593" w:rsidDel="00AB0B5C">
          <w:rPr>
            <w:rFonts w:ascii="仿宋" w:eastAsia="仿宋" w:hAnsi="仿宋"/>
            <w:shd w:val="clear" w:color="auto" w:fill="FBD4B4" w:themeFill="accent6" w:themeFillTint="66"/>
          </w:rPr>
          <w:delText>上市公司发行新增股票让现有股东认购，股东可按其持股比例认购新股。</w:delText>
        </w:r>
        <w:r w:rsidRPr="00982593" w:rsidDel="00AB0B5C">
          <w:rPr>
            <w:rFonts w:ascii="仿宋" w:eastAsia="仿宋" w:hAnsi="仿宋" w:hint="eastAsia"/>
            <w:shd w:val="clear" w:color="auto" w:fill="FBD4B4" w:themeFill="accent6" w:themeFillTint="66"/>
          </w:rPr>
          <w:delText>如投资者选择行权，即认购新股，请投资者于指定时间准备足额资金进行认购。如不打算行权，建议投资者尽早沽出（认购权的可交易时间较短，超过最后交易日时，认购权的价值将跌为零）。有关认购权的行权规定，如认购价格、交易时间等详细信息，请查阅上市公司公告或港交所披露易。</w:delText>
        </w:r>
      </w:del>
    </w:p>
    <w:p w:rsidR="00982593" w:rsidRPr="00573DD1" w:rsidDel="00AB0B5C" w:rsidRDefault="00982593" w:rsidP="00982593">
      <w:pPr>
        <w:ind w:leftChars="200" w:left="420" w:firstLineChars="200" w:firstLine="420"/>
        <w:rPr>
          <w:del w:id="217" w:author="谢衍筹" w:date="2012-05-31T14:15:00Z"/>
          <w:rFonts w:ascii="仿宋" w:eastAsia="仿宋" w:hAnsi="仿宋"/>
        </w:rPr>
      </w:pPr>
      <w:del w:id="218" w:author="谢衍筹" w:date="2012-05-31T14:15:00Z">
        <w:r w:rsidRPr="00982593" w:rsidDel="00AB0B5C">
          <w:rPr>
            <w:rFonts w:ascii="仿宋" w:eastAsia="仿宋" w:hAnsi="仿宋" w:hint="eastAsia"/>
            <w:shd w:val="clear" w:color="auto" w:fill="FBD4B4" w:themeFill="accent6" w:themeFillTint="66"/>
          </w:rPr>
          <w:delText>投资者进行此类产品的交易，需关注其交易规则及交易风险。</w:delText>
        </w:r>
      </w:del>
    </w:p>
    <w:p w:rsidR="00CB487B" w:rsidRDefault="00CB487B" w:rsidP="008326FD">
      <w:pPr>
        <w:pStyle w:val="a7"/>
        <w:numPr>
          <w:ilvl w:val="0"/>
          <w:numId w:val="21"/>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w:t>
      </w:r>
      <w:r w:rsidRPr="006B66BE">
        <w:rPr>
          <w:rFonts w:asciiTheme="minorEastAsia" w:hAnsiTheme="minorEastAsia" w:hint="eastAsia"/>
        </w:rPr>
        <w:t>日志：日志内容包括：行动事件、</w:t>
      </w:r>
      <w:r>
        <w:rPr>
          <w:rFonts w:asciiTheme="minorEastAsia" w:hAnsiTheme="minorEastAsia" w:hint="eastAsia"/>
        </w:rPr>
        <w:t>行权类别、行权</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245B3B" w:rsidRPr="00982593" w:rsidRDefault="00245B3B" w:rsidP="008326FD">
      <w:pPr>
        <w:pStyle w:val="a7"/>
        <w:numPr>
          <w:ilvl w:val="0"/>
          <w:numId w:val="21"/>
        </w:numPr>
        <w:spacing w:line="360" w:lineRule="auto"/>
        <w:ind w:firstLineChars="0"/>
        <w:rPr>
          <w:rFonts w:asciiTheme="minorEastAsia" w:hAnsiTheme="minorEastAsia"/>
        </w:rPr>
      </w:pPr>
      <w:r>
        <w:rPr>
          <w:rFonts w:hint="eastAsia"/>
        </w:rPr>
        <w:t>客户登入网上营业厅后，如果该客户持有</w:t>
      </w:r>
      <w:r w:rsidR="00F464B1">
        <w:rPr>
          <w:rFonts w:hint="eastAsia"/>
        </w:rPr>
        <w:t>认购权</w:t>
      </w:r>
      <w:r w:rsidR="00982593">
        <w:rPr>
          <w:rFonts w:hint="eastAsia"/>
        </w:rPr>
        <w:t>，网上营业厅弹出对话框，提醒客户</w:t>
      </w:r>
      <w:r>
        <w:rPr>
          <w:rFonts w:asciiTheme="minorEastAsia" w:hAnsiTheme="minorEastAsia" w:hint="eastAsia"/>
          <w:lang w:val="en-AU"/>
        </w:rPr>
        <w:t>，如果有多只</w:t>
      </w:r>
      <w:r w:rsidR="001B2C13">
        <w:rPr>
          <w:rFonts w:asciiTheme="minorEastAsia" w:hAnsiTheme="minorEastAsia" w:hint="eastAsia"/>
          <w:lang w:val="en-AU"/>
        </w:rPr>
        <w:t>公开发售</w:t>
      </w:r>
      <w:r w:rsidR="00982593">
        <w:rPr>
          <w:rFonts w:asciiTheme="minorEastAsia" w:hAnsiTheme="minorEastAsia" w:hint="eastAsia"/>
          <w:lang w:val="en-AU"/>
        </w:rPr>
        <w:t>，分成多次对话框，一次对话框提示一只证券信息，</w:t>
      </w:r>
      <w:r w:rsidR="00982593">
        <w:rPr>
          <w:rFonts w:hint="eastAsia"/>
        </w:rPr>
        <w:t>提醒内容：</w:t>
      </w:r>
    </w:p>
    <w:p w:rsidR="00982593" w:rsidRPr="00982593" w:rsidDel="00AB0B5C" w:rsidRDefault="00982593" w:rsidP="00982593">
      <w:pPr>
        <w:spacing w:line="360" w:lineRule="auto"/>
        <w:ind w:leftChars="200" w:left="420" w:firstLineChars="200" w:firstLine="420"/>
        <w:rPr>
          <w:del w:id="219" w:author="谢衍筹" w:date="2012-05-31T14:16:00Z"/>
          <w:rFonts w:ascii="仿宋" w:eastAsia="仿宋" w:hAnsi="仿宋"/>
          <w:shd w:val="clear" w:color="auto" w:fill="FBD4B4" w:themeFill="accent6" w:themeFillTint="66"/>
        </w:rPr>
      </w:pPr>
      <w:r w:rsidRPr="00982593">
        <w:rPr>
          <w:rFonts w:ascii="仿宋" w:eastAsia="仿宋" w:hAnsi="仿宋" w:hint="eastAsia"/>
          <w:shd w:val="clear" w:color="auto" w:fill="FBD4B4" w:themeFill="accent6" w:themeFillTint="66"/>
        </w:rPr>
        <w:t>尊敬的客户，XXX 股份（代码）对全体投资者实施公开发售行动。您账户中持有该认购权（代码），提醒您了解公开发售详细规定</w:t>
      </w:r>
      <w:del w:id="220" w:author="谢衍筹" w:date="2012-05-31T14:16:00Z">
        <w:r w:rsidRPr="00982593" w:rsidDel="00AB0B5C">
          <w:rPr>
            <w:rFonts w:ascii="仿宋" w:eastAsia="仿宋" w:hAnsi="仿宋" w:hint="eastAsia"/>
            <w:shd w:val="clear" w:color="auto" w:fill="FBD4B4" w:themeFill="accent6" w:themeFillTint="66"/>
          </w:rPr>
          <w:delText>，及时进行股票的行权或沽出认购权。</w:delText>
        </w:r>
      </w:del>
    </w:p>
    <w:p w:rsidR="00000000" w:rsidRDefault="00AB0B5C">
      <w:pPr>
        <w:spacing w:line="360" w:lineRule="auto"/>
        <w:ind w:leftChars="200" w:left="420" w:firstLineChars="200" w:firstLine="420"/>
        <w:rPr>
          <w:rFonts w:ascii="仿宋" w:eastAsia="仿宋" w:hAnsi="仿宋"/>
          <w:shd w:val="clear" w:color="auto" w:fill="FBD4B4" w:themeFill="accent6" w:themeFillTint="66"/>
        </w:rPr>
        <w:pPrChange w:id="221" w:author="谢衍筹" w:date="2012-05-31T14:16:00Z">
          <w:pPr>
            <w:spacing w:line="360" w:lineRule="auto"/>
            <w:ind w:leftChars="200" w:left="420"/>
          </w:pPr>
        </w:pPrChange>
      </w:pPr>
      <w:ins w:id="222" w:author="谢衍筹" w:date="2012-05-31T14:16:00Z">
        <w:r>
          <w:rPr>
            <w:rFonts w:ascii="仿宋" w:eastAsia="仿宋" w:hAnsi="仿宋" w:hint="eastAsia"/>
            <w:shd w:val="clear" w:color="auto" w:fill="FBD4B4" w:themeFill="accent6" w:themeFillTint="66"/>
          </w:rPr>
          <w:t>，</w:t>
        </w:r>
      </w:ins>
      <w:proofErr w:type="gramStart"/>
      <w:r w:rsidR="00982593" w:rsidRPr="00982593">
        <w:rPr>
          <w:rFonts w:ascii="仿宋" w:eastAsia="仿宋" w:hAnsi="仿宋" w:hint="eastAsia"/>
          <w:shd w:val="clear" w:color="auto" w:fill="FBD4B4" w:themeFill="accent6" w:themeFillTint="66"/>
        </w:rPr>
        <w:t>港交所</w:t>
      </w:r>
      <w:proofErr w:type="gramEnd"/>
      <w:r w:rsidR="00982593" w:rsidRPr="00982593">
        <w:rPr>
          <w:rFonts w:ascii="仿宋" w:eastAsia="仿宋" w:hAnsi="仿宋" w:hint="eastAsia"/>
          <w:shd w:val="clear" w:color="auto" w:fill="FBD4B4" w:themeFill="accent6" w:themeFillTint="66"/>
        </w:rPr>
        <w:t>信息披露（点击进入对应连接）</w:t>
      </w:r>
    </w:p>
    <w:p w:rsidR="00982593" w:rsidRPr="00982593" w:rsidRDefault="00262F9B" w:rsidP="00982593">
      <w:pPr>
        <w:spacing w:line="360" w:lineRule="auto"/>
        <w:ind w:leftChars="200" w:left="420"/>
        <w:rPr>
          <w:rFonts w:ascii="仿宋" w:eastAsia="仿宋" w:hAnsi="仿宋"/>
          <w:shd w:val="clear" w:color="auto" w:fill="FBD4B4" w:themeFill="accent6" w:themeFillTint="66"/>
        </w:rPr>
      </w:pPr>
      <w:hyperlink r:id="rId42" w:history="1">
        <w:r w:rsidR="00982593" w:rsidRPr="00982593">
          <w:rPr>
            <w:rStyle w:val="ad"/>
            <w:rFonts w:ascii="仿宋" w:eastAsia="仿宋" w:hAnsi="仿宋"/>
            <w:shd w:val="clear" w:color="auto" w:fill="FBD4B4" w:themeFill="accent6" w:themeFillTint="66"/>
          </w:rPr>
          <w:t>http://sc.hkexnews.hk/gb/sdinotice.hkex.com.hk/di/NSSrchMethod.aspx?src=MAIN&amp;in=1&amp;lang=ZH&amp;</w:t>
        </w:r>
      </w:hyperlink>
    </w:p>
    <w:p w:rsidR="00576117" w:rsidRDefault="003C49A3" w:rsidP="00576117">
      <w:pPr>
        <w:pStyle w:val="3"/>
        <w:ind w:leftChars="100" w:left="210"/>
      </w:pPr>
      <w:bookmarkStart w:id="223" w:name="_Toc326326544"/>
      <w:r>
        <w:rPr>
          <w:rFonts w:hint="eastAsia"/>
        </w:rPr>
        <w:lastRenderedPageBreak/>
        <w:t>F2</w:t>
      </w:r>
      <w:r w:rsidR="00576117">
        <w:rPr>
          <w:rFonts w:hint="eastAsia"/>
        </w:rPr>
        <w:t>.</w:t>
      </w:r>
      <w:r>
        <w:rPr>
          <w:rFonts w:hint="eastAsia"/>
        </w:rPr>
        <w:t>7</w:t>
      </w:r>
      <w:r w:rsidR="00576117">
        <w:rPr>
          <w:rFonts w:hint="eastAsia"/>
        </w:rPr>
        <w:t>客户行权撤</w:t>
      </w:r>
      <w:r w:rsidR="00B55F4D">
        <w:rPr>
          <w:rFonts w:hint="eastAsia"/>
        </w:rPr>
        <w:t>销</w:t>
      </w:r>
      <w:r w:rsidR="00576117">
        <w:rPr>
          <w:rFonts w:hint="eastAsia"/>
        </w:rPr>
        <w:t>（网上营业厅实现）</w:t>
      </w:r>
      <w:bookmarkEnd w:id="223"/>
    </w:p>
    <w:p w:rsidR="00CB487B" w:rsidRDefault="00CB487B" w:rsidP="00350DD1">
      <w:pPr>
        <w:pStyle w:val="4"/>
        <w:numPr>
          <w:ilvl w:val="0"/>
          <w:numId w:val="4"/>
        </w:numPr>
      </w:pPr>
      <w:r>
        <w:rPr>
          <w:rFonts w:hint="eastAsia"/>
        </w:rPr>
        <w:t>业务描述</w:t>
      </w:r>
    </w:p>
    <w:p w:rsidR="00CB487B" w:rsidRDefault="001B2C13" w:rsidP="00CB487B">
      <w:pPr>
        <w:spacing w:line="360" w:lineRule="auto"/>
        <w:ind w:firstLineChars="200" w:firstLine="420"/>
      </w:pPr>
      <w:r>
        <w:rPr>
          <w:rFonts w:hint="eastAsia"/>
        </w:rPr>
        <w:t>公开发售</w:t>
      </w:r>
      <w:r w:rsidR="00CB487B">
        <w:rPr>
          <w:rFonts w:hint="eastAsia"/>
        </w:rPr>
        <w:t>行权在行</w:t>
      </w:r>
      <w:proofErr w:type="gramStart"/>
      <w:r w:rsidR="00CB487B">
        <w:rPr>
          <w:rFonts w:hint="eastAsia"/>
        </w:rPr>
        <w:t>权期内客户</w:t>
      </w:r>
      <w:proofErr w:type="gramEnd"/>
      <w:r w:rsidR="00CB487B">
        <w:rPr>
          <w:rFonts w:hint="eastAsia"/>
        </w:rPr>
        <w:t>都可以进</w:t>
      </w:r>
      <w:proofErr w:type="gramStart"/>
      <w:r w:rsidR="00CB487B">
        <w:rPr>
          <w:rFonts w:hint="eastAsia"/>
        </w:rPr>
        <w:t>行行权</w:t>
      </w:r>
      <w:proofErr w:type="gramEnd"/>
      <w:r w:rsidR="00B55F4D">
        <w:rPr>
          <w:rFonts w:hint="eastAsia"/>
        </w:rPr>
        <w:t>与撤销</w:t>
      </w:r>
      <w:r w:rsidR="00CB487B">
        <w:rPr>
          <w:rFonts w:hint="eastAsia"/>
        </w:rPr>
        <w:t>，托管结算部</w:t>
      </w:r>
      <w:proofErr w:type="gramStart"/>
      <w:r w:rsidR="00CB487B">
        <w:rPr>
          <w:rFonts w:hint="eastAsia"/>
        </w:rPr>
        <w:t>在行权期结束</w:t>
      </w:r>
      <w:proofErr w:type="gramEnd"/>
      <w:r w:rsidR="00CB487B">
        <w:rPr>
          <w:rFonts w:hint="eastAsia"/>
        </w:rPr>
        <w:t>后一次提交行权结果给</w:t>
      </w:r>
      <w:r w:rsidR="00CB487B">
        <w:rPr>
          <w:rFonts w:hint="eastAsia"/>
        </w:rPr>
        <w:t>CCASS</w:t>
      </w:r>
      <w:r w:rsidR="00B55F4D">
        <w:rPr>
          <w:rFonts w:hint="eastAsia"/>
        </w:rPr>
        <w:t>及银行</w:t>
      </w:r>
      <w:r w:rsidR="00CB487B">
        <w:rPr>
          <w:rFonts w:hint="eastAsia"/>
        </w:rPr>
        <w:t>,</w:t>
      </w:r>
      <w:r w:rsidR="00B55F4D">
        <w:rPr>
          <w:rFonts w:hint="eastAsia"/>
        </w:rPr>
        <w:t>在向</w:t>
      </w:r>
      <w:r w:rsidR="00B55F4D">
        <w:rPr>
          <w:rFonts w:hint="eastAsia"/>
        </w:rPr>
        <w:t>CCASS</w:t>
      </w:r>
      <w:r w:rsidR="00B55F4D">
        <w:rPr>
          <w:rFonts w:hint="eastAsia"/>
        </w:rPr>
        <w:t>申报后所有认购委托均不能再撤单</w:t>
      </w:r>
      <w:r w:rsidR="00CB487B">
        <w:rPr>
          <w:rFonts w:hint="eastAsia"/>
        </w:rPr>
        <w:t>；</w:t>
      </w:r>
    </w:p>
    <w:p w:rsidR="00FC4773" w:rsidRPr="00CC2B4D" w:rsidRDefault="00FC4773" w:rsidP="00FC4773">
      <w:pPr>
        <w:spacing w:line="360" w:lineRule="auto"/>
        <w:ind w:firstLineChars="200" w:firstLine="420"/>
      </w:pPr>
      <w:r>
        <w:rPr>
          <w:rFonts w:hint="eastAsia"/>
        </w:rPr>
        <w:t>撤单根据委托编号逐笔撤销。</w:t>
      </w:r>
    </w:p>
    <w:p w:rsidR="00CB487B" w:rsidRDefault="00CB487B" w:rsidP="00350DD1">
      <w:pPr>
        <w:pStyle w:val="4"/>
        <w:numPr>
          <w:ilvl w:val="0"/>
          <w:numId w:val="4"/>
        </w:numPr>
      </w:pPr>
      <w:r>
        <w:rPr>
          <w:rFonts w:hint="eastAsia"/>
        </w:rPr>
        <w:t>用户界面</w:t>
      </w:r>
    </w:p>
    <w:p w:rsidR="00CB487B" w:rsidRDefault="00B55F4D" w:rsidP="00CB487B">
      <w:r>
        <w:object w:dxaOrig="10052" w:dyaOrig="4713">
          <v:shape id="_x0000_i1041" type="#_x0000_t75" style="width:415.5pt;height:194.25pt" o:ole="">
            <v:imagedata r:id="rId43" o:title=""/>
          </v:shape>
          <o:OLEObject Type="Embed" ProgID="Visio.Drawing.11" ShapeID="_x0000_i1041" DrawAspect="Content" ObjectID="_1402388480" r:id="rId44"/>
        </w:object>
      </w:r>
    </w:p>
    <w:p w:rsidR="00CB487B" w:rsidRPr="00B55F4D" w:rsidRDefault="00CB487B" w:rsidP="00B55F4D">
      <w:pPr>
        <w:spacing w:line="360" w:lineRule="auto"/>
      </w:pPr>
      <w:r w:rsidRPr="00B55F4D">
        <w:rPr>
          <w:rFonts w:hint="eastAsia"/>
        </w:rPr>
        <w:t>界面说明</w:t>
      </w:r>
    </w:p>
    <w:p w:rsidR="00CB487B" w:rsidRDefault="00CB487B" w:rsidP="008326FD">
      <w:pPr>
        <w:pStyle w:val="a7"/>
        <w:numPr>
          <w:ilvl w:val="0"/>
          <w:numId w:val="62"/>
        </w:numPr>
        <w:spacing w:line="360" w:lineRule="auto"/>
        <w:ind w:firstLineChars="0"/>
        <w:rPr>
          <w:rFonts w:asciiTheme="minorEastAsia" w:hAnsiTheme="minorEastAsia"/>
          <w:lang w:val="en-AU"/>
        </w:rPr>
      </w:pPr>
      <w:r>
        <w:rPr>
          <w:rFonts w:asciiTheme="minorEastAsia" w:hAnsiTheme="minorEastAsia" w:hint="eastAsia"/>
          <w:lang w:val="en-AU"/>
        </w:rPr>
        <w:t>界面显示</w:t>
      </w:r>
      <w:r w:rsidR="00B55F4D">
        <w:rPr>
          <w:rFonts w:asciiTheme="minorEastAsia" w:hAnsiTheme="minorEastAsia" w:hint="eastAsia"/>
          <w:lang w:val="en-AU"/>
        </w:rPr>
        <w:t>该客户</w:t>
      </w:r>
      <w:r>
        <w:rPr>
          <w:rFonts w:asciiTheme="minorEastAsia" w:hAnsiTheme="minorEastAsia" w:hint="eastAsia"/>
          <w:lang w:val="en-AU"/>
        </w:rPr>
        <w:t>所有股票未报送的所有</w:t>
      </w:r>
      <w:r w:rsidR="001B2C13">
        <w:rPr>
          <w:rFonts w:asciiTheme="minorEastAsia" w:hAnsiTheme="minorEastAsia" w:hint="eastAsia"/>
          <w:lang w:val="en-AU"/>
        </w:rPr>
        <w:t>公开发售</w:t>
      </w:r>
      <w:r w:rsidR="00B55F4D">
        <w:rPr>
          <w:rFonts w:asciiTheme="minorEastAsia" w:hAnsiTheme="minorEastAsia" w:hint="eastAsia"/>
          <w:lang w:val="en-AU"/>
        </w:rPr>
        <w:t>（及供股）</w:t>
      </w:r>
      <w:r>
        <w:rPr>
          <w:rFonts w:asciiTheme="minorEastAsia" w:hAnsiTheme="minorEastAsia" w:hint="eastAsia"/>
          <w:lang w:val="en-AU"/>
        </w:rPr>
        <w:t>认购申报单；</w:t>
      </w:r>
    </w:p>
    <w:p w:rsidR="00CB487B" w:rsidRDefault="00CB487B" w:rsidP="00350DD1">
      <w:pPr>
        <w:pStyle w:val="4"/>
        <w:numPr>
          <w:ilvl w:val="0"/>
          <w:numId w:val="4"/>
        </w:numPr>
      </w:pPr>
      <w:r>
        <w:rPr>
          <w:rFonts w:hint="eastAsia"/>
        </w:rPr>
        <w:t>业务功能</w:t>
      </w:r>
    </w:p>
    <w:p w:rsidR="00CB487B" w:rsidRDefault="00CB487B" w:rsidP="008326FD">
      <w:pPr>
        <w:pStyle w:val="a7"/>
        <w:numPr>
          <w:ilvl w:val="0"/>
          <w:numId w:val="63"/>
        </w:numPr>
        <w:spacing w:line="360" w:lineRule="auto"/>
        <w:ind w:firstLineChars="0"/>
        <w:rPr>
          <w:rFonts w:asciiTheme="minorEastAsia" w:hAnsiTheme="minorEastAsia"/>
        </w:rPr>
      </w:pPr>
      <w:r>
        <w:rPr>
          <w:rFonts w:asciiTheme="minorEastAsia" w:hAnsiTheme="minorEastAsia" w:hint="eastAsia"/>
          <w:lang w:val="en-AU"/>
        </w:rPr>
        <w:t>显示所有未上报的行权信息，显示内容包括：申购编号、行动事件、证券代码、证券名称、类别、</w:t>
      </w:r>
      <w:r w:rsidR="00E34A4E">
        <w:rPr>
          <w:rFonts w:asciiTheme="minorEastAsia" w:hAnsiTheme="minorEastAsia" w:hint="eastAsia"/>
          <w:lang w:val="en-AU"/>
        </w:rPr>
        <w:t>数量、币种、委托</w:t>
      </w:r>
      <w:r>
        <w:rPr>
          <w:rFonts w:asciiTheme="minorEastAsia" w:hAnsiTheme="minorEastAsia" w:hint="eastAsia"/>
          <w:lang w:val="en-AU"/>
        </w:rPr>
        <w:t>日期、</w:t>
      </w:r>
      <w:r w:rsidR="00E34A4E">
        <w:rPr>
          <w:rFonts w:asciiTheme="minorEastAsia" w:hAnsiTheme="minorEastAsia" w:hint="eastAsia"/>
          <w:lang w:val="en-AU"/>
        </w:rPr>
        <w:t>委托</w:t>
      </w:r>
      <w:r>
        <w:rPr>
          <w:rFonts w:asciiTheme="minorEastAsia" w:hAnsiTheme="minorEastAsia" w:hint="eastAsia"/>
          <w:lang w:val="en-AU"/>
        </w:rPr>
        <w:t>时间、认购金额、手续费、状态</w:t>
      </w:r>
      <w:ins w:id="224" w:author="谢衍筹" w:date="2012-06-28T11:26:00Z">
        <w:r w:rsidR="00F720BD">
          <w:rPr>
            <w:rFonts w:asciiTheme="minorEastAsia" w:hAnsiTheme="minorEastAsia" w:hint="eastAsia"/>
            <w:lang w:val="en-AU"/>
          </w:rPr>
          <w:t>、</w:t>
        </w:r>
        <w:r w:rsidR="00F720BD">
          <w:rPr>
            <w:rFonts w:asciiTheme="minorEastAsia" w:hAnsiTheme="minorEastAsia" w:hint="eastAsia"/>
          </w:rPr>
          <w:t>行权渠道</w:t>
        </w:r>
      </w:ins>
      <w:r>
        <w:rPr>
          <w:rFonts w:asciiTheme="minorEastAsia" w:hAnsiTheme="minorEastAsia" w:hint="eastAsia"/>
          <w:lang w:val="en-AU"/>
        </w:rPr>
        <w:t>；但不限于以上字段；</w:t>
      </w:r>
      <w:r w:rsidRPr="007468F5">
        <w:rPr>
          <w:rFonts w:asciiTheme="minorEastAsia" w:hAnsiTheme="minorEastAsia" w:hint="eastAsia"/>
        </w:rPr>
        <w:t xml:space="preserve"> </w:t>
      </w:r>
    </w:p>
    <w:p w:rsidR="00CB487B" w:rsidRDefault="00CB487B" w:rsidP="008326FD">
      <w:pPr>
        <w:pStyle w:val="a7"/>
        <w:numPr>
          <w:ilvl w:val="0"/>
          <w:numId w:val="63"/>
        </w:numPr>
        <w:spacing w:line="360" w:lineRule="auto"/>
        <w:ind w:firstLineChars="0"/>
        <w:rPr>
          <w:rFonts w:asciiTheme="minorEastAsia" w:hAnsiTheme="minorEastAsia"/>
        </w:rPr>
      </w:pPr>
      <w:r>
        <w:rPr>
          <w:rFonts w:asciiTheme="minorEastAsia" w:hAnsiTheme="minorEastAsia" w:hint="eastAsia"/>
        </w:rPr>
        <w:t>可一次选择多个认购记录；</w:t>
      </w:r>
    </w:p>
    <w:p w:rsidR="00B55F4D" w:rsidRDefault="00CB487B" w:rsidP="008326FD">
      <w:pPr>
        <w:pStyle w:val="a7"/>
        <w:numPr>
          <w:ilvl w:val="0"/>
          <w:numId w:val="63"/>
        </w:numPr>
        <w:spacing w:line="360" w:lineRule="auto"/>
        <w:ind w:firstLineChars="0"/>
        <w:rPr>
          <w:rFonts w:asciiTheme="minorEastAsia" w:hAnsiTheme="minorEastAsia"/>
        </w:rPr>
      </w:pPr>
      <w:r>
        <w:rPr>
          <w:rFonts w:asciiTheme="minorEastAsia" w:hAnsiTheme="minorEastAsia" w:hint="eastAsia"/>
        </w:rPr>
        <w:t>通过“撤销”功能完成撤销</w:t>
      </w:r>
      <w:r w:rsidR="00B55F4D">
        <w:rPr>
          <w:rFonts w:asciiTheme="minorEastAsia" w:hAnsiTheme="minorEastAsia" w:hint="eastAsia"/>
        </w:rPr>
        <w:t>，撤单前检查；</w:t>
      </w:r>
    </w:p>
    <w:p w:rsidR="00B55F4D" w:rsidRPr="00F720BD" w:rsidRDefault="00B55F4D" w:rsidP="008326FD">
      <w:pPr>
        <w:pStyle w:val="a7"/>
        <w:numPr>
          <w:ilvl w:val="1"/>
          <w:numId w:val="63"/>
        </w:numPr>
        <w:spacing w:line="360" w:lineRule="auto"/>
        <w:ind w:firstLineChars="0"/>
        <w:rPr>
          <w:ins w:id="225" w:author="谢衍筹" w:date="2012-06-28T11:26:00Z"/>
          <w:rFonts w:asciiTheme="minorEastAsia" w:hAnsiTheme="minorEastAsia" w:hint="eastAsia"/>
          <w:rPrChange w:id="226" w:author="谢衍筹" w:date="2012-06-28T11:26:00Z">
            <w:rPr>
              <w:ins w:id="227" w:author="谢衍筹" w:date="2012-06-28T11:26:00Z"/>
              <w:rFonts w:hint="eastAsia"/>
            </w:rPr>
          </w:rPrChange>
        </w:rPr>
      </w:pPr>
      <w:r>
        <w:rPr>
          <w:rFonts w:hint="eastAsia"/>
        </w:rPr>
        <w:t>检查公开发售动行是否在完成总部行权处理，如果完成</w:t>
      </w:r>
      <w:proofErr w:type="gramStart"/>
      <w:r>
        <w:rPr>
          <w:rFonts w:hint="eastAsia"/>
        </w:rPr>
        <w:t>不允放</w:t>
      </w:r>
      <w:proofErr w:type="gramEnd"/>
      <w:r>
        <w:rPr>
          <w:rFonts w:hint="eastAsia"/>
        </w:rPr>
        <w:t>撤销</w:t>
      </w:r>
      <w:r>
        <w:rPr>
          <w:rFonts w:hint="eastAsia"/>
        </w:rPr>
        <w:t>,</w:t>
      </w:r>
      <w:r>
        <w:rPr>
          <w:rFonts w:hint="eastAsia"/>
        </w:rPr>
        <w:t>并提醒客户；</w:t>
      </w:r>
    </w:p>
    <w:p w:rsidR="00F720BD" w:rsidRDefault="00F720BD" w:rsidP="008326FD">
      <w:pPr>
        <w:pStyle w:val="a7"/>
        <w:numPr>
          <w:ilvl w:val="1"/>
          <w:numId w:val="63"/>
        </w:numPr>
        <w:spacing w:line="360" w:lineRule="auto"/>
        <w:ind w:firstLineChars="0"/>
        <w:rPr>
          <w:rFonts w:asciiTheme="minorEastAsia" w:hAnsiTheme="minorEastAsia"/>
        </w:rPr>
      </w:pPr>
      <w:ins w:id="228" w:author="谢衍筹" w:date="2012-06-28T11:26:00Z">
        <w:r>
          <w:rPr>
            <w:rFonts w:asciiTheme="minorEastAsia" w:hAnsiTheme="minorEastAsia" w:hint="eastAsia"/>
          </w:rPr>
          <w:lastRenderedPageBreak/>
          <w:t>行权渠道为综合后台，不能撤销</w:t>
        </w:r>
        <w:r>
          <w:rPr>
            <w:rFonts w:asciiTheme="minorEastAsia" w:hAnsiTheme="minorEastAsia" w:hint="eastAsia"/>
          </w:rPr>
          <w:t>；</w:t>
        </w:r>
      </w:ins>
    </w:p>
    <w:p w:rsidR="00CB487B" w:rsidRPr="00C3040E" w:rsidRDefault="00C3040E" w:rsidP="008326FD">
      <w:pPr>
        <w:pStyle w:val="a7"/>
        <w:numPr>
          <w:ilvl w:val="0"/>
          <w:numId w:val="63"/>
        </w:numPr>
        <w:spacing w:line="360" w:lineRule="auto"/>
        <w:ind w:firstLineChars="0"/>
        <w:rPr>
          <w:rFonts w:asciiTheme="minorEastAsia" w:hAnsiTheme="minorEastAsia"/>
        </w:rPr>
      </w:pPr>
      <w:r>
        <w:rPr>
          <w:rFonts w:asciiTheme="minorEastAsia" w:hAnsiTheme="minorEastAsia" w:hint="eastAsia"/>
        </w:rPr>
        <w:t>撤单处理</w:t>
      </w:r>
      <w:r w:rsidR="00CB487B" w:rsidRPr="00392E00">
        <w:rPr>
          <w:rFonts w:asciiTheme="minorEastAsia" w:hAnsiTheme="minorEastAsia" w:hint="eastAsia"/>
          <w:lang w:val="en-AU"/>
        </w:rPr>
        <w:t>；</w:t>
      </w:r>
    </w:p>
    <w:p w:rsidR="00C3040E" w:rsidRDefault="00C3040E" w:rsidP="008326FD">
      <w:pPr>
        <w:pStyle w:val="a7"/>
        <w:numPr>
          <w:ilvl w:val="1"/>
          <w:numId w:val="63"/>
        </w:numPr>
        <w:spacing w:line="360" w:lineRule="auto"/>
        <w:ind w:firstLineChars="0"/>
        <w:rPr>
          <w:rFonts w:asciiTheme="minorEastAsia" w:hAnsiTheme="minorEastAsia"/>
        </w:rPr>
      </w:pPr>
      <w:r>
        <w:rPr>
          <w:rFonts w:asciiTheme="minorEastAsia" w:hAnsiTheme="minorEastAsia" w:hint="eastAsia"/>
        </w:rPr>
        <w:t>对于正常认购部分处理；</w:t>
      </w:r>
    </w:p>
    <w:p w:rsidR="00C3040E" w:rsidRDefault="00C3040E" w:rsidP="008326FD">
      <w:pPr>
        <w:pStyle w:val="a7"/>
        <w:numPr>
          <w:ilvl w:val="2"/>
          <w:numId w:val="63"/>
        </w:numPr>
        <w:spacing w:line="360" w:lineRule="auto"/>
        <w:ind w:firstLineChars="0"/>
        <w:rPr>
          <w:rFonts w:asciiTheme="minorEastAsia" w:hAnsiTheme="minorEastAsia"/>
        </w:rPr>
      </w:pPr>
      <w:r>
        <w:rPr>
          <w:rFonts w:asciiTheme="minorEastAsia" w:hAnsiTheme="minorEastAsia" w:hint="eastAsia"/>
        </w:rPr>
        <w:t>恢复客户相应的认购权数量；</w:t>
      </w:r>
    </w:p>
    <w:p w:rsidR="00C3040E" w:rsidRDefault="00C3040E" w:rsidP="008326FD">
      <w:pPr>
        <w:pStyle w:val="a7"/>
        <w:numPr>
          <w:ilvl w:val="2"/>
          <w:numId w:val="63"/>
        </w:numPr>
        <w:spacing w:line="360" w:lineRule="auto"/>
        <w:ind w:firstLineChars="0"/>
        <w:rPr>
          <w:rFonts w:asciiTheme="minorEastAsia" w:hAnsiTheme="minorEastAsia"/>
        </w:rPr>
      </w:pPr>
      <w:r>
        <w:rPr>
          <w:rFonts w:asciiTheme="minorEastAsia" w:hAnsiTheme="minorEastAsia" w:hint="eastAsia"/>
        </w:rPr>
        <w:t>解冻客户相应的资金，并通知交易结算系统作解冻；</w:t>
      </w:r>
    </w:p>
    <w:p w:rsidR="00C3040E" w:rsidRPr="00392E00" w:rsidRDefault="00C3040E" w:rsidP="008326FD">
      <w:pPr>
        <w:pStyle w:val="a7"/>
        <w:numPr>
          <w:ilvl w:val="2"/>
          <w:numId w:val="63"/>
        </w:numPr>
        <w:spacing w:line="360" w:lineRule="auto"/>
        <w:ind w:firstLineChars="0"/>
        <w:rPr>
          <w:rFonts w:asciiTheme="minorEastAsia" w:hAnsiTheme="minorEastAsia"/>
        </w:rPr>
      </w:pPr>
      <w:r w:rsidRPr="000F115C">
        <w:rPr>
          <w:rFonts w:asciiTheme="minorEastAsia" w:hAnsiTheme="minorEastAsia" w:hint="eastAsia"/>
        </w:rPr>
        <w:t>提示用户</w:t>
      </w:r>
      <w:r>
        <w:rPr>
          <w:rFonts w:asciiTheme="minorEastAsia" w:hAnsiTheme="minorEastAsia" w:hint="eastAsia"/>
        </w:rPr>
        <w:t>撤销</w:t>
      </w:r>
      <w:r w:rsidRPr="000F115C">
        <w:rPr>
          <w:rFonts w:asciiTheme="minorEastAsia" w:hAnsiTheme="minorEastAsia" w:hint="eastAsia"/>
        </w:rPr>
        <w:t>行权成功，刷新界面</w:t>
      </w:r>
      <w:r>
        <w:rPr>
          <w:rFonts w:asciiTheme="minorEastAsia" w:hAnsiTheme="minorEastAsia" w:hint="eastAsia"/>
        </w:rPr>
        <w:t>可撤销</w:t>
      </w:r>
      <w:r w:rsidRPr="000F115C">
        <w:rPr>
          <w:rFonts w:asciiTheme="minorEastAsia" w:hAnsiTheme="minorEastAsia" w:hint="eastAsia"/>
        </w:rPr>
        <w:t>行权</w:t>
      </w:r>
      <w:r>
        <w:rPr>
          <w:rFonts w:asciiTheme="minorEastAsia" w:hAnsiTheme="minorEastAsia" w:hint="eastAsia"/>
        </w:rPr>
        <w:t>的记录；</w:t>
      </w:r>
    </w:p>
    <w:p w:rsidR="00C3040E" w:rsidRDefault="00C3040E" w:rsidP="008326FD">
      <w:pPr>
        <w:pStyle w:val="a7"/>
        <w:numPr>
          <w:ilvl w:val="1"/>
          <w:numId w:val="63"/>
        </w:numPr>
        <w:spacing w:line="360" w:lineRule="auto"/>
        <w:ind w:firstLineChars="0"/>
        <w:rPr>
          <w:rFonts w:asciiTheme="minorEastAsia" w:hAnsiTheme="minorEastAsia"/>
        </w:rPr>
      </w:pPr>
      <w:r>
        <w:rPr>
          <w:rFonts w:asciiTheme="minorEastAsia" w:hAnsiTheme="minorEastAsia" w:hint="eastAsia"/>
        </w:rPr>
        <w:t>对于额外认购部分处理；</w:t>
      </w:r>
    </w:p>
    <w:p w:rsidR="00C3040E" w:rsidRDefault="00C3040E" w:rsidP="008326FD">
      <w:pPr>
        <w:pStyle w:val="a7"/>
        <w:numPr>
          <w:ilvl w:val="2"/>
          <w:numId w:val="63"/>
        </w:numPr>
        <w:spacing w:line="360" w:lineRule="auto"/>
        <w:ind w:firstLineChars="0"/>
        <w:rPr>
          <w:rFonts w:asciiTheme="minorEastAsia" w:hAnsiTheme="minorEastAsia"/>
        </w:rPr>
      </w:pPr>
      <w:r>
        <w:rPr>
          <w:rFonts w:asciiTheme="minorEastAsia" w:hAnsiTheme="minorEastAsia" w:hint="eastAsia"/>
        </w:rPr>
        <w:t>解冻客户相应的资金，并通知交易结算系统作解冻；</w:t>
      </w:r>
    </w:p>
    <w:p w:rsidR="00C3040E" w:rsidRPr="00392E00" w:rsidRDefault="00C3040E" w:rsidP="008326FD">
      <w:pPr>
        <w:pStyle w:val="a7"/>
        <w:numPr>
          <w:ilvl w:val="2"/>
          <w:numId w:val="63"/>
        </w:numPr>
        <w:spacing w:line="360" w:lineRule="auto"/>
        <w:ind w:firstLineChars="0"/>
        <w:rPr>
          <w:rFonts w:asciiTheme="minorEastAsia" w:hAnsiTheme="minorEastAsia"/>
        </w:rPr>
      </w:pPr>
      <w:r w:rsidRPr="000F115C">
        <w:rPr>
          <w:rFonts w:asciiTheme="minorEastAsia" w:hAnsiTheme="minorEastAsia" w:hint="eastAsia"/>
        </w:rPr>
        <w:t>提示用户</w:t>
      </w:r>
      <w:r>
        <w:rPr>
          <w:rFonts w:asciiTheme="minorEastAsia" w:hAnsiTheme="minorEastAsia" w:hint="eastAsia"/>
        </w:rPr>
        <w:t>撤销</w:t>
      </w:r>
      <w:r w:rsidRPr="000F115C">
        <w:rPr>
          <w:rFonts w:asciiTheme="minorEastAsia" w:hAnsiTheme="minorEastAsia" w:hint="eastAsia"/>
        </w:rPr>
        <w:t>行权成功，刷新界面</w:t>
      </w:r>
      <w:r>
        <w:rPr>
          <w:rFonts w:asciiTheme="minorEastAsia" w:hAnsiTheme="minorEastAsia" w:hint="eastAsia"/>
        </w:rPr>
        <w:t>可撤销</w:t>
      </w:r>
      <w:r w:rsidRPr="000F115C">
        <w:rPr>
          <w:rFonts w:asciiTheme="minorEastAsia" w:hAnsiTheme="minorEastAsia" w:hint="eastAsia"/>
        </w:rPr>
        <w:t>行权</w:t>
      </w:r>
      <w:r>
        <w:rPr>
          <w:rFonts w:asciiTheme="minorEastAsia" w:hAnsiTheme="minorEastAsia" w:hint="eastAsia"/>
        </w:rPr>
        <w:t>的记录；</w:t>
      </w:r>
    </w:p>
    <w:p w:rsidR="00E75618" w:rsidRPr="006B66BE" w:rsidRDefault="00E75618" w:rsidP="008326FD">
      <w:pPr>
        <w:pStyle w:val="a7"/>
        <w:numPr>
          <w:ilvl w:val="0"/>
          <w:numId w:val="63"/>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撤单</w:t>
      </w:r>
      <w:r w:rsidRPr="006B66BE">
        <w:rPr>
          <w:rFonts w:asciiTheme="minorEastAsia" w:hAnsiTheme="minorEastAsia" w:hint="eastAsia"/>
        </w:rPr>
        <w:t>日志：日志内容包括：行动事件、</w:t>
      </w:r>
      <w:r>
        <w:rPr>
          <w:rFonts w:asciiTheme="minorEastAsia" w:hAnsiTheme="minorEastAsia" w:hint="eastAsia"/>
        </w:rPr>
        <w:t>行权撤销</w:t>
      </w:r>
      <w:r w:rsidRPr="006B66BE">
        <w:rPr>
          <w:rFonts w:asciiTheme="minorEastAsia" w:hAnsiTheme="minorEastAsia" w:hint="eastAsia"/>
        </w:rPr>
        <w:t>日期、时间</w:t>
      </w:r>
      <w:r>
        <w:rPr>
          <w:rFonts w:asciiTheme="minorEastAsia" w:hAnsiTheme="minorEastAsia" w:hint="eastAsia"/>
        </w:rPr>
        <w:t>；</w:t>
      </w:r>
    </w:p>
    <w:p w:rsidR="00576117" w:rsidRDefault="00C3040E" w:rsidP="00576117">
      <w:pPr>
        <w:pStyle w:val="3"/>
        <w:ind w:leftChars="100" w:left="210"/>
      </w:pPr>
      <w:bookmarkStart w:id="229" w:name="_Toc326326545"/>
      <w:r>
        <w:rPr>
          <w:rFonts w:hint="eastAsia"/>
        </w:rPr>
        <w:t>F2</w:t>
      </w:r>
      <w:r w:rsidR="00576117">
        <w:rPr>
          <w:rFonts w:hint="eastAsia"/>
        </w:rPr>
        <w:t>.</w:t>
      </w:r>
      <w:r>
        <w:rPr>
          <w:rFonts w:hint="eastAsia"/>
        </w:rPr>
        <w:t>8</w:t>
      </w:r>
      <w:r w:rsidR="00FF1174">
        <w:rPr>
          <w:rFonts w:hint="eastAsia"/>
        </w:rPr>
        <w:t>公开发售</w:t>
      </w:r>
      <w:r w:rsidR="00576117">
        <w:rPr>
          <w:rFonts w:hint="eastAsia"/>
        </w:rPr>
        <w:t>认购查询（网上营业厅实现）</w:t>
      </w:r>
      <w:bookmarkEnd w:id="229"/>
    </w:p>
    <w:p w:rsidR="00CB487B" w:rsidRDefault="00CB487B" w:rsidP="00350DD1">
      <w:pPr>
        <w:pStyle w:val="4"/>
        <w:numPr>
          <w:ilvl w:val="0"/>
          <w:numId w:val="5"/>
        </w:numPr>
      </w:pPr>
      <w:r>
        <w:rPr>
          <w:rFonts w:hint="eastAsia"/>
        </w:rPr>
        <w:t>业务描述</w:t>
      </w:r>
    </w:p>
    <w:p w:rsidR="00CB487B" w:rsidRDefault="00707D97" w:rsidP="00CB487B">
      <w:pPr>
        <w:spacing w:line="360" w:lineRule="auto"/>
        <w:ind w:firstLineChars="250" w:firstLine="525"/>
      </w:pPr>
      <w:r>
        <w:rPr>
          <w:rFonts w:hint="eastAsia"/>
        </w:rPr>
        <w:t>使用原供股、股息选择的界面，数据合并进来即可，不必单独开发；</w:t>
      </w:r>
    </w:p>
    <w:p w:rsidR="00576117" w:rsidRDefault="00707D97" w:rsidP="00576117">
      <w:pPr>
        <w:pStyle w:val="3"/>
        <w:ind w:leftChars="100" w:left="210"/>
      </w:pPr>
      <w:bookmarkStart w:id="230" w:name="_Toc326326546"/>
      <w:r>
        <w:rPr>
          <w:rFonts w:hint="eastAsia"/>
        </w:rPr>
        <w:t>F2</w:t>
      </w:r>
      <w:r w:rsidR="00576117">
        <w:rPr>
          <w:rFonts w:hint="eastAsia"/>
        </w:rPr>
        <w:t>.</w:t>
      </w:r>
      <w:r>
        <w:rPr>
          <w:rFonts w:hint="eastAsia"/>
        </w:rPr>
        <w:t>9</w:t>
      </w:r>
      <w:r w:rsidR="00FF1174">
        <w:rPr>
          <w:rFonts w:hint="eastAsia"/>
        </w:rPr>
        <w:t>公开发售</w:t>
      </w:r>
      <w:r w:rsidR="00130A31">
        <w:rPr>
          <w:rFonts w:hint="eastAsia"/>
        </w:rPr>
        <w:t>行权处理</w:t>
      </w:r>
      <w:bookmarkEnd w:id="230"/>
    </w:p>
    <w:p w:rsidR="00CB088A" w:rsidRDefault="00CB088A" w:rsidP="008326FD">
      <w:pPr>
        <w:pStyle w:val="4"/>
        <w:numPr>
          <w:ilvl w:val="0"/>
          <w:numId w:val="10"/>
        </w:numPr>
      </w:pPr>
      <w:r>
        <w:rPr>
          <w:rFonts w:hint="eastAsia"/>
        </w:rPr>
        <w:t>业务描述</w:t>
      </w:r>
    </w:p>
    <w:p w:rsidR="00CB088A" w:rsidRDefault="001B2C13" w:rsidP="00CB088A">
      <w:pPr>
        <w:spacing w:line="360" w:lineRule="auto"/>
        <w:ind w:firstLineChars="200" w:firstLine="420"/>
        <w:rPr>
          <w:rFonts w:asciiTheme="minorEastAsia" w:hAnsiTheme="minorEastAsia"/>
        </w:rPr>
      </w:pPr>
      <w:r>
        <w:rPr>
          <w:rFonts w:hint="eastAsia"/>
        </w:rPr>
        <w:t>公开发售</w:t>
      </w:r>
      <w:r w:rsidR="00CB088A">
        <w:rPr>
          <w:rFonts w:hint="eastAsia"/>
        </w:rPr>
        <w:t>行动在结算参与人指定的内部截止日后，结算</w:t>
      </w:r>
      <w:r w:rsidR="00DB054C">
        <w:rPr>
          <w:rFonts w:hint="eastAsia"/>
        </w:rPr>
        <w:t>参与人</w:t>
      </w:r>
      <w:r w:rsidR="00CB088A">
        <w:rPr>
          <w:rFonts w:hint="eastAsia"/>
        </w:rPr>
        <w:t>不允许客户</w:t>
      </w:r>
      <w:r w:rsidR="00130A31">
        <w:rPr>
          <w:rFonts w:hint="eastAsia"/>
        </w:rPr>
        <w:t>再申报</w:t>
      </w:r>
      <w:r w:rsidR="00CB088A">
        <w:rPr>
          <w:rFonts w:hint="eastAsia"/>
        </w:rPr>
        <w:t>行权。同时结算</w:t>
      </w:r>
      <w:r w:rsidR="00DB054C">
        <w:rPr>
          <w:rFonts w:hint="eastAsia"/>
        </w:rPr>
        <w:t>参与人</w:t>
      </w:r>
      <w:r w:rsidR="00CB088A">
        <w:rPr>
          <w:rFonts w:hint="eastAsia"/>
        </w:rPr>
        <w:t>通过</w:t>
      </w:r>
      <w:r w:rsidR="00DF48D2">
        <w:rPr>
          <w:rFonts w:hint="eastAsia"/>
        </w:rPr>
        <w:t>统计行权的</w:t>
      </w:r>
      <w:r w:rsidR="00CB088A">
        <w:rPr>
          <w:rFonts w:hint="eastAsia"/>
        </w:rPr>
        <w:t>汇总所有客户的行权数据，</w:t>
      </w:r>
      <w:r w:rsidR="00DF48D2">
        <w:rPr>
          <w:rFonts w:hint="eastAsia"/>
        </w:rPr>
        <w:t>并作最终确认，结算托管部人员根据确认后的结果向</w:t>
      </w:r>
      <w:r w:rsidR="00DF48D2">
        <w:rPr>
          <w:rFonts w:hint="eastAsia"/>
        </w:rPr>
        <w:t>CCASS</w:t>
      </w:r>
      <w:r w:rsidR="00665A69">
        <w:rPr>
          <w:rFonts w:hint="eastAsia"/>
        </w:rPr>
        <w:t>或抵押银行</w:t>
      </w:r>
      <w:r w:rsidR="00DF48D2">
        <w:rPr>
          <w:rFonts w:hint="eastAsia"/>
        </w:rPr>
        <w:t>代</w:t>
      </w:r>
      <w:r w:rsidR="00EC0A99">
        <w:rPr>
          <w:rFonts w:hint="eastAsia"/>
        </w:rPr>
        <w:t>客户行权</w:t>
      </w:r>
      <w:r w:rsidR="00DF48D2">
        <w:rPr>
          <w:rFonts w:hint="eastAsia"/>
        </w:rPr>
        <w:t>，系统并以最确认后的结果作为股份到账的分配依据</w:t>
      </w:r>
      <w:r w:rsidR="00DB054C">
        <w:rPr>
          <w:rFonts w:hint="eastAsia"/>
        </w:rPr>
        <w:t>。</w:t>
      </w:r>
      <w:r w:rsidR="006C4903">
        <w:rPr>
          <w:rFonts w:asciiTheme="minorEastAsia" w:hAnsiTheme="minorEastAsia" w:hint="eastAsia"/>
        </w:rPr>
        <w:t>CCASS对额外行权不收行权服务费，每股2元港元的手续费全部归券商所有。</w:t>
      </w:r>
    </w:p>
    <w:p w:rsidR="00665A69" w:rsidRDefault="00665A69" w:rsidP="00CB088A">
      <w:pPr>
        <w:spacing w:line="360" w:lineRule="auto"/>
        <w:ind w:firstLineChars="200" w:firstLine="420"/>
        <w:rPr>
          <w:rFonts w:asciiTheme="minorEastAsia" w:hAnsiTheme="minorEastAsia"/>
        </w:rPr>
      </w:pPr>
      <w:r>
        <w:rPr>
          <w:rFonts w:hint="eastAsia"/>
        </w:rPr>
        <w:t>统计时应考</w:t>
      </w:r>
      <w:proofErr w:type="gramStart"/>
      <w:r>
        <w:rPr>
          <w:rFonts w:hint="eastAsia"/>
        </w:rPr>
        <w:t>滤</w:t>
      </w:r>
      <w:proofErr w:type="gramEnd"/>
      <w:r>
        <w:rPr>
          <w:rFonts w:hint="eastAsia"/>
        </w:rPr>
        <w:t>两个因素，一是如果此股票发生了再抵押融资，即证券公司把客户的</w:t>
      </w:r>
      <w:proofErr w:type="gramStart"/>
      <w:r>
        <w:rPr>
          <w:rFonts w:hint="eastAsia"/>
        </w:rPr>
        <w:t>券</w:t>
      </w:r>
      <w:proofErr w:type="gramEnd"/>
      <w:r>
        <w:rPr>
          <w:rFonts w:hint="eastAsia"/>
        </w:rPr>
        <w:t>一部分抵押给一个或若干个银行。这种情况视客户的认购情况，如果认购总结在</w:t>
      </w:r>
      <w:r>
        <w:rPr>
          <w:rFonts w:hint="eastAsia"/>
        </w:rPr>
        <w:t>CCASS</w:t>
      </w:r>
      <w:r>
        <w:rPr>
          <w:rFonts w:hint="eastAsia"/>
        </w:rPr>
        <w:t>的权益范围内，可以把认购数据全部往</w:t>
      </w:r>
      <w:r>
        <w:rPr>
          <w:rFonts w:hint="eastAsia"/>
        </w:rPr>
        <w:t>CCASS</w:t>
      </w:r>
      <w:r>
        <w:rPr>
          <w:rFonts w:hint="eastAsia"/>
        </w:rPr>
        <w:t>申报，就省了两方申报，如果超出</w:t>
      </w:r>
      <w:r>
        <w:rPr>
          <w:rFonts w:hint="eastAsia"/>
        </w:rPr>
        <w:t>CCASS</w:t>
      </w:r>
      <w:r>
        <w:rPr>
          <w:rFonts w:hint="eastAsia"/>
        </w:rPr>
        <w:t>权益就按比例申报，额外认购全部往</w:t>
      </w:r>
      <w:r>
        <w:rPr>
          <w:rFonts w:hint="eastAsia"/>
        </w:rPr>
        <w:t>CCASS</w:t>
      </w:r>
      <w:r>
        <w:rPr>
          <w:rFonts w:hint="eastAsia"/>
        </w:rPr>
        <w:t>申报；</w:t>
      </w:r>
    </w:p>
    <w:p w:rsidR="00CB088A" w:rsidRDefault="00CB088A" w:rsidP="008326FD">
      <w:pPr>
        <w:pStyle w:val="4"/>
        <w:numPr>
          <w:ilvl w:val="0"/>
          <w:numId w:val="10"/>
        </w:numPr>
      </w:pPr>
      <w:r>
        <w:rPr>
          <w:rFonts w:hint="eastAsia"/>
        </w:rPr>
        <w:lastRenderedPageBreak/>
        <w:t>用户界面</w:t>
      </w:r>
    </w:p>
    <w:p w:rsidR="00CB088A" w:rsidRDefault="00376F30" w:rsidP="00CB088A">
      <w:r>
        <w:object w:dxaOrig="10562" w:dyaOrig="6697">
          <v:shape id="_x0000_i1042" type="#_x0000_t75" style="width:414.75pt;height:263.25pt" o:ole="">
            <v:imagedata r:id="rId45" o:title=""/>
          </v:shape>
          <o:OLEObject Type="Embed" ProgID="Visio.Drawing.11" ShapeID="_x0000_i1042" DrawAspect="Content" ObjectID="_1402388481" r:id="rId46"/>
        </w:object>
      </w:r>
    </w:p>
    <w:p w:rsidR="00CB088A" w:rsidRDefault="00CB088A" w:rsidP="00CB088A">
      <w:pPr>
        <w:rPr>
          <w:b/>
        </w:rPr>
      </w:pPr>
      <w:r w:rsidRPr="008040F1">
        <w:rPr>
          <w:rFonts w:hint="eastAsia"/>
          <w:b/>
        </w:rPr>
        <w:t>界面说明</w:t>
      </w:r>
      <w:r>
        <w:rPr>
          <w:rFonts w:hint="eastAsia"/>
          <w:b/>
        </w:rPr>
        <w:t>：</w:t>
      </w:r>
    </w:p>
    <w:p w:rsidR="00665A69" w:rsidRDefault="00665A69" w:rsidP="008326FD">
      <w:pPr>
        <w:pStyle w:val="a7"/>
        <w:numPr>
          <w:ilvl w:val="0"/>
          <w:numId w:val="64"/>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显示公司行动需要</w:t>
      </w:r>
      <w:r w:rsidR="00376F30">
        <w:rPr>
          <w:rFonts w:asciiTheme="minorEastAsia" w:hAnsiTheme="minorEastAsia" w:hint="eastAsia"/>
          <w:lang w:val="en-AU"/>
        </w:rPr>
        <w:t>营运中心</w:t>
      </w:r>
      <w:r>
        <w:rPr>
          <w:rFonts w:asciiTheme="minorEastAsia" w:hAnsiTheme="minorEastAsia" w:hint="eastAsia"/>
          <w:lang w:val="en-AU"/>
        </w:rPr>
        <w:t>统一行权的事件</w:t>
      </w:r>
      <w:r w:rsidR="00936DA7">
        <w:rPr>
          <w:rFonts w:asciiTheme="minorEastAsia" w:hAnsiTheme="minorEastAsia" w:hint="eastAsia"/>
          <w:lang w:val="en-AU"/>
        </w:rPr>
        <w:t>,内容包括：内容包括：公司行动、证券代码、证券名称、内部截止日、香港结算截止日、确认人、确认时间；</w:t>
      </w:r>
    </w:p>
    <w:p w:rsidR="00665A69" w:rsidRDefault="00665A69" w:rsidP="008326FD">
      <w:pPr>
        <w:pStyle w:val="a7"/>
        <w:numPr>
          <w:ilvl w:val="0"/>
          <w:numId w:val="64"/>
        </w:numPr>
        <w:spacing w:line="360" w:lineRule="auto"/>
        <w:ind w:firstLineChars="0"/>
        <w:rPr>
          <w:rFonts w:asciiTheme="minorEastAsia" w:hAnsiTheme="minorEastAsia"/>
          <w:lang w:val="en-AU"/>
        </w:rPr>
      </w:pPr>
      <w:r>
        <w:rPr>
          <w:rFonts w:asciiTheme="minorEastAsia" w:hAnsiTheme="minorEastAsia" w:hint="eastAsia"/>
          <w:lang w:val="en-AU"/>
        </w:rPr>
        <w:t>界面中间显示CCASS与各抵押银行的总体情况及汇总的行权结果；</w:t>
      </w:r>
    </w:p>
    <w:p w:rsidR="00665A69" w:rsidRDefault="00665A69"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申报对像：CCASS,各抵押银行；</w:t>
      </w:r>
    </w:p>
    <w:p w:rsidR="00665A69" w:rsidRDefault="00665A69" w:rsidP="008326FD">
      <w:pPr>
        <w:pStyle w:val="a7"/>
        <w:numPr>
          <w:ilvl w:val="2"/>
          <w:numId w:val="64"/>
        </w:numPr>
        <w:spacing w:line="360" w:lineRule="auto"/>
        <w:ind w:firstLineChars="0"/>
        <w:rPr>
          <w:rFonts w:asciiTheme="minorEastAsia" w:hAnsiTheme="minorEastAsia"/>
          <w:lang w:val="en-AU"/>
        </w:rPr>
      </w:pPr>
      <w:r>
        <w:rPr>
          <w:rFonts w:asciiTheme="minorEastAsia" w:hAnsiTheme="minorEastAsia" w:hint="eastAsia"/>
          <w:lang w:val="en-AU"/>
        </w:rPr>
        <w:t>如果该股票没有抵押银行，则无须显示抵押银行</w:t>
      </w:r>
      <w:r w:rsidR="00376F30">
        <w:rPr>
          <w:rFonts w:asciiTheme="minorEastAsia" w:hAnsiTheme="minorEastAsia" w:hint="eastAsia"/>
          <w:lang w:val="en-AU"/>
        </w:rPr>
        <w:t>，</w:t>
      </w:r>
      <w:r w:rsidR="00376F30" w:rsidRPr="00376F30">
        <w:rPr>
          <w:rFonts w:asciiTheme="minorEastAsia" w:hAnsiTheme="minorEastAsia" w:hint="eastAsia"/>
          <w:color w:val="0000FF"/>
          <w:lang w:val="en-AU"/>
        </w:rPr>
        <w:t>也不需要合计</w:t>
      </w:r>
      <w:r>
        <w:rPr>
          <w:rFonts w:asciiTheme="minorEastAsia" w:hAnsiTheme="minorEastAsia" w:hint="eastAsia"/>
          <w:lang w:val="en-AU"/>
        </w:rPr>
        <w:t>；</w:t>
      </w:r>
    </w:p>
    <w:p w:rsidR="00665A69" w:rsidRDefault="00665A69" w:rsidP="008326FD">
      <w:pPr>
        <w:pStyle w:val="a7"/>
        <w:numPr>
          <w:ilvl w:val="2"/>
          <w:numId w:val="64"/>
        </w:numPr>
        <w:spacing w:line="360" w:lineRule="auto"/>
        <w:ind w:firstLineChars="0"/>
        <w:rPr>
          <w:rFonts w:asciiTheme="minorEastAsia" w:hAnsiTheme="minorEastAsia"/>
          <w:lang w:val="en-AU"/>
        </w:rPr>
      </w:pPr>
      <w:r>
        <w:rPr>
          <w:rFonts w:asciiTheme="minorEastAsia" w:hAnsiTheme="minorEastAsia" w:hint="eastAsia"/>
          <w:lang w:val="en-AU"/>
        </w:rPr>
        <w:t>如果该股票有多个抵押，则应显示多个抵押银行；</w:t>
      </w:r>
    </w:p>
    <w:p w:rsidR="00EF65D6" w:rsidRDefault="00EF65D6"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股份数量：如实反应在CCASS与各银行在股权登记日的股份数量；</w:t>
      </w:r>
    </w:p>
    <w:p w:rsidR="00EF65D6" w:rsidRDefault="00EF65D6"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认股权数量：如实反应在CCASS与各银行得到的认股权数量；</w:t>
      </w:r>
    </w:p>
    <w:p w:rsidR="00CF0FCD" w:rsidRDefault="00CF0FCD"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额外认购：所有额外认购数据全部归CCASS申报；</w:t>
      </w:r>
    </w:p>
    <w:p w:rsidR="00CF0FCD" w:rsidRDefault="00CF0FCD"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正常认购：原则是尽量往CCASS申报；</w:t>
      </w:r>
    </w:p>
    <w:p w:rsidR="00CF0FCD" w:rsidRDefault="00CF0FCD" w:rsidP="008326FD">
      <w:pPr>
        <w:pStyle w:val="a7"/>
        <w:numPr>
          <w:ilvl w:val="2"/>
          <w:numId w:val="64"/>
        </w:numPr>
        <w:spacing w:line="360" w:lineRule="auto"/>
        <w:ind w:firstLineChars="0"/>
        <w:rPr>
          <w:rFonts w:asciiTheme="minorEastAsia" w:hAnsiTheme="minorEastAsia"/>
          <w:lang w:val="en-AU"/>
        </w:rPr>
      </w:pPr>
      <w:r>
        <w:rPr>
          <w:rFonts w:asciiTheme="minorEastAsia" w:hAnsiTheme="minorEastAsia" w:hint="eastAsia"/>
          <w:lang w:val="en-AU"/>
        </w:rPr>
        <w:t>如果CCASS认购权数量&gt;=所有客户正常认购数量，全部往CCASS申报；</w:t>
      </w:r>
    </w:p>
    <w:p w:rsidR="00CF0FCD" w:rsidRDefault="00CF0FCD" w:rsidP="008326FD">
      <w:pPr>
        <w:pStyle w:val="a7"/>
        <w:numPr>
          <w:ilvl w:val="2"/>
          <w:numId w:val="64"/>
        </w:numPr>
        <w:spacing w:line="360" w:lineRule="auto"/>
        <w:ind w:firstLineChars="0"/>
        <w:rPr>
          <w:rFonts w:asciiTheme="minorEastAsia" w:hAnsiTheme="minorEastAsia"/>
          <w:lang w:val="en-AU"/>
        </w:rPr>
      </w:pPr>
      <w:r>
        <w:rPr>
          <w:rFonts w:asciiTheme="minorEastAsia" w:hAnsiTheme="minorEastAsia" w:hint="eastAsia"/>
          <w:lang w:val="en-AU"/>
        </w:rPr>
        <w:t>如果CCASS认购权数量 &lt;所有客户正常认购数量；</w:t>
      </w:r>
    </w:p>
    <w:p w:rsidR="00CF0FCD" w:rsidRDefault="00CF0FCD" w:rsidP="008326FD">
      <w:pPr>
        <w:pStyle w:val="a7"/>
        <w:numPr>
          <w:ilvl w:val="3"/>
          <w:numId w:val="64"/>
        </w:numPr>
        <w:spacing w:line="360" w:lineRule="auto"/>
        <w:ind w:firstLineChars="0"/>
        <w:rPr>
          <w:rFonts w:asciiTheme="minorEastAsia" w:hAnsiTheme="minorEastAsia"/>
          <w:lang w:val="en-AU"/>
        </w:rPr>
      </w:pPr>
      <w:r>
        <w:rPr>
          <w:rFonts w:asciiTheme="minorEastAsia" w:hAnsiTheme="minorEastAsia" w:hint="eastAsia"/>
          <w:lang w:val="en-AU"/>
        </w:rPr>
        <w:t>先保证CCASS全量申报；</w:t>
      </w:r>
    </w:p>
    <w:p w:rsidR="00CF0FCD" w:rsidRDefault="00CF0FCD" w:rsidP="008326FD">
      <w:pPr>
        <w:pStyle w:val="a7"/>
        <w:numPr>
          <w:ilvl w:val="3"/>
          <w:numId w:val="64"/>
        </w:numPr>
        <w:spacing w:line="360" w:lineRule="auto"/>
        <w:ind w:firstLineChars="0"/>
        <w:rPr>
          <w:rFonts w:asciiTheme="minorEastAsia" w:hAnsiTheme="minorEastAsia"/>
          <w:lang w:val="en-AU"/>
        </w:rPr>
      </w:pPr>
      <w:r>
        <w:rPr>
          <w:rFonts w:asciiTheme="minorEastAsia" w:hAnsiTheme="minorEastAsia" w:hint="eastAsia"/>
          <w:lang w:val="en-AU"/>
        </w:rPr>
        <w:t>剩余的</w:t>
      </w:r>
      <w:proofErr w:type="gramStart"/>
      <w:r>
        <w:rPr>
          <w:rFonts w:asciiTheme="minorEastAsia" w:hAnsiTheme="minorEastAsia" w:hint="eastAsia"/>
          <w:lang w:val="en-AU"/>
        </w:rPr>
        <w:t>往最大</w:t>
      </w:r>
      <w:proofErr w:type="gramEnd"/>
      <w:r>
        <w:rPr>
          <w:rFonts w:asciiTheme="minorEastAsia" w:hAnsiTheme="minorEastAsia" w:hint="eastAsia"/>
          <w:lang w:val="en-AU"/>
        </w:rPr>
        <w:t>认购权数量的银行申报；</w:t>
      </w:r>
    </w:p>
    <w:p w:rsidR="00CF0FCD" w:rsidRDefault="00CF0FCD" w:rsidP="008326FD">
      <w:pPr>
        <w:pStyle w:val="a7"/>
        <w:numPr>
          <w:ilvl w:val="3"/>
          <w:numId w:val="64"/>
        </w:numPr>
        <w:spacing w:line="360" w:lineRule="auto"/>
        <w:ind w:firstLineChars="0"/>
        <w:rPr>
          <w:rFonts w:asciiTheme="minorEastAsia" w:hAnsiTheme="minorEastAsia"/>
          <w:lang w:val="en-AU"/>
        </w:rPr>
      </w:pPr>
      <w:r>
        <w:rPr>
          <w:rFonts w:asciiTheme="minorEastAsia" w:hAnsiTheme="minorEastAsia" w:hint="eastAsia"/>
          <w:lang w:val="en-AU"/>
        </w:rPr>
        <w:t>再剩余的往次认购权数量的银行申报，按此递推，直至全部报完；</w:t>
      </w:r>
    </w:p>
    <w:p w:rsidR="00371627" w:rsidRDefault="00371627"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lastRenderedPageBreak/>
        <w:t>认购资金：（正常认购+额外认购）*认购价格；</w:t>
      </w:r>
    </w:p>
    <w:p w:rsidR="00371627" w:rsidRDefault="00371627"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行权费用：（正常认购数量/手数）*0.8，不足一手按一手计；</w:t>
      </w:r>
    </w:p>
    <w:p w:rsidR="00371627" w:rsidRDefault="00371627"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总资金：认购资金+行权费用；</w:t>
      </w:r>
    </w:p>
    <w:p w:rsidR="00371627" w:rsidRDefault="00371627"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中间展示：认购价格、认购币种；</w:t>
      </w:r>
    </w:p>
    <w:p w:rsidR="00665A69" w:rsidRDefault="00665A69" w:rsidP="008326FD">
      <w:pPr>
        <w:pStyle w:val="a7"/>
        <w:numPr>
          <w:ilvl w:val="0"/>
          <w:numId w:val="64"/>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界面下方显示选择中的以股代息的所有明细客户的行权结果数据；</w:t>
      </w:r>
    </w:p>
    <w:p w:rsidR="00936DA7" w:rsidRDefault="00371627"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列表内容：资金账户、客户名称、认股权代码、</w:t>
      </w:r>
      <w:r w:rsidR="00936DA7">
        <w:rPr>
          <w:rFonts w:asciiTheme="minorEastAsia" w:hAnsiTheme="minorEastAsia" w:hint="eastAsia"/>
          <w:lang w:val="en-AU"/>
        </w:rPr>
        <w:t>证券代码（认购标的证券）、</w:t>
      </w:r>
      <w:r>
        <w:rPr>
          <w:rFonts w:asciiTheme="minorEastAsia" w:hAnsiTheme="minorEastAsia" w:hint="eastAsia"/>
          <w:lang w:val="en-AU"/>
        </w:rPr>
        <w:t>认购权数量、认购数量、额外认购数量、</w:t>
      </w:r>
      <w:r w:rsidR="00936DA7">
        <w:rPr>
          <w:rFonts w:asciiTheme="minorEastAsia" w:hAnsiTheme="minorEastAsia" w:hint="eastAsia"/>
          <w:lang w:val="en-AU"/>
        </w:rPr>
        <w:t>认购总数量、认购价格、认购金额、认购手续费、</w:t>
      </w:r>
      <w:proofErr w:type="gramStart"/>
      <w:r w:rsidR="00936DA7">
        <w:rPr>
          <w:rFonts w:asciiTheme="minorEastAsia" w:hAnsiTheme="minorEastAsia" w:hint="eastAsia"/>
          <w:lang w:val="en-AU"/>
        </w:rPr>
        <w:t>认购总</w:t>
      </w:r>
      <w:proofErr w:type="gramEnd"/>
      <w:r w:rsidR="00936DA7">
        <w:rPr>
          <w:rFonts w:asciiTheme="minorEastAsia" w:hAnsiTheme="minorEastAsia" w:hint="eastAsia"/>
          <w:lang w:val="en-AU"/>
        </w:rPr>
        <w:t>资金</w:t>
      </w:r>
      <w:r w:rsidR="005B5C21">
        <w:rPr>
          <w:rFonts w:asciiTheme="minorEastAsia" w:hAnsiTheme="minorEastAsia" w:hint="eastAsia"/>
          <w:lang w:val="en-AU"/>
        </w:rPr>
        <w:t>（认购金额+认购手续费）</w:t>
      </w:r>
      <w:r w:rsidR="00936DA7">
        <w:rPr>
          <w:rFonts w:asciiTheme="minorEastAsia" w:hAnsiTheme="minorEastAsia" w:hint="eastAsia"/>
          <w:lang w:val="en-AU"/>
        </w:rPr>
        <w:t>、币种、额外认购时间、</w:t>
      </w:r>
      <w:proofErr w:type="gramStart"/>
      <w:r w:rsidR="00936DA7">
        <w:rPr>
          <w:rFonts w:asciiTheme="minorEastAsia" w:hAnsiTheme="minorEastAsia" w:hint="eastAsia"/>
          <w:lang w:val="en-AU"/>
        </w:rPr>
        <w:t>仓位</w:t>
      </w:r>
      <w:proofErr w:type="gramEnd"/>
      <w:r w:rsidR="00936DA7">
        <w:rPr>
          <w:rFonts w:asciiTheme="minorEastAsia" w:hAnsiTheme="minorEastAsia" w:hint="eastAsia"/>
          <w:lang w:val="en-AU"/>
        </w:rPr>
        <w:t>、账户类别（现金账户、信用账户、融资账户）；</w:t>
      </w:r>
    </w:p>
    <w:p w:rsidR="00936DA7" w:rsidRDefault="00936DA7" w:rsidP="008326FD">
      <w:pPr>
        <w:pStyle w:val="a7"/>
        <w:numPr>
          <w:ilvl w:val="1"/>
          <w:numId w:val="64"/>
        </w:numPr>
        <w:spacing w:line="360" w:lineRule="auto"/>
        <w:ind w:firstLineChars="0"/>
        <w:rPr>
          <w:rFonts w:asciiTheme="minorEastAsia" w:hAnsiTheme="minorEastAsia"/>
          <w:lang w:val="en-AU"/>
        </w:rPr>
      </w:pPr>
      <w:r>
        <w:rPr>
          <w:rFonts w:asciiTheme="minorEastAsia" w:hAnsiTheme="minorEastAsia" w:hint="eastAsia"/>
          <w:lang w:val="en-AU"/>
        </w:rPr>
        <w:t>排序：按客户资金号排序；</w:t>
      </w:r>
    </w:p>
    <w:p w:rsidR="00CB088A" w:rsidRDefault="00CB088A" w:rsidP="008326FD">
      <w:pPr>
        <w:pStyle w:val="4"/>
        <w:numPr>
          <w:ilvl w:val="0"/>
          <w:numId w:val="10"/>
        </w:numPr>
      </w:pPr>
      <w:r>
        <w:rPr>
          <w:rFonts w:hint="eastAsia"/>
        </w:rPr>
        <w:t>业务功能</w:t>
      </w:r>
    </w:p>
    <w:p w:rsidR="00936DA7" w:rsidRDefault="00936DA7" w:rsidP="008326FD">
      <w:pPr>
        <w:pStyle w:val="a7"/>
        <w:numPr>
          <w:ilvl w:val="0"/>
          <w:numId w:val="38"/>
        </w:numPr>
        <w:spacing w:line="360" w:lineRule="auto"/>
        <w:ind w:firstLineChars="0"/>
        <w:rPr>
          <w:rFonts w:asciiTheme="minorEastAsia" w:hAnsiTheme="minorEastAsia"/>
        </w:rPr>
      </w:pPr>
      <w:r w:rsidRPr="00936DA7">
        <w:rPr>
          <w:rFonts w:asciiTheme="minorEastAsia" w:hAnsiTheme="minorEastAsia" w:hint="eastAsia"/>
          <w:lang w:val="en-AU"/>
        </w:rPr>
        <w:t>用户在行动中选择公司开售行动，</w:t>
      </w:r>
      <w:r w:rsidR="00DF48D2" w:rsidRPr="00936DA7">
        <w:rPr>
          <w:rFonts w:asciiTheme="minorEastAsia" w:hAnsiTheme="minorEastAsia" w:hint="eastAsia"/>
        </w:rPr>
        <w:t>通过“行权统计”功能</w:t>
      </w:r>
      <w:r>
        <w:rPr>
          <w:rFonts w:asciiTheme="minorEastAsia" w:hAnsiTheme="minorEastAsia" w:hint="eastAsia"/>
        </w:rPr>
        <w:t>完成行动统计；</w:t>
      </w:r>
    </w:p>
    <w:p w:rsidR="00DF48D2" w:rsidRPr="00936DA7" w:rsidRDefault="00936DA7" w:rsidP="008326FD">
      <w:pPr>
        <w:pStyle w:val="a7"/>
        <w:numPr>
          <w:ilvl w:val="1"/>
          <w:numId w:val="38"/>
        </w:numPr>
        <w:spacing w:line="360" w:lineRule="auto"/>
        <w:ind w:firstLineChars="0"/>
        <w:rPr>
          <w:rFonts w:asciiTheme="minorEastAsia" w:hAnsiTheme="minorEastAsia"/>
        </w:rPr>
      </w:pPr>
      <w:r>
        <w:rPr>
          <w:rFonts w:asciiTheme="minorEastAsia" w:hAnsiTheme="minorEastAsia" w:hint="eastAsia"/>
        </w:rPr>
        <w:t>列出统计汇总信息，按申报对像列出</w:t>
      </w:r>
      <w:r w:rsidR="00293BA3">
        <w:rPr>
          <w:rFonts w:asciiTheme="minorEastAsia" w:hAnsiTheme="minorEastAsia" w:hint="eastAsia"/>
        </w:rPr>
        <w:t>（参见界面说明）</w:t>
      </w:r>
      <w:r w:rsidR="00DF48D2" w:rsidRPr="00936DA7">
        <w:rPr>
          <w:rFonts w:asciiTheme="minorEastAsia" w:hAnsiTheme="minorEastAsia" w:hint="eastAsia"/>
          <w:lang w:val="en-AU"/>
        </w:rPr>
        <w:t>；</w:t>
      </w:r>
    </w:p>
    <w:p w:rsidR="00936DA7" w:rsidRDefault="003C05E7" w:rsidP="008326FD">
      <w:pPr>
        <w:pStyle w:val="a7"/>
        <w:numPr>
          <w:ilvl w:val="2"/>
          <w:numId w:val="38"/>
        </w:numPr>
        <w:spacing w:line="360" w:lineRule="auto"/>
        <w:ind w:firstLineChars="0"/>
        <w:rPr>
          <w:rFonts w:asciiTheme="minorEastAsia" w:hAnsiTheme="minorEastAsia"/>
        </w:rPr>
      </w:pPr>
      <w:r>
        <w:rPr>
          <w:rFonts w:asciiTheme="minorEastAsia" w:hAnsiTheme="minorEastAsia" w:hint="eastAsia"/>
        </w:rPr>
        <w:t>手续费收入：（认购数量/手数）*2港元</w:t>
      </w:r>
      <w:r w:rsidR="005B5C21">
        <w:rPr>
          <w:rFonts w:asciiTheme="minorEastAsia" w:hAnsiTheme="minorEastAsia" w:hint="eastAsia"/>
        </w:rPr>
        <w:t>，不足一手按一手计</w:t>
      </w:r>
      <w:r>
        <w:rPr>
          <w:rFonts w:asciiTheme="minorEastAsia" w:hAnsiTheme="minorEastAsia" w:hint="eastAsia"/>
        </w:rPr>
        <w:t>；</w:t>
      </w:r>
    </w:p>
    <w:p w:rsidR="00D17C9F" w:rsidRDefault="003C05E7" w:rsidP="008326FD">
      <w:pPr>
        <w:pStyle w:val="a7"/>
        <w:numPr>
          <w:ilvl w:val="2"/>
          <w:numId w:val="38"/>
        </w:numPr>
        <w:spacing w:line="360" w:lineRule="auto"/>
        <w:ind w:firstLineChars="0"/>
        <w:rPr>
          <w:rFonts w:asciiTheme="minorEastAsia" w:hAnsiTheme="minorEastAsia"/>
        </w:rPr>
      </w:pPr>
      <w:r>
        <w:rPr>
          <w:rFonts w:asciiTheme="minorEastAsia" w:hAnsiTheme="minorEastAsia" w:hint="eastAsia"/>
        </w:rPr>
        <w:t>认购数量=（行权数量+额外认购数量）</w:t>
      </w:r>
      <w:r w:rsidR="00936DA7">
        <w:rPr>
          <w:rFonts w:asciiTheme="minorEastAsia" w:hAnsiTheme="minorEastAsia" w:hint="eastAsia"/>
        </w:rPr>
        <w:t>；</w:t>
      </w:r>
    </w:p>
    <w:p w:rsidR="00936DA7" w:rsidRDefault="00936DA7" w:rsidP="008326FD">
      <w:pPr>
        <w:pStyle w:val="a7"/>
        <w:numPr>
          <w:ilvl w:val="1"/>
          <w:numId w:val="38"/>
        </w:numPr>
        <w:spacing w:line="360" w:lineRule="auto"/>
        <w:ind w:firstLineChars="0"/>
        <w:rPr>
          <w:rFonts w:asciiTheme="minorEastAsia" w:hAnsiTheme="minorEastAsia"/>
        </w:rPr>
      </w:pPr>
      <w:r>
        <w:rPr>
          <w:rFonts w:asciiTheme="minorEastAsia" w:hAnsiTheme="minorEastAsia" w:hint="eastAsia"/>
        </w:rPr>
        <w:t>列出明细信息，按每个客户汇总后更出</w:t>
      </w:r>
      <w:r w:rsidR="00293BA3">
        <w:rPr>
          <w:rFonts w:asciiTheme="minorEastAsia" w:hAnsiTheme="minorEastAsia" w:hint="eastAsia"/>
        </w:rPr>
        <w:t>（参见界面说明）</w:t>
      </w:r>
      <w:r>
        <w:rPr>
          <w:rFonts w:asciiTheme="minorEastAsia" w:hAnsiTheme="minorEastAsia" w:hint="eastAsia"/>
        </w:rPr>
        <w:t>；</w:t>
      </w:r>
    </w:p>
    <w:p w:rsidR="002E58FE" w:rsidRPr="002E58FE" w:rsidRDefault="00CB088A" w:rsidP="008326FD">
      <w:pPr>
        <w:pStyle w:val="a7"/>
        <w:numPr>
          <w:ilvl w:val="0"/>
          <w:numId w:val="38"/>
        </w:numPr>
        <w:spacing w:line="360" w:lineRule="auto"/>
        <w:ind w:firstLineChars="0"/>
        <w:rPr>
          <w:rFonts w:asciiTheme="minorEastAsia" w:hAnsiTheme="minorEastAsia"/>
        </w:rPr>
      </w:pPr>
      <w:r>
        <w:rPr>
          <w:rFonts w:asciiTheme="minorEastAsia" w:hAnsiTheme="minorEastAsia" w:hint="eastAsia"/>
          <w:lang w:val="en-AU"/>
        </w:rPr>
        <w:t>系统支持重复“</w:t>
      </w:r>
      <w:r w:rsidR="00126609">
        <w:rPr>
          <w:rFonts w:asciiTheme="minorEastAsia" w:hAnsiTheme="minorEastAsia" w:hint="eastAsia"/>
          <w:lang w:val="en-AU"/>
        </w:rPr>
        <w:t>统计</w:t>
      </w:r>
      <w:r>
        <w:rPr>
          <w:rFonts w:asciiTheme="minorEastAsia" w:hAnsiTheme="minorEastAsia" w:hint="eastAsia"/>
          <w:lang w:val="en-AU"/>
        </w:rPr>
        <w:t>”</w:t>
      </w:r>
      <w:r w:rsidR="002E58FE">
        <w:rPr>
          <w:rFonts w:asciiTheme="minorEastAsia" w:hAnsiTheme="minorEastAsia" w:hint="eastAsia"/>
          <w:lang w:val="en-AU"/>
        </w:rPr>
        <w:t>；</w:t>
      </w:r>
    </w:p>
    <w:p w:rsidR="00CB088A" w:rsidRPr="00126609" w:rsidRDefault="002E58FE" w:rsidP="008326FD">
      <w:pPr>
        <w:pStyle w:val="a7"/>
        <w:numPr>
          <w:ilvl w:val="0"/>
          <w:numId w:val="38"/>
        </w:numPr>
        <w:spacing w:line="360" w:lineRule="auto"/>
        <w:ind w:firstLineChars="0"/>
        <w:rPr>
          <w:rFonts w:asciiTheme="minorEastAsia" w:hAnsiTheme="minorEastAsia"/>
        </w:rPr>
      </w:pPr>
      <w:r>
        <w:rPr>
          <w:rFonts w:asciiTheme="minorEastAsia" w:hAnsiTheme="minorEastAsia" w:hint="eastAsia"/>
        </w:rPr>
        <w:t>系统支持重复</w:t>
      </w:r>
      <w:r w:rsidR="00CB088A">
        <w:rPr>
          <w:rFonts w:asciiTheme="minorEastAsia" w:hAnsiTheme="minorEastAsia" w:hint="eastAsia"/>
          <w:lang w:val="en-AU"/>
        </w:rPr>
        <w:t>“</w:t>
      </w:r>
      <w:r w:rsidR="00126609">
        <w:rPr>
          <w:rFonts w:asciiTheme="minorEastAsia" w:hAnsiTheme="minorEastAsia" w:hint="eastAsia"/>
          <w:lang w:val="en-AU"/>
        </w:rPr>
        <w:t>确认</w:t>
      </w:r>
      <w:r w:rsidR="00CB088A">
        <w:rPr>
          <w:rFonts w:asciiTheme="minorEastAsia" w:hAnsiTheme="minorEastAsia" w:hint="eastAsia"/>
          <w:lang w:val="en-AU"/>
        </w:rPr>
        <w:t>”；</w:t>
      </w:r>
    </w:p>
    <w:p w:rsidR="00126609" w:rsidRPr="00126609" w:rsidRDefault="00126609" w:rsidP="008326FD">
      <w:pPr>
        <w:pStyle w:val="a7"/>
        <w:numPr>
          <w:ilvl w:val="0"/>
          <w:numId w:val="38"/>
        </w:numPr>
        <w:spacing w:line="360" w:lineRule="auto"/>
        <w:ind w:firstLineChars="0"/>
        <w:rPr>
          <w:rFonts w:asciiTheme="minorEastAsia" w:hAnsiTheme="minorEastAsia"/>
        </w:rPr>
      </w:pPr>
      <w:r>
        <w:rPr>
          <w:rFonts w:asciiTheme="minorEastAsia" w:hAnsiTheme="minorEastAsia" w:hint="eastAsia"/>
          <w:lang w:val="en-AU"/>
        </w:rPr>
        <w:t>系统支持按额外</w:t>
      </w:r>
      <w:r w:rsidR="00293BA3">
        <w:rPr>
          <w:rFonts w:asciiTheme="minorEastAsia" w:hAnsiTheme="minorEastAsia" w:hint="eastAsia"/>
          <w:lang w:val="en-AU"/>
        </w:rPr>
        <w:t>认购</w:t>
      </w:r>
      <w:r>
        <w:rPr>
          <w:rFonts w:asciiTheme="minorEastAsia" w:hAnsiTheme="minorEastAsia" w:hint="eastAsia"/>
          <w:lang w:val="en-AU"/>
        </w:rPr>
        <w:t>时间排序；</w:t>
      </w:r>
    </w:p>
    <w:p w:rsidR="00126609" w:rsidRPr="00650BB9" w:rsidRDefault="00126609" w:rsidP="008326FD">
      <w:pPr>
        <w:pStyle w:val="a7"/>
        <w:numPr>
          <w:ilvl w:val="0"/>
          <w:numId w:val="38"/>
        </w:numPr>
        <w:spacing w:line="360" w:lineRule="auto"/>
        <w:ind w:firstLineChars="0"/>
        <w:rPr>
          <w:rFonts w:asciiTheme="minorEastAsia" w:hAnsiTheme="minorEastAsia"/>
        </w:rPr>
      </w:pPr>
      <w:r>
        <w:rPr>
          <w:rFonts w:asciiTheme="minorEastAsia" w:hAnsiTheme="minorEastAsia" w:hint="eastAsia"/>
          <w:lang w:val="en-AU"/>
        </w:rPr>
        <w:t>用户确认后，系统把确认人员、确认时间记录到上表中；</w:t>
      </w:r>
    </w:p>
    <w:p w:rsidR="00650BB9" w:rsidRDefault="00650BB9" w:rsidP="008326FD">
      <w:pPr>
        <w:pStyle w:val="a7"/>
        <w:numPr>
          <w:ilvl w:val="0"/>
          <w:numId w:val="38"/>
        </w:numPr>
        <w:spacing w:line="360" w:lineRule="auto"/>
        <w:ind w:firstLineChars="0"/>
        <w:rPr>
          <w:rFonts w:asciiTheme="minorEastAsia" w:hAnsiTheme="minorEastAsia"/>
        </w:rPr>
      </w:pPr>
      <w:r>
        <w:rPr>
          <w:rFonts w:asciiTheme="minorEastAsia" w:hAnsiTheme="minorEastAsia" w:hint="eastAsia"/>
        </w:rPr>
        <w:t>行权处理认后，系统向客服部的邮箱发送行权处理的信息；</w:t>
      </w:r>
    </w:p>
    <w:p w:rsidR="00650BB9" w:rsidRDefault="00650BB9" w:rsidP="008326FD">
      <w:pPr>
        <w:pStyle w:val="a7"/>
        <w:numPr>
          <w:ilvl w:val="1"/>
          <w:numId w:val="38"/>
        </w:numPr>
        <w:spacing w:line="360" w:lineRule="auto"/>
        <w:ind w:firstLineChars="0"/>
        <w:rPr>
          <w:rFonts w:asciiTheme="minorEastAsia" w:hAnsiTheme="minorEastAsia"/>
        </w:rPr>
      </w:pPr>
      <w:r>
        <w:rPr>
          <w:rFonts w:asciiTheme="minorEastAsia" w:hAnsiTheme="minorEastAsia" w:hint="eastAsia"/>
        </w:rPr>
        <w:t>发送内容：说明（</w:t>
      </w:r>
      <w:r w:rsidR="001B2C13">
        <w:rPr>
          <w:rFonts w:asciiTheme="minorEastAsia" w:hAnsiTheme="minorEastAsia" w:hint="eastAsia"/>
        </w:rPr>
        <w:t>公开发售</w:t>
      </w:r>
      <w:r>
        <w:rPr>
          <w:rFonts w:asciiTheme="minorEastAsia" w:hAnsiTheme="minorEastAsia" w:hint="eastAsia"/>
        </w:rPr>
        <w:t>行权</w:t>
      </w:r>
      <w:r w:rsidR="004854F2">
        <w:rPr>
          <w:rFonts w:asciiTheme="minorEastAsia" w:hAnsiTheme="minorEastAsia" w:hint="eastAsia"/>
        </w:rPr>
        <w:t>处理</w:t>
      </w:r>
      <w:r>
        <w:rPr>
          <w:rFonts w:asciiTheme="minorEastAsia" w:hAnsiTheme="minorEastAsia" w:hint="eastAsia"/>
        </w:rPr>
        <w:t>）、</w:t>
      </w:r>
      <w:r w:rsidR="00F464B1">
        <w:rPr>
          <w:rFonts w:asciiTheme="minorEastAsia" w:hAnsiTheme="minorEastAsia" w:hint="eastAsia"/>
        </w:rPr>
        <w:t>认购权</w:t>
      </w:r>
      <w:r>
        <w:rPr>
          <w:rFonts w:asciiTheme="minorEastAsia" w:hAnsiTheme="minorEastAsia" w:hint="eastAsia"/>
        </w:rPr>
        <w:t>代码、认购标的股票代码、认购股票名称、认购数量、</w:t>
      </w:r>
      <w:r w:rsidR="00B1484C">
        <w:rPr>
          <w:rFonts w:asciiTheme="minorEastAsia" w:hAnsiTheme="minorEastAsia" w:hint="eastAsia"/>
        </w:rPr>
        <w:t>额外认购</w:t>
      </w:r>
      <w:r w:rsidR="00CB2A39">
        <w:rPr>
          <w:rFonts w:asciiTheme="minorEastAsia" w:hAnsiTheme="minorEastAsia" w:hint="eastAsia"/>
        </w:rPr>
        <w:t>数量</w:t>
      </w:r>
      <w:r w:rsidR="00E83A80">
        <w:rPr>
          <w:rFonts w:asciiTheme="minorEastAsia" w:hAnsiTheme="minorEastAsia" w:hint="eastAsia"/>
        </w:rPr>
        <w:t>、处理日期</w:t>
      </w:r>
      <w:r>
        <w:rPr>
          <w:rFonts w:asciiTheme="minorEastAsia" w:hAnsiTheme="minorEastAsia" w:hint="eastAsia"/>
        </w:rPr>
        <w:t>。</w:t>
      </w:r>
    </w:p>
    <w:p w:rsidR="004854F2" w:rsidRDefault="004854F2" w:rsidP="008326FD">
      <w:pPr>
        <w:pStyle w:val="a7"/>
        <w:numPr>
          <w:ilvl w:val="1"/>
          <w:numId w:val="38"/>
        </w:numPr>
        <w:spacing w:line="360" w:lineRule="auto"/>
        <w:ind w:firstLineChars="0"/>
        <w:rPr>
          <w:rFonts w:asciiTheme="minorEastAsia" w:hAnsiTheme="minorEastAsia"/>
        </w:rPr>
      </w:pPr>
      <w:r>
        <w:rPr>
          <w:rFonts w:asciiTheme="minorEastAsia" w:hAnsiTheme="minorEastAsia" w:hint="eastAsia"/>
        </w:rPr>
        <w:t>发送格式：以上每一项内容为一行，正常行权、额外认购的数量分别汇总；</w:t>
      </w:r>
    </w:p>
    <w:p w:rsidR="00AF1355" w:rsidRDefault="00AF1355" w:rsidP="008326FD">
      <w:pPr>
        <w:pStyle w:val="a7"/>
        <w:numPr>
          <w:ilvl w:val="1"/>
          <w:numId w:val="38"/>
        </w:numPr>
        <w:spacing w:line="360" w:lineRule="auto"/>
        <w:ind w:firstLineChars="0"/>
        <w:rPr>
          <w:rFonts w:asciiTheme="minorEastAsia" w:hAnsiTheme="minorEastAsia"/>
        </w:rPr>
      </w:pPr>
      <w:r w:rsidRPr="008A157D">
        <w:rPr>
          <w:rFonts w:asciiTheme="minorEastAsia" w:hAnsiTheme="minorEastAsia" w:hint="eastAsia"/>
        </w:rPr>
        <w:t>系统按</w:t>
      </w:r>
      <w:r w:rsidR="00293BA3">
        <w:rPr>
          <w:rFonts w:asciiTheme="minorEastAsia" w:hAnsiTheme="minorEastAsia" w:hint="eastAsia"/>
        </w:rPr>
        <w:t>客户认购明细</w:t>
      </w:r>
      <w:r w:rsidRPr="008A157D">
        <w:rPr>
          <w:rFonts w:asciiTheme="minorEastAsia" w:hAnsiTheme="minorEastAsia" w:hint="eastAsia"/>
        </w:rPr>
        <w:t>生成EXCEL文件，作为邮件发送的附件</w:t>
      </w:r>
      <w:r>
        <w:rPr>
          <w:rFonts w:asciiTheme="minorEastAsia" w:hAnsiTheme="minorEastAsia" w:hint="eastAsia"/>
        </w:rPr>
        <w:t>；</w:t>
      </w:r>
    </w:p>
    <w:p w:rsidR="00DF48D2" w:rsidRPr="006B66BE" w:rsidRDefault="00DF48D2" w:rsidP="008326FD">
      <w:pPr>
        <w:pStyle w:val="a7"/>
        <w:numPr>
          <w:ilvl w:val="0"/>
          <w:numId w:val="38"/>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行权统计、确认</w:t>
      </w:r>
      <w:r w:rsidRPr="006B66BE">
        <w:rPr>
          <w:rFonts w:asciiTheme="minorEastAsia" w:hAnsiTheme="minorEastAsia" w:hint="eastAsia"/>
        </w:rPr>
        <w:t>日志：日志内容包括：行动事件、</w:t>
      </w:r>
      <w:r>
        <w:rPr>
          <w:rFonts w:asciiTheme="minorEastAsia" w:hAnsiTheme="minorEastAsia" w:hint="eastAsia"/>
        </w:rPr>
        <w:t>处理事件、</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08417B" w:rsidRDefault="00293BA3" w:rsidP="0008417B">
      <w:pPr>
        <w:pStyle w:val="3"/>
        <w:ind w:leftChars="100" w:left="210"/>
      </w:pPr>
      <w:bookmarkStart w:id="231" w:name="_Toc326326547"/>
      <w:r>
        <w:rPr>
          <w:rFonts w:hint="eastAsia"/>
        </w:rPr>
        <w:lastRenderedPageBreak/>
        <w:t>F2</w:t>
      </w:r>
      <w:r w:rsidR="0008417B">
        <w:rPr>
          <w:rFonts w:hint="eastAsia"/>
        </w:rPr>
        <w:t>.1</w:t>
      </w:r>
      <w:r>
        <w:rPr>
          <w:rFonts w:hint="eastAsia"/>
        </w:rPr>
        <w:t>0</w:t>
      </w:r>
      <w:r w:rsidR="00FF1174">
        <w:rPr>
          <w:rFonts w:hint="eastAsia"/>
        </w:rPr>
        <w:t>公开发售</w:t>
      </w:r>
      <w:r w:rsidR="00D34713">
        <w:rPr>
          <w:rFonts w:hint="eastAsia"/>
        </w:rPr>
        <w:t>股份</w:t>
      </w:r>
      <w:r w:rsidR="00010F39">
        <w:rPr>
          <w:rFonts w:hint="eastAsia"/>
        </w:rPr>
        <w:t>分配</w:t>
      </w:r>
      <w:r w:rsidR="00D34713">
        <w:rPr>
          <w:rFonts w:hint="eastAsia"/>
        </w:rPr>
        <w:t>手</w:t>
      </w:r>
      <w:r w:rsidR="0008417B">
        <w:rPr>
          <w:rFonts w:hint="eastAsia"/>
        </w:rPr>
        <w:t>工维护</w:t>
      </w:r>
      <w:bookmarkEnd w:id="231"/>
    </w:p>
    <w:p w:rsidR="0008417B" w:rsidRDefault="0008417B" w:rsidP="008326FD">
      <w:pPr>
        <w:pStyle w:val="4"/>
        <w:numPr>
          <w:ilvl w:val="0"/>
          <w:numId w:val="18"/>
        </w:numPr>
      </w:pPr>
      <w:r>
        <w:rPr>
          <w:rFonts w:hint="eastAsia"/>
        </w:rPr>
        <w:t>业务描述</w:t>
      </w:r>
    </w:p>
    <w:p w:rsidR="0008417B" w:rsidRDefault="001B2C13" w:rsidP="0008417B">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公开发售</w:t>
      </w:r>
      <w:r w:rsidR="00D34713">
        <w:rPr>
          <w:rFonts w:asciiTheme="minorEastAsia" w:hAnsiTheme="minorEastAsia" w:cs="华文仿宋" w:hint="eastAsia"/>
          <w:color w:val="000000"/>
          <w:kern w:val="0"/>
          <w:szCs w:val="21"/>
        </w:rPr>
        <w:t>股份到账包括了</w:t>
      </w:r>
      <w:r>
        <w:rPr>
          <w:rFonts w:asciiTheme="minorEastAsia" w:hAnsiTheme="minorEastAsia" w:cs="华文仿宋" w:hint="eastAsia"/>
          <w:color w:val="000000"/>
          <w:kern w:val="0"/>
          <w:szCs w:val="21"/>
        </w:rPr>
        <w:t>公开发售</w:t>
      </w:r>
      <w:r w:rsidR="00D34713">
        <w:rPr>
          <w:rFonts w:asciiTheme="minorEastAsia" w:hAnsiTheme="minorEastAsia" w:cs="华文仿宋" w:hint="eastAsia"/>
          <w:color w:val="000000"/>
          <w:kern w:val="0"/>
          <w:szCs w:val="21"/>
        </w:rPr>
        <w:t>行权与额外</w:t>
      </w:r>
      <w:r>
        <w:rPr>
          <w:rFonts w:asciiTheme="minorEastAsia" w:hAnsiTheme="minorEastAsia" w:cs="华文仿宋" w:hint="eastAsia"/>
          <w:color w:val="000000"/>
          <w:kern w:val="0"/>
          <w:szCs w:val="21"/>
        </w:rPr>
        <w:t>公开发售</w:t>
      </w:r>
      <w:r w:rsidR="00D34713">
        <w:rPr>
          <w:rFonts w:asciiTheme="minorEastAsia" w:hAnsiTheme="minorEastAsia" w:cs="华文仿宋" w:hint="eastAsia"/>
          <w:color w:val="000000"/>
          <w:kern w:val="0"/>
          <w:szCs w:val="21"/>
        </w:rPr>
        <w:t>的两部分认购数据，对于正常行权的数据系统按行权的原始明细数据进行分拆即可、额外</w:t>
      </w:r>
      <w:r>
        <w:rPr>
          <w:rFonts w:asciiTheme="minorEastAsia" w:hAnsiTheme="minorEastAsia" w:cs="华文仿宋" w:hint="eastAsia"/>
          <w:color w:val="000000"/>
          <w:kern w:val="0"/>
          <w:szCs w:val="21"/>
        </w:rPr>
        <w:t>公开发售</w:t>
      </w:r>
      <w:r w:rsidR="00D34713">
        <w:rPr>
          <w:rFonts w:asciiTheme="minorEastAsia" w:hAnsiTheme="minorEastAsia" w:cs="华文仿宋" w:hint="eastAsia"/>
          <w:color w:val="000000"/>
          <w:kern w:val="0"/>
          <w:szCs w:val="21"/>
        </w:rPr>
        <w:t>部分则不能保证全额认购成功，一般是按一定的比例进行计算中签结果。</w:t>
      </w:r>
      <w:r w:rsidR="0008417B">
        <w:rPr>
          <w:rFonts w:asciiTheme="minorEastAsia" w:hAnsiTheme="minorEastAsia" w:cs="华文仿宋" w:hint="eastAsia"/>
          <w:color w:val="000000"/>
          <w:kern w:val="0"/>
          <w:szCs w:val="21"/>
        </w:rPr>
        <w:t>CCASS在CCNPT02权益</w:t>
      </w:r>
      <w:r w:rsidR="00D34713">
        <w:rPr>
          <w:rFonts w:asciiTheme="minorEastAsia" w:hAnsiTheme="minorEastAsia" w:cs="华文仿宋" w:hint="eastAsia"/>
          <w:color w:val="000000"/>
          <w:kern w:val="0"/>
          <w:szCs w:val="21"/>
        </w:rPr>
        <w:t>数据</w:t>
      </w:r>
      <w:r w:rsidR="0008417B">
        <w:rPr>
          <w:rFonts w:asciiTheme="minorEastAsia" w:hAnsiTheme="minorEastAsia" w:cs="华文仿宋" w:hint="eastAsia"/>
          <w:color w:val="000000"/>
          <w:kern w:val="0"/>
          <w:szCs w:val="21"/>
        </w:rPr>
        <w:t>文件中</w:t>
      </w:r>
      <w:r w:rsidR="00D34713">
        <w:rPr>
          <w:rFonts w:asciiTheme="minorEastAsia" w:hAnsiTheme="minorEastAsia" w:cs="华文仿宋" w:hint="eastAsia"/>
          <w:color w:val="000000"/>
          <w:kern w:val="0"/>
          <w:szCs w:val="21"/>
        </w:rPr>
        <w:t>暂没有体现该比例数据，需要手工维护,</w:t>
      </w:r>
      <w:r w:rsidR="00D34713" w:rsidRPr="00D34713">
        <w:rPr>
          <w:rFonts w:asciiTheme="minorEastAsia" w:hAnsiTheme="minorEastAsia" w:cs="华文仿宋" w:hint="eastAsia"/>
          <w:color w:val="000000"/>
          <w:kern w:val="0"/>
          <w:szCs w:val="21"/>
        </w:rPr>
        <w:t xml:space="preserve"> </w:t>
      </w:r>
      <w:r w:rsidR="00D34713">
        <w:rPr>
          <w:rFonts w:asciiTheme="minorEastAsia" w:hAnsiTheme="minorEastAsia" w:cs="华文仿宋" w:hint="eastAsia"/>
          <w:color w:val="000000"/>
          <w:kern w:val="0"/>
          <w:szCs w:val="21"/>
        </w:rPr>
        <w:t>额外</w:t>
      </w:r>
      <w:r>
        <w:rPr>
          <w:rFonts w:asciiTheme="minorEastAsia" w:hAnsiTheme="minorEastAsia" w:cs="华文仿宋" w:hint="eastAsia"/>
          <w:color w:val="000000"/>
          <w:kern w:val="0"/>
          <w:szCs w:val="21"/>
        </w:rPr>
        <w:t>公开发售</w:t>
      </w:r>
      <w:r w:rsidR="00D34713">
        <w:rPr>
          <w:rFonts w:asciiTheme="minorEastAsia" w:hAnsiTheme="minorEastAsia" w:cs="华文仿宋" w:hint="eastAsia"/>
          <w:color w:val="000000"/>
          <w:kern w:val="0"/>
          <w:szCs w:val="21"/>
        </w:rPr>
        <w:t>的中签比例维护后，系统在数据复核时才能通过。</w:t>
      </w:r>
    </w:p>
    <w:p w:rsidR="00890350" w:rsidRDefault="00890350" w:rsidP="0008417B">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如果原始股票存在抵押至银行的情况，而且在行权时，营运中心向抵押银行申报过，则需要把抵押的</w:t>
      </w:r>
      <w:proofErr w:type="gramStart"/>
      <w:r>
        <w:rPr>
          <w:rFonts w:asciiTheme="minorEastAsia" w:hAnsiTheme="minorEastAsia" w:cs="华文仿宋" w:hint="eastAsia"/>
          <w:color w:val="000000"/>
          <w:kern w:val="0"/>
          <w:szCs w:val="21"/>
        </w:rPr>
        <w:t>的</w:t>
      </w:r>
      <w:proofErr w:type="gramEnd"/>
      <w:r>
        <w:rPr>
          <w:rFonts w:asciiTheme="minorEastAsia" w:hAnsiTheme="minorEastAsia" w:cs="华文仿宋" w:hint="eastAsia"/>
          <w:color w:val="000000"/>
          <w:kern w:val="0"/>
          <w:szCs w:val="21"/>
        </w:rPr>
        <w:t>到账数据也补入系统（抵押银行没有额外认购数据），总体数据才会完整。</w:t>
      </w:r>
    </w:p>
    <w:p w:rsidR="0008417B" w:rsidRDefault="0008417B" w:rsidP="008326FD">
      <w:pPr>
        <w:pStyle w:val="4"/>
        <w:numPr>
          <w:ilvl w:val="0"/>
          <w:numId w:val="18"/>
        </w:numPr>
      </w:pPr>
      <w:r>
        <w:rPr>
          <w:rFonts w:hint="eastAsia"/>
        </w:rPr>
        <w:t>用户界面</w:t>
      </w:r>
    </w:p>
    <w:p w:rsidR="0000298F" w:rsidRPr="005254C4" w:rsidRDefault="005B5C21" w:rsidP="0000298F">
      <w:pPr>
        <w:rPr>
          <w:b/>
        </w:rPr>
      </w:pPr>
      <w:r>
        <w:object w:dxaOrig="8861" w:dyaOrig="4713">
          <v:shape id="_x0000_i1043" type="#_x0000_t75" style="width:415.5pt;height:221.25pt" o:ole="">
            <v:imagedata r:id="rId47" o:title=""/>
          </v:shape>
          <o:OLEObject Type="Embed" ProgID="Visio.Drawing.11" ShapeID="_x0000_i1043" DrawAspect="Content" ObjectID="_1402388482" r:id="rId48"/>
        </w:object>
      </w:r>
      <w:r w:rsidR="0000298F" w:rsidRPr="005254C4">
        <w:rPr>
          <w:rFonts w:hint="eastAsia"/>
          <w:b/>
        </w:rPr>
        <w:t>界面说明：</w:t>
      </w:r>
    </w:p>
    <w:p w:rsidR="0000298F" w:rsidRDefault="0000298F"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认购权代码；</w:t>
      </w:r>
      <w:r w:rsidR="00050988">
        <w:rPr>
          <w:rFonts w:asciiTheme="minorEastAsia" w:hAnsiTheme="minorEastAsia" w:cs="华文仿宋"/>
          <w:color w:val="000000"/>
          <w:kern w:val="0"/>
          <w:szCs w:val="21"/>
        </w:rPr>
        <w:t xml:space="preserve"> </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到账股票代码；（即认购标的）</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认购股份数量：所有正常认购的股份数量；（原认购数据获得）</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额外认购数量：所有</w:t>
      </w:r>
      <w:proofErr w:type="gramStart"/>
      <w:r>
        <w:rPr>
          <w:rFonts w:asciiTheme="minorEastAsia" w:hAnsiTheme="minorEastAsia" w:cs="华文仿宋" w:hint="eastAsia"/>
          <w:color w:val="000000"/>
          <w:kern w:val="0"/>
          <w:szCs w:val="21"/>
        </w:rPr>
        <w:t>购外认购</w:t>
      </w:r>
      <w:proofErr w:type="gramEnd"/>
      <w:r>
        <w:rPr>
          <w:rFonts w:asciiTheme="minorEastAsia" w:hAnsiTheme="minorEastAsia" w:cs="华文仿宋" w:hint="eastAsia"/>
          <w:color w:val="000000"/>
          <w:kern w:val="0"/>
          <w:szCs w:val="21"/>
        </w:rPr>
        <w:t>数量（文件中亦可获得）</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CCASS认购到账数量：文件中可获得；</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抵押银行认购到账数量：根据表格中汇总的结果展示；</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正常认购到账总数量：CCASS认购到账数量+抵押银行认购到账数量；</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额外认购到账数量：文件中获得；</w:t>
      </w:r>
    </w:p>
    <w:p w:rsidR="00050988"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合计到账总数量：正常认购到账总数量 +额外认购到账数量 ；</w:t>
      </w:r>
    </w:p>
    <w:p w:rsidR="0000298F" w:rsidRDefault="00050988"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额外认购中签分</w:t>
      </w:r>
      <w:r w:rsidR="0000298F">
        <w:rPr>
          <w:rFonts w:asciiTheme="minorEastAsia" w:hAnsiTheme="minorEastAsia" w:cs="华文仿宋" w:hint="eastAsia"/>
          <w:color w:val="000000"/>
          <w:kern w:val="0"/>
          <w:szCs w:val="21"/>
        </w:rPr>
        <w:t>配比例；系统计算用户可修改；</w:t>
      </w:r>
    </w:p>
    <w:p w:rsidR="0000298F" w:rsidRDefault="00050988" w:rsidP="008326FD">
      <w:pPr>
        <w:pStyle w:val="a7"/>
        <w:numPr>
          <w:ilvl w:val="1"/>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额外认购总</w:t>
      </w:r>
      <w:r w:rsidR="0000298F">
        <w:rPr>
          <w:rFonts w:asciiTheme="minorEastAsia" w:hAnsiTheme="minorEastAsia" w:cs="华文仿宋" w:hint="eastAsia"/>
          <w:color w:val="000000"/>
          <w:kern w:val="0"/>
          <w:szCs w:val="21"/>
        </w:rPr>
        <w:t>数量/</w:t>
      </w:r>
      <w:r>
        <w:rPr>
          <w:rFonts w:asciiTheme="minorEastAsia" w:hAnsiTheme="minorEastAsia" w:cs="华文仿宋" w:hint="eastAsia"/>
          <w:color w:val="000000"/>
          <w:kern w:val="0"/>
          <w:szCs w:val="21"/>
        </w:rPr>
        <w:t>汇总（额外</w:t>
      </w:r>
      <w:r w:rsidR="0000298F">
        <w:rPr>
          <w:rFonts w:asciiTheme="minorEastAsia" w:hAnsiTheme="minorEastAsia" w:cs="华文仿宋" w:hint="eastAsia"/>
          <w:color w:val="000000"/>
          <w:kern w:val="0"/>
          <w:szCs w:val="21"/>
        </w:rPr>
        <w:t>认购</w:t>
      </w:r>
      <w:r>
        <w:rPr>
          <w:rFonts w:asciiTheme="minorEastAsia" w:hAnsiTheme="minorEastAsia" w:cs="华文仿宋" w:hint="eastAsia"/>
          <w:color w:val="000000"/>
          <w:kern w:val="0"/>
          <w:szCs w:val="21"/>
        </w:rPr>
        <w:t>到账</w:t>
      </w:r>
      <w:r w:rsidR="0000298F">
        <w:rPr>
          <w:rFonts w:asciiTheme="minorEastAsia" w:hAnsiTheme="minorEastAsia" w:cs="华文仿宋" w:hint="eastAsia"/>
          <w:color w:val="000000"/>
          <w:kern w:val="0"/>
          <w:szCs w:val="21"/>
        </w:rPr>
        <w:t>数量</w:t>
      </w:r>
      <w:r>
        <w:rPr>
          <w:rFonts w:asciiTheme="minorEastAsia" w:hAnsiTheme="minorEastAsia" w:cs="华文仿宋" w:hint="eastAsia"/>
          <w:color w:val="000000"/>
          <w:kern w:val="0"/>
          <w:szCs w:val="21"/>
        </w:rPr>
        <w:t>）</w:t>
      </w:r>
      <w:r w:rsidR="0000298F">
        <w:rPr>
          <w:rFonts w:asciiTheme="minorEastAsia" w:hAnsiTheme="minorEastAsia" w:cs="华文仿宋" w:hint="eastAsia"/>
          <w:color w:val="000000"/>
          <w:kern w:val="0"/>
          <w:szCs w:val="21"/>
        </w:rPr>
        <w:t>，再对其两位小数；</w:t>
      </w:r>
    </w:p>
    <w:p w:rsidR="00050988" w:rsidRDefault="00050988" w:rsidP="008326FD">
      <w:pPr>
        <w:pStyle w:val="a7"/>
        <w:numPr>
          <w:ilvl w:val="1"/>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额外认购的数据是一笔认购一笔数据，文件中没有合起来；</w:t>
      </w:r>
    </w:p>
    <w:p w:rsidR="0000298F" w:rsidRDefault="00283300"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proofErr w:type="gramStart"/>
      <w:r>
        <w:rPr>
          <w:rFonts w:asciiTheme="minorEastAsia" w:hAnsiTheme="minorEastAsia" w:cs="华文仿宋" w:hint="eastAsia"/>
          <w:color w:val="000000"/>
          <w:kern w:val="0"/>
          <w:szCs w:val="21"/>
        </w:rPr>
        <w:t>退出款</w:t>
      </w:r>
      <w:proofErr w:type="gramEnd"/>
      <w:r>
        <w:rPr>
          <w:rFonts w:asciiTheme="minorEastAsia" w:hAnsiTheme="minorEastAsia" w:cs="华文仿宋" w:hint="eastAsia"/>
          <w:color w:val="000000"/>
          <w:kern w:val="0"/>
          <w:szCs w:val="21"/>
        </w:rPr>
        <w:t>金额：从</w:t>
      </w:r>
      <w:r w:rsidR="00050988">
        <w:rPr>
          <w:rFonts w:asciiTheme="minorEastAsia" w:hAnsiTheme="minorEastAsia" w:cs="华文仿宋" w:hint="eastAsia"/>
          <w:color w:val="000000"/>
          <w:kern w:val="0"/>
          <w:szCs w:val="21"/>
        </w:rPr>
        <w:t>认购文件中可获得，多条记录需汇总，币种取原来认购时确认的币种；</w:t>
      </w:r>
    </w:p>
    <w:p w:rsidR="0000298F" w:rsidRDefault="0000298F"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抵押银行明细信息：</w:t>
      </w:r>
    </w:p>
    <w:p w:rsidR="0000298F" w:rsidRDefault="0000298F" w:rsidP="008326FD">
      <w:pPr>
        <w:pStyle w:val="a7"/>
        <w:numPr>
          <w:ilvl w:val="1"/>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系统根据</w:t>
      </w:r>
      <w:r w:rsidR="00283300">
        <w:rPr>
          <w:rFonts w:asciiTheme="minorEastAsia" w:hAnsiTheme="minorEastAsia" w:cs="华文仿宋" w:hint="eastAsia"/>
          <w:color w:val="000000"/>
          <w:kern w:val="0"/>
          <w:szCs w:val="21"/>
        </w:rPr>
        <w:t>行权时各银行的上报数据，展示各抵押</w:t>
      </w:r>
      <w:r>
        <w:rPr>
          <w:rFonts w:asciiTheme="minorEastAsia" w:hAnsiTheme="minorEastAsia" w:cs="华文仿宋" w:hint="eastAsia"/>
          <w:color w:val="000000"/>
          <w:kern w:val="0"/>
          <w:szCs w:val="21"/>
        </w:rPr>
        <w:t>银行</w:t>
      </w:r>
      <w:r w:rsidR="00283300">
        <w:rPr>
          <w:rFonts w:asciiTheme="minorEastAsia" w:hAnsiTheme="minorEastAsia" w:cs="华文仿宋" w:hint="eastAsia"/>
          <w:color w:val="000000"/>
          <w:kern w:val="0"/>
          <w:szCs w:val="21"/>
        </w:rPr>
        <w:t>到账数量</w:t>
      </w:r>
      <w:r>
        <w:rPr>
          <w:rFonts w:asciiTheme="minorEastAsia" w:hAnsiTheme="minorEastAsia" w:cs="华文仿宋" w:hint="eastAsia"/>
          <w:color w:val="000000"/>
          <w:kern w:val="0"/>
          <w:szCs w:val="21"/>
        </w:rPr>
        <w:t>；</w:t>
      </w:r>
    </w:p>
    <w:p w:rsidR="0000298F" w:rsidRDefault="0000298F" w:rsidP="008326FD">
      <w:pPr>
        <w:pStyle w:val="a7"/>
        <w:numPr>
          <w:ilvl w:val="1"/>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如果抵押银行没该股，不需要展示银行信息； </w:t>
      </w:r>
    </w:p>
    <w:p w:rsidR="0000298F" w:rsidRDefault="0000298F" w:rsidP="008326FD">
      <w:pPr>
        <w:pStyle w:val="a7"/>
        <w:numPr>
          <w:ilvl w:val="1"/>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用户可以修改认购权数量；</w:t>
      </w:r>
    </w:p>
    <w:p w:rsidR="001B7489" w:rsidRDefault="001B7489" w:rsidP="008326FD">
      <w:pPr>
        <w:pStyle w:val="a7"/>
        <w:numPr>
          <w:ilvl w:val="1"/>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如果有涡轮则显示涡轮的数量；</w:t>
      </w:r>
    </w:p>
    <w:p w:rsidR="005B5C21" w:rsidRDefault="005B5C21" w:rsidP="008326FD">
      <w:pPr>
        <w:pStyle w:val="a7"/>
        <w:numPr>
          <w:ilvl w:val="0"/>
          <w:numId w:val="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如果有存在涡轮分配，涡轮的选择项应选择上，涡轮的分配比例可输入、涡轮代码可输入；</w:t>
      </w:r>
    </w:p>
    <w:p w:rsidR="0008417B" w:rsidRDefault="0008417B" w:rsidP="008326FD">
      <w:pPr>
        <w:pStyle w:val="4"/>
        <w:numPr>
          <w:ilvl w:val="0"/>
          <w:numId w:val="18"/>
        </w:numPr>
      </w:pPr>
      <w:r>
        <w:rPr>
          <w:rFonts w:hint="eastAsia"/>
        </w:rPr>
        <w:t>业务功能</w:t>
      </w:r>
    </w:p>
    <w:p w:rsidR="00283300" w:rsidRPr="00283300" w:rsidRDefault="00283300" w:rsidP="008326FD">
      <w:pPr>
        <w:pStyle w:val="a7"/>
        <w:numPr>
          <w:ilvl w:val="0"/>
          <w:numId w:val="66"/>
        </w:numPr>
        <w:spacing w:line="360" w:lineRule="auto"/>
        <w:ind w:firstLineChars="0"/>
        <w:rPr>
          <w:rFonts w:asciiTheme="minorEastAsia" w:hAnsiTheme="minorEastAsia"/>
        </w:rPr>
      </w:pPr>
      <w:r>
        <w:rPr>
          <w:rFonts w:asciiTheme="minorEastAsia" w:hAnsiTheme="minorEastAsia" w:hint="eastAsia"/>
          <w:lang w:val="en-AU"/>
        </w:rPr>
        <w:t>系统根据界面展示文件中获取的信息，以及计算的信息；</w:t>
      </w:r>
    </w:p>
    <w:p w:rsidR="00283300" w:rsidRDefault="00283300" w:rsidP="008326FD">
      <w:pPr>
        <w:pStyle w:val="a7"/>
        <w:numPr>
          <w:ilvl w:val="0"/>
          <w:numId w:val="66"/>
        </w:numPr>
        <w:spacing w:line="360" w:lineRule="auto"/>
        <w:ind w:firstLineChars="0"/>
        <w:rPr>
          <w:rFonts w:asciiTheme="minorEastAsia" w:hAnsiTheme="minorEastAsia"/>
        </w:rPr>
      </w:pPr>
      <w:r>
        <w:rPr>
          <w:rFonts w:asciiTheme="minorEastAsia" w:hAnsiTheme="minorEastAsia" w:hint="eastAsia"/>
        </w:rPr>
        <w:t>用户</w:t>
      </w:r>
      <w:proofErr w:type="gramStart"/>
      <w:r>
        <w:rPr>
          <w:rFonts w:asciiTheme="minorEastAsia" w:hAnsiTheme="minorEastAsia" w:hint="eastAsia"/>
        </w:rPr>
        <w:t>可以修该系统生成</w:t>
      </w:r>
      <w:proofErr w:type="gramEnd"/>
      <w:r>
        <w:rPr>
          <w:rFonts w:asciiTheme="minorEastAsia" w:hAnsiTheme="minorEastAsia" w:hint="eastAsia"/>
        </w:rPr>
        <w:t>的比例信息，抵押到账信息；</w:t>
      </w:r>
    </w:p>
    <w:p w:rsidR="0008417B" w:rsidRPr="00240CD6" w:rsidRDefault="0008417B" w:rsidP="008326FD">
      <w:pPr>
        <w:pStyle w:val="a7"/>
        <w:numPr>
          <w:ilvl w:val="0"/>
          <w:numId w:val="66"/>
        </w:numPr>
        <w:spacing w:line="360" w:lineRule="auto"/>
        <w:ind w:firstLineChars="0"/>
        <w:rPr>
          <w:rFonts w:asciiTheme="minorEastAsia" w:hAnsiTheme="minorEastAsia"/>
        </w:rPr>
      </w:pPr>
      <w:r>
        <w:rPr>
          <w:rFonts w:hint="eastAsia"/>
          <w:lang w:val="en-AU"/>
        </w:rPr>
        <w:t>系统保存手工维护个息；</w:t>
      </w:r>
    </w:p>
    <w:p w:rsidR="0008417B" w:rsidRPr="001B5CEF" w:rsidRDefault="0008417B" w:rsidP="008326FD">
      <w:pPr>
        <w:pStyle w:val="a7"/>
        <w:numPr>
          <w:ilvl w:val="0"/>
          <w:numId w:val="66"/>
        </w:numPr>
        <w:spacing w:line="360" w:lineRule="auto"/>
        <w:ind w:firstLineChars="0"/>
        <w:rPr>
          <w:rFonts w:asciiTheme="minorEastAsia" w:hAnsiTheme="minorEastAsia"/>
        </w:rPr>
      </w:pPr>
      <w:r>
        <w:rPr>
          <w:rFonts w:hint="eastAsia"/>
          <w:lang w:val="en-AU"/>
        </w:rPr>
        <w:t>保存设置后，系统记录</w:t>
      </w:r>
      <w:r w:rsidR="001B2C13">
        <w:rPr>
          <w:rFonts w:asciiTheme="minorEastAsia" w:hAnsiTheme="minorEastAsia" w:hint="eastAsia"/>
          <w:lang w:val="en-AU"/>
        </w:rPr>
        <w:t>公开发售</w:t>
      </w:r>
      <w:r w:rsidR="00EF6294">
        <w:rPr>
          <w:rFonts w:asciiTheme="minorEastAsia" w:hAnsiTheme="minorEastAsia" w:hint="eastAsia"/>
          <w:lang w:val="en-AU"/>
        </w:rPr>
        <w:t>股份分配</w:t>
      </w:r>
      <w:r>
        <w:rPr>
          <w:rFonts w:hint="eastAsia"/>
          <w:lang w:val="en-AU"/>
        </w:rPr>
        <w:t>维护日志：包括</w:t>
      </w:r>
      <w:r w:rsidR="00EF6294">
        <w:rPr>
          <w:rFonts w:hint="eastAsia"/>
          <w:lang w:val="en-AU"/>
        </w:rPr>
        <w:t>维护</w:t>
      </w:r>
      <w:r>
        <w:rPr>
          <w:rFonts w:hint="eastAsia"/>
          <w:lang w:val="en-AU"/>
        </w:rPr>
        <w:t>人、</w:t>
      </w:r>
      <w:r w:rsidR="00EF6294">
        <w:rPr>
          <w:rFonts w:hint="eastAsia"/>
          <w:lang w:val="en-AU"/>
        </w:rPr>
        <w:t>维护</w:t>
      </w:r>
      <w:r>
        <w:rPr>
          <w:rFonts w:hint="eastAsia"/>
          <w:lang w:val="en-AU"/>
        </w:rPr>
        <w:t>日期、</w:t>
      </w:r>
      <w:r w:rsidR="00010F39">
        <w:rPr>
          <w:rFonts w:hint="eastAsia"/>
          <w:lang w:val="en-AU"/>
        </w:rPr>
        <w:t>维护</w:t>
      </w:r>
      <w:r>
        <w:rPr>
          <w:rFonts w:hint="eastAsia"/>
          <w:lang w:val="en-AU"/>
        </w:rPr>
        <w:t>时间、证券代码、</w:t>
      </w:r>
      <w:r w:rsidR="00010F39">
        <w:rPr>
          <w:rFonts w:hint="eastAsia"/>
          <w:lang w:val="en-AU"/>
        </w:rPr>
        <w:t>行动事件（</w:t>
      </w:r>
      <w:r w:rsidR="001B2C13">
        <w:rPr>
          <w:rFonts w:asciiTheme="minorEastAsia" w:hAnsiTheme="minorEastAsia" w:hint="eastAsia"/>
          <w:lang w:val="en-AU"/>
        </w:rPr>
        <w:t>公开发售</w:t>
      </w:r>
      <w:r w:rsidR="00EF6294">
        <w:rPr>
          <w:rFonts w:asciiTheme="minorEastAsia" w:hAnsiTheme="minorEastAsia" w:hint="eastAsia"/>
          <w:lang w:val="en-AU"/>
        </w:rPr>
        <w:t>股份分配</w:t>
      </w:r>
      <w:r w:rsidR="00010F39">
        <w:rPr>
          <w:rFonts w:asciiTheme="minorEastAsia" w:hAnsiTheme="minorEastAsia" w:hint="eastAsia"/>
          <w:lang w:val="en-AU"/>
        </w:rPr>
        <w:t>）</w:t>
      </w:r>
      <w:r>
        <w:rPr>
          <w:rFonts w:hint="eastAsia"/>
          <w:lang w:val="en-AU"/>
        </w:rPr>
        <w:t>；</w:t>
      </w:r>
    </w:p>
    <w:p w:rsidR="0008417B" w:rsidRDefault="0008417B" w:rsidP="0008417B">
      <w:pPr>
        <w:pStyle w:val="3"/>
        <w:ind w:leftChars="100" w:left="210"/>
      </w:pPr>
      <w:bookmarkStart w:id="232" w:name="_Toc326326548"/>
      <w:r>
        <w:rPr>
          <w:rFonts w:hint="eastAsia"/>
        </w:rPr>
        <w:t>F</w:t>
      </w:r>
      <w:r w:rsidR="00283300">
        <w:rPr>
          <w:rFonts w:hint="eastAsia"/>
        </w:rPr>
        <w:t>2</w:t>
      </w:r>
      <w:r>
        <w:rPr>
          <w:rFonts w:hint="eastAsia"/>
        </w:rPr>
        <w:t>.</w:t>
      </w:r>
      <w:r w:rsidR="00283300">
        <w:rPr>
          <w:rFonts w:hint="eastAsia"/>
        </w:rPr>
        <w:t>11</w:t>
      </w:r>
      <w:r w:rsidR="00FF1174">
        <w:rPr>
          <w:rFonts w:hint="eastAsia"/>
        </w:rPr>
        <w:t>公开发售</w:t>
      </w:r>
      <w:r w:rsidR="00010F39">
        <w:rPr>
          <w:rFonts w:hint="eastAsia"/>
        </w:rPr>
        <w:t>股份分配</w:t>
      </w:r>
      <w:r>
        <w:rPr>
          <w:rFonts w:hint="eastAsia"/>
        </w:rPr>
        <w:t>数据复核</w:t>
      </w:r>
      <w:bookmarkEnd w:id="232"/>
    </w:p>
    <w:p w:rsidR="0008417B" w:rsidRDefault="0008417B" w:rsidP="008326FD">
      <w:pPr>
        <w:pStyle w:val="4"/>
        <w:numPr>
          <w:ilvl w:val="0"/>
          <w:numId w:val="19"/>
        </w:numPr>
      </w:pPr>
      <w:r>
        <w:rPr>
          <w:rFonts w:hint="eastAsia"/>
        </w:rPr>
        <w:t>业务描述</w:t>
      </w:r>
    </w:p>
    <w:p w:rsidR="0008417B" w:rsidRPr="008F3B0A" w:rsidRDefault="001B2C13" w:rsidP="0008417B">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公开发售</w:t>
      </w:r>
      <w:r w:rsidR="00010F39">
        <w:rPr>
          <w:rFonts w:asciiTheme="minorEastAsia" w:hAnsiTheme="minorEastAsia" w:cs="华文仿宋" w:hint="eastAsia"/>
          <w:color w:val="000000"/>
          <w:kern w:val="0"/>
          <w:szCs w:val="21"/>
        </w:rPr>
        <w:t>行动股份</w:t>
      </w:r>
      <w:r w:rsidR="0008417B">
        <w:rPr>
          <w:rFonts w:asciiTheme="minorEastAsia" w:hAnsiTheme="minorEastAsia" w:cs="华文仿宋" w:hint="eastAsia"/>
          <w:color w:val="000000"/>
          <w:kern w:val="0"/>
          <w:szCs w:val="21"/>
        </w:rPr>
        <w:t>分配事件在读取CCASS权益数据后，手工补充了各</w:t>
      </w:r>
      <w:proofErr w:type="gramStart"/>
      <w:r w:rsidR="0008417B">
        <w:rPr>
          <w:rFonts w:asciiTheme="minorEastAsia" w:hAnsiTheme="minorEastAsia" w:cs="华文仿宋" w:hint="eastAsia"/>
          <w:color w:val="000000"/>
          <w:kern w:val="0"/>
          <w:szCs w:val="21"/>
        </w:rPr>
        <w:t>类关键</w:t>
      </w:r>
      <w:proofErr w:type="gramEnd"/>
      <w:r w:rsidR="0008417B">
        <w:rPr>
          <w:rFonts w:asciiTheme="minorEastAsia" w:hAnsiTheme="minorEastAsia" w:cs="华文仿宋" w:hint="eastAsia"/>
          <w:color w:val="000000"/>
          <w:kern w:val="0"/>
          <w:szCs w:val="21"/>
        </w:rPr>
        <w:t>信息后，需要对行动信息做数据复据，如果需要的信息有一类不完整，后续的业务无法顺利控制，数据复核不能过通过。</w:t>
      </w:r>
    </w:p>
    <w:p w:rsidR="0008417B" w:rsidRDefault="0008417B" w:rsidP="008326FD">
      <w:pPr>
        <w:pStyle w:val="4"/>
        <w:numPr>
          <w:ilvl w:val="0"/>
          <w:numId w:val="19"/>
        </w:numPr>
      </w:pPr>
      <w:r>
        <w:rPr>
          <w:rFonts w:hint="eastAsia"/>
        </w:rPr>
        <w:lastRenderedPageBreak/>
        <w:t>用户界面</w:t>
      </w:r>
    </w:p>
    <w:p w:rsidR="0008417B" w:rsidRDefault="009B635B" w:rsidP="0008417B">
      <w:r>
        <w:object w:dxaOrig="9542" w:dyaOrig="7524">
          <v:shape id="_x0000_i1044" type="#_x0000_t75" style="width:415.5pt;height:327.75pt" o:ole="">
            <v:imagedata r:id="rId49" o:title=""/>
          </v:shape>
          <o:OLEObject Type="Embed" ProgID="Visio.Drawing.11" ShapeID="_x0000_i1044" DrawAspect="Content" ObjectID="_1402388483" r:id="rId50"/>
        </w:object>
      </w:r>
    </w:p>
    <w:p w:rsidR="0008417B" w:rsidRDefault="0008417B" w:rsidP="0008417B">
      <w:pPr>
        <w:rPr>
          <w:b/>
        </w:rPr>
      </w:pPr>
      <w:r w:rsidRPr="00164855">
        <w:rPr>
          <w:rFonts w:hint="eastAsia"/>
          <w:b/>
        </w:rPr>
        <w:t>界面说明</w:t>
      </w:r>
      <w:r>
        <w:rPr>
          <w:rFonts w:hint="eastAsia"/>
          <w:b/>
        </w:rPr>
        <w:t>：</w:t>
      </w:r>
    </w:p>
    <w:p w:rsidR="0008417B" w:rsidRPr="00DA3A48" w:rsidRDefault="0008417B" w:rsidP="008326FD">
      <w:pPr>
        <w:pStyle w:val="a7"/>
        <w:numPr>
          <w:ilvl w:val="0"/>
          <w:numId w:val="67"/>
        </w:numPr>
        <w:spacing w:line="360" w:lineRule="auto"/>
        <w:ind w:firstLineChars="0"/>
        <w:rPr>
          <w:rFonts w:asciiTheme="minorEastAsia" w:hAnsiTheme="minorEastAsia"/>
        </w:rPr>
      </w:pPr>
      <w:r>
        <w:rPr>
          <w:rFonts w:hint="eastAsia"/>
          <w:lang w:val="en-AU"/>
        </w:rPr>
        <w:t>项目内容来源分为：文件自动获得（</w:t>
      </w:r>
      <w:r>
        <w:rPr>
          <w:rFonts w:hint="eastAsia"/>
          <w:lang w:val="en-AU"/>
        </w:rPr>
        <w:t>CCASS</w:t>
      </w:r>
      <w:r>
        <w:rPr>
          <w:rFonts w:hint="eastAsia"/>
          <w:lang w:val="en-AU"/>
        </w:rPr>
        <w:t>）、手工维护、系统计算；</w:t>
      </w:r>
    </w:p>
    <w:p w:rsidR="0008417B" w:rsidRPr="00240CD6" w:rsidRDefault="0008417B" w:rsidP="008326FD">
      <w:pPr>
        <w:pStyle w:val="a7"/>
        <w:numPr>
          <w:ilvl w:val="0"/>
          <w:numId w:val="67"/>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08417B" w:rsidRDefault="0008417B" w:rsidP="008326FD">
      <w:pPr>
        <w:pStyle w:val="4"/>
        <w:numPr>
          <w:ilvl w:val="0"/>
          <w:numId w:val="19"/>
        </w:numPr>
      </w:pPr>
      <w:r>
        <w:rPr>
          <w:rFonts w:hint="eastAsia"/>
        </w:rPr>
        <w:t>业务功能</w:t>
      </w:r>
    </w:p>
    <w:p w:rsidR="0008417B" w:rsidRPr="00E86EE6" w:rsidRDefault="0008417B" w:rsidP="008326FD">
      <w:pPr>
        <w:pStyle w:val="a7"/>
        <w:numPr>
          <w:ilvl w:val="0"/>
          <w:numId w:val="68"/>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08417B" w:rsidRDefault="0008417B" w:rsidP="008326FD">
      <w:pPr>
        <w:pStyle w:val="a7"/>
        <w:numPr>
          <w:ilvl w:val="0"/>
          <w:numId w:val="68"/>
        </w:numPr>
        <w:spacing w:line="360" w:lineRule="auto"/>
        <w:ind w:firstLineChars="0"/>
        <w:rPr>
          <w:rFonts w:asciiTheme="minorEastAsia" w:hAnsiTheme="minorEastAsia"/>
        </w:rPr>
      </w:pPr>
      <w:r>
        <w:rPr>
          <w:rFonts w:asciiTheme="minorEastAsia" w:hAnsiTheme="minorEastAsia" w:hint="eastAsia"/>
        </w:rPr>
        <w:t>用户点击一个</w:t>
      </w:r>
      <w:r w:rsidR="001B2C13">
        <w:rPr>
          <w:rFonts w:asciiTheme="minorEastAsia" w:hAnsiTheme="minorEastAsia" w:hint="eastAsia"/>
        </w:rPr>
        <w:t>公开发售</w:t>
      </w:r>
      <w:r>
        <w:rPr>
          <w:rFonts w:asciiTheme="minorEastAsia" w:hAnsiTheme="minorEastAsia" w:hint="eastAsia"/>
        </w:rPr>
        <w:t>行动事件后，系统将</w:t>
      </w:r>
      <w:proofErr w:type="gramStart"/>
      <w:r>
        <w:rPr>
          <w:rFonts w:asciiTheme="minorEastAsia" w:hAnsiTheme="minorEastAsia" w:hint="eastAsia"/>
        </w:rPr>
        <w:t>此</w:t>
      </w:r>
      <w:r w:rsidR="001B2C13">
        <w:rPr>
          <w:rFonts w:asciiTheme="minorEastAsia" w:hAnsiTheme="minorEastAsia" w:hint="eastAsia"/>
        </w:rPr>
        <w:t>公开</w:t>
      </w:r>
      <w:proofErr w:type="gramEnd"/>
      <w:r w:rsidR="001B2C13">
        <w:rPr>
          <w:rFonts w:asciiTheme="minorEastAsia" w:hAnsiTheme="minorEastAsia" w:hint="eastAsia"/>
        </w:rPr>
        <w:t>发售</w:t>
      </w:r>
      <w:r>
        <w:rPr>
          <w:rFonts w:asciiTheme="minorEastAsia" w:hAnsiTheme="minorEastAsia" w:hint="eastAsia"/>
        </w:rPr>
        <w:t>行动事件主要信息显示在下面，对已完成的状态用“打勾表示”，未完成的状态用“</w:t>
      </w:r>
      <w:proofErr w:type="gramStart"/>
      <w:r>
        <w:rPr>
          <w:rFonts w:asciiTheme="minorEastAsia" w:hAnsiTheme="minorEastAsia" w:hint="eastAsia"/>
        </w:rPr>
        <w:t>打叉</w:t>
      </w:r>
      <w:proofErr w:type="gramEnd"/>
      <w:r>
        <w:rPr>
          <w:rFonts w:asciiTheme="minorEastAsia" w:hAnsiTheme="minorEastAsia" w:hint="eastAsia"/>
        </w:rPr>
        <w:t>表示”，行动主要内容包括：。</w:t>
      </w:r>
    </w:p>
    <w:tbl>
      <w:tblPr>
        <w:tblStyle w:val="-110"/>
        <w:tblW w:w="8740" w:type="dxa"/>
        <w:tblLook w:val="04A0"/>
      </w:tblPr>
      <w:tblGrid>
        <w:gridCol w:w="2471"/>
        <w:gridCol w:w="850"/>
        <w:gridCol w:w="1656"/>
        <w:gridCol w:w="1179"/>
        <w:gridCol w:w="2584"/>
      </w:tblGrid>
      <w:tr w:rsidR="0008417B" w:rsidRPr="009D2C21" w:rsidTr="005F5E09">
        <w:trPr>
          <w:cnfStyle w:val="100000000000"/>
        </w:trPr>
        <w:tc>
          <w:tcPr>
            <w:cnfStyle w:val="001000000000"/>
            <w:tcW w:w="2471" w:type="dxa"/>
            <w:shd w:val="clear" w:color="auto" w:fill="D9D9D9" w:themeFill="background1" w:themeFillShade="D9"/>
          </w:tcPr>
          <w:p w:rsidR="0008417B" w:rsidRPr="009D2C21" w:rsidRDefault="0008417B" w:rsidP="00F35456">
            <w:pPr>
              <w:spacing w:line="276" w:lineRule="auto"/>
              <w:rPr>
                <w:color w:val="C00000"/>
              </w:rPr>
            </w:pPr>
            <w:r>
              <w:rPr>
                <w:rFonts w:hint="eastAsia"/>
                <w:color w:val="C00000"/>
              </w:rPr>
              <w:t>关键项目</w:t>
            </w:r>
          </w:p>
        </w:tc>
        <w:tc>
          <w:tcPr>
            <w:tcW w:w="850" w:type="dxa"/>
            <w:shd w:val="clear" w:color="auto" w:fill="D9D9D9" w:themeFill="background1" w:themeFillShade="D9"/>
          </w:tcPr>
          <w:p w:rsidR="0008417B" w:rsidRPr="009D2C21" w:rsidRDefault="0008417B" w:rsidP="00F35456">
            <w:pPr>
              <w:spacing w:line="276" w:lineRule="auto"/>
              <w:cnfStyle w:val="100000000000"/>
              <w:rPr>
                <w:color w:val="C00000"/>
              </w:rPr>
            </w:pPr>
            <w:r>
              <w:rPr>
                <w:rFonts w:hint="eastAsia"/>
                <w:color w:val="C00000"/>
              </w:rPr>
              <w:t>内容</w:t>
            </w:r>
          </w:p>
        </w:tc>
        <w:tc>
          <w:tcPr>
            <w:tcW w:w="1656" w:type="dxa"/>
            <w:shd w:val="clear" w:color="auto" w:fill="D9D9D9" w:themeFill="background1" w:themeFillShade="D9"/>
          </w:tcPr>
          <w:p w:rsidR="0008417B" w:rsidRPr="009D2C21" w:rsidRDefault="0008417B" w:rsidP="00F35456">
            <w:pPr>
              <w:spacing w:line="276" w:lineRule="auto"/>
              <w:cnfStyle w:val="100000000000"/>
              <w:rPr>
                <w:color w:val="C00000"/>
              </w:rPr>
            </w:pPr>
            <w:r>
              <w:rPr>
                <w:rFonts w:hint="eastAsia"/>
                <w:color w:val="C00000"/>
              </w:rPr>
              <w:t>数据来源</w:t>
            </w:r>
          </w:p>
        </w:tc>
        <w:tc>
          <w:tcPr>
            <w:tcW w:w="1179" w:type="dxa"/>
            <w:shd w:val="clear" w:color="auto" w:fill="D9D9D9" w:themeFill="background1" w:themeFillShade="D9"/>
          </w:tcPr>
          <w:p w:rsidR="0008417B" w:rsidRPr="009D2C21" w:rsidRDefault="0008417B" w:rsidP="00F35456">
            <w:pPr>
              <w:spacing w:line="276" w:lineRule="auto"/>
              <w:jc w:val="center"/>
              <w:cnfStyle w:val="100000000000"/>
              <w:rPr>
                <w:color w:val="C00000"/>
              </w:rPr>
            </w:pPr>
            <w:r>
              <w:rPr>
                <w:rFonts w:hint="eastAsia"/>
                <w:color w:val="C00000"/>
              </w:rPr>
              <w:t>状态</w:t>
            </w:r>
          </w:p>
        </w:tc>
        <w:tc>
          <w:tcPr>
            <w:tcW w:w="2584" w:type="dxa"/>
            <w:shd w:val="clear" w:color="auto" w:fill="D9D9D9" w:themeFill="background1" w:themeFillShade="D9"/>
          </w:tcPr>
          <w:p w:rsidR="0008417B" w:rsidRPr="009D2C21" w:rsidRDefault="0008417B" w:rsidP="00F35456">
            <w:pPr>
              <w:spacing w:line="276" w:lineRule="auto"/>
              <w:jc w:val="center"/>
              <w:cnfStyle w:val="100000000000"/>
              <w:rPr>
                <w:color w:val="C00000"/>
              </w:rPr>
            </w:pPr>
            <w:r>
              <w:rPr>
                <w:rFonts w:hint="eastAsia"/>
                <w:color w:val="C00000"/>
              </w:rPr>
              <w:t>说明</w:t>
            </w:r>
          </w:p>
        </w:tc>
      </w:tr>
      <w:tr w:rsidR="00A242CC" w:rsidTr="005F5E09">
        <w:trPr>
          <w:cnfStyle w:val="000000100000"/>
        </w:trPr>
        <w:tc>
          <w:tcPr>
            <w:cnfStyle w:val="001000000000"/>
            <w:tcW w:w="2471" w:type="dxa"/>
            <w:shd w:val="clear" w:color="auto" w:fill="auto"/>
          </w:tcPr>
          <w:p w:rsidR="00A242CC" w:rsidRPr="00376698" w:rsidRDefault="00F464B1" w:rsidP="00FA15CE">
            <w:pPr>
              <w:spacing w:line="276" w:lineRule="auto"/>
              <w:rPr>
                <w:b w:val="0"/>
              </w:rPr>
            </w:pPr>
            <w:r>
              <w:rPr>
                <w:rFonts w:hint="eastAsia"/>
                <w:b w:val="0"/>
              </w:rPr>
              <w:t>认购权</w:t>
            </w:r>
            <w:r w:rsidR="00A242CC">
              <w:rPr>
                <w:rFonts w:hint="eastAsia"/>
                <w:b w:val="0"/>
              </w:rPr>
              <w:t>代码</w:t>
            </w:r>
          </w:p>
        </w:tc>
        <w:tc>
          <w:tcPr>
            <w:tcW w:w="850" w:type="dxa"/>
            <w:shd w:val="clear" w:color="auto" w:fill="auto"/>
          </w:tcPr>
          <w:p w:rsidR="00A242CC" w:rsidRPr="009539F3" w:rsidRDefault="00A242CC" w:rsidP="00F35456">
            <w:pPr>
              <w:spacing w:line="276" w:lineRule="auto"/>
              <w:jc w:val="center"/>
              <w:cnfStyle w:val="000000100000"/>
              <w:rPr>
                <w:b/>
              </w:rPr>
            </w:pPr>
          </w:p>
        </w:tc>
        <w:tc>
          <w:tcPr>
            <w:tcW w:w="1656" w:type="dxa"/>
            <w:shd w:val="clear" w:color="auto" w:fill="auto"/>
          </w:tcPr>
          <w:p w:rsidR="00A242CC" w:rsidRPr="00E314FE" w:rsidRDefault="00A242CC" w:rsidP="00F35456">
            <w:pPr>
              <w:spacing w:line="276" w:lineRule="auto"/>
              <w:jc w:val="left"/>
              <w:cnfStyle w:val="000000100000"/>
            </w:pPr>
            <w:r w:rsidRPr="00E314FE">
              <w:rPr>
                <w:rFonts w:asciiTheme="minorEastAsia" w:hAnsiTheme="minorEastAsia" w:hint="eastAsia"/>
              </w:rPr>
              <w:t>文件自动获得</w:t>
            </w:r>
          </w:p>
        </w:tc>
        <w:tc>
          <w:tcPr>
            <w:tcW w:w="1179" w:type="dxa"/>
            <w:shd w:val="clear" w:color="auto" w:fill="FFFFFF" w:themeFill="background1"/>
          </w:tcPr>
          <w:p w:rsidR="00A242CC" w:rsidRPr="00E314FE" w:rsidRDefault="00A242CC" w:rsidP="00F35456">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A242CC" w:rsidRPr="009539F3" w:rsidRDefault="00A242CC" w:rsidP="00F35456">
            <w:pPr>
              <w:spacing w:line="276" w:lineRule="auto"/>
              <w:jc w:val="center"/>
              <w:cnfStyle w:val="000000100000"/>
              <w:rPr>
                <w:b/>
                <w:color w:val="0000FF"/>
              </w:rPr>
            </w:pPr>
          </w:p>
        </w:tc>
      </w:tr>
      <w:tr w:rsidR="00A242CC" w:rsidTr="005F5E09">
        <w:trPr>
          <w:cnfStyle w:val="000000010000"/>
        </w:trPr>
        <w:tc>
          <w:tcPr>
            <w:cnfStyle w:val="001000000000"/>
            <w:tcW w:w="2471" w:type="dxa"/>
            <w:shd w:val="clear" w:color="auto" w:fill="auto"/>
          </w:tcPr>
          <w:p w:rsidR="00A242CC" w:rsidRDefault="00A242CC" w:rsidP="00FA15CE">
            <w:pPr>
              <w:spacing w:line="276" w:lineRule="auto"/>
              <w:rPr>
                <w:b w:val="0"/>
              </w:rPr>
            </w:pPr>
            <w:r>
              <w:rPr>
                <w:rFonts w:hint="eastAsia"/>
                <w:b w:val="0"/>
              </w:rPr>
              <w:lastRenderedPageBreak/>
              <w:t>股票代码</w:t>
            </w:r>
          </w:p>
        </w:tc>
        <w:tc>
          <w:tcPr>
            <w:tcW w:w="850" w:type="dxa"/>
            <w:shd w:val="clear" w:color="auto" w:fill="auto"/>
          </w:tcPr>
          <w:p w:rsidR="00A242CC" w:rsidRPr="009539F3" w:rsidRDefault="00A242CC" w:rsidP="00F35456">
            <w:pPr>
              <w:spacing w:line="276" w:lineRule="auto"/>
              <w:jc w:val="center"/>
              <w:cnfStyle w:val="000000010000"/>
              <w:rPr>
                <w:b/>
              </w:rPr>
            </w:pPr>
          </w:p>
        </w:tc>
        <w:tc>
          <w:tcPr>
            <w:tcW w:w="1656" w:type="dxa"/>
            <w:shd w:val="clear" w:color="auto" w:fill="auto"/>
          </w:tcPr>
          <w:p w:rsidR="00A242CC" w:rsidRPr="00E314FE" w:rsidDel="00FA15CE" w:rsidRDefault="00A242CC" w:rsidP="00F35456">
            <w:pPr>
              <w:spacing w:line="276" w:lineRule="auto"/>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shd w:val="clear" w:color="auto" w:fill="FFFFFF" w:themeFill="background1"/>
          </w:tcPr>
          <w:p w:rsidR="00A242CC" w:rsidRPr="00E314FE" w:rsidDel="00FA15CE" w:rsidRDefault="00A242CC" w:rsidP="00F35456">
            <w:pPr>
              <w:spacing w:line="276" w:lineRule="auto"/>
              <w:jc w:val="center"/>
              <w:cnfStyle w:val="000000010000"/>
              <w:rPr>
                <w:color w:val="0000FF"/>
              </w:rPr>
            </w:pPr>
            <w:r w:rsidRPr="00E314FE">
              <w:rPr>
                <w:rFonts w:hint="eastAsia"/>
                <w:color w:val="0000FF"/>
              </w:rPr>
              <w:t>必需完成</w:t>
            </w:r>
          </w:p>
        </w:tc>
        <w:tc>
          <w:tcPr>
            <w:tcW w:w="2584" w:type="dxa"/>
            <w:shd w:val="clear" w:color="auto" w:fill="FFFFFF" w:themeFill="background1"/>
          </w:tcPr>
          <w:p w:rsidR="00A242CC" w:rsidRPr="009539F3" w:rsidRDefault="00A242CC" w:rsidP="00F35456">
            <w:pPr>
              <w:spacing w:line="276" w:lineRule="auto"/>
              <w:jc w:val="center"/>
              <w:cnfStyle w:val="000000010000"/>
              <w:rPr>
                <w:b/>
                <w:color w:val="0000FF"/>
              </w:rPr>
            </w:pPr>
            <w:r>
              <w:rPr>
                <w:rFonts w:hint="eastAsia"/>
                <w:b/>
                <w:color w:val="0000FF"/>
              </w:rPr>
              <w:t>到账股票代码</w:t>
            </w:r>
          </w:p>
        </w:tc>
      </w:tr>
      <w:tr w:rsidR="00FA15CE" w:rsidTr="005F5E09">
        <w:trPr>
          <w:cnfStyle w:val="000000100000"/>
        </w:trPr>
        <w:tc>
          <w:tcPr>
            <w:cnfStyle w:val="001000000000"/>
            <w:tcW w:w="2471" w:type="dxa"/>
            <w:shd w:val="clear" w:color="auto" w:fill="auto"/>
          </w:tcPr>
          <w:p w:rsidR="00FA15CE" w:rsidRDefault="005F5E09" w:rsidP="005F5E09">
            <w:pPr>
              <w:spacing w:line="276" w:lineRule="auto"/>
              <w:rPr>
                <w:b w:val="0"/>
              </w:rPr>
            </w:pPr>
            <w:r>
              <w:rPr>
                <w:rFonts w:hint="eastAsia"/>
                <w:b w:val="0"/>
              </w:rPr>
              <w:t>CCASS</w:t>
            </w:r>
            <w:r>
              <w:rPr>
                <w:rFonts w:hint="eastAsia"/>
                <w:b w:val="0"/>
              </w:rPr>
              <w:t>到账</w:t>
            </w:r>
            <w:r w:rsidR="00A242CC">
              <w:rPr>
                <w:rFonts w:hint="eastAsia"/>
                <w:b w:val="0"/>
              </w:rPr>
              <w:t>数量</w:t>
            </w:r>
          </w:p>
        </w:tc>
        <w:tc>
          <w:tcPr>
            <w:tcW w:w="850" w:type="dxa"/>
            <w:shd w:val="clear" w:color="auto" w:fill="auto"/>
          </w:tcPr>
          <w:p w:rsidR="00FA15CE" w:rsidRPr="009539F3" w:rsidRDefault="00FA15CE" w:rsidP="00F35456">
            <w:pPr>
              <w:spacing w:line="276" w:lineRule="auto"/>
              <w:jc w:val="center"/>
              <w:cnfStyle w:val="000000100000"/>
              <w:rPr>
                <w:b/>
              </w:rPr>
            </w:pPr>
          </w:p>
        </w:tc>
        <w:tc>
          <w:tcPr>
            <w:tcW w:w="1656" w:type="dxa"/>
            <w:shd w:val="clear" w:color="auto" w:fill="auto"/>
          </w:tcPr>
          <w:p w:rsidR="00FA15CE" w:rsidRPr="00E314FE" w:rsidRDefault="00FA15CE" w:rsidP="00F35456">
            <w:pPr>
              <w:spacing w:line="276" w:lineRule="auto"/>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shd w:val="clear" w:color="auto" w:fill="FFFFFF" w:themeFill="background1"/>
          </w:tcPr>
          <w:p w:rsidR="00FA15CE" w:rsidRPr="00E314FE" w:rsidRDefault="00FA15CE" w:rsidP="00F35456">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FA15CE" w:rsidRPr="009539F3" w:rsidRDefault="001B2C13" w:rsidP="00F35456">
            <w:pPr>
              <w:spacing w:line="276" w:lineRule="auto"/>
              <w:jc w:val="center"/>
              <w:cnfStyle w:val="000000100000"/>
              <w:rPr>
                <w:b/>
                <w:color w:val="0000FF"/>
              </w:rPr>
            </w:pPr>
            <w:r>
              <w:rPr>
                <w:rFonts w:hint="eastAsia"/>
                <w:b/>
              </w:rPr>
              <w:t>公开发售</w:t>
            </w:r>
            <w:r w:rsidR="00A242CC">
              <w:rPr>
                <w:rFonts w:hint="eastAsia"/>
                <w:b/>
              </w:rPr>
              <w:t>到账数量</w:t>
            </w:r>
          </w:p>
        </w:tc>
      </w:tr>
      <w:tr w:rsidR="005F5E09" w:rsidTr="005F5E09">
        <w:trPr>
          <w:cnfStyle w:val="000000010000"/>
        </w:trPr>
        <w:tc>
          <w:tcPr>
            <w:cnfStyle w:val="001000000000"/>
            <w:tcW w:w="2471" w:type="dxa"/>
            <w:shd w:val="clear" w:color="auto" w:fill="auto"/>
          </w:tcPr>
          <w:p w:rsidR="005F5E09" w:rsidRDefault="005F5E09" w:rsidP="005F5E09">
            <w:pPr>
              <w:spacing w:line="276" w:lineRule="auto"/>
              <w:rPr>
                <w:b w:val="0"/>
              </w:rPr>
            </w:pPr>
            <w:r>
              <w:rPr>
                <w:rFonts w:hint="eastAsia"/>
                <w:b w:val="0"/>
              </w:rPr>
              <w:t>抵押银行到账数量</w:t>
            </w:r>
          </w:p>
        </w:tc>
        <w:tc>
          <w:tcPr>
            <w:tcW w:w="850" w:type="dxa"/>
            <w:shd w:val="clear" w:color="auto" w:fill="auto"/>
          </w:tcPr>
          <w:p w:rsidR="005F5E09" w:rsidRPr="009539F3" w:rsidRDefault="005F5E09" w:rsidP="00F35456">
            <w:pPr>
              <w:spacing w:line="276" w:lineRule="auto"/>
              <w:jc w:val="center"/>
              <w:cnfStyle w:val="000000010000"/>
              <w:rPr>
                <w:b/>
              </w:rPr>
            </w:pPr>
          </w:p>
        </w:tc>
        <w:tc>
          <w:tcPr>
            <w:tcW w:w="1656" w:type="dxa"/>
            <w:shd w:val="clear" w:color="auto" w:fill="auto"/>
          </w:tcPr>
          <w:p w:rsidR="005F5E09" w:rsidRPr="00E314FE" w:rsidRDefault="005F5E09" w:rsidP="00F35456">
            <w:pPr>
              <w:spacing w:line="276" w:lineRule="auto"/>
              <w:jc w:val="left"/>
              <w:cnfStyle w:val="000000010000"/>
              <w:rPr>
                <w:rFonts w:asciiTheme="minorEastAsia" w:hAnsiTheme="minorEastAsia"/>
              </w:rPr>
            </w:pPr>
            <w:r w:rsidRPr="00E314FE">
              <w:rPr>
                <w:rFonts w:asciiTheme="minorEastAsia" w:hAnsiTheme="minorEastAsia" w:hint="eastAsia"/>
              </w:rPr>
              <w:t>手工维护</w:t>
            </w:r>
          </w:p>
        </w:tc>
        <w:tc>
          <w:tcPr>
            <w:tcW w:w="1179" w:type="dxa"/>
            <w:shd w:val="clear" w:color="auto" w:fill="FFFFFF" w:themeFill="background1"/>
          </w:tcPr>
          <w:p w:rsidR="005F5E09" w:rsidRPr="00E314FE" w:rsidRDefault="005F5E09" w:rsidP="00F35456">
            <w:pPr>
              <w:spacing w:line="276" w:lineRule="auto"/>
              <w:jc w:val="center"/>
              <w:cnfStyle w:val="000000010000"/>
              <w:rPr>
                <w:color w:val="0000FF"/>
              </w:rPr>
            </w:pPr>
            <w:r>
              <w:rPr>
                <w:rFonts w:hint="eastAsia"/>
                <w:color w:val="0000FF"/>
              </w:rPr>
              <w:t>可能为</w:t>
            </w:r>
            <w:r>
              <w:rPr>
                <w:rFonts w:hint="eastAsia"/>
                <w:color w:val="0000FF"/>
              </w:rPr>
              <w:t>0</w:t>
            </w:r>
          </w:p>
        </w:tc>
        <w:tc>
          <w:tcPr>
            <w:tcW w:w="2584" w:type="dxa"/>
            <w:shd w:val="clear" w:color="auto" w:fill="FFFFFF" w:themeFill="background1"/>
          </w:tcPr>
          <w:p w:rsidR="005F5E09" w:rsidRDefault="005F5E09" w:rsidP="00F35456">
            <w:pPr>
              <w:spacing w:line="276" w:lineRule="auto"/>
              <w:jc w:val="center"/>
              <w:cnfStyle w:val="000000010000"/>
              <w:rPr>
                <w:b/>
              </w:rPr>
            </w:pPr>
          </w:p>
        </w:tc>
      </w:tr>
      <w:tr w:rsidR="005F5E09" w:rsidTr="005F5E09">
        <w:trPr>
          <w:cnfStyle w:val="000000100000"/>
        </w:trPr>
        <w:tc>
          <w:tcPr>
            <w:cnfStyle w:val="001000000000"/>
            <w:tcW w:w="2471" w:type="dxa"/>
            <w:shd w:val="clear" w:color="auto" w:fill="auto"/>
          </w:tcPr>
          <w:p w:rsidR="005F5E09" w:rsidRDefault="005F5E09" w:rsidP="005F5E09">
            <w:pPr>
              <w:spacing w:line="276" w:lineRule="auto"/>
              <w:rPr>
                <w:b w:val="0"/>
              </w:rPr>
            </w:pPr>
            <w:r>
              <w:rPr>
                <w:rFonts w:hint="eastAsia"/>
                <w:b w:val="0"/>
              </w:rPr>
              <w:t>到账总数量</w:t>
            </w:r>
          </w:p>
        </w:tc>
        <w:tc>
          <w:tcPr>
            <w:tcW w:w="850" w:type="dxa"/>
            <w:shd w:val="clear" w:color="auto" w:fill="auto"/>
          </w:tcPr>
          <w:p w:rsidR="005F5E09" w:rsidRPr="009539F3" w:rsidRDefault="005F5E09" w:rsidP="00F35456">
            <w:pPr>
              <w:spacing w:line="276" w:lineRule="auto"/>
              <w:jc w:val="center"/>
              <w:cnfStyle w:val="000000100000"/>
              <w:rPr>
                <w:b/>
              </w:rPr>
            </w:pPr>
          </w:p>
        </w:tc>
        <w:tc>
          <w:tcPr>
            <w:tcW w:w="1656" w:type="dxa"/>
            <w:shd w:val="clear" w:color="auto" w:fill="auto"/>
          </w:tcPr>
          <w:p w:rsidR="005F5E09" w:rsidRPr="00E314FE" w:rsidRDefault="005F5E09" w:rsidP="00F35456">
            <w:pPr>
              <w:spacing w:line="276" w:lineRule="auto"/>
              <w:jc w:val="left"/>
              <w:cnfStyle w:val="000000100000"/>
              <w:rPr>
                <w:rFonts w:asciiTheme="minorEastAsia" w:hAnsiTheme="minorEastAsia"/>
              </w:rPr>
            </w:pPr>
            <w:r>
              <w:rPr>
                <w:rFonts w:asciiTheme="minorEastAsia" w:hAnsiTheme="minorEastAsia" w:hint="eastAsia"/>
              </w:rPr>
              <w:t>计算</w:t>
            </w:r>
          </w:p>
        </w:tc>
        <w:tc>
          <w:tcPr>
            <w:tcW w:w="1179" w:type="dxa"/>
            <w:shd w:val="clear" w:color="auto" w:fill="FFFFFF" w:themeFill="background1"/>
          </w:tcPr>
          <w:p w:rsidR="005F5E09" w:rsidRDefault="005F5E09" w:rsidP="00F35456">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5F5E09" w:rsidRDefault="005F5E09" w:rsidP="00F35456">
            <w:pPr>
              <w:spacing w:line="276" w:lineRule="auto"/>
              <w:jc w:val="center"/>
              <w:cnfStyle w:val="000000100000"/>
              <w:rPr>
                <w:b/>
              </w:rPr>
            </w:pPr>
          </w:p>
        </w:tc>
      </w:tr>
      <w:tr w:rsidR="005F5E09" w:rsidTr="005F5E09">
        <w:trPr>
          <w:cnfStyle w:val="000000010000"/>
        </w:trPr>
        <w:tc>
          <w:tcPr>
            <w:cnfStyle w:val="001000000000"/>
            <w:tcW w:w="2471" w:type="dxa"/>
            <w:shd w:val="clear" w:color="auto" w:fill="auto"/>
          </w:tcPr>
          <w:p w:rsidR="005F5E09" w:rsidRDefault="005F5E09" w:rsidP="005F5E09">
            <w:pPr>
              <w:spacing w:line="276" w:lineRule="auto"/>
            </w:pPr>
            <w:r>
              <w:rPr>
                <w:rFonts w:hint="eastAsia"/>
                <w:b w:val="0"/>
              </w:rPr>
              <w:t>额外认购数量</w:t>
            </w:r>
          </w:p>
        </w:tc>
        <w:tc>
          <w:tcPr>
            <w:tcW w:w="850" w:type="dxa"/>
            <w:shd w:val="clear" w:color="auto" w:fill="auto"/>
          </w:tcPr>
          <w:p w:rsidR="005F5E09" w:rsidRPr="009539F3" w:rsidRDefault="005F5E09" w:rsidP="00F35456">
            <w:pPr>
              <w:spacing w:line="276" w:lineRule="auto"/>
              <w:jc w:val="center"/>
              <w:cnfStyle w:val="000000010000"/>
              <w:rPr>
                <w:b/>
              </w:rPr>
            </w:pPr>
          </w:p>
        </w:tc>
        <w:tc>
          <w:tcPr>
            <w:tcW w:w="1656" w:type="dxa"/>
            <w:shd w:val="clear" w:color="auto" w:fill="auto"/>
          </w:tcPr>
          <w:p w:rsidR="005F5E09" w:rsidRPr="00E314FE" w:rsidRDefault="005F5E09" w:rsidP="00F35456">
            <w:pPr>
              <w:spacing w:line="276" w:lineRule="auto"/>
              <w:jc w:val="left"/>
              <w:cnfStyle w:val="000000010000"/>
              <w:rPr>
                <w:rFonts w:asciiTheme="minorEastAsia" w:hAnsiTheme="minorEastAsia"/>
              </w:rPr>
            </w:pPr>
            <w:r>
              <w:rPr>
                <w:rFonts w:asciiTheme="minorEastAsia" w:hAnsiTheme="minorEastAsia" w:hint="eastAsia"/>
              </w:rPr>
              <w:t>计算</w:t>
            </w:r>
          </w:p>
        </w:tc>
        <w:tc>
          <w:tcPr>
            <w:tcW w:w="1179" w:type="dxa"/>
            <w:shd w:val="clear" w:color="auto" w:fill="FFFFFF" w:themeFill="background1"/>
          </w:tcPr>
          <w:p w:rsidR="005F5E09" w:rsidRPr="00E314FE" w:rsidRDefault="005F5E09" w:rsidP="00F35456">
            <w:pPr>
              <w:spacing w:line="276" w:lineRule="auto"/>
              <w:jc w:val="center"/>
              <w:cnfStyle w:val="000000010000"/>
              <w:rPr>
                <w:color w:val="0000FF"/>
              </w:rPr>
            </w:pPr>
            <w:r w:rsidRPr="00E314FE">
              <w:rPr>
                <w:rFonts w:hint="eastAsia"/>
                <w:color w:val="0000FF"/>
              </w:rPr>
              <w:t>必需完成</w:t>
            </w:r>
          </w:p>
        </w:tc>
        <w:tc>
          <w:tcPr>
            <w:tcW w:w="2584" w:type="dxa"/>
            <w:shd w:val="clear" w:color="auto" w:fill="FFFFFF" w:themeFill="background1"/>
          </w:tcPr>
          <w:p w:rsidR="005F5E09" w:rsidRDefault="005F5E09" w:rsidP="00F35456">
            <w:pPr>
              <w:spacing w:line="276" w:lineRule="auto"/>
              <w:jc w:val="center"/>
              <w:cnfStyle w:val="000000010000"/>
              <w:rPr>
                <w:b/>
              </w:rPr>
            </w:pPr>
          </w:p>
        </w:tc>
      </w:tr>
      <w:tr w:rsidR="005F5E09" w:rsidTr="005F5E09">
        <w:trPr>
          <w:cnfStyle w:val="000000100000"/>
        </w:trPr>
        <w:tc>
          <w:tcPr>
            <w:cnfStyle w:val="001000000000"/>
            <w:tcW w:w="2471" w:type="dxa"/>
            <w:shd w:val="clear" w:color="auto" w:fill="auto"/>
          </w:tcPr>
          <w:p w:rsidR="005F5E09" w:rsidRDefault="005F5E09" w:rsidP="005F5E09">
            <w:pPr>
              <w:spacing w:line="276" w:lineRule="auto"/>
            </w:pPr>
            <w:r>
              <w:rPr>
                <w:rFonts w:hint="eastAsia"/>
                <w:b w:val="0"/>
              </w:rPr>
              <w:t>额外认购中签比例</w:t>
            </w:r>
          </w:p>
        </w:tc>
        <w:tc>
          <w:tcPr>
            <w:tcW w:w="850" w:type="dxa"/>
            <w:shd w:val="clear" w:color="auto" w:fill="auto"/>
          </w:tcPr>
          <w:p w:rsidR="005F5E09" w:rsidRPr="009539F3" w:rsidRDefault="005F5E09" w:rsidP="00F35456">
            <w:pPr>
              <w:spacing w:line="276" w:lineRule="auto"/>
              <w:jc w:val="center"/>
              <w:cnfStyle w:val="000000100000"/>
              <w:rPr>
                <w:b/>
              </w:rPr>
            </w:pPr>
          </w:p>
        </w:tc>
        <w:tc>
          <w:tcPr>
            <w:tcW w:w="1656" w:type="dxa"/>
            <w:shd w:val="clear" w:color="auto" w:fill="auto"/>
          </w:tcPr>
          <w:p w:rsidR="005F5E09" w:rsidRDefault="005F5E09" w:rsidP="00F35456">
            <w:pPr>
              <w:spacing w:line="276" w:lineRule="auto"/>
              <w:jc w:val="left"/>
              <w:cnfStyle w:val="000000100000"/>
              <w:rPr>
                <w:rFonts w:asciiTheme="minorEastAsia" w:hAnsiTheme="minorEastAsia"/>
              </w:rPr>
            </w:pPr>
            <w:r w:rsidRPr="00E314FE">
              <w:rPr>
                <w:rFonts w:asciiTheme="minorEastAsia" w:hAnsiTheme="minorEastAsia" w:hint="eastAsia"/>
              </w:rPr>
              <w:t>手工维护</w:t>
            </w:r>
          </w:p>
        </w:tc>
        <w:tc>
          <w:tcPr>
            <w:tcW w:w="1179" w:type="dxa"/>
            <w:shd w:val="clear" w:color="auto" w:fill="FFFFFF" w:themeFill="background1"/>
          </w:tcPr>
          <w:p w:rsidR="005F5E09" w:rsidRPr="00E314FE" w:rsidRDefault="005F5E09" w:rsidP="00F35456">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5F5E09" w:rsidRDefault="005F5E09" w:rsidP="00F35456">
            <w:pPr>
              <w:spacing w:line="276" w:lineRule="auto"/>
              <w:jc w:val="center"/>
              <w:cnfStyle w:val="000000100000"/>
              <w:rPr>
                <w:b/>
              </w:rPr>
            </w:pPr>
          </w:p>
        </w:tc>
      </w:tr>
      <w:tr w:rsidR="00FA15CE" w:rsidTr="005F5E09">
        <w:trPr>
          <w:cnfStyle w:val="000000010000"/>
        </w:trPr>
        <w:tc>
          <w:tcPr>
            <w:cnfStyle w:val="001000000000"/>
            <w:tcW w:w="2471" w:type="dxa"/>
            <w:shd w:val="clear" w:color="auto" w:fill="auto"/>
          </w:tcPr>
          <w:p w:rsidR="00FA15CE" w:rsidRPr="00376698" w:rsidRDefault="00FA15CE" w:rsidP="005F5E09">
            <w:pPr>
              <w:spacing w:line="276" w:lineRule="auto"/>
              <w:rPr>
                <w:b w:val="0"/>
              </w:rPr>
            </w:pPr>
            <w:r>
              <w:rPr>
                <w:rFonts w:hint="eastAsia"/>
                <w:b w:val="0"/>
              </w:rPr>
              <w:t>额外</w:t>
            </w:r>
            <w:r w:rsidR="005F5E09">
              <w:rPr>
                <w:rFonts w:hint="eastAsia"/>
                <w:b w:val="0"/>
              </w:rPr>
              <w:t>认购</w:t>
            </w:r>
            <w:r>
              <w:rPr>
                <w:rFonts w:hint="eastAsia"/>
                <w:b w:val="0"/>
              </w:rPr>
              <w:t>中签数量</w:t>
            </w:r>
          </w:p>
        </w:tc>
        <w:tc>
          <w:tcPr>
            <w:tcW w:w="850" w:type="dxa"/>
            <w:shd w:val="clear" w:color="auto" w:fill="auto"/>
          </w:tcPr>
          <w:p w:rsidR="00FA15CE" w:rsidRPr="009539F3" w:rsidRDefault="00FA15CE" w:rsidP="00F35456">
            <w:pPr>
              <w:spacing w:line="276" w:lineRule="auto"/>
              <w:jc w:val="center"/>
              <w:cnfStyle w:val="000000010000"/>
              <w:rPr>
                <w:b/>
              </w:rPr>
            </w:pPr>
          </w:p>
        </w:tc>
        <w:tc>
          <w:tcPr>
            <w:tcW w:w="1656" w:type="dxa"/>
            <w:shd w:val="clear" w:color="auto" w:fill="auto"/>
          </w:tcPr>
          <w:p w:rsidR="00FA15CE" w:rsidRPr="00E314FE" w:rsidRDefault="00FA15CE" w:rsidP="00F35456">
            <w:pPr>
              <w:jc w:val="left"/>
              <w:cnfStyle w:val="000000010000"/>
            </w:pPr>
            <w:r w:rsidRPr="00E314FE">
              <w:rPr>
                <w:rFonts w:asciiTheme="minorEastAsia" w:hAnsiTheme="minorEastAsia" w:hint="eastAsia"/>
              </w:rPr>
              <w:t>文件自动获得</w:t>
            </w:r>
          </w:p>
        </w:tc>
        <w:tc>
          <w:tcPr>
            <w:tcW w:w="1179" w:type="dxa"/>
          </w:tcPr>
          <w:p w:rsidR="00FA15CE" w:rsidRPr="00E314FE" w:rsidRDefault="005F5E09" w:rsidP="00F35456">
            <w:pPr>
              <w:jc w:val="center"/>
              <w:cnfStyle w:val="000000010000"/>
            </w:pPr>
            <w:r w:rsidRPr="00E314FE">
              <w:rPr>
                <w:rFonts w:hint="eastAsia"/>
                <w:color w:val="0000FF"/>
              </w:rPr>
              <w:t>必需完成</w:t>
            </w:r>
          </w:p>
        </w:tc>
        <w:tc>
          <w:tcPr>
            <w:tcW w:w="2584" w:type="dxa"/>
          </w:tcPr>
          <w:p w:rsidR="00FA15CE" w:rsidRPr="009539F3" w:rsidRDefault="00FA15CE" w:rsidP="00F35456">
            <w:pPr>
              <w:spacing w:line="276" w:lineRule="auto"/>
              <w:jc w:val="center"/>
              <w:cnfStyle w:val="000000010000"/>
              <w:rPr>
                <w:b/>
              </w:rPr>
            </w:pPr>
          </w:p>
        </w:tc>
      </w:tr>
      <w:tr w:rsidR="00FA15CE" w:rsidTr="005F5E09">
        <w:trPr>
          <w:cnfStyle w:val="000000100000"/>
        </w:trPr>
        <w:tc>
          <w:tcPr>
            <w:cnfStyle w:val="001000000000"/>
            <w:tcW w:w="2471" w:type="dxa"/>
            <w:shd w:val="clear" w:color="auto" w:fill="auto"/>
          </w:tcPr>
          <w:p w:rsidR="00FA15CE" w:rsidRPr="00376698" w:rsidRDefault="00FA15CE" w:rsidP="005F5E09">
            <w:pPr>
              <w:spacing w:line="276" w:lineRule="auto"/>
              <w:rPr>
                <w:b w:val="0"/>
              </w:rPr>
            </w:pPr>
            <w:r>
              <w:rPr>
                <w:rFonts w:hint="eastAsia"/>
                <w:b w:val="0"/>
              </w:rPr>
              <w:t>额外</w:t>
            </w:r>
            <w:r w:rsidR="005F5E09">
              <w:rPr>
                <w:rFonts w:hint="eastAsia"/>
                <w:b w:val="0"/>
              </w:rPr>
              <w:t>认购</w:t>
            </w:r>
            <w:r>
              <w:rPr>
                <w:rFonts w:hint="eastAsia"/>
                <w:b w:val="0"/>
              </w:rPr>
              <w:t>中签笔数</w:t>
            </w:r>
          </w:p>
        </w:tc>
        <w:tc>
          <w:tcPr>
            <w:tcW w:w="850" w:type="dxa"/>
            <w:shd w:val="clear" w:color="auto" w:fill="auto"/>
          </w:tcPr>
          <w:p w:rsidR="00FA15CE" w:rsidRPr="009539F3" w:rsidRDefault="00FA15CE" w:rsidP="00F35456">
            <w:pPr>
              <w:spacing w:line="276" w:lineRule="auto"/>
              <w:jc w:val="center"/>
              <w:cnfStyle w:val="000000100000"/>
              <w:rPr>
                <w:b/>
              </w:rPr>
            </w:pPr>
          </w:p>
        </w:tc>
        <w:tc>
          <w:tcPr>
            <w:tcW w:w="1656" w:type="dxa"/>
            <w:shd w:val="clear" w:color="auto" w:fill="auto"/>
          </w:tcPr>
          <w:p w:rsidR="00FA15CE" w:rsidRPr="00E314FE" w:rsidRDefault="00FA15CE" w:rsidP="00F35456">
            <w:pPr>
              <w:jc w:val="left"/>
              <w:cnfStyle w:val="000000100000"/>
            </w:pPr>
            <w:r w:rsidRPr="00E314FE">
              <w:rPr>
                <w:rFonts w:asciiTheme="minorEastAsia" w:hAnsiTheme="minorEastAsia" w:hint="eastAsia"/>
              </w:rPr>
              <w:t>计算</w:t>
            </w:r>
          </w:p>
        </w:tc>
        <w:tc>
          <w:tcPr>
            <w:tcW w:w="1179" w:type="dxa"/>
            <w:shd w:val="clear" w:color="auto" w:fill="FFFFFF" w:themeFill="background1"/>
          </w:tcPr>
          <w:p w:rsidR="00FA15CE" w:rsidRPr="00E314FE" w:rsidRDefault="00FA15CE" w:rsidP="00F35456">
            <w:pPr>
              <w:jc w:val="center"/>
              <w:cnfStyle w:val="000000100000"/>
            </w:pPr>
            <w:r w:rsidRPr="00E314FE">
              <w:rPr>
                <w:rFonts w:hint="eastAsia"/>
                <w:color w:val="0000FF"/>
              </w:rPr>
              <w:t>必需完成</w:t>
            </w:r>
          </w:p>
        </w:tc>
        <w:tc>
          <w:tcPr>
            <w:tcW w:w="2584" w:type="dxa"/>
            <w:shd w:val="clear" w:color="auto" w:fill="FFFFFF" w:themeFill="background1"/>
          </w:tcPr>
          <w:p w:rsidR="00FA15CE" w:rsidRPr="00574A38" w:rsidRDefault="00FA15CE" w:rsidP="005F5E09">
            <w:pPr>
              <w:spacing w:line="276" w:lineRule="auto"/>
              <w:jc w:val="center"/>
              <w:cnfStyle w:val="000000100000"/>
              <w:rPr>
                <w:b/>
                <w:color w:val="000000" w:themeColor="text1"/>
              </w:rPr>
            </w:pPr>
            <w:r w:rsidRPr="00574A38">
              <w:rPr>
                <w:rFonts w:hint="eastAsia"/>
                <w:b/>
                <w:color w:val="000000" w:themeColor="text1"/>
              </w:rPr>
              <w:t>额外</w:t>
            </w:r>
            <w:r w:rsidR="005F5E09">
              <w:rPr>
                <w:rFonts w:hint="eastAsia"/>
                <w:b/>
                <w:color w:val="000000" w:themeColor="text1"/>
              </w:rPr>
              <w:t>认购</w:t>
            </w:r>
            <w:r w:rsidRPr="00574A38">
              <w:rPr>
                <w:rFonts w:hint="eastAsia"/>
                <w:b/>
                <w:color w:val="000000" w:themeColor="text1"/>
              </w:rPr>
              <w:t>记录数汇总</w:t>
            </w:r>
          </w:p>
        </w:tc>
      </w:tr>
      <w:tr w:rsidR="005F5E09" w:rsidTr="005F5E09">
        <w:trPr>
          <w:cnfStyle w:val="000000010000"/>
        </w:trPr>
        <w:tc>
          <w:tcPr>
            <w:cnfStyle w:val="001000000000"/>
            <w:tcW w:w="2471" w:type="dxa"/>
            <w:shd w:val="clear" w:color="auto" w:fill="auto"/>
          </w:tcPr>
          <w:p w:rsidR="005F5E09" w:rsidRDefault="005F5E09" w:rsidP="005F5E09">
            <w:pPr>
              <w:spacing w:line="276" w:lineRule="auto"/>
              <w:rPr>
                <w:b w:val="0"/>
              </w:rPr>
            </w:pPr>
            <w:r>
              <w:rPr>
                <w:rFonts w:hint="eastAsia"/>
                <w:b w:val="0"/>
              </w:rPr>
              <w:t>认购退款</w:t>
            </w:r>
          </w:p>
        </w:tc>
        <w:tc>
          <w:tcPr>
            <w:tcW w:w="850" w:type="dxa"/>
            <w:shd w:val="clear" w:color="auto" w:fill="auto"/>
          </w:tcPr>
          <w:p w:rsidR="005F5E09" w:rsidRPr="009539F3" w:rsidRDefault="005F5E09" w:rsidP="005F5E09">
            <w:pPr>
              <w:spacing w:line="276" w:lineRule="auto"/>
              <w:jc w:val="center"/>
              <w:cnfStyle w:val="000000010000"/>
              <w:rPr>
                <w:b/>
              </w:rPr>
            </w:pPr>
          </w:p>
        </w:tc>
        <w:tc>
          <w:tcPr>
            <w:tcW w:w="1656" w:type="dxa"/>
            <w:shd w:val="clear" w:color="auto" w:fill="auto"/>
          </w:tcPr>
          <w:p w:rsidR="005F5E09" w:rsidRPr="00E314FE" w:rsidRDefault="005F5E09" w:rsidP="005F5E09">
            <w:pPr>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tcPr>
          <w:p w:rsidR="005F5E09" w:rsidRPr="00E314FE" w:rsidRDefault="005F5E09" w:rsidP="005F5E09">
            <w:pPr>
              <w:jc w:val="center"/>
              <w:cnfStyle w:val="000000010000"/>
              <w:rPr>
                <w:color w:val="0000FF"/>
              </w:rPr>
            </w:pPr>
            <w:r w:rsidRPr="00E314FE">
              <w:rPr>
                <w:rFonts w:hint="eastAsia"/>
                <w:color w:val="0000FF"/>
              </w:rPr>
              <w:t>必需完成</w:t>
            </w:r>
          </w:p>
        </w:tc>
        <w:tc>
          <w:tcPr>
            <w:tcW w:w="2584" w:type="dxa"/>
          </w:tcPr>
          <w:p w:rsidR="005F5E09" w:rsidRPr="009539F3" w:rsidRDefault="005F5E09" w:rsidP="005F5E09">
            <w:pPr>
              <w:spacing w:line="276" w:lineRule="auto"/>
              <w:jc w:val="center"/>
              <w:cnfStyle w:val="000000010000"/>
              <w:rPr>
                <w:b/>
              </w:rPr>
            </w:pPr>
            <w:r>
              <w:rPr>
                <w:rFonts w:hint="eastAsia"/>
                <w:b/>
              </w:rPr>
              <w:t>额外认购</w:t>
            </w:r>
            <w:proofErr w:type="gramStart"/>
            <w:r>
              <w:rPr>
                <w:rFonts w:hint="eastAsia"/>
                <w:b/>
              </w:rPr>
              <w:t>不</w:t>
            </w:r>
            <w:proofErr w:type="gramEnd"/>
            <w:r>
              <w:rPr>
                <w:rFonts w:hint="eastAsia"/>
                <w:b/>
              </w:rPr>
              <w:t>中签退款</w:t>
            </w:r>
          </w:p>
        </w:tc>
      </w:tr>
      <w:tr w:rsidR="005F5E09" w:rsidTr="005F5E09">
        <w:trPr>
          <w:cnfStyle w:val="000000100000"/>
        </w:trPr>
        <w:tc>
          <w:tcPr>
            <w:cnfStyle w:val="001000000000"/>
            <w:tcW w:w="2471" w:type="dxa"/>
            <w:shd w:val="clear" w:color="auto" w:fill="auto"/>
          </w:tcPr>
          <w:p w:rsidR="005F5E09" w:rsidRDefault="005F5E09" w:rsidP="005F5E09">
            <w:pPr>
              <w:spacing w:line="276" w:lineRule="auto"/>
              <w:rPr>
                <w:b w:val="0"/>
              </w:rPr>
            </w:pPr>
            <w:r>
              <w:rPr>
                <w:rFonts w:hint="eastAsia"/>
                <w:b w:val="0"/>
              </w:rPr>
              <w:t>退款币种</w:t>
            </w:r>
          </w:p>
        </w:tc>
        <w:tc>
          <w:tcPr>
            <w:tcW w:w="850" w:type="dxa"/>
            <w:shd w:val="clear" w:color="auto" w:fill="auto"/>
          </w:tcPr>
          <w:p w:rsidR="005F5E09" w:rsidRPr="009539F3" w:rsidRDefault="005F5E09" w:rsidP="005F5E09">
            <w:pPr>
              <w:spacing w:line="276" w:lineRule="auto"/>
              <w:jc w:val="center"/>
              <w:cnfStyle w:val="000000100000"/>
              <w:rPr>
                <w:b/>
              </w:rPr>
            </w:pPr>
          </w:p>
        </w:tc>
        <w:tc>
          <w:tcPr>
            <w:tcW w:w="1656" w:type="dxa"/>
            <w:shd w:val="clear" w:color="auto" w:fill="auto"/>
          </w:tcPr>
          <w:p w:rsidR="005F5E09" w:rsidRPr="00E314FE" w:rsidRDefault="005F5E09" w:rsidP="005F5E09">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5F5E09" w:rsidRPr="00E314FE" w:rsidRDefault="005F5E09" w:rsidP="005F5E09">
            <w:pPr>
              <w:jc w:val="center"/>
              <w:cnfStyle w:val="000000100000"/>
              <w:rPr>
                <w:color w:val="0000FF"/>
              </w:rPr>
            </w:pPr>
            <w:r w:rsidRPr="00E314FE">
              <w:rPr>
                <w:rFonts w:hint="eastAsia"/>
                <w:color w:val="0000FF"/>
              </w:rPr>
              <w:t>必需完成</w:t>
            </w:r>
          </w:p>
        </w:tc>
        <w:tc>
          <w:tcPr>
            <w:tcW w:w="2584" w:type="dxa"/>
          </w:tcPr>
          <w:p w:rsidR="005F5E09" w:rsidRPr="009539F3" w:rsidRDefault="005F5E09" w:rsidP="005F5E09">
            <w:pPr>
              <w:spacing w:line="276" w:lineRule="auto"/>
              <w:jc w:val="center"/>
              <w:cnfStyle w:val="000000100000"/>
              <w:rPr>
                <w:b/>
              </w:rPr>
            </w:pPr>
          </w:p>
        </w:tc>
      </w:tr>
      <w:tr w:rsidR="005F5E09" w:rsidTr="005F5E09">
        <w:trPr>
          <w:cnfStyle w:val="000000010000"/>
        </w:trPr>
        <w:tc>
          <w:tcPr>
            <w:cnfStyle w:val="001000000000"/>
            <w:tcW w:w="2471" w:type="dxa"/>
            <w:shd w:val="clear" w:color="auto" w:fill="auto"/>
          </w:tcPr>
          <w:p w:rsidR="005F5E09" w:rsidRDefault="005F5E09" w:rsidP="005F5E09">
            <w:pPr>
              <w:spacing w:line="276" w:lineRule="auto"/>
              <w:rPr>
                <w:b w:val="0"/>
              </w:rPr>
            </w:pPr>
            <w:r>
              <w:rPr>
                <w:rFonts w:hint="eastAsia"/>
                <w:b w:val="0"/>
              </w:rPr>
              <w:t>认购价格</w:t>
            </w:r>
          </w:p>
        </w:tc>
        <w:tc>
          <w:tcPr>
            <w:tcW w:w="850" w:type="dxa"/>
            <w:shd w:val="clear" w:color="auto" w:fill="auto"/>
          </w:tcPr>
          <w:p w:rsidR="005F5E09" w:rsidRPr="009539F3" w:rsidRDefault="005F5E09" w:rsidP="005F5E09">
            <w:pPr>
              <w:spacing w:line="276" w:lineRule="auto"/>
              <w:jc w:val="center"/>
              <w:cnfStyle w:val="000000010000"/>
              <w:rPr>
                <w:b/>
              </w:rPr>
            </w:pPr>
          </w:p>
        </w:tc>
        <w:tc>
          <w:tcPr>
            <w:tcW w:w="1656" w:type="dxa"/>
            <w:shd w:val="clear" w:color="auto" w:fill="auto"/>
          </w:tcPr>
          <w:p w:rsidR="005F5E09" w:rsidRPr="00E314FE" w:rsidRDefault="005F5E09" w:rsidP="005F5E09">
            <w:pPr>
              <w:jc w:val="left"/>
              <w:cnfStyle w:val="000000010000"/>
              <w:rPr>
                <w:rFonts w:asciiTheme="minorEastAsia" w:hAnsiTheme="minorEastAsia"/>
              </w:rPr>
            </w:pPr>
            <w:r>
              <w:rPr>
                <w:rFonts w:asciiTheme="minorEastAsia" w:hAnsiTheme="minorEastAsia" w:hint="eastAsia"/>
              </w:rPr>
              <w:t>从公开发售行权数</w:t>
            </w:r>
            <w:proofErr w:type="gramStart"/>
            <w:r>
              <w:rPr>
                <w:rFonts w:asciiTheme="minorEastAsia" w:hAnsiTheme="minorEastAsia" w:hint="eastAsia"/>
              </w:rPr>
              <w:t>据获得</w:t>
            </w:r>
            <w:proofErr w:type="gramEnd"/>
          </w:p>
        </w:tc>
        <w:tc>
          <w:tcPr>
            <w:tcW w:w="1179" w:type="dxa"/>
          </w:tcPr>
          <w:p w:rsidR="005F5E09" w:rsidRPr="00E314FE" w:rsidRDefault="005F5E09" w:rsidP="005F5E09">
            <w:pPr>
              <w:jc w:val="center"/>
              <w:cnfStyle w:val="000000010000"/>
              <w:rPr>
                <w:color w:val="0000FF"/>
              </w:rPr>
            </w:pPr>
            <w:r w:rsidRPr="00E314FE">
              <w:rPr>
                <w:rFonts w:hint="eastAsia"/>
                <w:color w:val="0000FF"/>
              </w:rPr>
              <w:t>必需完成</w:t>
            </w:r>
          </w:p>
        </w:tc>
        <w:tc>
          <w:tcPr>
            <w:tcW w:w="2584" w:type="dxa"/>
          </w:tcPr>
          <w:p w:rsidR="005F5E09" w:rsidRPr="009539F3" w:rsidRDefault="005F5E09" w:rsidP="005F5E09">
            <w:pPr>
              <w:spacing w:line="276" w:lineRule="auto"/>
              <w:jc w:val="center"/>
              <w:cnfStyle w:val="000000010000"/>
              <w:rPr>
                <w:b/>
              </w:rPr>
            </w:pPr>
            <w:r>
              <w:rPr>
                <w:rFonts w:hint="eastAsia"/>
                <w:b/>
              </w:rPr>
              <w:t>用来计算额外公开发售退款</w:t>
            </w:r>
          </w:p>
        </w:tc>
      </w:tr>
      <w:tr w:rsidR="005F5E09" w:rsidTr="005F5E09">
        <w:trPr>
          <w:cnfStyle w:val="000000100000"/>
        </w:trPr>
        <w:tc>
          <w:tcPr>
            <w:cnfStyle w:val="001000000000"/>
            <w:tcW w:w="2471" w:type="dxa"/>
            <w:shd w:val="clear" w:color="auto" w:fill="auto"/>
          </w:tcPr>
          <w:p w:rsidR="005F5E09" w:rsidRDefault="005F5E09" w:rsidP="005F5E09">
            <w:pPr>
              <w:spacing w:line="276" w:lineRule="auto"/>
              <w:rPr>
                <w:b w:val="0"/>
              </w:rPr>
            </w:pPr>
            <w:r>
              <w:rPr>
                <w:rFonts w:hint="eastAsia"/>
                <w:b w:val="0"/>
              </w:rPr>
              <w:t>应付日期</w:t>
            </w:r>
          </w:p>
        </w:tc>
        <w:tc>
          <w:tcPr>
            <w:tcW w:w="850" w:type="dxa"/>
            <w:shd w:val="clear" w:color="auto" w:fill="auto"/>
          </w:tcPr>
          <w:p w:rsidR="005F5E09" w:rsidRPr="009539F3" w:rsidRDefault="005F5E09" w:rsidP="005F5E09">
            <w:pPr>
              <w:spacing w:line="276" w:lineRule="auto"/>
              <w:jc w:val="center"/>
              <w:cnfStyle w:val="000000100000"/>
              <w:rPr>
                <w:b/>
              </w:rPr>
            </w:pPr>
          </w:p>
        </w:tc>
        <w:tc>
          <w:tcPr>
            <w:tcW w:w="1656" w:type="dxa"/>
            <w:shd w:val="clear" w:color="auto" w:fill="auto"/>
          </w:tcPr>
          <w:p w:rsidR="005F5E09" w:rsidRDefault="005F5E09" w:rsidP="005F5E09">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5F5E09" w:rsidRPr="00E314FE" w:rsidRDefault="005F5E09" w:rsidP="005F5E09">
            <w:pPr>
              <w:jc w:val="center"/>
              <w:cnfStyle w:val="000000100000"/>
              <w:rPr>
                <w:color w:val="0000FF"/>
              </w:rPr>
            </w:pPr>
            <w:r w:rsidRPr="00E314FE">
              <w:rPr>
                <w:rFonts w:hint="eastAsia"/>
                <w:color w:val="0000FF"/>
              </w:rPr>
              <w:t>必需完成</w:t>
            </w:r>
          </w:p>
        </w:tc>
        <w:tc>
          <w:tcPr>
            <w:tcW w:w="2584" w:type="dxa"/>
          </w:tcPr>
          <w:p w:rsidR="005F5E09" w:rsidRDefault="005F5E09" w:rsidP="005F5E09">
            <w:pPr>
              <w:spacing w:line="276" w:lineRule="auto"/>
              <w:jc w:val="center"/>
              <w:cnfStyle w:val="000000100000"/>
              <w:rPr>
                <w:b/>
              </w:rPr>
            </w:pPr>
          </w:p>
        </w:tc>
      </w:tr>
      <w:tr w:rsidR="005F5E09" w:rsidTr="005F5E09">
        <w:trPr>
          <w:cnfStyle w:val="000000010000"/>
        </w:trPr>
        <w:tc>
          <w:tcPr>
            <w:cnfStyle w:val="001000000000"/>
            <w:tcW w:w="2471" w:type="dxa"/>
            <w:shd w:val="clear" w:color="auto" w:fill="auto"/>
          </w:tcPr>
          <w:p w:rsidR="005F5E09" w:rsidRDefault="005F5E09" w:rsidP="005F5E09">
            <w:pPr>
              <w:spacing w:line="276" w:lineRule="auto"/>
            </w:pPr>
            <w:r>
              <w:rPr>
                <w:rFonts w:hint="eastAsia"/>
              </w:rPr>
              <w:t>是否分配涡轮</w:t>
            </w:r>
          </w:p>
        </w:tc>
        <w:tc>
          <w:tcPr>
            <w:tcW w:w="850" w:type="dxa"/>
            <w:shd w:val="clear" w:color="auto" w:fill="auto"/>
          </w:tcPr>
          <w:p w:rsidR="005F5E09" w:rsidRPr="009539F3" w:rsidRDefault="005F5E09" w:rsidP="005F5E09">
            <w:pPr>
              <w:spacing w:line="276" w:lineRule="auto"/>
              <w:jc w:val="center"/>
              <w:cnfStyle w:val="000000010000"/>
              <w:rPr>
                <w:b/>
              </w:rPr>
            </w:pPr>
          </w:p>
        </w:tc>
        <w:tc>
          <w:tcPr>
            <w:tcW w:w="1656" w:type="dxa"/>
            <w:shd w:val="clear" w:color="auto" w:fill="auto"/>
          </w:tcPr>
          <w:p w:rsidR="005F5E09" w:rsidRPr="00E314FE" w:rsidRDefault="005F5E09" w:rsidP="005F5E09">
            <w:pPr>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tcPr>
          <w:p w:rsidR="005F5E09" w:rsidRPr="00E314FE" w:rsidRDefault="005F5E09" w:rsidP="005F5E09">
            <w:pPr>
              <w:jc w:val="center"/>
              <w:cnfStyle w:val="000000010000"/>
              <w:rPr>
                <w:color w:val="0000FF"/>
              </w:rPr>
            </w:pPr>
            <w:r>
              <w:rPr>
                <w:rFonts w:hint="eastAsia"/>
                <w:color w:val="0000FF"/>
              </w:rPr>
              <w:t>不强制</w:t>
            </w:r>
          </w:p>
        </w:tc>
        <w:tc>
          <w:tcPr>
            <w:tcW w:w="2584" w:type="dxa"/>
          </w:tcPr>
          <w:p w:rsidR="005F5E09" w:rsidRDefault="005F5E09" w:rsidP="005F5E09">
            <w:pPr>
              <w:spacing w:line="276" w:lineRule="auto"/>
              <w:jc w:val="center"/>
              <w:cnfStyle w:val="000000010000"/>
              <w:rPr>
                <w:b/>
              </w:rPr>
            </w:pPr>
          </w:p>
        </w:tc>
      </w:tr>
      <w:tr w:rsidR="005F5E09" w:rsidTr="005F5E09">
        <w:trPr>
          <w:cnfStyle w:val="000000100000"/>
        </w:trPr>
        <w:tc>
          <w:tcPr>
            <w:cnfStyle w:val="001000000000"/>
            <w:tcW w:w="2471" w:type="dxa"/>
            <w:shd w:val="clear" w:color="auto" w:fill="auto"/>
          </w:tcPr>
          <w:p w:rsidR="005F5E09" w:rsidRDefault="005F5E09" w:rsidP="005F5E09">
            <w:pPr>
              <w:spacing w:line="276" w:lineRule="auto"/>
            </w:pPr>
            <w:r>
              <w:rPr>
                <w:rFonts w:hint="eastAsia"/>
              </w:rPr>
              <w:t>涡轮代码</w:t>
            </w:r>
          </w:p>
        </w:tc>
        <w:tc>
          <w:tcPr>
            <w:tcW w:w="850" w:type="dxa"/>
            <w:shd w:val="clear" w:color="auto" w:fill="auto"/>
          </w:tcPr>
          <w:p w:rsidR="005F5E09" w:rsidRPr="009539F3" w:rsidRDefault="005F5E09" w:rsidP="005F5E09">
            <w:pPr>
              <w:spacing w:line="276" w:lineRule="auto"/>
              <w:jc w:val="center"/>
              <w:cnfStyle w:val="000000100000"/>
              <w:rPr>
                <w:b/>
              </w:rPr>
            </w:pPr>
          </w:p>
        </w:tc>
        <w:tc>
          <w:tcPr>
            <w:tcW w:w="1656" w:type="dxa"/>
            <w:shd w:val="clear" w:color="auto" w:fill="auto"/>
          </w:tcPr>
          <w:p w:rsidR="005F5E09" w:rsidRPr="00E314FE" w:rsidRDefault="005F5E09" w:rsidP="005F5E09">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5F5E09" w:rsidRPr="00E314FE" w:rsidRDefault="005F5E09" w:rsidP="005F5E09">
            <w:pPr>
              <w:jc w:val="center"/>
              <w:cnfStyle w:val="000000100000"/>
              <w:rPr>
                <w:color w:val="0000FF"/>
              </w:rPr>
            </w:pPr>
            <w:r>
              <w:rPr>
                <w:rFonts w:hint="eastAsia"/>
                <w:color w:val="0000FF"/>
              </w:rPr>
              <w:t>不强制</w:t>
            </w:r>
          </w:p>
        </w:tc>
        <w:tc>
          <w:tcPr>
            <w:tcW w:w="2584" w:type="dxa"/>
          </w:tcPr>
          <w:p w:rsidR="005F5E09" w:rsidRDefault="005F5E09" w:rsidP="005F5E09">
            <w:pPr>
              <w:spacing w:line="276" w:lineRule="auto"/>
              <w:jc w:val="center"/>
              <w:cnfStyle w:val="000000100000"/>
              <w:rPr>
                <w:b/>
              </w:rPr>
            </w:pPr>
          </w:p>
        </w:tc>
      </w:tr>
      <w:tr w:rsidR="005F5E09" w:rsidTr="005F5E09">
        <w:trPr>
          <w:cnfStyle w:val="000000010000"/>
        </w:trPr>
        <w:tc>
          <w:tcPr>
            <w:cnfStyle w:val="001000000000"/>
            <w:tcW w:w="2471" w:type="dxa"/>
            <w:shd w:val="clear" w:color="auto" w:fill="auto"/>
          </w:tcPr>
          <w:p w:rsidR="005F5E09" w:rsidRDefault="005F5E09" w:rsidP="005F5E09">
            <w:pPr>
              <w:spacing w:line="276" w:lineRule="auto"/>
            </w:pPr>
            <w:r>
              <w:rPr>
                <w:rFonts w:hint="eastAsia"/>
              </w:rPr>
              <w:t>分配比例</w:t>
            </w:r>
          </w:p>
        </w:tc>
        <w:tc>
          <w:tcPr>
            <w:tcW w:w="850" w:type="dxa"/>
            <w:shd w:val="clear" w:color="auto" w:fill="auto"/>
          </w:tcPr>
          <w:p w:rsidR="005F5E09" w:rsidRPr="009539F3" w:rsidRDefault="005F5E09" w:rsidP="005F5E09">
            <w:pPr>
              <w:spacing w:line="276" w:lineRule="auto"/>
              <w:jc w:val="center"/>
              <w:cnfStyle w:val="000000010000"/>
              <w:rPr>
                <w:b/>
              </w:rPr>
            </w:pPr>
          </w:p>
        </w:tc>
        <w:tc>
          <w:tcPr>
            <w:tcW w:w="1656" w:type="dxa"/>
            <w:shd w:val="clear" w:color="auto" w:fill="auto"/>
          </w:tcPr>
          <w:p w:rsidR="005F5E09" w:rsidRPr="00E314FE" w:rsidRDefault="005F5E09" w:rsidP="005F5E09">
            <w:pPr>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tcPr>
          <w:p w:rsidR="005F5E09" w:rsidRPr="00E314FE" w:rsidRDefault="005F5E09" w:rsidP="005F5E09">
            <w:pPr>
              <w:jc w:val="center"/>
              <w:cnfStyle w:val="000000010000"/>
              <w:rPr>
                <w:color w:val="0000FF"/>
              </w:rPr>
            </w:pPr>
            <w:r>
              <w:rPr>
                <w:rFonts w:hint="eastAsia"/>
                <w:color w:val="0000FF"/>
              </w:rPr>
              <w:t>不强制</w:t>
            </w:r>
          </w:p>
        </w:tc>
        <w:tc>
          <w:tcPr>
            <w:tcW w:w="2584" w:type="dxa"/>
          </w:tcPr>
          <w:p w:rsidR="005F5E09" w:rsidRDefault="005F5E09" w:rsidP="005F5E09">
            <w:pPr>
              <w:spacing w:line="276" w:lineRule="auto"/>
              <w:jc w:val="center"/>
              <w:cnfStyle w:val="000000010000"/>
              <w:rPr>
                <w:b/>
              </w:rPr>
            </w:pPr>
          </w:p>
        </w:tc>
      </w:tr>
    </w:tbl>
    <w:p w:rsidR="00A06016" w:rsidRDefault="00A06016" w:rsidP="0008417B">
      <w:pPr>
        <w:pStyle w:val="a7"/>
        <w:spacing w:line="360" w:lineRule="auto"/>
        <w:ind w:left="420" w:firstLineChars="0" w:firstLine="0"/>
        <w:rPr>
          <w:rFonts w:asciiTheme="minorEastAsia" w:hAnsiTheme="minorEastAsia"/>
        </w:rPr>
      </w:pPr>
    </w:p>
    <w:p w:rsidR="00D17C9F" w:rsidRDefault="001B2C13" w:rsidP="008326FD">
      <w:pPr>
        <w:pStyle w:val="a7"/>
        <w:numPr>
          <w:ilvl w:val="1"/>
          <w:numId w:val="68"/>
        </w:numPr>
        <w:spacing w:line="360" w:lineRule="auto"/>
        <w:ind w:firstLineChars="0"/>
        <w:rPr>
          <w:rFonts w:asciiTheme="minorEastAsia" w:hAnsiTheme="minorEastAsia"/>
        </w:rPr>
      </w:pPr>
      <w:r>
        <w:rPr>
          <w:rFonts w:asciiTheme="minorEastAsia" w:hAnsiTheme="minorEastAsia" w:hint="eastAsia"/>
        </w:rPr>
        <w:t>公开发售</w:t>
      </w:r>
      <w:r w:rsidR="009B635B">
        <w:rPr>
          <w:rFonts w:asciiTheme="minorEastAsia" w:hAnsiTheme="minorEastAsia" w:hint="eastAsia"/>
        </w:rPr>
        <w:t>如果有附带</w:t>
      </w:r>
      <w:proofErr w:type="gramStart"/>
      <w:r w:rsidR="009B635B">
        <w:rPr>
          <w:rFonts w:asciiTheme="minorEastAsia" w:hAnsiTheme="minorEastAsia" w:hint="eastAsia"/>
        </w:rPr>
        <w:t>涡沦则</w:t>
      </w:r>
      <w:proofErr w:type="gramEnd"/>
      <w:r w:rsidR="009B635B">
        <w:rPr>
          <w:rFonts w:asciiTheme="minorEastAsia" w:hAnsiTheme="minorEastAsia" w:hint="eastAsia"/>
        </w:rPr>
        <w:t>在到账数据中会有多条记录，系统采用以下</w:t>
      </w:r>
      <w:r w:rsidR="001A5DBF">
        <w:rPr>
          <w:rFonts w:asciiTheme="minorEastAsia" w:hAnsiTheme="minorEastAsia" w:hint="eastAsia"/>
        </w:rPr>
        <w:t>方式确认是同一批数据；</w:t>
      </w:r>
    </w:p>
    <w:p w:rsidR="00D17C9F" w:rsidRDefault="001A5DBF" w:rsidP="008326FD">
      <w:pPr>
        <w:pStyle w:val="a7"/>
        <w:numPr>
          <w:ilvl w:val="2"/>
          <w:numId w:val="68"/>
        </w:numPr>
        <w:spacing w:line="360" w:lineRule="auto"/>
        <w:ind w:firstLineChars="0"/>
        <w:rPr>
          <w:rFonts w:asciiTheme="minorEastAsia" w:hAnsiTheme="minorEastAsia"/>
        </w:rPr>
      </w:pPr>
      <w:r w:rsidRPr="00431756">
        <w:rPr>
          <w:rFonts w:asciiTheme="minorEastAsia" w:hAnsiTheme="minorEastAsia"/>
          <w:szCs w:val="21"/>
        </w:rPr>
        <w:t>Record type</w:t>
      </w:r>
      <w:r>
        <w:rPr>
          <w:rFonts w:asciiTheme="minorEastAsia" w:hAnsiTheme="minorEastAsia" w:hint="eastAsia"/>
          <w:szCs w:val="21"/>
        </w:rPr>
        <w:t>同为F</w:t>
      </w:r>
      <w:r w:rsidR="00E445EE">
        <w:rPr>
          <w:rFonts w:asciiTheme="minorEastAsia" w:hAnsiTheme="minorEastAsia" w:hint="eastAsia"/>
        </w:rPr>
        <w:t>；</w:t>
      </w:r>
    </w:p>
    <w:p w:rsidR="00D17C9F" w:rsidRDefault="001A5DBF" w:rsidP="008326FD">
      <w:pPr>
        <w:pStyle w:val="a7"/>
        <w:numPr>
          <w:ilvl w:val="2"/>
          <w:numId w:val="68"/>
        </w:numPr>
        <w:spacing w:line="360" w:lineRule="auto"/>
        <w:ind w:firstLineChars="0"/>
        <w:rPr>
          <w:rFonts w:asciiTheme="minorEastAsia" w:hAnsiTheme="minorEastAsia"/>
        </w:rPr>
      </w:pPr>
      <w:r>
        <w:rPr>
          <w:rFonts w:asciiTheme="minorEastAsia" w:hAnsiTheme="minorEastAsia" w:hint="eastAsia"/>
        </w:rPr>
        <w:t>公告编号相同；</w:t>
      </w:r>
    </w:p>
    <w:p w:rsidR="00D17C9F" w:rsidRDefault="001A5DBF" w:rsidP="008326FD">
      <w:pPr>
        <w:pStyle w:val="a7"/>
        <w:numPr>
          <w:ilvl w:val="2"/>
          <w:numId w:val="68"/>
        </w:numPr>
        <w:spacing w:line="360" w:lineRule="auto"/>
        <w:ind w:firstLineChars="0"/>
        <w:rPr>
          <w:rFonts w:asciiTheme="minorEastAsia" w:hAnsiTheme="minorEastAsia"/>
        </w:rPr>
      </w:pPr>
      <w:r>
        <w:rPr>
          <w:rFonts w:asciiTheme="minorEastAsia" w:hAnsiTheme="minorEastAsia" w:hint="eastAsia"/>
        </w:rPr>
        <w:t>认购类型相同；</w:t>
      </w:r>
    </w:p>
    <w:p w:rsidR="00D17C9F" w:rsidRDefault="001A5DBF" w:rsidP="008326FD">
      <w:pPr>
        <w:pStyle w:val="a7"/>
        <w:numPr>
          <w:ilvl w:val="2"/>
          <w:numId w:val="68"/>
        </w:numPr>
        <w:spacing w:line="360" w:lineRule="auto"/>
        <w:ind w:firstLineChars="0"/>
        <w:rPr>
          <w:rFonts w:asciiTheme="minorEastAsia" w:hAnsiTheme="minorEastAsia"/>
        </w:rPr>
      </w:pPr>
      <w:r>
        <w:rPr>
          <w:rFonts w:asciiTheme="minorEastAsia" w:hAnsiTheme="minorEastAsia" w:hint="eastAsia"/>
        </w:rPr>
        <w:t>原证券代码相同；</w:t>
      </w:r>
    </w:p>
    <w:p w:rsidR="00D17C9F" w:rsidRDefault="001A5DBF" w:rsidP="008326FD">
      <w:pPr>
        <w:pStyle w:val="a7"/>
        <w:numPr>
          <w:ilvl w:val="2"/>
          <w:numId w:val="68"/>
        </w:numPr>
        <w:spacing w:line="360" w:lineRule="auto"/>
        <w:ind w:firstLineChars="0"/>
        <w:rPr>
          <w:rFonts w:asciiTheme="minorEastAsia" w:hAnsiTheme="minorEastAsia"/>
        </w:rPr>
      </w:pPr>
      <w:r w:rsidRPr="00431756">
        <w:rPr>
          <w:rFonts w:asciiTheme="minorEastAsia" w:hAnsiTheme="minorEastAsia"/>
          <w:szCs w:val="21"/>
        </w:rPr>
        <w:t>Holding type</w:t>
      </w:r>
      <w:r>
        <w:rPr>
          <w:rFonts w:asciiTheme="minorEastAsia" w:hAnsiTheme="minorEastAsia" w:hint="eastAsia"/>
          <w:szCs w:val="21"/>
        </w:rPr>
        <w:t>相同；</w:t>
      </w:r>
    </w:p>
    <w:p w:rsidR="00D17C9F" w:rsidRDefault="001A5DBF" w:rsidP="008326FD">
      <w:pPr>
        <w:pStyle w:val="a7"/>
        <w:numPr>
          <w:ilvl w:val="2"/>
          <w:numId w:val="68"/>
        </w:numPr>
        <w:spacing w:line="360" w:lineRule="auto"/>
        <w:ind w:firstLineChars="0"/>
        <w:rPr>
          <w:rFonts w:asciiTheme="minorEastAsia" w:hAnsiTheme="minorEastAsia"/>
        </w:rPr>
      </w:pPr>
      <w:r w:rsidRPr="00431756">
        <w:rPr>
          <w:rFonts w:asciiTheme="minorEastAsia" w:hAnsiTheme="minorEastAsia"/>
          <w:szCs w:val="21"/>
        </w:rPr>
        <w:t>Receivable type</w:t>
      </w:r>
      <w:r>
        <w:rPr>
          <w:rFonts w:asciiTheme="minorEastAsia" w:hAnsiTheme="minorEastAsia" w:hint="eastAsia"/>
          <w:szCs w:val="21"/>
        </w:rPr>
        <w:t>相同；</w:t>
      </w:r>
    </w:p>
    <w:p w:rsidR="00D17C9F" w:rsidRDefault="00D81B38" w:rsidP="008326FD">
      <w:pPr>
        <w:pStyle w:val="a7"/>
        <w:numPr>
          <w:ilvl w:val="2"/>
          <w:numId w:val="68"/>
        </w:numPr>
        <w:spacing w:line="360" w:lineRule="auto"/>
        <w:ind w:firstLineChars="0"/>
        <w:rPr>
          <w:rFonts w:asciiTheme="minorEastAsia" w:hAnsiTheme="minorEastAsia"/>
        </w:rPr>
      </w:pPr>
      <w:r>
        <w:rPr>
          <w:rFonts w:asciiTheme="minorEastAsia" w:hAnsiTheme="minorEastAsia" w:hint="eastAsia"/>
          <w:szCs w:val="21"/>
        </w:rPr>
        <w:t>事件序列号为02；</w:t>
      </w:r>
    </w:p>
    <w:p w:rsidR="00D17C9F" w:rsidRDefault="00217313" w:rsidP="008326FD">
      <w:pPr>
        <w:pStyle w:val="a7"/>
        <w:numPr>
          <w:ilvl w:val="1"/>
          <w:numId w:val="68"/>
        </w:numPr>
        <w:spacing w:line="360" w:lineRule="auto"/>
        <w:ind w:firstLineChars="0"/>
        <w:rPr>
          <w:rFonts w:asciiTheme="minorEastAsia" w:hAnsiTheme="minorEastAsia"/>
        </w:rPr>
      </w:pPr>
      <w:r>
        <w:rPr>
          <w:rFonts w:asciiTheme="minorEastAsia" w:hAnsiTheme="minorEastAsia" w:hint="eastAsia"/>
        </w:rPr>
        <w:t>如果认购类型为1，即</w:t>
      </w:r>
      <w:r w:rsidR="001B2C13">
        <w:rPr>
          <w:rFonts w:asciiTheme="minorEastAsia" w:hAnsiTheme="minorEastAsia" w:hint="eastAsia"/>
        </w:rPr>
        <w:t>公开发售</w:t>
      </w:r>
      <w:r>
        <w:rPr>
          <w:rFonts w:asciiTheme="minorEastAsia" w:hAnsiTheme="minorEastAsia" w:hint="eastAsia"/>
        </w:rPr>
        <w:t>，其数据只有一条；</w:t>
      </w:r>
    </w:p>
    <w:p w:rsidR="00D17C9F" w:rsidRDefault="00217313" w:rsidP="008326FD">
      <w:pPr>
        <w:pStyle w:val="a7"/>
        <w:numPr>
          <w:ilvl w:val="1"/>
          <w:numId w:val="68"/>
        </w:numPr>
        <w:spacing w:line="360" w:lineRule="auto"/>
        <w:ind w:firstLineChars="0"/>
        <w:rPr>
          <w:rFonts w:asciiTheme="minorEastAsia" w:hAnsiTheme="minorEastAsia"/>
        </w:rPr>
      </w:pPr>
      <w:r>
        <w:rPr>
          <w:rFonts w:asciiTheme="minorEastAsia" w:hAnsiTheme="minorEastAsia" w:hint="eastAsia"/>
        </w:rPr>
        <w:t>如果认购类型为2，额外</w:t>
      </w:r>
      <w:r w:rsidR="001B2C13">
        <w:rPr>
          <w:rFonts w:asciiTheme="minorEastAsia" w:hAnsiTheme="minorEastAsia" w:hint="eastAsia"/>
        </w:rPr>
        <w:t>公开发售</w:t>
      </w:r>
      <w:r>
        <w:rPr>
          <w:rFonts w:asciiTheme="minorEastAsia" w:hAnsiTheme="minorEastAsia" w:hint="eastAsia"/>
        </w:rPr>
        <w:t>，有可能有多条数据，系统处理时把它的数据汇总起来；</w:t>
      </w:r>
    </w:p>
    <w:p w:rsidR="00D17C9F" w:rsidRDefault="00046176" w:rsidP="008326FD">
      <w:pPr>
        <w:pStyle w:val="a7"/>
        <w:numPr>
          <w:ilvl w:val="1"/>
          <w:numId w:val="68"/>
        </w:numPr>
        <w:spacing w:line="360" w:lineRule="auto"/>
        <w:ind w:firstLineChars="0"/>
        <w:rPr>
          <w:rFonts w:asciiTheme="minorEastAsia" w:hAnsiTheme="minorEastAsia"/>
        </w:rPr>
      </w:pPr>
      <w:r>
        <w:rPr>
          <w:rFonts w:asciiTheme="minorEastAsia" w:hAnsiTheme="minorEastAsia" w:hint="eastAsia"/>
        </w:rPr>
        <w:t>派发涡轮数据处理：</w:t>
      </w:r>
    </w:p>
    <w:p w:rsidR="00D17C9F" w:rsidRDefault="00D81B38" w:rsidP="008326FD">
      <w:pPr>
        <w:pStyle w:val="a7"/>
        <w:numPr>
          <w:ilvl w:val="2"/>
          <w:numId w:val="68"/>
        </w:numPr>
        <w:spacing w:line="360" w:lineRule="auto"/>
        <w:ind w:firstLineChars="0"/>
        <w:rPr>
          <w:rFonts w:asciiTheme="minorEastAsia" w:hAnsiTheme="minorEastAsia"/>
        </w:rPr>
      </w:pPr>
      <w:r>
        <w:rPr>
          <w:rFonts w:asciiTheme="minorEastAsia" w:hAnsiTheme="minorEastAsia" w:hint="eastAsia"/>
        </w:rPr>
        <w:t>是否有派发涡轮：是否有涡轮记录(</w:t>
      </w:r>
      <w:r>
        <w:rPr>
          <w:rFonts w:asciiTheme="minorEastAsia" w:hAnsiTheme="minorEastAsia" w:hint="eastAsia"/>
          <w:szCs w:val="21"/>
        </w:rPr>
        <w:t>事件序列号为02</w:t>
      </w:r>
      <w:r>
        <w:rPr>
          <w:rFonts w:asciiTheme="minorEastAsia" w:hAnsiTheme="minorEastAsia" w:hint="eastAsia"/>
        </w:rPr>
        <w:t>)；</w:t>
      </w:r>
    </w:p>
    <w:p w:rsidR="00D17C9F" w:rsidRDefault="00D81B38" w:rsidP="008326FD">
      <w:pPr>
        <w:pStyle w:val="a7"/>
        <w:numPr>
          <w:ilvl w:val="2"/>
          <w:numId w:val="68"/>
        </w:numPr>
        <w:spacing w:line="360" w:lineRule="auto"/>
        <w:ind w:firstLineChars="0"/>
        <w:rPr>
          <w:rFonts w:asciiTheme="minorEastAsia" w:hAnsiTheme="minorEastAsia"/>
        </w:rPr>
      </w:pPr>
      <w:r>
        <w:rPr>
          <w:rFonts w:asciiTheme="minorEastAsia" w:hAnsiTheme="minorEastAsia" w:hint="eastAsia"/>
        </w:rPr>
        <w:t>派发比例：</w:t>
      </w:r>
      <w:r w:rsidR="00046176">
        <w:rPr>
          <w:rFonts w:asciiTheme="minorEastAsia" w:hAnsiTheme="minorEastAsia" w:hint="eastAsia"/>
        </w:rPr>
        <w:t>认购数据</w:t>
      </w:r>
      <w:r>
        <w:rPr>
          <w:rFonts w:asciiTheme="minorEastAsia" w:hAnsiTheme="minorEastAsia" w:hint="eastAsia"/>
        </w:rPr>
        <w:t>/</w:t>
      </w:r>
      <w:r w:rsidR="003111EC">
        <w:rPr>
          <w:rFonts w:asciiTheme="minorEastAsia" w:hAnsiTheme="minorEastAsia" w:hint="eastAsia"/>
        </w:rPr>
        <w:t>实际</w:t>
      </w:r>
      <w:r>
        <w:rPr>
          <w:rFonts w:asciiTheme="minorEastAsia" w:hAnsiTheme="minorEastAsia" w:hint="eastAsia"/>
        </w:rPr>
        <w:t>数据；</w:t>
      </w:r>
    </w:p>
    <w:p w:rsidR="00D17C9F" w:rsidRDefault="00D81B38" w:rsidP="008326FD">
      <w:pPr>
        <w:pStyle w:val="a7"/>
        <w:numPr>
          <w:ilvl w:val="2"/>
          <w:numId w:val="68"/>
        </w:numPr>
        <w:spacing w:line="360" w:lineRule="auto"/>
        <w:ind w:firstLineChars="0"/>
        <w:rPr>
          <w:rFonts w:asciiTheme="minorEastAsia" w:hAnsiTheme="minorEastAsia"/>
        </w:rPr>
      </w:pPr>
      <w:r>
        <w:rPr>
          <w:rFonts w:asciiTheme="minorEastAsia" w:hAnsiTheme="minorEastAsia" w:hint="eastAsia"/>
        </w:rPr>
        <w:t>涡轮证券代码：（</w:t>
      </w:r>
      <w:proofErr w:type="gramStart"/>
      <w:r>
        <w:rPr>
          <w:rFonts w:asciiTheme="minorEastAsia" w:hAnsiTheme="minorEastAsia" w:hint="eastAsia"/>
        </w:rPr>
        <w:t>事件序更号</w:t>
      </w:r>
      <w:proofErr w:type="gramEnd"/>
      <w:r>
        <w:rPr>
          <w:rFonts w:asciiTheme="minorEastAsia" w:hAnsiTheme="minorEastAsia" w:hint="eastAsia"/>
        </w:rPr>
        <w:t>为02记录的证券代码）</w:t>
      </w:r>
    </w:p>
    <w:p w:rsidR="00E445EE" w:rsidRPr="00094BAB" w:rsidRDefault="00E445EE" w:rsidP="008326FD">
      <w:pPr>
        <w:pStyle w:val="a7"/>
        <w:numPr>
          <w:ilvl w:val="0"/>
          <w:numId w:val="68"/>
        </w:numPr>
        <w:spacing w:line="360" w:lineRule="auto"/>
        <w:ind w:firstLineChars="0"/>
        <w:rPr>
          <w:rFonts w:asciiTheme="minorEastAsia" w:hAnsiTheme="minorEastAsia"/>
        </w:rPr>
      </w:pPr>
      <w:r>
        <w:rPr>
          <w:rFonts w:asciiTheme="minorEastAsia" w:hAnsiTheme="minorEastAsia" w:hint="eastAsia"/>
        </w:rPr>
        <w:lastRenderedPageBreak/>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08417B" w:rsidRPr="00E86EE6" w:rsidRDefault="0008417B" w:rsidP="008326FD">
      <w:pPr>
        <w:pStyle w:val="a7"/>
        <w:numPr>
          <w:ilvl w:val="0"/>
          <w:numId w:val="68"/>
        </w:numPr>
        <w:spacing w:line="360" w:lineRule="auto"/>
        <w:ind w:firstLineChars="0"/>
        <w:rPr>
          <w:rFonts w:asciiTheme="minorEastAsia" w:hAnsiTheme="minorEastAsia"/>
        </w:rPr>
      </w:pPr>
      <w:r>
        <w:rPr>
          <w:rFonts w:asciiTheme="minorEastAsia" w:hAnsiTheme="minorEastAsia" w:hint="eastAsia"/>
        </w:rPr>
        <w:t>复核后，系统在列表中复核人、复核时间</w:t>
      </w:r>
      <w:r w:rsidRPr="00AD0051">
        <w:rPr>
          <w:rFonts w:hint="eastAsia"/>
          <w:lang w:val="en-AU"/>
        </w:rPr>
        <w:t>栏</w:t>
      </w:r>
      <w:r>
        <w:rPr>
          <w:rFonts w:hint="eastAsia"/>
          <w:lang w:val="en-AU"/>
        </w:rPr>
        <w:t>填写相应内容；</w:t>
      </w:r>
    </w:p>
    <w:p w:rsidR="0008417B" w:rsidRPr="00D0690D" w:rsidRDefault="0008417B" w:rsidP="008326FD">
      <w:pPr>
        <w:pStyle w:val="a7"/>
        <w:numPr>
          <w:ilvl w:val="0"/>
          <w:numId w:val="68"/>
        </w:numPr>
        <w:spacing w:line="360" w:lineRule="auto"/>
        <w:ind w:firstLineChars="0"/>
        <w:rPr>
          <w:rFonts w:asciiTheme="minorEastAsia" w:hAnsiTheme="minorEastAsia"/>
        </w:rPr>
      </w:pPr>
      <w:r>
        <w:rPr>
          <w:rFonts w:hint="eastAsia"/>
          <w:lang w:val="en-AU"/>
        </w:rPr>
        <w:t>已复核的数据不能再次复核，如再次复核应提示用户；</w:t>
      </w:r>
    </w:p>
    <w:p w:rsidR="0008417B" w:rsidRPr="0040791B" w:rsidRDefault="0008417B" w:rsidP="008326FD">
      <w:pPr>
        <w:pStyle w:val="a7"/>
        <w:numPr>
          <w:ilvl w:val="0"/>
          <w:numId w:val="68"/>
        </w:numPr>
        <w:spacing w:line="360" w:lineRule="auto"/>
        <w:ind w:firstLineChars="0"/>
        <w:rPr>
          <w:rFonts w:asciiTheme="minorEastAsia" w:hAnsiTheme="minorEastAsia"/>
        </w:rPr>
      </w:pPr>
      <w:r>
        <w:rPr>
          <w:rFonts w:hint="eastAsia"/>
        </w:rPr>
        <w:t>记录复核日志，日志内容包括：行动事件、复核日期、时间、复核人员；</w:t>
      </w:r>
    </w:p>
    <w:p w:rsidR="00576117" w:rsidRDefault="005F5E09" w:rsidP="00576117">
      <w:pPr>
        <w:pStyle w:val="3"/>
        <w:ind w:leftChars="100" w:left="210"/>
        <w:rPr>
          <w:lang w:val="en-AU"/>
        </w:rPr>
      </w:pPr>
      <w:bookmarkStart w:id="233" w:name="_Toc326326549"/>
      <w:r>
        <w:rPr>
          <w:rFonts w:hint="eastAsia"/>
        </w:rPr>
        <w:t>F2</w:t>
      </w:r>
      <w:r w:rsidR="00576117">
        <w:rPr>
          <w:rFonts w:hint="eastAsia"/>
        </w:rPr>
        <w:t>.1</w:t>
      </w:r>
      <w:r>
        <w:rPr>
          <w:rFonts w:hint="eastAsia"/>
        </w:rPr>
        <w:t>2</w:t>
      </w:r>
      <w:r w:rsidR="00FF1174">
        <w:rPr>
          <w:rFonts w:hint="eastAsia"/>
        </w:rPr>
        <w:t>公开发售</w:t>
      </w:r>
      <w:r w:rsidR="00576117">
        <w:rPr>
          <w:rFonts w:hint="eastAsia"/>
        </w:rPr>
        <w:t>到账分配</w:t>
      </w:r>
      <w:bookmarkEnd w:id="233"/>
      <w:r w:rsidR="00574A38">
        <w:rPr>
          <w:rFonts w:hint="eastAsia"/>
        </w:rPr>
        <w:t xml:space="preserve"> </w:t>
      </w:r>
    </w:p>
    <w:p w:rsidR="00781535" w:rsidRDefault="00781535" w:rsidP="008326FD">
      <w:pPr>
        <w:pStyle w:val="4"/>
        <w:numPr>
          <w:ilvl w:val="0"/>
          <w:numId w:val="11"/>
        </w:numPr>
      </w:pPr>
      <w:r>
        <w:rPr>
          <w:rFonts w:hint="eastAsia"/>
        </w:rPr>
        <w:t>业务描述</w:t>
      </w:r>
    </w:p>
    <w:p w:rsidR="005F5E09" w:rsidRDefault="001B2C13" w:rsidP="00781535">
      <w:pPr>
        <w:spacing w:line="360" w:lineRule="auto"/>
        <w:ind w:firstLineChars="200" w:firstLine="420"/>
      </w:pPr>
      <w:r>
        <w:rPr>
          <w:rFonts w:hint="eastAsia"/>
        </w:rPr>
        <w:t>公开发售</w:t>
      </w:r>
      <w:r w:rsidR="00781535">
        <w:rPr>
          <w:rFonts w:hint="eastAsia"/>
        </w:rPr>
        <w:t>行权后一段时间，香港结算把</w:t>
      </w:r>
      <w:r>
        <w:rPr>
          <w:rFonts w:hint="eastAsia"/>
        </w:rPr>
        <w:t>公开发售</w:t>
      </w:r>
      <w:r w:rsidR="00781535">
        <w:rPr>
          <w:rFonts w:hint="eastAsia"/>
        </w:rPr>
        <w:t>认购的股份结果能过</w:t>
      </w:r>
      <w:r w:rsidR="00781535">
        <w:rPr>
          <w:rFonts w:hint="eastAsia"/>
        </w:rPr>
        <w:t>CCNPT02</w:t>
      </w:r>
      <w:r w:rsidR="00781535">
        <w:rPr>
          <w:rFonts w:hint="eastAsia"/>
        </w:rPr>
        <w:t>发送给结算参与人，结算参与人读入文件后，把</w:t>
      </w:r>
      <w:r>
        <w:rPr>
          <w:rFonts w:hint="eastAsia"/>
        </w:rPr>
        <w:t>公开发售</w:t>
      </w:r>
      <w:r w:rsidR="00781535">
        <w:rPr>
          <w:rFonts w:hint="eastAsia"/>
        </w:rPr>
        <w:t>股份分配给客户。</w:t>
      </w:r>
      <w:r>
        <w:rPr>
          <w:rFonts w:hint="eastAsia"/>
        </w:rPr>
        <w:t>公开发售</w:t>
      </w:r>
      <w:r w:rsidR="00574A38">
        <w:rPr>
          <w:rFonts w:hint="eastAsia"/>
        </w:rPr>
        <w:t>股份分配分为两类数据：一是</w:t>
      </w:r>
      <w:r>
        <w:rPr>
          <w:rFonts w:hint="eastAsia"/>
        </w:rPr>
        <w:t>公开发售</w:t>
      </w:r>
      <w:r w:rsidR="00574A38">
        <w:rPr>
          <w:rFonts w:hint="eastAsia"/>
        </w:rPr>
        <w:t>行权，二是额外</w:t>
      </w:r>
      <w:r>
        <w:rPr>
          <w:rFonts w:hint="eastAsia"/>
        </w:rPr>
        <w:t>公开发售</w:t>
      </w:r>
      <w:r w:rsidR="00574A38">
        <w:rPr>
          <w:rFonts w:hint="eastAsia"/>
        </w:rPr>
        <w:t>。</w:t>
      </w:r>
      <w:r>
        <w:rPr>
          <w:rFonts w:hint="eastAsia"/>
        </w:rPr>
        <w:t>公开发售</w:t>
      </w:r>
      <w:r w:rsidR="00574A38">
        <w:rPr>
          <w:rFonts w:hint="eastAsia"/>
        </w:rPr>
        <w:t>行权在</w:t>
      </w:r>
      <w:r w:rsidR="00574A38">
        <w:rPr>
          <w:rFonts w:hint="eastAsia"/>
        </w:rPr>
        <w:t>CCNPT02</w:t>
      </w:r>
      <w:r w:rsidR="00574A38">
        <w:rPr>
          <w:rFonts w:hint="eastAsia"/>
        </w:rPr>
        <w:t>文件中是一笔总数，</w:t>
      </w:r>
      <w:r w:rsidR="005F5E09">
        <w:rPr>
          <w:rFonts w:hint="eastAsia"/>
        </w:rPr>
        <w:t>如果存在抵押银行的需要把</w:t>
      </w:r>
      <w:r w:rsidR="005F5E09">
        <w:rPr>
          <w:rFonts w:hint="eastAsia"/>
        </w:rPr>
        <w:t>CCASS</w:t>
      </w:r>
      <w:r w:rsidR="005F5E09">
        <w:rPr>
          <w:rFonts w:hint="eastAsia"/>
        </w:rPr>
        <w:t>与抵押银行的数据合并起来。</w:t>
      </w:r>
    </w:p>
    <w:p w:rsidR="00574A38" w:rsidRDefault="00574A38" w:rsidP="00781535">
      <w:pPr>
        <w:spacing w:line="360" w:lineRule="auto"/>
        <w:ind w:firstLineChars="200" w:firstLine="420"/>
      </w:pPr>
      <w:r>
        <w:rPr>
          <w:rFonts w:hint="eastAsia"/>
        </w:rPr>
        <w:t>系统分配依据是</w:t>
      </w:r>
      <w:r w:rsidR="001B2C13">
        <w:rPr>
          <w:rFonts w:hint="eastAsia"/>
        </w:rPr>
        <w:t>公开发售</w:t>
      </w:r>
      <w:r>
        <w:rPr>
          <w:rFonts w:hint="eastAsia"/>
        </w:rPr>
        <w:t>的原始行权数据</w:t>
      </w:r>
      <w:r>
        <w:rPr>
          <w:rFonts w:hint="eastAsia"/>
        </w:rPr>
        <w:t>,</w:t>
      </w:r>
      <w:r w:rsidRPr="00574A38">
        <w:rPr>
          <w:rFonts w:hint="eastAsia"/>
        </w:rPr>
        <w:t xml:space="preserve"> </w:t>
      </w:r>
      <w:r>
        <w:rPr>
          <w:rFonts w:hint="eastAsia"/>
        </w:rPr>
        <w:t>系统处理时需要按认购明细进行拆分，最后对拆分</w:t>
      </w:r>
      <w:proofErr w:type="gramStart"/>
      <w:r>
        <w:rPr>
          <w:rFonts w:hint="eastAsia"/>
        </w:rPr>
        <w:t>的结查汇总</w:t>
      </w:r>
      <w:proofErr w:type="gramEnd"/>
      <w:r>
        <w:rPr>
          <w:rFonts w:hint="eastAsia"/>
        </w:rPr>
        <w:t>后与香港结算汇总数</w:t>
      </w:r>
      <w:r w:rsidR="00997B62">
        <w:rPr>
          <w:rFonts w:hint="eastAsia"/>
        </w:rPr>
        <w:t>+</w:t>
      </w:r>
      <w:r w:rsidR="00997B62">
        <w:rPr>
          <w:rFonts w:hint="eastAsia"/>
        </w:rPr>
        <w:t>抵押银行总数</w:t>
      </w:r>
      <w:r>
        <w:rPr>
          <w:rFonts w:hint="eastAsia"/>
        </w:rPr>
        <w:t>进行核对；额外</w:t>
      </w:r>
      <w:r w:rsidR="001B2C13">
        <w:rPr>
          <w:rFonts w:hint="eastAsia"/>
        </w:rPr>
        <w:t>公开发售</w:t>
      </w:r>
      <w:r>
        <w:rPr>
          <w:rFonts w:hint="eastAsia"/>
        </w:rPr>
        <w:t>中签数据是按照结算所给的中签比例进行计算分配</w:t>
      </w:r>
      <w:r>
        <w:rPr>
          <w:rFonts w:hint="eastAsia"/>
        </w:rPr>
        <w:t>,</w:t>
      </w:r>
      <w:r>
        <w:rPr>
          <w:rFonts w:hint="eastAsia"/>
        </w:rPr>
        <w:t>系统在分配后逐笔核对、汇总核对</w:t>
      </w:r>
      <w:r w:rsidR="00A242CC">
        <w:rPr>
          <w:rFonts w:hint="eastAsia"/>
        </w:rPr>
        <w:t>,</w:t>
      </w:r>
      <w:r w:rsidR="00A242CC">
        <w:rPr>
          <w:rFonts w:hint="eastAsia"/>
        </w:rPr>
        <w:t>额外</w:t>
      </w:r>
      <w:r w:rsidR="001B2C13">
        <w:rPr>
          <w:rFonts w:hint="eastAsia"/>
        </w:rPr>
        <w:t>公开发售</w:t>
      </w:r>
      <w:r w:rsidR="00A242CC">
        <w:rPr>
          <w:rFonts w:hint="eastAsia"/>
        </w:rPr>
        <w:t>数据可能存在</w:t>
      </w:r>
      <w:proofErr w:type="gramStart"/>
      <w:r w:rsidR="00A242CC">
        <w:rPr>
          <w:rFonts w:hint="eastAsia"/>
        </w:rPr>
        <w:t>不</w:t>
      </w:r>
      <w:proofErr w:type="gramEnd"/>
      <w:r w:rsidR="00A242CC">
        <w:rPr>
          <w:rFonts w:hint="eastAsia"/>
        </w:rPr>
        <w:t>中签退款资金，系统应把中签退款资金返还给客户</w:t>
      </w:r>
      <w:r>
        <w:rPr>
          <w:rFonts w:hint="eastAsia"/>
        </w:rPr>
        <w:t>。</w:t>
      </w:r>
      <w:r w:rsidR="00997B62">
        <w:rPr>
          <w:rFonts w:hint="eastAsia"/>
        </w:rPr>
        <w:t>（额外认购的</w:t>
      </w:r>
      <w:proofErr w:type="gramStart"/>
      <w:r w:rsidR="00997B62">
        <w:rPr>
          <w:rFonts w:hint="eastAsia"/>
        </w:rPr>
        <w:t>的</w:t>
      </w:r>
      <w:proofErr w:type="gramEnd"/>
      <w:r w:rsidR="00997B62">
        <w:rPr>
          <w:rFonts w:hint="eastAsia"/>
        </w:rPr>
        <w:t>手续费不退，归券商所有）</w:t>
      </w:r>
    </w:p>
    <w:p w:rsidR="00D81B38" w:rsidRDefault="001B2C13" w:rsidP="00781535">
      <w:pPr>
        <w:spacing w:line="360" w:lineRule="auto"/>
        <w:ind w:firstLineChars="200" w:firstLine="420"/>
      </w:pPr>
      <w:r>
        <w:rPr>
          <w:rFonts w:hint="eastAsia"/>
        </w:rPr>
        <w:t>公开发售</w:t>
      </w:r>
      <w:r w:rsidR="00D81B38">
        <w:rPr>
          <w:rFonts w:hint="eastAsia"/>
        </w:rPr>
        <w:t>行动可能存在附带涡轮，如果有附带</w:t>
      </w:r>
      <w:r w:rsidR="007D6D38">
        <w:rPr>
          <w:rFonts w:hint="eastAsia"/>
        </w:rPr>
        <w:t>涡轮，系统还需把涡轮按比例分配给客户。</w:t>
      </w:r>
    </w:p>
    <w:p w:rsidR="00781535" w:rsidRDefault="00781535" w:rsidP="008326FD">
      <w:pPr>
        <w:pStyle w:val="4"/>
        <w:numPr>
          <w:ilvl w:val="0"/>
          <w:numId w:val="11"/>
        </w:numPr>
      </w:pPr>
      <w:r>
        <w:rPr>
          <w:rFonts w:hint="eastAsia"/>
        </w:rPr>
        <w:lastRenderedPageBreak/>
        <w:t>用户界面</w:t>
      </w:r>
    </w:p>
    <w:p w:rsidR="00781535" w:rsidRDefault="003D27FC" w:rsidP="00781535">
      <w:r>
        <w:object w:dxaOrig="11299" w:dyaOrig="7364">
          <v:shape id="_x0000_i1045" type="#_x0000_t75" style="width:415.5pt;height:270.75pt" o:ole="">
            <v:imagedata r:id="rId51" o:title=""/>
          </v:shape>
          <o:OLEObject Type="Embed" ProgID="Visio.Drawing.11" ShapeID="_x0000_i1045" DrawAspect="Content" ObjectID="_1402388484" r:id="rId52"/>
        </w:object>
      </w:r>
    </w:p>
    <w:p w:rsidR="009574AF" w:rsidRDefault="009574AF" w:rsidP="00781535">
      <w:r>
        <w:rPr>
          <w:rFonts w:hint="eastAsia"/>
        </w:rPr>
        <w:t>界面说明：</w:t>
      </w:r>
    </w:p>
    <w:p w:rsidR="009574AF" w:rsidRDefault="009574AF" w:rsidP="008326FD">
      <w:pPr>
        <w:pStyle w:val="a7"/>
        <w:numPr>
          <w:ilvl w:val="0"/>
          <w:numId w:val="69"/>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显示公司行动需要总部统一行权的事件；</w:t>
      </w:r>
    </w:p>
    <w:p w:rsidR="009574AF" w:rsidRDefault="009574AF" w:rsidP="008326FD">
      <w:pPr>
        <w:pStyle w:val="a7"/>
        <w:numPr>
          <w:ilvl w:val="0"/>
          <w:numId w:val="69"/>
        </w:numPr>
        <w:spacing w:line="360" w:lineRule="auto"/>
        <w:ind w:firstLineChars="0"/>
        <w:rPr>
          <w:rFonts w:asciiTheme="minorEastAsia" w:hAnsiTheme="minorEastAsia"/>
          <w:lang w:val="en-AU"/>
        </w:rPr>
      </w:pPr>
      <w:r>
        <w:rPr>
          <w:rFonts w:asciiTheme="minorEastAsia" w:hAnsiTheme="minorEastAsia" w:hint="eastAsia"/>
          <w:lang w:val="en-AU"/>
        </w:rPr>
        <w:t>界面中间显示汇总的客户</w:t>
      </w:r>
      <w:r w:rsidR="001B2C13">
        <w:rPr>
          <w:rFonts w:asciiTheme="minorEastAsia" w:hAnsiTheme="minorEastAsia" w:hint="eastAsia"/>
          <w:lang w:val="en-AU"/>
        </w:rPr>
        <w:t>公开发售</w:t>
      </w:r>
      <w:r>
        <w:rPr>
          <w:rFonts w:asciiTheme="minorEastAsia" w:hAnsiTheme="minorEastAsia" w:hint="eastAsia"/>
          <w:lang w:val="en-AU"/>
        </w:rPr>
        <w:t>到账汇总结果；</w:t>
      </w:r>
    </w:p>
    <w:p w:rsidR="00C1414D" w:rsidRDefault="00C1414D" w:rsidP="008326FD">
      <w:pPr>
        <w:pStyle w:val="a7"/>
        <w:numPr>
          <w:ilvl w:val="1"/>
          <w:numId w:val="69"/>
        </w:numPr>
        <w:spacing w:line="360" w:lineRule="auto"/>
        <w:ind w:firstLineChars="0"/>
        <w:rPr>
          <w:rFonts w:asciiTheme="minorEastAsia" w:hAnsiTheme="minorEastAsia"/>
          <w:lang w:val="en-AU"/>
        </w:rPr>
      </w:pPr>
      <w:r>
        <w:rPr>
          <w:rFonts w:asciiTheme="minorEastAsia" w:hAnsiTheme="minorEastAsia" w:hint="eastAsia"/>
          <w:lang w:val="en-AU"/>
        </w:rPr>
        <w:t>左边表格是不同类别的到账数据，分为三类，正常认购、额外认购、涡轮_代码（只当有涡轮时）；</w:t>
      </w:r>
    </w:p>
    <w:p w:rsidR="00C1414D" w:rsidRDefault="00C1414D" w:rsidP="008326FD">
      <w:pPr>
        <w:pStyle w:val="a7"/>
        <w:numPr>
          <w:ilvl w:val="2"/>
          <w:numId w:val="69"/>
        </w:numPr>
        <w:spacing w:line="360" w:lineRule="auto"/>
        <w:ind w:firstLineChars="0"/>
        <w:rPr>
          <w:rFonts w:asciiTheme="minorEastAsia" w:hAnsiTheme="minorEastAsia"/>
          <w:lang w:val="en-AU"/>
        </w:rPr>
      </w:pPr>
      <w:r>
        <w:rPr>
          <w:rFonts w:asciiTheme="minorEastAsia" w:hAnsiTheme="minorEastAsia" w:hint="eastAsia"/>
          <w:lang w:val="en-AU"/>
        </w:rPr>
        <w:t>列表内容包括：到账类别、认购数量（涡轮为0）、到账数量（CCASS+银行）、比例（为分配比例，正常认购为1：1），退款金额（只有额外认购才有）、退款币种；</w:t>
      </w:r>
    </w:p>
    <w:p w:rsidR="00B11A6F" w:rsidRDefault="00B11A6F" w:rsidP="008326FD">
      <w:pPr>
        <w:pStyle w:val="a7"/>
        <w:numPr>
          <w:ilvl w:val="2"/>
          <w:numId w:val="69"/>
        </w:numPr>
        <w:spacing w:line="360" w:lineRule="auto"/>
        <w:ind w:firstLineChars="0"/>
        <w:rPr>
          <w:rFonts w:asciiTheme="minorEastAsia" w:hAnsiTheme="minorEastAsia"/>
          <w:lang w:val="en-AU"/>
        </w:rPr>
      </w:pPr>
      <w:r>
        <w:rPr>
          <w:rFonts w:asciiTheme="minorEastAsia" w:hAnsiTheme="minorEastAsia" w:hint="eastAsia"/>
          <w:lang w:val="en-AU"/>
        </w:rPr>
        <w:t>退款金额作合计；</w:t>
      </w:r>
    </w:p>
    <w:p w:rsidR="00C1414D" w:rsidRDefault="00B11A6F" w:rsidP="008326FD">
      <w:pPr>
        <w:pStyle w:val="a7"/>
        <w:numPr>
          <w:ilvl w:val="1"/>
          <w:numId w:val="69"/>
        </w:numPr>
        <w:spacing w:line="360" w:lineRule="auto"/>
        <w:ind w:firstLineChars="0"/>
        <w:rPr>
          <w:rFonts w:asciiTheme="minorEastAsia" w:hAnsiTheme="minorEastAsia"/>
          <w:lang w:val="en-AU"/>
        </w:rPr>
      </w:pPr>
      <w:r>
        <w:rPr>
          <w:rFonts w:asciiTheme="minorEastAsia" w:hAnsiTheme="minorEastAsia" w:hint="eastAsia"/>
          <w:lang w:val="en-AU"/>
        </w:rPr>
        <w:t>右边是</w:t>
      </w:r>
      <w:proofErr w:type="gramStart"/>
      <w:r>
        <w:rPr>
          <w:rFonts w:asciiTheme="minorEastAsia" w:hAnsiTheme="minorEastAsia" w:hint="eastAsia"/>
          <w:lang w:val="en-AU"/>
        </w:rPr>
        <w:t>券</w:t>
      </w:r>
      <w:proofErr w:type="gramEnd"/>
      <w:r>
        <w:rPr>
          <w:rFonts w:asciiTheme="minorEastAsia" w:hAnsiTheme="minorEastAsia" w:hint="eastAsia"/>
          <w:lang w:val="en-AU"/>
        </w:rPr>
        <w:t>交收的结果：按交收类别分行，CCASS不同仓，抵押银行来分；</w:t>
      </w:r>
    </w:p>
    <w:p w:rsidR="00B11A6F" w:rsidRDefault="00B11A6F" w:rsidP="008326FD">
      <w:pPr>
        <w:pStyle w:val="a7"/>
        <w:numPr>
          <w:ilvl w:val="2"/>
          <w:numId w:val="69"/>
        </w:numPr>
        <w:spacing w:line="360" w:lineRule="auto"/>
        <w:ind w:firstLineChars="0"/>
        <w:rPr>
          <w:rFonts w:asciiTheme="minorEastAsia" w:hAnsiTheme="minorEastAsia"/>
          <w:lang w:val="en-AU"/>
        </w:rPr>
      </w:pPr>
      <w:proofErr w:type="gramStart"/>
      <w:r>
        <w:rPr>
          <w:rFonts w:asciiTheme="minorEastAsia" w:hAnsiTheme="minorEastAsia" w:hint="eastAsia"/>
          <w:lang w:val="en-AU"/>
        </w:rPr>
        <w:t>横分股份</w:t>
      </w:r>
      <w:proofErr w:type="gramEnd"/>
      <w:r>
        <w:rPr>
          <w:rFonts w:asciiTheme="minorEastAsia" w:hAnsiTheme="minorEastAsia" w:hint="eastAsia"/>
          <w:lang w:val="en-AU"/>
        </w:rPr>
        <w:t>数据，涡轮数量，提供交</w:t>
      </w:r>
      <w:proofErr w:type="gramStart"/>
      <w:r>
        <w:rPr>
          <w:rFonts w:asciiTheme="minorEastAsia" w:hAnsiTheme="minorEastAsia" w:hint="eastAsia"/>
          <w:lang w:val="en-AU"/>
        </w:rPr>
        <w:t>收人员</w:t>
      </w:r>
      <w:proofErr w:type="gramEnd"/>
      <w:r>
        <w:rPr>
          <w:rFonts w:asciiTheme="minorEastAsia" w:hAnsiTheme="minorEastAsia" w:hint="eastAsia"/>
          <w:lang w:val="en-AU"/>
        </w:rPr>
        <w:t>作交收划付依据；</w:t>
      </w:r>
    </w:p>
    <w:p w:rsidR="00B11A6F" w:rsidRDefault="00B11A6F" w:rsidP="008326FD">
      <w:pPr>
        <w:pStyle w:val="a7"/>
        <w:numPr>
          <w:ilvl w:val="2"/>
          <w:numId w:val="69"/>
        </w:numPr>
        <w:spacing w:line="360" w:lineRule="auto"/>
        <w:ind w:firstLineChars="0"/>
        <w:rPr>
          <w:rFonts w:asciiTheme="minorEastAsia" w:hAnsiTheme="minorEastAsia"/>
          <w:lang w:val="en-AU"/>
        </w:rPr>
      </w:pPr>
      <w:r>
        <w:rPr>
          <w:rFonts w:asciiTheme="minorEastAsia" w:hAnsiTheme="minorEastAsia" w:hint="eastAsia"/>
          <w:lang w:val="en-AU"/>
        </w:rPr>
        <w:t>如果没有涡轮就不必显示；</w:t>
      </w:r>
    </w:p>
    <w:p w:rsidR="009574AF" w:rsidRDefault="009574AF" w:rsidP="008326FD">
      <w:pPr>
        <w:pStyle w:val="a7"/>
        <w:numPr>
          <w:ilvl w:val="0"/>
          <w:numId w:val="69"/>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w:t>
      </w:r>
      <w:r w:rsidR="001B2C13">
        <w:rPr>
          <w:rFonts w:asciiTheme="minorEastAsia" w:hAnsiTheme="minorEastAsia" w:hint="eastAsia"/>
          <w:lang w:val="en-AU"/>
        </w:rPr>
        <w:t>公开发售</w:t>
      </w:r>
      <w:r>
        <w:rPr>
          <w:rFonts w:asciiTheme="minorEastAsia" w:hAnsiTheme="minorEastAsia" w:hint="eastAsia"/>
          <w:lang w:val="en-AU"/>
        </w:rPr>
        <w:t>的所有明细客户的处理后到账结果数据；</w:t>
      </w:r>
    </w:p>
    <w:p w:rsidR="0006057B" w:rsidRDefault="0006057B" w:rsidP="008326FD">
      <w:pPr>
        <w:pStyle w:val="a7"/>
        <w:numPr>
          <w:ilvl w:val="1"/>
          <w:numId w:val="69"/>
        </w:numPr>
        <w:spacing w:line="360" w:lineRule="auto"/>
        <w:ind w:firstLineChars="0"/>
        <w:rPr>
          <w:rFonts w:asciiTheme="minorEastAsia" w:hAnsiTheme="minorEastAsia"/>
        </w:rPr>
      </w:pPr>
      <w:r>
        <w:rPr>
          <w:rFonts w:asciiTheme="minorEastAsia" w:hAnsiTheme="minorEastAsia" w:hint="eastAsia"/>
        </w:rPr>
        <w:t>信息包括：资金账号、客户名称、证券代码、证券名称、正常认购数量、额外认购数量、额外认购中签数量、总数量、认购价格、退款金额（额外认购未中</w:t>
      </w:r>
      <w:r>
        <w:rPr>
          <w:rFonts w:asciiTheme="minorEastAsia" w:hAnsiTheme="minorEastAsia" w:hint="eastAsia"/>
        </w:rPr>
        <w:lastRenderedPageBreak/>
        <w:t>签退款）、币种、涡轮代码、涡轮数量、应付日期；</w:t>
      </w:r>
    </w:p>
    <w:p w:rsidR="0006057B" w:rsidRDefault="0006057B" w:rsidP="008326FD">
      <w:pPr>
        <w:pStyle w:val="a7"/>
        <w:numPr>
          <w:ilvl w:val="1"/>
          <w:numId w:val="69"/>
        </w:numPr>
        <w:spacing w:line="360" w:lineRule="auto"/>
        <w:ind w:firstLineChars="0"/>
        <w:rPr>
          <w:rFonts w:asciiTheme="minorEastAsia" w:hAnsiTheme="minorEastAsia"/>
        </w:rPr>
      </w:pPr>
      <w:r>
        <w:rPr>
          <w:rFonts w:asciiTheme="minorEastAsia" w:hAnsiTheme="minorEastAsia" w:hint="eastAsia"/>
        </w:rPr>
        <w:t>合计内容：正常认购数量、额外认购中签数量、退款金额、涡轮数量；</w:t>
      </w:r>
    </w:p>
    <w:p w:rsidR="00781535" w:rsidRDefault="00781535" w:rsidP="008326FD">
      <w:pPr>
        <w:pStyle w:val="4"/>
        <w:numPr>
          <w:ilvl w:val="0"/>
          <w:numId w:val="11"/>
        </w:numPr>
      </w:pPr>
      <w:r>
        <w:rPr>
          <w:rFonts w:hint="eastAsia"/>
        </w:rPr>
        <w:t>业务功能</w:t>
      </w:r>
    </w:p>
    <w:p w:rsidR="00781535" w:rsidRPr="007468F5" w:rsidRDefault="00781535" w:rsidP="008326FD">
      <w:pPr>
        <w:pStyle w:val="a7"/>
        <w:numPr>
          <w:ilvl w:val="0"/>
          <w:numId w:val="23"/>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w:t>
      </w:r>
      <w:r w:rsidR="001B2C13">
        <w:rPr>
          <w:rFonts w:asciiTheme="minorEastAsia" w:hAnsiTheme="minorEastAsia" w:hint="eastAsia"/>
          <w:lang w:val="en-AU"/>
        </w:rPr>
        <w:t>公开发售</w:t>
      </w:r>
      <w:r w:rsidR="00DC5F4E">
        <w:rPr>
          <w:rFonts w:asciiTheme="minorEastAsia" w:hAnsiTheme="minorEastAsia" w:hint="eastAsia"/>
          <w:lang w:val="en-AU"/>
        </w:rPr>
        <w:t>股份分配</w:t>
      </w:r>
      <w:r>
        <w:rPr>
          <w:rFonts w:asciiTheme="minorEastAsia" w:hAnsiTheme="minorEastAsia" w:hint="eastAsia"/>
          <w:lang w:val="en-AU"/>
        </w:rPr>
        <w:t>行动；</w:t>
      </w:r>
    </w:p>
    <w:p w:rsidR="00417787" w:rsidRDefault="006945FD" w:rsidP="008326FD">
      <w:pPr>
        <w:pStyle w:val="a7"/>
        <w:numPr>
          <w:ilvl w:val="0"/>
          <w:numId w:val="23"/>
        </w:numPr>
        <w:spacing w:line="360" w:lineRule="auto"/>
        <w:ind w:firstLineChars="0"/>
        <w:rPr>
          <w:rFonts w:asciiTheme="minorEastAsia" w:hAnsiTheme="minorEastAsia"/>
        </w:rPr>
      </w:pPr>
      <w:r>
        <w:rPr>
          <w:rFonts w:asciiTheme="minorEastAsia" w:hAnsiTheme="minorEastAsia" w:hint="eastAsia"/>
        </w:rPr>
        <w:t>系统</w:t>
      </w:r>
      <w:r w:rsidR="00417787">
        <w:rPr>
          <w:rFonts w:asciiTheme="minorEastAsia" w:hAnsiTheme="minorEastAsia" w:hint="eastAsia"/>
        </w:rPr>
        <w:t>进行</w:t>
      </w:r>
      <w:r w:rsidR="001B2C13">
        <w:rPr>
          <w:rFonts w:asciiTheme="minorEastAsia" w:hAnsiTheme="minorEastAsia" w:hint="eastAsia"/>
        </w:rPr>
        <w:t>公开发售</w:t>
      </w:r>
      <w:r w:rsidR="00417787">
        <w:rPr>
          <w:rFonts w:asciiTheme="minorEastAsia" w:hAnsiTheme="minorEastAsia" w:hint="eastAsia"/>
        </w:rPr>
        <w:t>股份分派；</w:t>
      </w:r>
    </w:p>
    <w:p w:rsidR="006945FD" w:rsidRDefault="006945FD" w:rsidP="008326FD">
      <w:pPr>
        <w:pStyle w:val="a7"/>
        <w:numPr>
          <w:ilvl w:val="1"/>
          <w:numId w:val="23"/>
        </w:numPr>
        <w:spacing w:line="360" w:lineRule="auto"/>
        <w:ind w:firstLineChars="0"/>
        <w:rPr>
          <w:rFonts w:asciiTheme="minorEastAsia" w:hAnsiTheme="minorEastAsia"/>
        </w:rPr>
      </w:pPr>
      <w:r>
        <w:rPr>
          <w:rFonts w:asciiTheme="minorEastAsia" w:hAnsiTheme="minorEastAsia" w:hint="eastAsia"/>
        </w:rPr>
        <w:t>正常认购到账分配；</w:t>
      </w:r>
    </w:p>
    <w:p w:rsidR="006945FD" w:rsidRDefault="006945FD" w:rsidP="008326FD">
      <w:pPr>
        <w:pStyle w:val="a7"/>
        <w:numPr>
          <w:ilvl w:val="2"/>
          <w:numId w:val="23"/>
        </w:numPr>
        <w:spacing w:line="360" w:lineRule="auto"/>
        <w:ind w:firstLineChars="0"/>
        <w:rPr>
          <w:rFonts w:asciiTheme="minorEastAsia" w:hAnsiTheme="minorEastAsia"/>
        </w:rPr>
      </w:pPr>
      <w:r>
        <w:rPr>
          <w:rFonts w:asciiTheme="minorEastAsia" w:hAnsiTheme="minorEastAsia" w:hint="eastAsia"/>
        </w:rPr>
        <w:t>根据客户的认购记录分配认购到账记录；</w:t>
      </w:r>
    </w:p>
    <w:p w:rsidR="006945FD" w:rsidRDefault="006945FD" w:rsidP="008326FD">
      <w:pPr>
        <w:pStyle w:val="a7"/>
        <w:numPr>
          <w:ilvl w:val="2"/>
          <w:numId w:val="23"/>
        </w:numPr>
        <w:spacing w:line="360" w:lineRule="auto"/>
        <w:ind w:firstLineChars="0"/>
        <w:rPr>
          <w:rFonts w:asciiTheme="minorEastAsia" w:hAnsiTheme="minorEastAsia"/>
        </w:rPr>
      </w:pPr>
      <w:r>
        <w:rPr>
          <w:rFonts w:asciiTheme="minorEastAsia" w:hAnsiTheme="minorEastAsia" w:hint="eastAsia"/>
        </w:rPr>
        <w:t>客户的认购记录汇总后应与到账总额相同；</w:t>
      </w:r>
    </w:p>
    <w:p w:rsidR="006945FD" w:rsidRDefault="006945FD" w:rsidP="008326FD">
      <w:pPr>
        <w:pStyle w:val="a7"/>
        <w:numPr>
          <w:ilvl w:val="1"/>
          <w:numId w:val="23"/>
        </w:numPr>
        <w:spacing w:line="360" w:lineRule="auto"/>
        <w:ind w:firstLineChars="0"/>
        <w:rPr>
          <w:rFonts w:asciiTheme="minorEastAsia" w:hAnsiTheme="minorEastAsia"/>
        </w:rPr>
      </w:pPr>
      <w:r>
        <w:rPr>
          <w:rFonts w:asciiTheme="minorEastAsia" w:hAnsiTheme="minorEastAsia" w:hint="eastAsia"/>
        </w:rPr>
        <w:t>额外认购到账分配；</w:t>
      </w:r>
    </w:p>
    <w:p w:rsidR="006945FD" w:rsidRDefault="006945FD" w:rsidP="008326FD">
      <w:pPr>
        <w:pStyle w:val="a7"/>
        <w:numPr>
          <w:ilvl w:val="2"/>
          <w:numId w:val="23"/>
        </w:numPr>
        <w:spacing w:line="360" w:lineRule="auto"/>
        <w:ind w:firstLineChars="0"/>
        <w:rPr>
          <w:rFonts w:asciiTheme="minorEastAsia" w:hAnsiTheme="minorEastAsia"/>
        </w:rPr>
      </w:pPr>
      <w:r>
        <w:rPr>
          <w:rFonts w:asciiTheme="minorEastAsia" w:hAnsiTheme="minorEastAsia" w:hint="eastAsia"/>
        </w:rPr>
        <w:t>按额外认购中签比例与客户的认购明细计算客户应得数量</w:t>
      </w:r>
      <w:r w:rsidR="0006057B">
        <w:rPr>
          <w:rFonts w:asciiTheme="minorEastAsia" w:hAnsiTheme="minorEastAsia" w:hint="eastAsia"/>
        </w:rPr>
        <w:t>（额外认购在文件中是明细数据）</w:t>
      </w:r>
      <w:r>
        <w:rPr>
          <w:rFonts w:asciiTheme="minorEastAsia" w:hAnsiTheme="minorEastAsia" w:hint="eastAsia"/>
        </w:rPr>
        <w:t>；</w:t>
      </w:r>
    </w:p>
    <w:p w:rsidR="006945FD" w:rsidRDefault="006945FD" w:rsidP="008326FD">
      <w:pPr>
        <w:pStyle w:val="a7"/>
        <w:numPr>
          <w:ilvl w:val="2"/>
          <w:numId w:val="23"/>
        </w:numPr>
        <w:spacing w:line="360" w:lineRule="auto"/>
        <w:ind w:firstLineChars="0"/>
        <w:rPr>
          <w:rFonts w:asciiTheme="minorEastAsia" w:hAnsiTheme="minorEastAsia"/>
        </w:rPr>
      </w:pPr>
      <w:r>
        <w:rPr>
          <w:rFonts w:asciiTheme="minorEastAsia" w:hAnsiTheme="minorEastAsia" w:hint="eastAsia"/>
        </w:rPr>
        <w:t>分配后的结果汇总后应与额外认购到账总数相同；</w:t>
      </w:r>
    </w:p>
    <w:p w:rsidR="006945FD" w:rsidRDefault="006945FD" w:rsidP="008326FD">
      <w:pPr>
        <w:pStyle w:val="a7"/>
        <w:numPr>
          <w:ilvl w:val="2"/>
          <w:numId w:val="23"/>
        </w:numPr>
        <w:spacing w:line="360" w:lineRule="auto"/>
        <w:ind w:firstLineChars="0"/>
        <w:rPr>
          <w:rFonts w:asciiTheme="minorEastAsia" w:hAnsiTheme="minorEastAsia"/>
        </w:rPr>
      </w:pPr>
      <w:r>
        <w:rPr>
          <w:rFonts w:asciiTheme="minorEastAsia" w:hAnsiTheme="minorEastAsia" w:hint="eastAsia"/>
        </w:rPr>
        <w:t>计算每个认购客户的退款金额，认购手续费用不退；</w:t>
      </w:r>
    </w:p>
    <w:p w:rsidR="006945FD" w:rsidRDefault="006945FD" w:rsidP="008326FD">
      <w:pPr>
        <w:pStyle w:val="a7"/>
        <w:numPr>
          <w:ilvl w:val="3"/>
          <w:numId w:val="23"/>
        </w:numPr>
        <w:spacing w:line="360" w:lineRule="auto"/>
        <w:ind w:firstLineChars="0"/>
        <w:rPr>
          <w:rFonts w:asciiTheme="minorEastAsia" w:hAnsiTheme="minorEastAsia"/>
        </w:rPr>
      </w:pPr>
      <w:r>
        <w:rPr>
          <w:rFonts w:asciiTheme="minorEastAsia" w:hAnsiTheme="minorEastAsia" w:hint="eastAsia"/>
        </w:rPr>
        <w:t>退款金额=</w:t>
      </w:r>
      <w:proofErr w:type="gramStart"/>
      <w:r>
        <w:rPr>
          <w:rFonts w:asciiTheme="minorEastAsia" w:hAnsiTheme="minorEastAsia" w:hint="eastAsia"/>
        </w:rPr>
        <w:t>不</w:t>
      </w:r>
      <w:proofErr w:type="gramEnd"/>
      <w:r>
        <w:rPr>
          <w:rFonts w:asciiTheme="minorEastAsia" w:hAnsiTheme="minorEastAsia" w:hint="eastAsia"/>
        </w:rPr>
        <w:t>中签数量*认购价格；</w:t>
      </w:r>
    </w:p>
    <w:p w:rsidR="006945FD" w:rsidRDefault="006945FD" w:rsidP="008326FD">
      <w:pPr>
        <w:pStyle w:val="a7"/>
        <w:numPr>
          <w:ilvl w:val="1"/>
          <w:numId w:val="23"/>
        </w:numPr>
        <w:spacing w:line="360" w:lineRule="auto"/>
        <w:ind w:firstLineChars="0"/>
        <w:rPr>
          <w:rFonts w:asciiTheme="minorEastAsia" w:hAnsiTheme="minorEastAsia"/>
        </w:rPr>
      </w:pPr>
      <w:r>
        <w:rPr>
          <w:rFonts w:asciiTheme="minorEastAsia" w:hAnsiTheme="minorEastAsia" w:hint="eastAsia"/>
        </w:rPr>
        <w:t>涡轮到账分配；</w:t>
      </w:r>
    </w:p>
    <w:p w:rsidR="006945FD" w:rsidRDefault="006945FD" w:rsidP="008326FD">
      <w:pPr>
        <w:pStyle w:val="a7"/>
        <w:numPr>
          <w:ilvl w:val="2"/>
          <w:numId w:val="23"/>
        </w:numPr>
        <w:spacing w:line="360" w:lineRule="auto"/>
        <w:ind w:firstLineChars="0"/>
        <w:rPr>
          <w:rFonts w:asciiTheme="minorEastAsia" w:hAnsiTheme="minorEastAsia"/>
        </w:rPr>
      </w:pPr>
      <w:r>
        <w:rPr>
          <w:rFonts w:asciiTheme="minorEastAsia" w:hAnsiTheme="minorEastAsia" w:hint="eastAsia"/>
        </w:rPr>
        <w:t>按客户认购明细与</w:t>
      </w:r>
      <w:proofErr w:type="gramStart"/>
      <w:r>
        <w:rPr>
          <w:rFonts w:asciiTheme="minorEastAsia" w:hAnsiTheme="minorEastAsia" w:hint="eastAsia"/>
        </w:rPr>
        <w:t>涡沦分配</w:t>
      </w:r>
      <w:proofErr w:type="gramEnd"/>
      <w:r>
        <w:rPr>
          <w:rFonts w:asciiTheme="minorEastAsia" w:hAnsiTheme="minorEastAsia" w:hint="eastAsia"/>
        </w:rPr>
        <w:t>比例计算客户应得涡轮数量；</w:t>
      </w:r>
    </w:p>
    <w:p w:rsidR="006945FD" w:rsidRDefault="006945FD" w:rsidP="008326FD">
      <w:pPr>
        <w:pStyle w:val="a7"/>
        <w:numPr>
          <w:ilvl w:val="2"/>
          <w:numId w:val="23"/>
        </w:numPr>
        <w:spacing w:line="360" w:lineRule="auto"/>
        <w:ind w:firstLineChars="0"/>
        <w:rPr>
          <w:rFonts w:asciiTheme="minorEastAsia" w:hAnsiTheme="minorEastAsia"/>
        </w:rPr>
      </w:pPr>
      <w:r>
        <w:rPr>
          <w:rFonts w:asciiTheme="minorEastAsia" w:hAnsiTheme="minorEastAsia" w:hint="eastAsia"/>
        </w:rPr>
        <w:t>分配后的结果汇总后应与涡轮到账总数相同；</w:t>
      </w:r>
    </w:p>
    <w:p w:rsidR="009A3529" w:rsidRDefault="009A3529" w:rsidP="008326FD">
      <w:pPr>
        <w:pStyle w:val="a7"/>
        <w:numPr>
          <w:ilvl w:val="1"/>
          <w:numId w:val="23"/>
        </w:numPr>
        <w:spacing w:line="360" w:lineRule="auto"/>
        <w:ind w:firstLineChars="0"/>
        <w:rPr>
          <w:rFonts w:asciiTheme="minorEastAsia" w:hAnsiTheme="minorEastAsia"/>
        </w:rPr>
      </w:pPr>
      <w:r>
        <w:rPr>
          <w:rFonts w:asciiTheme="minorEastAsia" w:hAnsiTheme="minorEastAsia" w:hint="eastAsia"/>
        </w:rPr>
        <w:t>如果以上三项有一项合不上，分配不成功；</w:t>
      </w:r>
    </w:p>
    <w:p w:rsidR="0006057B" w:rsidRDefault="0006057B" w:rsidP="008326FD">
      <w:pPr>
        <w:pStyle w:val="a7"/>
        <w:numPr>
          <w:ilvl w:val="1"/>
          <w:numId w:val="23"/>
        </w:numPr>
        <w:spacing w:line="360" w:lineRule="auto"/>
        <w:ind w:firstLineChars="0"/>
        <w:rPr>
          <w:rFonts w:asciiTheme="minorEastAsia" w:hAnsiTheme="minorEastAsia"/>
        </w:rPr>
      </w:pPr>
      <w:r>
        <w:rPr>
          <w:rFonts w:asciiTheme="minorEastAsia" w:hAnsiTheme="minorEastAsia" w:hint="eastAsia"/>
        </w:rPr>
        <w:t>系统完成后，在中间表列出汇总信息，在下方表格列出客户明细信息；</w:t>
      </w:r>
    </w:p>
    <w:p w:rsidR="00781535" w:rsidRDefault="00417787" w:rsidP="008326FD">
      <w:pPr>
        <w:pStyle w:val="a7"/>
        <w:numPr>
          <w:ilvl w:val="0"/>
          <w:numId w:val="23"/>
        </w:numPr>
        <w:spacing w:line="360" w:lineRule="auto"/>
        <w:ind w:firstLineChars="0"/>
        <w:rPr>
          <w:rFonts w:asciiTheme="minorEastAsia" w:hAnsiTheme="minorEastAsia"/>
        </w:rPr>
      </w:pPr>
      <w:r>
        <w:rPr>
          <w:rFonts w:asciiTheme="minorEastAsia" w:hAnsiTheme="minorEastAsia" w:hint="eastAsia"/>
        </w:rPr>
        <w:t>系统在股份分派后在上方行动事件</w:t>
      </w:r>
      <w:r w:rsidR="00781535">
        <w:rPr>
          <w:rFonts w:asciiTheme="minorEastAsia" w:hAnsiTheme="minorEastAsia" w:hint="eastAsia"/>
        </w:rPr>
        <w:t>信息列表中填写权益分派人员、分派时间；</w:t>
      </w:r>
    </w:p>
    <w:p w:rsidR="00660502" w:rsidRDefault="00660502" w:rsidP="008326FD">
      <w:pPr>
        <w:pStyle w:val="a7"/>
        <w:numPr>
          <w:ilvl w:val="0"/>
          <w:numId w:val="23"/>
        </w:numPr>
        <w:spacing w:line="360" w:lineRule="auto"/>
        <w:ind w:firstLineChars="0"/>
        <w:rPr>
          <w:rFonts w:asciiTheme="minorEastAsia" w:hAnsiTheme="minorEastAsia"/>
        </w:rPr>
      </w:pPr>
      <w:r>
        <w:rPr>
          <w:rFonts w:asciiTheme="minorEastAsia" w:hAnsiTheme="minorEastAsia" w:hint="eastAsia"/>
          <w:lang w:val="en-AU"/>
        </w:rPr>
        <w:t>通过退回功能，权益分派时可以回退到权益分配复核前状态</w:t>
      </w:r>
      <w:r>
        <w:rPr>
          <w:rFonts w:asciiTheme="minorEastAsia" w:hAnsiTheme="minorEastAsia" w:hint="eastAsia"/>
        </w:rPr>
        <w:t>；</w:t>
      </w:r>
    </w:p>
    <w:p w:rsidR="00781535" w:rsidRPr="006B66BE" w:rsidRDefault="00AE6B25" w:rsidP="008326FD">
      <w:pPr>
        <w:pStyle w:val="a7"/>
        <w:numPr>
          <w:ilvl w:val="0"/>
          <w:numId w:val="23"/>
        </w:numPr>
        <w:spacing w:line="360" w:lineRule="auto"/>
        <w:ind w:firstLineChars="0"/>
        <w:rPr>
          <w:rFonts w:asciiTheme="minorEastAsia" w:hAnsiTheme="minorEastAsia"/>
        </w:rPr>
      </w:pPr>
      <w:r>
        <w:rPr>
          <w:rFonts w:asciiTheme="minorEastAsia" w:hAnsiTheme="minorEastAsia" w:hint="eastAsia"/>
          <w:lang w:val="en-AU"/>
        </w:rPr>
        <w:t>股份</w:t>
      </w:r>
      <w:r w:rsidR="00781535">
        <w:rPr>
          <w:rFonts w:asciiTheme="minorEastAsia" w:hAnsiTheme="minorEastAsia" w:hint="eastAsia"/>
          <w:lang w:val="en-AU"/>
        </w:rPr>
        <w:t>分派后的行动事件在未做确认分派前系统支持重复</w:t>
      </w:r>
      <w:proofErr w:type="gramStart"/>
      <w:r w:rsidR="00781535">
        <w:rPr>
          <w:rFonts w:asciiTheme="minorEastAsia" w:hAnsiTheme="minorEastAsia" w:hint="eastAsia"/>
          <w:lang w:val="en-AU"/>
        </w:rPr>
        <w:t>做</w:t>
      </w:r>
      <w:r>
        <w:rPr>
          <w:rFonts w:asciiTheme="minorEastAsia" w:hAnsiTheme="minorEastAsia" w:hint="eastAsia"/>
          <w:lang w:val="en-AU"/>
        </w:rPr>
        <w:t>股份</w:t>
      </w:r>
      <w:proofErr w:type="gramEnd"/>
      <w:r w:rsidR="00781535">
        <w:rPr>
          <w:rFonts w:asciiTheme="minorEastAsia" w:hAnsiTheme="minorEastAsia" w:hint="eastAsia"/>
          <w:lang w:val="en-AU"/>
        </w:rPr>
        <w:t>分派，反之则提示用户，</w:t>
      </w:r>
      <w:r w:rsidR="00F112E9">
        <w:rPr>
          <w:rFonts w:asciiTheme="minorEastAsia" w:hAnsiTheme="minorEastAsia" w:hint="eastAsia"/>
        </w:rPr>
        <w:t>股份</w:t>
      </w:r>
      <w:r w:rsidR="00781535">
        <w:rPr>
          <w:rFonts w:asciiTheme="minorEastAsia" w:hAnsiTheme="minorEastAsia" w:hint="eastAsia"/>
          <w:lang w:val="en-AU"/>
        </w:rPr>
        <w:t>分派已确认不能再作权益分派</w:t>
      </w:r>
      <w:r w:rsidR="00781535" w:rsidRPr="006B66BE">
        <w:rPr>
          <w:rFonts w:asciiTheme="minorEastAsia" w:hAnsiTheme="minorEastAsia" w:hint="eastAsia"/>
        </w:rPr>
        <w:t>；</w:t>
      </w:r>
    </w:p>
    <w:p w:rsidR="00781535" w:rsidRDefault="00781535" w:rsidP="008326FD">
      <w:pPr>
        <w:pStyle w:val="a7"/>
        <w:numPr>
          <w:ilvl w:val="0"/>
          <w:numId w:val="23"/>
        </w:numPr>
        <w:spacing w:line="360" w:lineRule="auto"/>
        <w:ind w:firstLineChars="0"/>
        <w:rPr>
          <w:rFonts w:asciiTheme="minorEastAsia" w:hAnsiTheme="minorEastAsia"/>
        </w:rPr>
      </w:pPr>
      <w:r w:rsidRPr="006B66BE">
        <w:rPr>
          <w:rFonts w:asciiTheme="minorEastAsia" w:hAnsiTheme="minorEastAsia" w:hint="eastAsia"/>
        </w:rPr>
        <w:t>记录</w:t>
      </w:r>
      <w:r w:rsidR="00AE6B25">
        <w:rPr>
          <w:rFonts w:asciiTheme="minorEastAsia" w:hAnsiTheme="minorEastAsia" w:hint="eastAsia"/>
          <w:lang w:val="en-AU"/>
        </w:rPr>
        <w:t>股份</w:t>
      </w:r>
      <w:r>
        <w:rPr>
          <w:rFonts w:asciiTheme="minorEastAsia" w:hAnsiTheme="minorEastAsia" w:hint="eastAsia"/>
        </w:rPr>
        <w:t>分派</w:t>
      </w:r>
      <w:r w:rsidRPr="006B66BE">
        <w:rPr>
          <w:rFonts w:asciiTheme="minorEastAsia" w:hAnsiTheme="minorEastAsia" w:hint="eastAsia"/>
        </w:rPr>
        <w:t>日志：日志内容包括：行动事件、</w:t>
      </w:r>
      <w:r w:rsidR="00AE6B25">
        <w:rPr>
          <w:rFonts w:asciiTheme="minorEastAsia" w:hAnsiTheme="minorEastAsia" w:hint="eastAsia"/>
          <w:lang w:val="en-AU"/>
        </w:rPr>
        <w:t>股份</w:t>
      </w:r>
      <w:r>
        <w:rPr>
          <w:rFonts w:asciiTheme="minorEastAsia" w:hAnsiTheme="minorEastAsia" w:hint="eastAsia"/>
        </w:rPr>
        <w:t>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76117" w:rsidRDefault="00660502" w:rsidP="00576117">
      <w:pPr>
        <w:pStyle w:val="3"/>
        <w:ind w:leftChars="100" w:left="210"/>
      </w:pPr>
      <w:bookmarkStart w:id="234" w:name="_Toc326326550"/>
      <w:r>
        <w:rPr>
          <w:rFonts w:hint="eastAsia"/>
        </w:rPr>
        <w:lastRenderedPageBreak/>
        <w:t>F2</w:t>
      </w:r>
      <w:r w:rsidR="00576117">
        <w:rPr>
          <w:rFonts w:hint="eastAsia"/>
        </w:rPr>
        <w:t>.1</w:t>
      </w:r>
      <w:r>
        <w:rPr>
          <w:rFonts w:hint="eastAsia"/>
        </w:rPr>
        <w:t>3</w:t>
      </w:r>
      <w:r w:rsidR="00FF1174">
        <w:rPr>
          <w:rFonts w:hint="eastAsia"/>
        </w:rPr>
        <w:t>公开发售</w:t>
      </w:r>
      <w:r w:rsidR="00576117">
        <w:rPr>
          <w:rFonts w:hint="eastAsia"/>
        </w:rPr>
        <w:t>到账确认</w:t>
      </w:r>
      <w:bookmarkEnd w:id="234"/>
    </w:p>
    <w:p w:rsidR="00AE6B25" w:rsidRDefault="00AE6B25" w:rsidP="008326FD">
      <w:pPr>
        <w:pStyle w:val="4"/>
        <w:numPr>
          <w:ilvl w:val="0"/>
          <w:numId w:val="12"/>
        </w:numPr>
      </w:pPr>
      <w:r>
        <w:rPr>
          <w:rFonts w:hint="eastAsia"/>
        </w:rPr>
        <w:t>业务描述</w:t>
      </w:r>
    </w:p>
    <w:p w:rsidR="00AE6B25" w:rsidRDefault="001B2C13" w:rsidP="00AE6B25">
      <w:pPr>
        <w:spacing w:line="360" w:lineRule="auto"/>
        <w:ind w:firstLineChars="200" w:firstLine="420"/>
      </w:pPr>
      <w:r>
        <w:rPr>
          <w:rFonts w:hint="eastAsia"/>
        </w:rPr>
        <w:t>公开发售</w:t>
      </w:r>
      <w:r w:rsidR="00A2652F">
        <w:rPr>
          <w:rFonts w:hint="eastAsia"/>
        </w:rPr>
        <w:t>股份分配数据</w:t>
      </w:r>
      <w:r w:rsidR="00AE6B25">
        <w:rPr>
          <w:rFonts w:hint="eastAsia"/>
        </w:rPr>
        <w:t>分派后需要确认，确认一般是由不同的人员来操作，确认后把</w:t>
      </w:r>
      <w:r>
        <w:rPr>
          <w:rFonts w:hint="eastAsia"/>
        </w:rPr>
        <w:t>公开发售</w:t>
      </w:r>
      <w:r w:rsidR="00A2652F">
        <w:rPr>
          <w:rFonts w:hint="eastAsia"/>
        </w:rPr>
        <w:t>股份分配</w:t>
      </w:r>
      <w:r w:rsidR="00AE6B25">
        <w:rPr>
          <w:rFonts w:hint="eastAsia"/>
        </w:rPr>
        <w:t>相关信息推送到交易系统，同时生成客户通知清单。</w:t>
      </w:r>
    </w:p>
    <w:p w:rsidR="00AE6B25" w:rsidRDefault="00AE6B25" w:rsidP="008326FD">
      <w:pPr>
        <w:pStyle w:val="4"/>
        <w:numPr>
          <w:ilvl w:val="0"/>
          <w:numId w:val="12"/>
        </w:numPr>
      </w:pPr>
      <w:r>
        <w:rPr>
          <w:rFonts w:hint="eastAsia"/>
        </w:rPr>
        <w:t>用户界面</w:t>
      </w:r>
    </w:p>
    <w:p w:rsidR="00AE6B25" w:rsidRDefault="003D27FC" w:rsidP="00AE6B25">
      <w:r>
        <w:object w:dxaOrig="11299" w:dyaOrig="6924">
          <v:shape id="_x0000_i1046" type="#_x0000_t75" style="width:415.5pt;height:254.25pt" o:ole="">
            <v:imagedata r:id="rId53" o:title=""/>
          </v:shape>
          <o:OLEObject Type="Embed" ProgID="Visio.Drawing.11" ShapeID="_x0000_i1046" DrawAspect="Content" ObjectID="_1402388485" r:id="rId54"/>
        </w:object>
      </w:r>
      <w:r w:rsidR="00660502">
        <w:rPr>
          <w:rFonts w:hint="eastAsia"/>
        </w:rPr>
        <w:t>界面说明：同权益分派</w:t>
      </w:r>
    </w:p>
    <w:p w:rsidR="00AE6B25" w:rsidRDefault="006C4903" w:rsidP="008326FD">
      <w:pPr>
        <w:pStyle w:val="4"/>
        <w:numPr>
          <w:ilvl w:val="0"/>
          <w:numId w:val="12"/>
        </w:numPr>
      </w:pPr>
      <w:r>
        <w:rPr>
          <w:rFonts w:hint="eastAsia"/>
        </w:rPr>
        <w:t>业</w:t>
      </w:r>
      <w:r w:rsidR="00AE6B25">
        <w:rPr>
          <w:rFonts w:hint="eastAsia"/>
        </w:rPr>
        <w:t>务功能</w:t>
      </w:r>
    </w:p>
    <w:p w:rsidR="00AE6B25" w:rsidRPr="007468F5" w:rsidRDefault="007B56C6"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rPr>
        <w:t>系统列出</w:t>
      </w:r>
      <w:r w:rsidR="00AE6B25">
        <w:rPr>
          <w:rFonts w:hint="eastAsia"/>
          <w:lang w:val="en-AU"/>
        </w:rPr>
        <w:t>已</w:t>
      </w:r>
      <w:r>
        <w:rPr>
          <w:rFonts w:hint="eastAsia"/>
          <w:lang w:val="en-AU"/>
        </w:rPr>
        <w:t>分派的</w:t>
      </w:r>
      <w:r w:rsidR="001B2C13">
        <w:rPr>
          <w:rFonts w:hint="eastAsia"/>
          <w:lang w:val="en-AU"/>
        </w:rPr>
        <w:t>公开发售</w:t>
      </w:r>
      <w:r w:rsidR="00C81B8F">
        <w:rPr>
          <w:rFonts w:hint="eastAsia"/>
          <w:lang w:val="en-AU"/>
        </w:rPr>
        <w:t>，并且状态为正确的</w:t>
      </w:r>
      <w:r>
        <w:rPr>
          <w:rFonts w:hint="eastAsia"/>
          <w:lang w:val="en-AU"/>
        </w:rPr>
        <w:t>股份数据</w:t>
      </w:r>
      <w:r w:rsidR="00AE6B25">
        <w:rPr>
          <w:rFonts w:asciiTheme="minorEastAsia" w:hAnsiTheme="minorEastAsia" w:hint="eastAsia"/>
          <w:lang w:val="en-AU"/>
        </w:rPr>
        <w:t>；</w:t>
      </w:r>
      <w:r w:rsidR="00AE6B25" w:rsidRPr="007468F5">
        <w:rPr>
          <w:rFonts w:asciiTheme="minorEastAsia" w:hAnsiTheme="minorEastAsia" w:hint="eastAsia"/>
        </w:rPr>
        <w:t xml:space="preserve"> </w:t>
      </w:r>
    </w:p>
    <w:p w:rsidR="007B56C6" w:rsidRDefault="007B56C6"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rPr>
        <w:t>用户选择行动信息后，列出分配明细 ；</w:t>
      </w:r>
    </w:p>
    <w:p w:rsidR="00A352B1" w:rsidRDefault="00A352B1"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lang w:val="en-AU"/>
        </w:rPr>
        <w:t>通过退回功能，股份确认前可以回退到权益分配复核前状态</w:t>
      </w:r>
      <w:r>
        <w:rPr>
          <w:rFonts w:asciiTheme="minorEastAsia" w:hAnsiTheme="minorEastAsia" w:hint="eastAsia"/>
        </w:rPr>
        <w:t>；</w:t>
      </w:r>
    </w:p>
    <w:p w:rsidR="006D7174" w:rsidRPr="006D7174" w:rsidRDefault="007B56C6"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lang w:val="en-AU"/>
        </w:rPr>
        <w:t>股份分派确认功能实现把已分配的数据推送到交易系统</w:t>
      </w:r>
      <w:r w:rsidR="006D7174">
        <w:rPr>
          <w:rFonts w:asciiTheme="minorEastAsia" w:hAnsiTheme="minorEastAsia" w:hint="eastAsia"/>
          <w:lang w:val="en-AU"/>
        </w:rPr>
        <w:t>；</w:t>
      </w:r>
    </w:p>
    <w:p w:rsidR="00D17C9F" w:rsidRDefault="006D7174" w:rsidP="008326FD">
      <w:pPr>
        <w:pStyle w:val="a7"/>
        <w:numPr>
          <w:ilvl w:val="1"/>
          <w:numId w:val="24"/>
        </w:numPr>
        <w:spacing w:line="360" w:lineRule="auto"/>
        <w:ind w:firstLineChars="0"/>
        <w:rPr>
          <w:rFonts w:asciiTheme="minorEastAsia" w:hAnsiTheme="minorEastAsia"/>
        </w:rPr>
      </w:pPr>
      <w:r>
        <w:rPr>
          <w:rFonts w:asciiTheme="minorEastAsia" w:hAnsiTheme="minorEastAsia" w:hint="eastAsia"/>
          <w:lang w:val="en-AU"/>
        </w:rPr>
        <w:t>股份</w:t>
      </w:r>
      <w:r w:rsidR="007B56C6">
        <w:rPr>
          <w:rFonts w:asciiTheme="minorEastAsia" w:hAnsiTheme="minorEastAsia" w:hint="eastAsia"/>
          <w:lang w:val="en-AU"/>
        </w:rPr>
        <w:t>推送内容包括：</w:t>
      </w:r>
      <w:r w:rsidR="008F1870">
        <w:rPr>
          <w:rFonts w:asciiTheme="minorEastAsia" w:hAnsiTheme="minorEastAsia" w:hint="eastAsia"/>
          <w:lang w:val="en-AU"/>
        </w:rPr>
        <w:t>资金账户、股票代码、股份数量、</w:t>
      </w:r>
      <w:r w:rsidR="007B56C6">
        <w:rPr>
          <w:rFonts w:asciiTheme="minorEastAsia" w:hAnsiTheme="minorEastAsia" w:hint="eastAsia"/>
          <w:lang w:val="en-AU"/>
        </w:rPr>
        <w:t>日期（处理日期）</w:t>
      </w:r>
      <w:r w:rsidR="008F1870">
        <w:rPr>
          <w:rFonts w:asciiTheme="minorEastAsia" w:hAnsiTheme="minorEastAsia" w:hint="eastAsia"/>
          <w:lang w:val="en-AU"/>
        </w:rPr>
        <w:t>、</w:t>
      </w:r>
      <w:r w:rsidR="002F3A6B">
        <w:rPr>
          <w:rFonts w:asciiTheme="minorEastAsia" w:hAnsiTheme="minorEastAsia" w:hint="eastAsia"/>
          <w:lang w:val="en-AU"/>
        </w:rPr>
        <w:t>市场、</w:t>
      </w:r>
      <w:r w:rsidR="008F1870">
        <w:rPr>
          <w:rFonts w:asciiTheme="minorEastAsia" w:hAnsiTheme="minorEastAsia" w:hint="eastAsia"/>
          <w:lang w:val="en-AU"/>
        </w:rPr>
        <w:t>变动类别（</w:t>
      </w:r>
      <w:r w:rsidR="00660502">
        <w:rPr>
          <w:rFonts w:asciiTheme="minorEastAsia" w:hAnsiTheme="minorEastAsia" w:hint="eastAsia"/>
          <w:lang w:val="en-AU"/>
        </w:rPr>
        <w:t>发售</w:t>
      </w:r>
      <w:r w:rsidR="002F3A6B">
        <w:rPr>
          <w:rFonts w:asciiTheme="minorEastAsia" w:hAnsiTheme="minorEastAsia" w:hint="eastAsia"/>
          <w:lang w:val="en-AU"/>
        </w:rPr>
        <w:t>行权、额外</w:t>
      </w:r>
      <w:r w:rsidR="00660502">
        <w:rPr>
          <w:rFonts w:asciiTheme="minorEastAsia" w:hAnsiTheme="minorEastAsia" w:hint="eastAsia"/>
          <w:lang w:val="en-AU"/>
        </w:rPr>
        <w:t>认购、分配涡轮</w:t>
      </w:r>
      <w:r w:rsidR="002F3A6B">
        <w:rPr>
          <w:rFonts w:asciiTheme="minorEastAsia" w:hAnsiTheme="minorEastAsia" w:hint="eastAsia"/>
          <w:lang w:val="en-AU"/>
        </w:rPr>
        <w:t>）；</w:t>
      </w:r>
    </w:p>
    <w:p w:rsidR="00D17C9F" w:rsidRDefault="006D7174" w:rsidP="008326FD">
      <w:pPr>
        <w:pStyle w:val="a7"/>
        <w:numPr>
          <w:ilvl w:val="1"/>
          <w:numId w:val="24"/>
        </w:numPr>
        <w:spacing w:line="360" w:lineRule="auto"/>
        <w:ind w:firstLineChars="0"/>
        <w:rPr>
          <w:rFonts w:asciiTheme="minorEastAsia" w:hAnsiTheme="minorEastAsia"/>
        </w:rPr>
      </w:pPr>
      <w:r>
        <w:rPr>
          <w:rFonts w:asciiTheme="minorEastAsia" w:hAnsiTheme="minorEastAsia" w:hint="eastAsia"/>
          <w:lang w:val="en-AU"/>
        </w:rPr>
        <w:t>退款资金推送内容包括：资金账户、币种、退款资金；</w:t>
      </w:r>
    </w:p>
    <w:p w:rsidR="008828BA" w:rsidRPr="00AC47DE" w:rsidRDefault="008828BA" w:rsidP="008326FD">
      <w:pPr>
        <w:pStyle w:val="a7"/>
        <w:numPr>
          <w:ilvl w:val="2"/>
          <w:numId w:val="24"/>
        </w:numPr>
        <w:spacing w:line="360" w:lineRule="auto"/>
        <w:ind w:firstLineChars="0"/>
        <w:rPr>
          <w:rFonts w:asciiTheme="minorEastAsia" w:hAnsiTheme="minorEastAsia"/>
        </w:rPr>
      </w:pPr>
      <w:r>
        <w:rPr>
          <w:rFonts w:hint="eastAsia"/>
        </w:rPr>
        <w:lastRenderedPageBreak/>
        <w:t>写入</w:t>
      </w:r>
      <w:r>
        <w:rPr>
          <w:rFonts w:hint="eastAsia"/>
        </w:rPr>
        <w:t>ABC</w:t>
      </w:r>
      <w:r>
        <w:rPr>
          <w:rFonts w:hint="eastAsia"/>
        </w:rPr>
        <w:t>系统时摘要规则：额外</w:t>
      </w:r>
      <w:r w:rsidR="00660502">
        <w:rPr>
          <w:rFonts w:hint="eastAsia"/>
        </w:rPr>
        <w:t>认购</w:t>
      </w:r>
      <w:r>
        <w:rPr>
          <w:rFonts w:hint="eastAsia"/>
        </w:rPr>
        <w:t>未中签退款</w:t>
      </w:r>
      <w:r>
        <w:rPr>
          <w:rFonts w:hint="eastAsia"/>
        </w:rPr>
        <w:t xml:space="preserve"> XXX</w:t>
      </w:r>
      <w:r w:rsidR="00660502">
        <w:rPr>
          <w:rFonts w:hint="eastAsia"/>
        </w:rPr>
        <w:t>币种</w:t>
      </w:r>
      <w:r>
        <w:rPr>
          <w:rFonts w:hint="eastAsia"/>
        </w:rPr>
        <w:t>（</w:t>
      </w:r>
      <w:r>
        <w:rPr>
          <w:rFonts w:hint="eastAsia"/>
        </w:rPr>
        <w:t xml:space="preserve"> XXX</w:t>
      </w:r>
      <w:r w:rsidR="001B2C13">
        <w:rPr>
          <w:rFonts w:hint="eastAsia"/>
        </w:rPr>
        <w:t>公开发售</w:t>
      </w:r>
      <w:r>
        <w:rPr>
          <w:rFonts w:hint="eastAsia"/>
        </w:rPr>
        <w:t>代码）；</w:t>
      </w:r>
    </w:p>
    <w:p w:rsidR="00D17C9F" w:rsidRDefault="008828BA" w:rsidP="008326FD">
      <w:pPr>
        <w:pStyle w:val="a7"/>
        <w:numPr>
          <w:ilvl w:val="2"/>
          <w:numId w:val="24"/>
        </w:numPr>
        <w:spacing w:line="360" w:lineRule="auto"/>
        <w:ind w:firstLineChars="0"/>
        <w:rPr>
          <w:rFonts w:asciiTheme="minorEastAsia" w:hAnsiTheme="minorEastAsia"/>
        </w:rPr>
      </w:pPr>
      <w:r>
        <w:rPr>
          <w:rFonts w:hint="eastAsia"/>
        </w:rPr>
        <w:t>举例：额外</w:t>
      </w:r>
      <w:r w:rsidR="00660502">
        <w:rPr>
          <w:rFonts w:hint="eastAsia"/>
        </w:rPr>
        <w:t>认购</w:t>
      </w:r>
      <w:r>
        <w:rPr>
          <w:rFonts w:hint="eastAsia"/>
        </w:rPr>
        <w:t>未中签退款</w:t>
      </w:r>
      <w:r>
        <w:rPr>
          <w:rFonts w:hint="eastAsia"/>
        </w:rPr>
        <w:t xml:space="preserve"> 160000</w:t>
      </w:r>
      <w:r w:rsidR="00660502">
        <w:rPr>
          <w:rFonts w:hint="eastAsia"/>
        </w:rPr>
        <w:t>HKD</w:t>
      </w:r>
      <w:r w:rsidRPr="008828BA">
        <w:rPr>
          <w:rFonts w:asciiTheme="minorEastAsia" w:hAnsiTheme="minorEastAsia" w:hint="eastAsia"/>
        </w:rPr>
        <w:t>（00464</w:t>
      </w:r>
      <w:r w:rsidR="00D32819">
        <w:rPr>
          <w:rFonts w:asciiTheme="minorEastAsia" w:hAnsiTheme="minorEastAsia" w:hint="eastAsia"/>
        </w:rPr>
        <w:t>）</w:t>
      </w:r>
      <w:r>
        <w:rPr>
          <w:rFonts w:hint="eastAsia"/>
        </w:rPr>
        <w:t>；</w:t>
      </w:r>
    </w:p>
    <w:p w:rsidR="00A92B93" w:rsidRDefault="00F12896" w:rsidP="008326FD">
      <w:pPr>
        <w:pStyle w:val="a7"/>
        <w:numPr>
          <w:ilvl w:val="1"/>
          <w:numId w:val="24"/>
        </w:numPr>
        <w:spacing w:line="360" w:lineRule="auto"/>
        <w:ind w:firstLineChars="0"/>
        <w:rPr>
          <w:rFonts w:asciiTheme="minorEastAsia" w:hAnsiTheme="minorEastAsia"/>
        </w:rPr>
      </w:pPr>
      <w:r>
        <w:rPr>
          <w:rFonts w:asciiTheme="minorEastAsia" w:hAnsiTheme="minorEastAsia" w:hint="eastAsia"/>
          <w:lang w:val="en-AU"/>
        </w:rPr>
        <w:t>调用交易结算系统中的成本核算方法，重新计算股票成本；</w:t>
      </w:r>
    </w:p>
    <w:p w:rsidR="002F3A6B" w:rsidRPr="00C81B8F" w:rsidRDefault="002F3A6B"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lang w:val="en-AU"/>
        </w:rPr>
        <w:t>股份分派确认功能实现把已分派的数据生成通知客户的清单，内容包括：客户资金、客户中文名称、客户英文名称、证券代码、股份数量、市场、到账日期、变动类别、客户手机号码、客户EMAIL；</w:t>
      </w:r>
    </w:p>
    <w:p w:rsidR="00C81B8F" w:rsidRDefault="00C81B8F" w:rsidP="008326FD">
      <w:pPr>
        <w:pStyle w:val="a7"/>
        <w:numPr>
          <w:ilvl w:val="1"/>
          <w:numId w:val="24"/>
        </w:numPr>
        <w:spacing w:line="360" w:lineRule="auto"/>
        <w:ind w:firstLineChars="0"/>
        <w:rPr>
          <w:rFonts w:asciiTheme="minorEastAsia" w:hAnsiTheme="minorEastAsia"/>
        </w:rPr>
      </w:pPr>
      <w:r>
        <w:rPr>
          <w:rFonts w:asciiTheme="minorEastAsia" w:hAnsiTheme="minorEastAsia" w:hint="eastAsia"/>
        </w:rPr>
        <w:t>合计内容：</w:t>
      </w:r>
      <w:r w:rsidR="001B2C13">
        <w:rPr>
          <w:rFonts w:asciiTheme="minorEastAsia" w:hAnsiTheme="minorEastAsia" w:hint="eastAsia"/>
        </w:rPr>
        <w:t>公开发售</w:t>
      </w:r>
      <w:r>
        <w:rPr>
          <w:rFonts w:asciiTheme="minorEastAsia" w:hAnsiTheme="minorEastAsia" w:hint="eastAsia"/>
        </w:rPr>
        <w:t>数量、额外</w:t>
      </w:r>
      <w:r w:rsidR="00A352B1">
        <w:rPr>
          <w:rFonts w:asciiTheme="minorEastAsia" w:hAnsiTheme="minorEastAsia" w:hint="eastAsia"/>
        </w:rPr>
        <w:t>认购</w:t>
      </w:r>
      <w:r>
        <w:rPr>
          <w:rFonts w:asciiTheme="minorEastAsia" w:hAnsiTheme="minorEastAsia" w:hint="eastAsia"/>
        </w:rPr>
        <w:t>中签数量；</w:t>
      </w:r>
    </w:p>
    <w:p w:rsidR="00AE6B25" w:rsidRDefault="002F3A6B"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rPr>
        <w:t>股份</w:t>
      </w:r>
      <w:r w:rsidR="00AE6B25" w:rsidRPr="00093155">
        <w:rPr>
          <w:rFonts w:asciiTheme="minorEastAsia" w:hAnsiTheme="minorEastAsia" w:hint="eastAsia"/>
        </w:rPr>
        <w:t>确认后在上方列表中确认人、确认时间需填写；</w:t>
      </w:r>
    </w:p>
    <w:p w:rsidR="00AE6B25" w:rsidRDefault="002F3A6B"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rPr>
        <w:t>股份</w:t>
      </w:r>
      <w:r w:rsidR="00AE6B25">
        <w:rPr>
          <w:rFonts w:asciiTheme="minorEastAsia" w:hAnsiTheme="minorEastAsia" w:hint="eastAsia"/>
        </w:rPr>
        <w:t>确认后不能重复确认，如重复操作系统应提示用户；</w:t>
      </w:r>
    </w:p>
    <w:p w:rsidR="00AE6B25" w:rsidRDefault="00AE6B25" w:rsidP="008326FD">
      <w:pPr>
        <w:pStyle w:val="a7"/>
        <w:numPr>
          <w:ilvl w:val="0"/>
          <w:numId w:val="24"/>
        </w:numPr>
        <w:spacing w:line="360" w:lineRule="auto"/>
        <w:ind w:firstLineChars="0"/>
        <w:rPr>
          <w:rFonts w:asciiTheme="minorEastAsia" w:hAnsiTheme="minorEastAsia"/>
        </w:rPr>
      </w:pPr>
      <w:r w:rsidRPr="006B66BE">
        <w:rPr>
          <w:rFonts w:asciiTheme="minorEastAsia" w:hAnsiTheme="minorEastAsia" w:hint="eastAsia"/>
        </w:rPr>
        <w:t>记录</w:t>
      </w:r>
      <w:r w:rsidR="002F3A6B">
        <w:rPr>
          <w:rFonts w:asciiTheme="minorEastAsia" w:hAnsiTheme="minorEastAsia" w:hint="eastAsia"/>
        </w:rPr>
        <w:t>股份</w:t>
      </w:r>
      <w:r>
        <w:rPr>
          <w:rFonts w:asciiTheme="minorEastAsia" w:hAnsiTheme="minorEastAsia" w:hint="eastAsia"/>
        </w:rPr>
        <w:t>分派确认</w:t>
      </w:r>
      <w:r w:rsidRPr="006B66BE">
        <w:rPr>
          <w:rFonts w:asciiTheme="minorEastAsia" w:hAnsiTheme="minorEastAsia" w:hint="eastAsia"/>
        </w:rPr>
        <w:t>日志：日志内容包括：行动事件、</w:t>
      </w:r>
      <w:r w:rsidR="002F3A6B">
        <w:rPr>
          <w:rFonts w:asciiTheme="minorEastAsia" w:hAnsiTheme="minorEastAsia" w:hint="eastAsia"/>
        </w:rPr>
        <w:t>股份</w:t>
      </w:r>
      <w:r>
        <w:rPr>
          <w:rFonts w:asciiTheme="minorEastAsia" w:hAnsiTheme="minorEastAsia" w:hint="eastAsia"/>
        </w:rPr>
        <w:t>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F112E9" w:rsidRDefault="00F112E9"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rPr>
        <w:t>股份确认后系统自动完成“</w:t>
      </w:r>
      <w:r w:rsidRPr="00E314BD">
        <w:rPr>
          <w:rFonts w:asciiTheme="minorEastAsia" w:hAnsiTheme="minorEastAsia" w:hint="eastAsia"/>
          <w:b/>
          <w:color w:val="000000" w:themeColor="text1"/>
        </w:rPr>
        <w:t>F</w:t>
      </w:r>
      <w:r w:rsidR="00A352B1">
        <w:rPr>
          <w:rFonts w:asciiTheme="minorEastAsia" w:hAnsiTheme="minorEastAsia" w:hint="eastAsia"/>
          <w:b/>
          <w:color w:val="000000" w:themeColor="text1"/>
        </w:rPr>
        <w:t>2</w:t>
      </w:r>
      <w:r>
        <w:rPr>
          <w:rFonts w:asciiTheme="minorEastAsia" w:hAnsiTheme="minorEastAsia" w:hint="eastAsia"/>
          <w:b/>
          <w:color w:val="000000" w:themeColor="text1"/>
        </w:rPr>
        <w:t>.1</w:t>
      </w:r>
      <w:r w:rsidR="00A352B1">
        <w:rPr>
          <w:rFonts w:asciiTheme="minorEastAsia" w:hAnsiTheme="minorEastAsia" w:hint="eastAsia"/>
          <w:b/>
          <w:color w:val="000000" w:themeColor="text1"/>
        </w:rPr>
        <w:t>4</w:t>
      </w:r>
      <w:r w:rsidR="001B2C13">
        <w:rPr>
          <w:rFonts w:asciiTheme="minorEastAsia" w:hAnsiTheme="minorEastAsia" w:hint="eastAsia"/>
          <w:b/>
          <w:color w:val="000000" w:themeColor="text1"/>
        </w:rPr>
        <w:t>公开发售</w:t>
      </w:r>
      <w:r>
        <w:rPr>
          <w:rFonts w:asciiTheme="minorEastAsia" w:hAnsiTheme="minorEastAsia" w:hint="eastAsia"/>
          <w:b/>
          <w:color w:val="000000" w:themeColor="text1"/>
        </w:rPr>
        <w:t>到账</w:t>
      </w:r>
      <w:proofErr w:type="gramStart"/>
      <w:r>
        <w:rPr>
          <w:rFonts w:asciiTheme="minorEastAsia" w:hAnsiTheme="minorEastAsia" w:hint="eastAsia"/>
          <w:b/>
          <w:color w:val="000000" w:themeColor="text1"/>
        </w:rPr>
        <w:t>息</w:t>
      </w:r>
      <w:proofErr w:type="gramEnd"/>
      <w:r w:rsidRPr="00E314BD">
        <w:rPr>
          <w:rFonts w:asciiTheme="minorEastAsia" w:hAnsiTheme="minorEastAsia" w:hint="eastAsia"/>
          <w:b/>
          <w:color w:val="000000" w:themeColor="text1"/>
        </w:rPr>
        <w:t>发布</w:t>
      </w:r>
      <w:r>
        <w:rPr>
          <w:rFonts w:asciiTheme="minorEastAsia" w:hAnsiTheme="minorEastAsia" w:hint="eastAsia"/>
        </w:rPr>
        <w:t>”；</w:t>
      </w:r>
    </w:p>
    <w:p w:rsidR="00CB2A39" w:rsidRDefault="00CB2A39" w:rsidP="008326FD">
      <w:pPr>
        <w:pStyle w:val="a7"/>
        <w:numPr>
          <w:ilvl w:val="0"/>
          <w:numId w:val="24"/>
        </w:numPr>
        <w:spacing w:line="360" w:lineRule="auto"/>
        <w:ind w:firstLineChars="0"/>
        <w:rPr>
          <w:rFonts w:asciiTheme="minorEastAsia" w:hAnsiTheme="minorEastAsia"/>
        </w:rPr>
      </w:pPr>
      <w:r>
        <w:rPr>
          <w:rFonts w:asciiTheme="minorEastAsia" w:hAnsiTheme="minorEastAsia" w:hint="eastAsia"/>
        </w:rPr>
        <w:t>股份确认后，系统向客服部的邮箱发送</w:t>
      </w:r>
      <w:r w:rsidR="001B2C13">
        <w:rPr>
          <w:rFonts w:asciiTheme="minorEastAsia" w:hAnsiTheme="minorEastAsia" w:hint="eastAsia"/>
        </w:rPr>
        <w:t>公开发售</w:t>
      </w:r>
      <w:r>
        <w:rPr>
          <w:rFonts w:asciiTheme="minorEastAsia" w:hAnsiTheme="minorEastAsia" w:hint="eastAsia"/>
        </w:rPr>
        <w:t>股份确认信息；</w:t>
      </w:r>
    </w:p>
    <w:p w:rsidR="00E83A80" w:rsidRDefault="00CB2A39" w:rsidP="008326FD">
      <w:pPr>
        <w:pStyle w:val="a7"/>
        <w:numPr>
          <w:ilvl w:val="1"/>
          <w:numId w:val="24"/>
        </w:numPr>
        <w:spacing w:line="360" w:lineRule="auto"/>
        <w:ind w:firstLineChars="0"/>
        <w:rPr>
          <w:rFonts w:asciiTheme="minorEastAsia" w:hAnsiTheme="minorEastAsia"/>
        </w:rPr>
      </w:pPr>
      <w:r>
        <w:rPr>
          <w:rFonts w:asciiTheme="minorEastAsia" w:hAnsiTheme="minorEastAsia" w:hint="eastAsia"/>
        </w:rPr>
        <w:t>发送内容：说明（</w:t>
      </w:r>
      <w:r w:rsidR="001B2C13">
        <w:rPr>
          <w:rFonts w:asciiTheme="minorEastAsia" w:hAnsiTheme="minorEastAsia" w:hint="eastAsia"/>
        </w:rPr>
        <w:t>公开发售</w:t>
      </w:r>
      <w:r>
        <w:rPr>
          <w:rFonts w:asciiTheme="minorEastAsia" w:hAnsiTheme="minorEastAsia" w:hint="eastAsia"/>
        </w:rPr>
        <w:t>股份确认）、</w:t>
      </w:r>
      <w:r w:rsidR="00F464B1">
        <w:rPr>
          <w:rFonts w:asciiTheme="minorEastAsia" w:hAnsiTheme="minorEastAsia" w:hint="eastAsia"/>
        </w:rPr>
        <w:t>认购权</w:t>
      </w:r>
      <w:r>
        <w:rPr>
          <w:rFonts w:asciiTheme="minorEastAsia" w:hAnsiTheme="minorEastAsia" w:hint="eastAsia"/>
        </w:rPr>
        <w:t>代码、标的证券代码、证券名称、</w:t>
      </w:r>
      <w:r w:rsidR="001B2C13">
        <w:rPr>
          <w:rFonts w:asciiTheme="minorEastAsia" w:hAnsiTheme="minorEastAsia" w:hint="eastAsia"/>
        </w:rPr>
        <w:t>公开发售</w:t>
      </w:r>
      <w:r>
        <w:rPr>
          <w:rFonts w:asciiTheme="minorEastAsia" w:hAnsiTheme="minorEastAsia" w:hint="eastAsia"/>
        </w:rPr>
        <w:t>到账股份数量、</w:t>
      </w:r>
      <w:r w:rsidR="00E83A80">
        <w:rPr>
          <w:rFonts w:asciiTheme="minorEastAsia" w:hAnsiTheme="minorEastAsia" w:hint="eastAsia"/>
        </w:rPr>
        <w:t>额外认购中</w:t>
      </w:r>
      <w:r w:rsidR="00884F7B">
        <w:rPr>
          <w:rFonts w:asciiTheme="minorEastAsia" w:hAnsiTheme="minorEastAsia" w:hint="eastAsia"/>
        </w:rPr>
        <w:t>签</w:t>
      </w:r>
      <w:r w:rsidR="00E83A80">
        <w:rPr>
          <w:rFonts w:asciiTheme="minorEastAsia" w:hAnsiTheme="minorEastAsia" w:hint="eastAsia"/>
        </w:rPr>
        <w:t>数量</w:t>
      </w:r>
      <w:r>
        <w:rPr>
          <w:rFonts w:asciiTheme="minorEastAsia" w:hAnsiTheme="minorEastAsia" w:hint="eastAsia"/>
        </w:rPr>
        <w:t>、</w:t>
      </w:r>
      <w:r w:rsidR="00884F7B">
        <w:rPr>
          <w:rFonts w:asciiTheme="minorEastAsia" w:hAnsiTheme="minorEastAsia" w:hint="eastAsia"/>
        </w:rPr>
        <w:t>涡轮数量（如果有）、</w:t>
      </w:r>
      <w:r w:rsidR="00E83A80">
        <w:rPr>
          <w:rFonts w:asciiTheme="minorEastAsia" w:hAnsiTheme="minorEastAsia" w:hint="eastAsia"/>
        </w:rPr>
        <w:t>退款金额、到账日期；</w:t>
      </w:r>
    </w:p>
    <w:p w:rsidR="004854F2" w:rsidRDefault="004854F2" w:rsidP="008326FD">
      <w:pPr>
        <w:pStyle w:val="a7"/>
        <w:numPr>
          <w:ilvl w:val="1"/>
          <w:numId w:val="24"/>
        </w:numPr>
        <w:spacing w:line="360" w:lineRule="auto"/>
        <w:ind w:firstLineChars="0"/>
        <w:rPr>
          <w:rFonts w:asciiTheme="minorEastAsia" w:hAnsiTheme="minorEastAsia"/>
        </w:rPr>
      </w:pPr>
      <w:r>
        <w:rPr>
          <w:rFonts w:asciiTheme="minorEastAsia" w:hAnsiTheme="minorEastAsia" w:hint="eastAsia"/>
        </w:rPr>
        <w:t>发送格式：以上每一项内容为一行，正常行权、额外认购的数量,退款金额分别汇总；</w:t>
      </w:r>
    </w:p>
    <w:p w:rsidR="00576117" w:rsidRDefault="00DA44F6" w:rsidP="00576117">
      <w:pPr>
        <w:pStyle w:val="3"/>
        <w:ind w:leftChars="100" w:left="210"/>
      </w:pPr>
      <w:bookmarkStart w:id="235" w:name="_Toc326326551"/>
      <w:r>
        <w:rPr>
          <w:rFonts w:hint="eastAsia"/>
        </w:rPr>
        <w:t>F7</w:t>
      </w:r>
      <w:r w:rsidR="00576117">
        <w:rPr>
          <w:rFonts w:hint="eastAsia"/>
        </w:rPr>
        <w:t>.1</w:t>
      </w:r>
      <w:r w:rsidR="00884F7B">
        <w:rPr>
          <w:rFonts w:hint="eastAsia"/>
        </w:rPr>
        <w:t>4</w:t>
      </w:r>
      <w:r w:rsidR="00FF1174">
        <w:rPr>
          <w:rFonts w:hint="eastAsia"/>
        </w:rPr>
        <w:t>公开发售</w:t>
      </w:r>
      <w:r w:rsidR="00576117">
        <w:rPr>
          <w:rFonts w:hint="eastAsia"/>
        </w:rPr>
        <w:t>到账信息发布</w:t>
      </w:r>
      <w:bookmarkEnd w:id="235"/>
    </w:p>
    <w:p w:rsidR="0013660C" w:rsidRDefault="0013660C" w:rsidP="008326FD">
      <w:pPr>
        <w:pStyle w:val="4"/>
        <w:numPr>
          <w:ilvl w:val="0"/>
          <w:numId w:val="13"/>
        </w:numPr>
      </w:pPr>
      <w:r>
        <w:rPr>
          <w:rFonts w:hint="eastAsia"/>
        </w:rPr>
        <w:t>业务描述</w:t>
      </w:r>
    </w:p>
    <w:p w:rsidR="0013660C" w:rsidRDefault="001B2C13" w:rsidP="0013660C">
      <w:pPr>
        <w:spacing w:line="360" w:lineRule="auto"/>
        <w:ind w:firstLineChars="200" w:firstLine="420"/>
      </w:pPr>
      <w:r>
        <w:rPr>
          <w:rFonts w:hint="eastAsia"/>
        </w:rPr>
        <w:t>公开发售</w:t>
      </w:r>
      <w:r w:rsidR="0013660C">
        <w:rPr>
          <w:rFonts w:hint="eastAsia"/>
        </w:rPr>
        <w:t>股份信息确认后，结算参与人把到账信息通知给每个投资者。</w:t>
      </w:r>
    </w:p>
    <w:p w:rsidR="0013660C" w:rsidRDefault="0013660C" w:rsidP="008326FD">
      <w:pPr>
        <w:pStyle w:val="4"/>
        <w:numPr>
          <w:ilvl w:val="0"/>
          <w:numId w:val="13"/>
        </w:numPr>
      </w:pPr>
      <w:r>
        <w:rPr>
          <w:rFonts w:hint="eastAsia"/>
        </w:rPr>
        <w:t>业务功能</w:t>
      </w:r>
    </w:p>
    <w:p w:rsidR="00884F7B" w:rsidRPr="00884F7B" w:rsidRDefault="0013660C" w:rsidP="008326FD">
      <w:pPr>
        <w:pStyle w:val="a7"/>
        <w:numPr>
          <w:ilvl w:val="0"/>
          <w:numId w:val="70"/>
        </w:numPr>
        <w:spacing w:line="360" w:lineRule="auto"/>
        <w:ind w:firstLineChars="0"/>
        <w:rPr>
          <w:rFonts w:asciiTheme="minorEastAsia" w:hAnsiTheme="minorEastAsia"/>
        </w:rPr>
      </w:pPr>
      <w:r>
        <w:rPr>
          <w:rFonts w:asciiTheme="minorEastAsia" w:hAnsiTheme="minorEastAsia" w:hint="eastAsia"/>
          <w:lang w:val="en-AU"/>
        </w:rPr>
        <w:t>股权登记日权益分派短信模板；</w:t>
      </w:r>
    </w:p>
    <w:p w:rsidR="00884F7B" w:rsidRPr="00BE5244" w:rsidRDefault="00884F7B" w:rsidP="00884F7B">
      <w:pPr>
        <w:spacing w:line="360" w:lineRule="auto"/>
        <w:ind w:leftChars="200" w:left="420"/>
        <w:rPr>
          <w:shd w:val="clear" w:color="auto" w:fill="FABF8F" w:themeFill="accent6" w:themeFillTint="99"/>
          <w:lang w:val="en-AU"/>
        </w:rPr>
      </w:pPr>
      <w:r w:rsidRPr="00BE5244">
        <w:rPr>
          <w:rFonts w:hint="eastAsia"/>
          <w:shd w:val="clear" w:color="auto" w:fill="FABF8F" w:themeFill="accent6" w:themeFillTint="99"/>
          <w:lang w:val="en-AU"/>
        </w:rPr>
        <w:t>尊敬</w:t>
      </w:r>
      <w:r w:rsidRPr="00BE5244">
        <w:rPr>
          <w:rFonts w:hint="eastAsia"/>
          <w:shd w:val="clear" w:color="auto" w:fill="FABF8F" w:themeFill="accent6" w:themeFillTint="99"/>
          <w:lang w:val="en-AU"/>
        </w:rPr>
        <w:t xml:space="preserve"> XXX </w:t>
      </w:r>
      <w:r w:rsidRPr="00BE5244">
        <w:rPr>
          <w:rFonts w:hint="eastAsia"/>
          <w:shd w:val="clear" w:color="auto" w:fill="FABF8F" w:themeFill="accent6" w:themeFillTint="99"/>
          <w:lang w:val="en-AU"/>
        </w:rPr>
        <w:t>客户</w:t>
      </w:r>
      <w:r w:rsidRPr="00BE5244">
        <w:rPr>
          <w:rFonts w:hint="eastAsia"/>
          <w:shd w:val="clear" w:color="auto" w:fill="FABF8F" w:themeFill="accent6" w:themeFillTint="99"/>
          <w:lang w:val="en-AU"/>
        </w:rPr>
        <w:t xml:space="preserve"> </w:t>
      </w:r>
      <w:r w:rsidRPr="00BE5244">
        <w:rPr>
          <w:rFonts w:hint="eastAsia"/>
          <w:shd w:val="clear" w:color="auto" w:fill="FABF8F" w:themeFill="accent6" w:themeFillTint="99"/>
          <w:lang w:val="en-AU"/>
        </w:rPr>
        <w:t>：</w:t>
      </w:r>
    </w:p>
    <w:p w:rsidR="00884F7B" w:rsidRPr="00BE5244" w:rsidRDefault="00884F7B" w:rsidP="00884F7B">
      <w:pPr>
        <w:spacing w:line="360" w:lineRule="auto"/>
        <w:ind w:leftChars="200" w:left="420"/>
        <w:rPr>
          <w:shd w:val="clear" w:color="auto" w:fill="FABF8F" w:themeFill="accent6" w:themeFillTint="99"/>
          <w:lang w:val="en-AU"/>
        </w:rPr>
      </w:pPr>
      <w:r w:rsidRPr="00BE5244">
        <w:rPr>
          <w:rFonts w:hint="eastAsia"/>
          <w:shd w:val="clear" w:color="auto" w:fill="FABF8F" w:themeFill="accent6" w:themeFillTint="99"/>
          <w:lang w:val="en-AU"/>
        </w:rPr>
        <w:t xml:space="preserve">     XXX </w:t>
      </w:r>
      <w:r w:rsidRPr="00BE5244">
        <w:rPr>
          <w:rFonts w:hint="eastAsia"/>
          <w:shd w:val="clear" w:color="auto" w:fill="FABF8F" w:themeFill="accent6" w:themeFillTint="99"/>
          <w:lang w:val="en-AU"/>
        </w:rPr>
        <w:t>股份（代码）</w:t>
      </w:r>
      <w:r>
        <w:rPr>
          <w:rFonts w:hint="eastAsia"/>
          <w:shd w:val="clear" w:color="auto" w:fill="FABF8F" w:themeFill="accent6" w:themeFillTint="99"/>
          <w:lang w:val="en-AU"/>
        </w:rPr>
        <w:t>公开发售</w:t>
      </w:r>
      <w:r w:rsidRPr="00BE5244">
        <w:rPr>
          <w:rFonts w:hint="eastAsia"/>
          <w:shd w:val="clear" w:color="auto" w:fill="FABF8F" w:themeFill="accent6" w:themeFillTint="99"/>
          <w:lang w:val="en-AU"/>
        </w:rPr>
        <w:t>行动</w:t>
      </w:r>
      <w:r>
        <w:rPr>
          <w:rFonts w:hint="eastAsia"/>
          <w:shd w:val="clear" w:color="auto" w:fill="FABF8F" w:themeFill="accent6" w:themeFillTint="99"/>
          <w:lang w:val="en-AU"/>
        </w:rPr>
        <w:t>的股份已到账</w:t>
      </w:r>
      <w:r w:rsidRPr="00BE5244">
        <w:rPr>
          <w:rFonts w:hint="eastAsia"/>
          <w:shd w:val="clear" w:color="auto" w:fill="FABF8F" w:themeFill="accent6" w:themeFillTint="99"/>
          <w:lang w:val="en-AU"/>
        </w:rPr>
        <w:t>，</w:t>
      </w:r>
      <w:proofErr w:type="gramStart"/>
      <w:r>
        <w:rPr>
          <w:rFonts w:hint="eastAsia"/>
          <w:shd w:val="clear" w:color="auto" w:fill="FABF8F" w:themeFill="accent6" w:themeFillTint="99"/>
          <w:lang w:val="en-AU"/>
        </w:rPr>
        <w:t>您公开</w:t>
      </w:r>
      <w:proofErr w:type="gramEnd"/>
      <w:r>
        <w:rPr>
          <w:rFonts w:hint="eastAsia"/>
          <w:shd w:val="clear" w:color="auto" w:fill="FABF8F" w:themeFill="accent6" w:themeFillTint="99"/>
          <w:lang w:val="en-AU"/>
        </w:rPr>
        <w:t>发售行权获得股份数量为</w:t>
      </w:r>
      <w:r>
        <w:rPr>
          <w:rFonts w:hint="eastAsia"/>
          <w:shd w:val="clear" w:color="auto" w:fill="FABF8F" w:themeFill="accent6" w:themeFillTint="99"/>
          <w:lang w:val="en-AU"/>
        </w:rPr>
        <w:t>XXX</w:t>
      </w:r>
      <w:r>
        <w:rPr>
          <w:rFonts w:hint="eastAsia"/>
          <w:shd w:val="clear" w:color="auto" w:fill="FABF8F" w:themeFill="accent6" w:themeFillTint="99"/>
          <w:lang w:val="en-AU"/>
        </w:rPr>
        <w:t>份，额外认购获得</w:t>
      </w:r>
      <w:r>
        <w:rPr>
          <w:rFonts w:hint="eastAsia"/>
          <w:shd w:val="clear" w:color="auto" w:fill="FABF8F" w:themeFill="accent6" w:themeFillTint="99"/>
          <w:lang w:val="en-AU"/>
        </w:rPr>
        <w:t>XXX</w:t>
      </w:r>
      <w:r>
        <w:rPr>
          <w:rFonts w:hint="eastAsia"/>
          <w:shd w:val="clear" w:color="auto" w:fill="FABF8F" w:themeFill="accent6" w:themeFillTint="99"/>
          <w:lang w:val="en-AU"/>
        </w:rPr>
        <w:t>份，额外认购未中签部分退款金额为</w:t>
      </w:r>
      <w:r>
        <w:rPr>
          <w:rFonts w:hint="eastAsia"/>
          <w:shd w:val="clear" w:color="auto" w:fill="FABF8F" w:themeFill="accent6" w:themeFillTint="99"/>
          <w:lang w:val="en-AU"/>
        </w:rPr>
        <w:t xml:space="preserve"> XXX </w:t>
      </w:r>
      <w:r>
        <w:rPr>
          <w:rFonts w:hint="eastAsia"/>
          <w:shd w:val="clear" w:color="auto" w:fill="FABF8F" w:themeFill="accent6" w:themeFillTint="99"/>
          <w:lang w:val="en-AU"/>
        </w:rPr>
        <w:t>（币种）。</w:t>
      </w:r>
      <w:r w:rsidRPr="00BE5244">
        <w:rPr>
          <w:rFonts w:hint="eastAsia"/>
          <w:shd w:val="clear" w:color="auto" w:fill="FABF8F" w:themeFill="accent6" w:themeFillTint="99"/>
          <w:lang w:val="en-AU"/>
        </w:rPr>
        <w:t xml:space="preserve"> </w:t>
      </w:r>
      <w:r w:rsidRPr="00BE5244">
        <w:rPr>
          <w:rFonts w:hint="eastAsia"/>
          <w:shd w:val="clear" w:color="auto" w:fill="FABF8F" w:themeFill="accent6" w:themeFillTint="99"/>
          <w:lang w:val="en-AU"/>
        </w:rPr>
        <w:t>敬</w:t>
      </w:r>
      <w:r w:rsidRPr="00BE5244">
        <w:rPr>
          <w:rFonts w:hint="eastAsia"/>
          <w:shd w:val="clear" w:color="auto" w:fill="FABF8F" w:themeFill="accent6" w:themeFillTint="99"/>
          <w:lang w:val="en-AU"/>
        </w:rPr>
        <w:lastRenderedPageBreak/>
        <w:t>请关注</w:t>
      </w:r>
      <w:r w:rsidRPr="00BE5244">
        <w:rPr>
          <w:rFonts w:hint="eastAsia"/>
          <w:shd w:val="clear" w:color="auto" w:fill="FABF8F" w:themeFill="accent6" w:themeFillTint="99"/>
          <w:lang w:val="en-AU"/>
        </w:rPr>
        <w:t>XXXX</w:t>
      </w:r>
    </w:p>
    <w:p w:rsidR="00884F7B" w:rsidRDefault="00884F7B" w:rsidP="00884F7B">
      <w:pPr>
        <w:spacing w:line="360" w:lineRule="auto"/>
        <w:ind w:leftChars="200" w:left="420"/>
        <w:rPr>
          <w:shd w:val="clear" w:color="auto" w:fill="FABF8F" w:themeFill="accent6" w:themeFillTint="99"/>
          <w:lang w:val="en-AU"/>
        </w:rPr>
      </w:pPr>
      <w:r w:rsidRPr="00BE5244">
        <w:rPr>
          <w:rFonts w:hint="eastAsia"/>
          <w:shd w:val="clear" w:color="auto" w:fill="FABF8F" w:themeFill="accent6" w:themeFillTint="99"/>
          <w:lang w:val="en-AU"/>
        </w:rPr>
        <w:t xml:space="preserve">                                                </w:t>
      </w:r>
      <w:r w:rsidRPr="00BE5244">
        <w:rPr>
          <w:rFonts w:hint="eastAsia"/>
          <w:shd w:val="clear" w:color="auto" w:fill="FABF8F" w:themeFill="accent6" w:themeFillTint="99"/>
          <w:lang w:val="en-AU"/>
        </w:rPr>
        <w:t>国信香港竭诚为您服务，</w:t>
      </w:r>
      <w:r w:rsidRPr="00BE5244">
        <w:rPr>
          <w:rFonts w:hint="eastAsia"/>
          <w:shd w:val="clear" w:color="auto" w:fill="FABF8F" w:themeFill="accent6" w:themeFillTint="99"/>
          <w:lang w:val="en-AU"/>
        </w:rPr>
        <w:t>XXX</w:t>
      </w:r>
    </w:p>
    <w:p w:rsidR="00FF38E2" w:rsidRPr="00FF38E2" w:rsidRDefault="0013660C" w:rsidP="008326FD">
      <w:pPr>
        <w:pStyle w:val="a7"/>
        <w:numPr>
          <w:ilvl w:val="0"/>
          <w:numId w:val="70"/>
        </w:numPr>
        <w:spacing w:line="360" w:lineRule="auto"/>
        <w:ind w:firstLineChars="0"/>
        <w:rPr>
          <w:rFonts w:asciiTheme="minorEastAsia" w:hAnsiTheme="minorEastAsia"/>
        </w:rPr>
      </w:pPr>
      <w:r>
        <w:rPr>
          <w:rFonts w:asciiTheme="minorEastAsia" w:hAnsiTheme="minorEastAsia" w:hint="eastAsia"/>
          <w:lang w:val="en-AU"/>
        </w:rPr>
        <w:t>股权登记日权益分派邮件模板；</w:t>
      </w:r>
    </w:p>
    <w:p w:rsidR="00FF38E2" w:rsidRDefault="00FF38E2" w:rsidP="00FF38E2">
      <w:pPr>
        <w:spacing w:line="360" w:lineRule="auto"/>
        <w:ind w:leftChars="200" w:left="420"/>
        <w:rPr>
          <w:shd w:val="clear" w:color="auto" w:fill="FABF8F" w:themeFill="accent6" w:themeFillTint="99"/>
          <w:lang w:val="en-AU"/>
        </w:rPr>
      </w:pPr>
      <w:r w:rsidRPr="00BE5244">
        <w:rPr>
          <w:rFonts w:hint="eastAsia"/>
          <w:shd w:val="clear" w:color="auto" w:fill="FABF8F" w:themeFill="accent6" w:themeFillTint="99"/>
          <w:lang w:val="en-AU"/>
        </w:rPr>
        <w:t xml:space="preserve">                                               </w:t>
      </w:r>
      <w:r>
        <w:rPr>
          <w:rFonts w:hint="eastAsia"/>
          <w:shd w:val="clear" w:color="auto" w:fill="FABF8F" w:themeFill="accent6" w:themeFillTint="99"/>
          <w:lang w:val="en-AU"/>
        </w:rPr>
        <w:t>客工部提供</w:t>
      </w:r>
    </w:p>
    <w:p w:rsidR="00F112E9" w:rsidRDefault="00F112E9" w:rsidP="008326FD">
      <w:pPr>
        <w:pStyle w:val="a7"/>
        <w:numPr>
          <w:ilvl w:val="0"/>
          <w:numId w:val="70"/>
        </w:numPr>
        <w:spacing w:line="360" w:lineRule="auto"/>
        <w:ind w:firstLineChars="0"/>
        <w:rPr>
          <w:rFonts w:asciiTheme="minorEastAsia" w:hAnsiTheme="minorEastAsia"/>
        </w:rPr>
      </w:pPr>
      <w:r>
        <w:rPr>
          <w:rFonts w:asciiTheme="minorEastAsia" w:hAnsiTheme="minorEastAsia" w:hint="eastAsia"/>
        </w:rPr>
        <w:t>系统根据后台配置，通过短信接口、邮件接口把确认后的股份信息发布给最终客户；</w:t>
      </w:r>
    </w:p>
    <w:p w:rsidR="00F112E9" w:rsidRPr="006B66BE" w:rsidRDefault="00F112E9" w:rsidP="008326FD">
      <w:pPr>
        <w:pStyle w:val="a7"/>
        <w:numPr>
          <w:ilvl w:val="0"/>
          <w:numId w:val="70"/>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信息发布</w:t>
      </w:r>
      <w:r w:rsidRPr="006B66BE">
        <w:rPr>
          <w:rFonts w:asciiTheme="minorEastAsia" w:hAnsiTheme="minorEastAsia" w:hint="eastAsia"/>
        </w:rPr>
        <w:t>日志：日志内容包括：行动事件、</w:t>
      </w:r>
      <w:r>
        <w:rPr>
          <w:rFonts w:asciiTheme="minorEastAsia" w:hAnsiTheme="minorEastAsia" w:hint="eastAsia"/>
        </w:rPr>
        <w:t>股份分派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76117" w:rsidRDefault="00DA44F6" w:rsidP="00576117">
      <w:pPr>
        <w:pStyle w:val="3"/>
        <w:ind w:leftChars="100" w:left="210"/>
      </w:pPr>
      <w:bookmarkStart w:id="236" w:name="_Toc326326552"/>
      <w:r>
        <w:rPr>
          <w:rFonts w:hint="eastAsia"/>
        </w:rPr>
        <w:t>F</w:t>
      </w:r>
      <w:r w:rsidR="00FF38E2">
        <w:rPr>
          <w:rFonts w:hint="eastAsia"/>
        </w:rPr>
        <w:t>2</w:t>
      </w:r>
      <w:r w:rsidR="00576117">
        <w:rPr>
          <w:rFonts w:hint="eastAsia"/>
        </w:rPr>
        <w:t>.1</w:t>
      </w:r>
      <w:r w:rsidR="00FF38E2">
        <w:rPr>
          <w:rFonts w:hint="eastAsia"/>
        </w:rPr>
        <w:t>5</w:t>
      </w:r>
      <w:r w:rsidR="00FF1174">
        <w:rPr>
          <w:rFonts w:hint="eastAsia"/>
        </w:rPr>
        <w:t>公开发售</w:t>
      </w:r>
      <w:r w:rsidR="00576117">
        <w:rPr>
          <w:rFonts w:hint="eastAsia"/>
        </w:rPr>
        <w:t>权过期处理</w:t>
      </w:r>
      <w:bookmarkEnd w:id="236"/>
    </w:p>
    <w:p w:rsidR="00061282" w:rsidRDefault="00061282" w:rsidP="008326FD">
      <w:pPr>
        <w:pStyle w:val="4"/>
        <w:numPr>
          <w:ilvl w:val="0"/>
          <w:numId w:val="14"/>
        </w:numPr>
      </w:pPr>
      <w:r>
        <w:rPr>
          <w:rFonts w:hint="eastAsia"/>
        </w:rPr>
        <w:t>业务描述</w:t>
      </w:r>
    </w:p>
    <w:p w:rsidR="00FF38E2" w:rsidRDefault="00FF38E2" w:rsidP="00061282">
      <w:pPr>
        <w:spacing w:line="360" w:lineRule="auto"/>
        <w:ind w:firstLineChars="200" w:firstLine="420"/>
      </w:pPr>
      <w:r>
        <w:rPr>
          <w:rFonts w:hint="eastAsia"/>
        </w:rPr>
        <w:t>在供股中已有该界面，一并处理即可；</w:t>
      </w:r>
    </w:p>
    <w:p w:rsidR="00F35441" w:rsidRDefault="00F35441" w:rsidP="00F35441">
      <w:pPr>
        <w:pStyle w:val="3"/>
        <w:ind w:leftChars="100" w:left="210"/>
      </w:pPr>
      <w:bookmarkStart w:id="237" w:name="_Toc326326553"/>
      <w:bookmarkEnd w:id="63"/>
      <w:r>
        <w:rPr>
          <w:rFonts w:hint="eastAsia"/>
        </w:rPr>
        <w:t>F</w:t>
      </w:r>
      <w:r w:rsidR="009C2062">
        <w:rPr>
          <w:rFonts w:hint="eastAsia"/>
        </w:rPr>
        <w:t>2</w:t>
      </w:r>
      <w:r>
        <w:rPr>
          <w:rFonts w:hint="eastAsia"/>
        </w:rPr>
        <w:t>.1</w:t>
      </w:r>
      <w:r w:rsidR="009C2062">
        <w:rPr>
          <w:rFonts w:hint="eastAsia"/>
        </w:rPr>
        <w:t>6</w:t>
      </w:r>
      <w:r w:rsidR="00FF1174">
        <w:rPr>
          <w:rFonts w:hint="eastAsia"/>
        </w:rPr>
        <w:t>公开发售</w:t>
      </w:r>
      <w:r>
        <w:rPr>
          <w:rFonts w:hint="eastAsia"/>
        </w:rPr>
        <w:t>交收报表</w:t>
      </w:r>
      <w:bookmarkEnd w:id="237"/>
    </w:p>
    <w:p w:rsidR="00F35441" w:rsidRDefault="00F35441" w:rsidP="008326FD">
      <w:pPr>
        <w:pStyle w:val="4"/>
        <w:numPr>
          <w:ilvl w:val="0"/>
          <w:numId w:val="25"/>
        </w:numPr>
      </w:pPr>
      <w:r>
        <w:rPr>
          <w:rFonts w:hint="eastAsia"/>
        </w:rPr>
        <w:t>业务描述</w:t>
      </w:r>
    </w:p>
    <w:p w:rsidR="00F35441" w:rsidRDefault="00F35441" w:rsidP="00F35441">
      <w:pPr>
        <w:spacing w:line="360" w:lineRule="auto"/>
        <w:ind w:firstLineChars="200" w:firstLine="420"/>
        <w:rPr>
          <w:rFonts w:asciiTheme="minorEastAsia" w:hAnsiTheme="minorEastAsia"/>
        </w:rPr>
      </w:pPr>
      <w:r>
        <w:rPr>
          <w:rFonts w:hint="eastAsia"/>
        </w:rPr>
        <w:t>根据</w:t>
      </w:r>
      <w:r w:rsidR="00F464B1">
        <w:rPr>
          <w:rFonts w:hint="eastAsia"/>
        </w:rPr>
        <w:t>公开发售权益</w:t>
      </w:r>
      <w:r w:rsidR="00E34F65">
        <w:rPr>
          <w:rFonts w:hint="eastAsia"/>
        </w:rPr>
        <w:t>分配、</w:t>
      </w:r>
      <w:r w:rsidR="001B2C13">
        <w:rPr>
          <w:rFonts w:hint="eastAsia"/>
        </w:rPr>
        <w:t>公开发售</w:t>
      </w:r>
      <w:r w:rsidR="00E34F65">
        <w:rPr>
          <w:rFonts w:hint="eastAsia"/>
        </w:rPr>
        <w:t>行权、</w:t>
      </w:r>
      <w:r w:rsidR="001B2C13">
        <w:rPr>
          <w:rFonts w:hint="eastAsia"/>
        </w:rPr>
        <w:t>公开发售</w:t>
      </w:r>
      <w:r w:rsidR="00E34F65">
        <w:rPr>
          <w:rFonts w:hint="eastAsia"/>
        </w:rPr>
        <w:t>到账三个段段分别生成不同的交收报表</w:t>
      </w:r>
      <w:r>
        <w:rPr>
          <w:rFonts w:hint="eastAsia"/>
        </w:rPr>
        <w:t>，在系统提供的统一的交收报表中可以查询出来</w:t>
      </w:r>
      <w:r>
        <w:rPr>
          <w:rFonts w:asciiTheme="minorEastAsia" w:hAnsiTheme="minorEastAsia" w:hint="eastAsia"/>
        </w:rPr>
        <w:t>。</w:t>
      </w: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1B7489" w:rsidRDefault="001B7489" w:rsidP="00F35441">
      <w:pPr>
        <w:spacing w:line="360" w:lineRule="auto"/>
        <w:ind w:firstLineChars="200" w:firstLine="420"/>
        <w:rPr>
          <w:rFonts w:asciiTheme="minorEastAsia" w:hAnsiTheme="minorEastAsia"/>
        </w:rPr>
      </w:pPr>
    </w:p>
    <w:p w:rsidR="00E34F65" w:rsidRDefault="00F464B1" w:rsidP="008326FD">
      <w:pPr>
        <w:pStyle w:val="5"/>
        <w:numPr>
          <w:ilvl w:val="0"/>
          <w:numId w:val="39"/>
        </w:numPr>
      </w:pPr>
      <w:r>
        <w:rPr>
          <w:rFonts w:hint="eastAsia"/>
        </w:rPr>
        <w:lastRenderedPageBreak/>
        <w:t>公开发售权益</w:t>
      </w:r>
      <w:r w:rsidR="00E34F65">
        <w:rPr>
          <w:rFonts w:hint="eastAsia"/>
        </w:rPr>
        <w:t>分配</w:t>
      </w:r>
    </w:p>
    <w:p w:rsidR="00E34F65" w:rsidRPr="00E34F65" w:rsidRDefault="00E34F65" w:rsidP="00E34F65">
      <w:pPr>
        <w:rPr>
          <w:lang w:val="en-AU"/>
        </w:rPr>
      </w:pPr>
    </w:p>
    <w:tbl>
      <w:tblPr>
        <w:tblStyle w:val="a8"/>
        <w:tblW w:w="8755" w:type="dxa"/>
        <w:tblLook w:val="04A0"/>
      </w:tblPr>
      <w:tblGrid>
        <w:gridCol w:w="1241"/>
        <w:gridCol w:w="851"/>
        <w:gridCol w:w="1240"/>
        <w:gridCol w:w="1701"/>
        <w:gridCol w:w="1710"/>
        <w:gridCol w:w="1080"/>
        <w:gridCol w:w="932"/>
      </w:tblGrid>
      <w:tr w:rsidR="0055691A" w:rsidRPr="002E3141" w:rsidTr="0055691A">
        <w:tc>
          <w:tcPr>
            <w:tcW w:w="1241" w:type="dxa"/>
            <w:shd w:val="clear" w:color="auto" w:fill="BFBFBF" w:themeFill="background1" w:themeFillShade="BF"/>
          </w:tcPr>
          <w:p w:rsidR="0055691A" w:rsidRDefault="0055691A" w:rsidP="000C2DD7">
            <w:pPr>
              <w:rPr>
                <w:b/>
                <w:color w:val="C00000"/>
              </w:rPr>
            </w:pPr>
            <w:r w:rsidRPr="002E3141">
              <w:rPr>
                <w:rFonts w:hint="eastAsia"/>
                <w:b/>
                <w:color w:val="C00000"/>
              </w:rPr>
              <w:t>交收业</w:t>
            </w:r>
          </w:p>
          <w:p w:rsidR="0055691A" w:rsidRPr="002E3141" w:rsidRDefault="0055691A" w:rsidP="000C2DD7">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51" w:type="dxa"/>
            <w:shd w:val="clear" w:color="auto" w:fill="BFBFBF" w:themeFill="background1" w:themeFillShade="BF"/>
          </w:tcPr>
          <w:p w:rsidR="0055691A" w:rsidRDefault="0055691A" w:rsidP="000C2DD7">
            <w:pPr>
              <w:rPr>
                <w:b/>
                <w:color w:val="C00000"/>
              </w:rPr>
            </w:pPr>
            <w:r w:rsidRPr="002E3141">
              <w:rPr>
                <w:rFonts w:hint="eastAsia"/>
                <w:b/>
                <w:color w:val="C00000"/>
              </w:rPr>
              <w:t>交收</w:t>
            </w:r>
          </w:p>
          <w:p w:rsidR="0055691A" w:rsidRPr="002E3141" w:rsidRDefault="0055691A" w:rsidP="000C2DD7">
            <w:pPr>
              <w:rPr>
                <w:b/>
                <w:color w:val="C00000"/>
              </w:rPr>
            </w:pPr>
            <w:r>
              <w:rPr>
                <w:rFonts w:hint="eastAsia"/>
                <w:b/>
                <w:color w:val="C00000"/>
              </w:rPr>
              <w:t>类别</w:t>
            </w:r>
          </w:p>
        </w:tc>
        <w:tc>
          <w:tcPr>
            <w:tcW w:w="1240"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w:t>
            </w:r>
            <w:r>
              <w:rPr>
                <w:rFonts w:hint="eastAsia"/>
                <w:b/>
                <w:color w:val="C00000"/>
              </w:rPr>
              <w:t>明细</w:t>
            </w:r>
          </w:p>
        </w:tc>
        <w:tc>
          <w:tcPr>
            <w:tcW w:w="1701"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交收方向</w:t>
            </w:r>
          </w:p>
        </w:tc>
        <w:tc>
          <w:tcPr>
            <w:tcW w:w="1710" w:type="dxa"/>
            <w:shd w:val="clear" w:color="auto" w:fill="BFBFBF" w:themeFill="background1" w:themeFillShade="BF"/>
          </w:tcPr>
          <w:p w:rsidR="0055691A" w:rsidRPr="002E3141" w:rsidRDefault="0055691A" w:rsidP="000C2DD7">
            <w:pPr>
              <w:rPr>
                <w:b/>
                <w:color w:val="C00000"/>
              </w:rPr>
            </w:pPr>
            <w:r>
              <w:rPr>
                <w:rFonts w:hint="eastAsia"/>
                <w:b/>
                <w:color w:val="C00000"/>
              </w:rPr>
              <w:t>调整</w:t>
            </w:r>
            <w:r w:rsidRPr="002E3141">
              <w:rPr>
                <w:rFonts w:hint="eastAsia"/>
                <w:b/>
                <w:color w:val="C00000"/>
              </w:rPr>
              <w:t>方向</w:t>
            </w:r>
          </w:p>
          <w:p w:rsidR="0055691A" w:rsidRPr="002E3141" w:rsidRDefault="0055691A" w:rsidP="000C2DD7">
            <w:pPr>
              <w:rPr>
                <w:b/>
                <w:color w:val="C00000"/>
              </w:rPr>
            </w:pPr>
          </w:p>
        </w:tc>
        <w:tc>
          <w:tcPr>
            <w:tcW w:w="1080" w:type="dxa"/>
            <w:shd w:val="clear" w:color="auto" w:fill="BFBFBF" w:themeFill="background1" w:themeFillShade="BF"/>
          </w:tcPr>
          <w:p w:rsidR="0055691A" w:rsidRPr="002E3141" w:rsidRDefault="0055691A" w:rsidP="0055691A">
            <w:pPr>
              <w:rPr>
                <w:b/>
                <w:color w:val="C00000"/>
              </w:rPr>
            </w:pPr>
            <w:r>
              <w:rPr>
                <w:rFonts w:hint="eastAsia"/>
                <w:b/>
                <w:color w:val="C00000"/>
              </w:rPr>
              <w:t>数量</w:t>
            </w:r>
          </w:p>
        </w:tc>
        <w:tc>
          <w:tcPr>
            <w:tcW w:w="932" w:type="dxa"/>
            <w:shd w:val="clear" w:color="auto" w:fill="BFBFBF" w:themeFill="background1" w:themeFillShade="BF"/>
          </w:tcPr>
          <w:p w:rsidR="0055691A" w:rsidRPr="002E3141" w:rsidRDefault="0055691A" w:rsidP="0055691A">
            <w:pPr>
              <w:rPr>
                <w:b/>
                <w:color w:val="C00000"/>
              </w:rPr>
            </w:pPr>
            <w:r>
              <w:rPr>
                <w:rFonts w:hint="eastAsia"/>
                <w:b/>
                <w:color w:val="C00000"/>
              </w:rPr>
              <w:t>币种</w:t>
            </w:r>
          </w:p>
        </w:tc>
      </w:tr>
      <w:tr w:rsidR="0055691A" w:rsidRPr="002E3141" w:rsidTr="002965A4">
        <w:tc>
          <w:tcPr>
            <w:tcW w:w="8755" w:type="dxa"/>
            <w:gridSpan w:val="7"/>
          </w:tcPr>
          <w:p w:rsidR="0055691A" w:rsidRPr="00DB5224" w:rsidRDefault="0055691A" w:rsidP="0055691A">
            <w:pPr>
              <w:rPr>
                <w:b/>
                <w:color w:val="000000" w:themeColor="text1"/>
              </w:rPr>
            </w:pPr>
            <w:r>
              <w:rPr>
                <w:rFonts w:hint="eastAsia"/>
                <w:b/>
                <w:color w:val="000000" w:themeColor="text1"/>
              </w:rPr>
              <w:t>CCASS</w:t>
            </w:r>
            <w:r>
              <w:rPr>
                <w:rFonts w:hint="eastAsia"/>
                <w:b/>
                <w:color w:val="000000" w:themeColor="text1"/>
              </w:rPr>
              <w:t>汇总数据</w:t>
            </w:r>
          </w:p>
        </w:tc>
      </w:tr>
      <w:tr w:rsidR="00E82315" w:rsidTr="00E82315">
        <w:trPr>
          <w:trHeight w:val="381"/>
        </w:trPr>
        <w:tc>
          <w:tcPr>
            <w:tcW w:w="1241" w:type="dxa"/>
            <w:vMerge w:val="restart"/>
          </w:tcPr>
          <w:p w:rsidR="00E82315" w:rsidRDefault="00E82315" w:rsidP="000C2DD7">
            <w:pPr>
              <w:rPr>
                <w:lang w:val="en-AU"/>
              </w:rPr>
            </w:pPr>
            <w:r>
              <w:rPr>
                <w:rFonts w:hint="eastAsia"/>
                <w:lang w:val="en-AU"/>
              </w:rPr>
              <w:t>公开发售权益分配</w:t>
            </w:r>
          </w:p>
        </w:tc>
        <w:tc>
          <w:tcPr>
            <w:tcW w:w="851" w:type="dxa"/>
          </w:tcPr>
          <w:p w:rsidR="00E82315" w:rsidDel="00E34F65" w:rsidRDefault="00E82315" w:rsidP="000C2DD7">
            <w:r>
              <w:rPr>
                <w:rFonts w:hint="eastAsia"/>
              </w:rPr>
              <w:t>股份</w:t>
            </w:r>
          </w:p>
        </w:tc>
        <w:tc>
          <w:tcPr>
            <w:tcW w:w="1240" w:type="dxa"/>
          </w:tcPr>
          <w:p w:rsidR="00E82315" w:rsidDel="00E34F65" w:rsidRDefault="00E82315" w:rsidP="000C2DD7">
            <w:r>
              <w:rPr>
                <w:rFonts w:hint="eastAsia"/>
                <w:lang w:val="en-AU"/>
              </w:rPr>
              <w:t>认购权</w:t>
            </w:r>
          </w:p>
        </w:tc>
        <w:tc>
          <w:tcPr>
            <w:tcW w:w="1701" w:type="dxa"/>
          </w:tcPr>
          <w:p w:rsidR="00E82315" w:rsidDel="00E34F65" w:rsidRDefault="00E82315" w:rsidP="000C2DD7">
            <w:r>
              <w:rPr>
                <w:rFonts w:hint="eastAsia"/>
              </w:rPr>
              <w:t>转出</w:t>
            </w:r>
          </w:p>
        </w:tc>
        <w:tc>
          <w:tcPr>
            <w:tcW w:w="1710" w:type="dxa"/>
          </w:tcPr>
          <w:p w:rsidR="00E82315" w:rsidRDefault="00E82315" w:rsidP="00E82315">
            <w:r>
              <w:rPr>
                <w:rFonts w:hint="eastAsia"/>
              </w:rPr>
              <w:t>权益仓转出</w:t>
            </w:r>
          </w:p>
        </w:tc>
        <w:tc>
          <w:tcPr>
            <w:tcW w:w="1080" w:type="dxa"/>
          </w:tcPr>
          <w:p w:rsidR="00E82315" w:rsidRDefault="00E82315" w:rsidP="0055691A">
            <w:r>
              <w:rPr>
                <w:rFonts w:hint="eastAsia"/>
              </w:rPr>
              <w:t>xx</w:t>
            </w:r>
          </w:p>
        </w:tc>
        <w:tc>
          <w:tcPr>
            <w:tcW w:w="932" w:type="dxa"/>
          </w:tcPr>
          <w:p w:rsidR="00E82315" w:rsidRDefault="00E82315" w:rsidP="0055691A"/>
        </w:tc>
      </w:tr>
      <w:tr w:rsidR="00E82315" w:rsidTr="00E82315">
        <w:trPr>
          <w:trHeight w:val="415"/>
        </w:trPr>
        <w:tc>
          <w:tcPr>
            <w:tcW w:w="1241" w:type="dxa"/>
            <w:vMerge/>
          </w:tcPr>
          <w:p w:rsidR="00E82315" w:rsidRDefault="00E82315" w:rsidP="000C2DD7">
            <w:pPr>
              <w:rPr>
                <w:lang w:val="en-AU"/>
              </w:rPr>
            </w:pPr>
          </w:p>
        </w:tc>
        <w:tc>
          <w:tcPr>
            <w:tcW w:w="851" w:type="dxa"/>
          </w:tcPr>
          <w:p w:rsidR="00E82315" w:rsidRDefault="00E82315" w:rsidP="000C2DD7"/>
        </w:tc>
        <w:tc>
          <w:tcPr>
            <w:tcW w:w="1240" w:type="dxa"/>
          </w:tcPr>
          <w:p w:rsidR="00E82315" w:rsidRDefault="00E82315" w:rsidP="000C2DD7">
            <w:pPr>
              <w:rPr>
                <w:lang w:val="en-AU"/>
              </w:rPr>
            </w:pPr>
          </w:p>
        </w:tc>
        <w:tc>
          <w:tcPr>
            <w:tcW w:w="1701" w:type="dxa"/>
          </w:tcPr>
          <w:p w:rsidR="00E82315" w:rsidRDefault="00E82315" w:rsidP="000C2DD7"/>
        </w:tc>
        <w:tc>
          <w:tcPr>
            <w:tcW w:w="1710" w:type="dxa"/>
          </w:tcPr>
          <w:p w:rsidR="00E82315" w:rsidRDefault="00E82315" w:rsidP="000C2DD7"/>
        </w:tc>
        <w:tc>
          <w:tcPr>
            <w:tcW w:w="1080" w:type="dxa"/>
          </w:tcPr>
          <w:p w:rsidR="00E82315" w:rsidRDefault="00E82315" w:rsidP="0055691A"/>
        </w:tc>
        <w:tc>
          <w:tcPr>
            <w:tcW w:w="932" w:type="dxa"/>
          </w:tcPr>
          <w:p w:rsidR="00E82315" w:rsidRDefault="00E82315" w:rsidP="0055691A"/>
        </w:tc>
      </w:tr>
      <w:tr w:rsidR="00E82315" w:rsidTr="00E82315">
        <w:trPr>
          <w:trHeight w:val="376"/>
        </w:trPr>
        <w:tc>
          <w:tcPr>
            <w:tcW w:w="8755" w:type="dxa"/>
            <w:gridSpan w:val="7"/>
          </w:tcPr>
          <w:p w:rsidR="00E82315" w:rsidRPr="00DB5224" w:rsidRDefault="00E82315" w:rsidP="001B7489">
            <w:pPr>
              <w:rPr>
                <w:b/>
                <w:color w:val="000000" w:themeColor="text1"/>
              </w:rPr>
            </w:pPr>
            <w:r>
              <w:rPr>
                <w:rFonts w:hint="eastAsia"/>
                <w:b/>
                <w:color w:val="000000" w:themeColor="text1"/>
              </w:rPr>
              <w:t>抵押银行汇总数据</w:t>
            </w:r>
          </w:p>
        </w:tc>
      </w:tr>
      <w:tr w:rsidR="00E82315" w:rsidTr="00E82315">
        <w:trPr>
          <w:trHeight w:val="416"/>
        </w:trPr>
        <w:tc>
          <w:tcPr>
            <w:tcW w:w="1241" w:type="dxa"/>
            <w:vMerge w:val="restart"/>
          </w:tcPr>
          <w:p w:rsidR="00E82315" w:rsidRDefault="00E82315" w:rsidP="001B7489">
            <w:r>
              <w:rPr>
                <w:rFonts w:hint="eastAsia"/>
                <w:lang w:val="en-AU"/>
              </w:rPr>
              <w:t>公开发售权益分配</w:t>
            </w:r>
          </w:p>
        </w:tc>
        <w:tc>
          <w:tcPr>
            <w:tcW w:w="851" w:type="dxa"/>
          </w:tcPr>
          <w:p w:rsidR="00E82315" w:rsidDel="00E34F65" w:rsidRDefault="00E82315" w:rsidP="001B7489">
            <w:r>
              <w:rPr>
                <w:rFonts w:hint="eastAsia"/>
              </w:rPr>
              <w:t>股份</w:t>
            </w:r>
          </w:p>
        </w:tc>
        <w:tc>
          <w:tcPr>
            <w:tcW w:w="1240" w:type="dxa"/>
          </w:tcPr>
          <w:p w:rsidR="00E82315" w:rsidDel="00E34F65" w:rsidRDefault="00E82315" w:rsidP="001B7489">
            <w:r>
              <w:rPr>
                <w:rFonts w:hint="eastAsia"/>
                <w:lang w:val="en-AU"/>
              </w:rPr>
              <w:t>认购权</w:t>
            </w:r>
          </w:p>
        </w:tc>
        <w:tc>
          <w:tcPr>
            <w:tcW w:w="1701" w:type="dxa"/>
          </w:tcPr>
          <w:p w:rsidR="00E82315" w:rsidDel="00E34F65" w:rsidRDefault="0058683F" w:rsidP="001B7489">
            <w:r>
              <w:rPr>
                <w:rFonts w:hint="eastAsia"/>
              </w:rPr>
              <w:t xml:space="preserve"> </w:t>
            </w:r>
          </w:p>
        </w:tc>
        <w:tc>
          <w:tcPr>
            <w:tcW w:w="1710" w:type="dxa"/>
          </w:tcPr>
          <w:p w:rsidR="00E82315" w:rsidRDefault="00E82315" w:rsidP="00E82315">
            <w:r>
              <w:rPr>
                <w:rFonts w:hint="eastAsia"/>
              </w:rPr>
              <w:t>权益</w:t>
            </w:r>
          </w:p>
        </w:tc>
        <w:tc>
          <w:tcPr>
            <w:tcW w:w="1080" w:type="dxa"/>
          </w:tcPr>
          <w:p w:rsidR="00E82315" w:rsidRDefault="00E82315" w:rsidP="001B7489">
            <w:r>
              <w:rPr>
                <w:rFonts w:hint="eastAsia"/>
              </w:rPr>
              <w:t>xx</w:t>
            </w:r>
          </w:p>
        </w:tc>
        <w:tc>
          <w:tcPr>
            <w:tcW w:w="932" w:type="dxa"/>
          </w:tcPr>
          <w:p w:rsidR="00E82315" w:rsidRDefault="00E82315" w:rsidP="001B7489"/>
        </w:tc>
      </w:tr>
      <w:tr w:rsidR="00E82315" w:rsidTr="00E82315">
        <w:trPr>
          <w:trHeight w:val="280"/>
        </w:trPr>
        <w:tc>
          <w:tcPr>
            <w:tcW w:w="1241" w:type="dxa"/>
            <w:vMerge/>
          </w:tcPr>
          <w:p w:rsidR="00E82315" w:rsidRDefault="00E82315" w:rsidP="001B7489"/>
        </w:tc>
        <w:tc>
          <w:tcPr>
            <w:tcW w:w="851" w:type="dxa"/>
          </w:tcPr>
          <w:p w:rsidR="00E82315" w:rsidRDefault="00E82315" w:rsidP="001B7489"/>
        </w:tc>
        <w:tc>
          <w:tcPr>
            <w:tcW w:w="1240" w:type="dxa"/>
          </w:tcPr>
          <w:p w:rsidR="00E82315" w:rsidRDefault="00E82315" w:rsidP="001B7489"/>
        </w:tc>
        <w:tc>
          <w:tcPr>
            <w:tcW w:w="1701" w:type="dxa"/>
          </w:tcPr>
          <w:p w:rsidR="00E82315" w:rsidRDefault="00E82315" w:rsidP="001B7489"/>
        </w:tc>
        <w:tc>
          <w:tcPr>
            <w:tcW w:w="1710" w:type="dxa"/>
          </w:tcPr>
          <w:p w:rsidR="00E82315" w:rsidRDefault="00E82315" w:rsidP="001B7489"/>
        </w:tc>
        <w:tc>
          <w:tcPr>
            <w:tcW w:w="1080" w:type="dxa"/>
          </w:tcPr>
          <w:p w:rsidR="00E82315" w:rsidRDefault="00E82315" w:rsidP="001B7489"/>
        </w:tc>
        <w:tc>
          <w:tcPr>
            <w:tcW w:w="932" w:type="dxa"/>
          </w:tcPr>
          <w:p w:rsidR="00E82315" w:rsidRDefault="00E82315" w:rsidP="001B7489"/>
        </w:tc>
      </w:tr>
      <w:tr w:rsidR="00E82315" w:rsidTr="00E82315">
        <w:trPr>
          <w:trHeight w:val="369"/>
        </w:trPr>
        <w:tc>
          <w:tcPr>
            <w:tcW w:w="8755" w:type="dxa"/>
            <w:gridSpan w:val="7"/>
          </w:tcPr>
          <w:p w:rsidR="00E82315" w:rsidRPr="00DB5224" w:rsidRDefault="00E82315" w:rsidP="001B7489">
            <w:pPr>
              <w:rPr>
                <w:b/>
                <w:color w:val="000000" w:themeColor="text1"/>
              </w:rPr>
            </w:pPr>
            <w:r>
              <w:rPr>
                <w:rFonts w:hint="eastAsia"/>
                <w:b/>
                <w:color w:val="000000" w:themeColor="text1"/>
              </w:rPr>
              <w:t>CCASS</w:t>
            </w:r>
            <w:r>
              <w:rPr>
                <w:rFonts w:hint="eastAsia"/>
                <w:b/>
                <w:color w:val="000000" w:themeColor="text1"/>
              </w:rPr>
              <w:t>与抵押银行汇总数据</w:t>
            </w:r>
          </w:p>
        </w:tc>
      </w:tr>
      <w:tr w:rsidR="00E82315" w:rsidTr="0055691A">
        <w:trPr>
          <w:trHeight w:val="706"/>
        </w:trPr>
        <w:tc>
          <w:tcPr>
            <w:tcW w:w="1241" w:type="dxa"/>
          </w:tcPr>
          <w:p w:rsidR="00E82315" w:rsidRDefault="00E82315" w:rsidP="001B7489">
            <w:r>
              <w:rPr>
                <w:rFonts w:hint="eastAsia"/>
                <w:lang w:val="en-AU"/>
              </w:rPr>
              <w:t>公开发售权益分配</w:t>
            </w:r>
          </w:p>
        </w:tc>
        <w:tc>
          <w:tcPr>
            <w:tcW w:w="851" w:type="dxa"/>
          </w:tcPr>
          <w:p w:rsidR="00E82315" w:rsidDel="00E34F65" w:rsidRDefault="00E82315" w:rsidP="001B7489">
            <w:r>
              <w:rPr>
                <w:rFonts w:hint="eastAsia"/>
              </w:rPr>
              <w:t>股份</w:t>
            </w:r>
          </w:p>
        </w:tc>
        <w:tc>
          <w:tcPr>
            <w:tcW w:w="1240" w:type="dxa"/>
          </w:tcPr>
          <w:p w:rsidR="00E82315" w:rsidDel="00E34F65" w:rsidRDefault="00E82315" w:rsidP="001B7489">
            <w:r>
              <w:rPr>
                <w:rFonts w:hint="eastAsia"/>
                <w:lang w:val="en-AU"/>
              </w:rPr>
              <w:t>认购权</w:t>
            </w:r>
          </w:p>
        </w:tc>
        <w:tc>
          <w:tcPr>
            <w:tcW w:w="1701" w:type="dxa"/>
          </w:tcPr>
          <w:p w:rsidR="00E82315" w:rsidDel="00E34F65" w:rsidRDefault="0058683F" w:rsidP="001B7489">
            <w:r>
              <w:rPr>
                <w:rFonts w:hint="eastAsia"/>
              </w:rPr>
              <w:t xml:space="preserve"> </w:t>
            </w:r>
          </w:p>
        </w:tc>
        <w:tc>
          <w:tcPr>
            <w:tcW w:w="1710" w:type="dxa"/>
          </w:tcPr>
          <w:p w:rsidR="00E82315" w:rsidRDefault="00E82315" w:rsidP="00E82315">
            <w:r>
              <w:rPr>
                <w:rFonts w:hint="eastAsia"/>
              </w:rPr>
              <w:t>权益转出</w:t>
            </w:r>
          </w:p>
        </w:tc>
        <w:tc>
          <w:tcPr>
            <w:tcW w:w="1080" w:type="dxa"/>
          </w:tcPr>
          <w:p w:rsidR="00E82315" w:rsidRDefault="00E82315" w:rsidP="001B7489">
            <w:r>
              <w:rPr>
                <w:rFonts w:hint="eastAsia"/>
              </w:rPr>
              <w:t>xx</w:t>
            </w:r>
          </w:p>
        </w:tc>
        <w:tc>
          <w:tcPr>
            <w:tcW w:w="932" w:type="dxa"/>
          </w:tcPr>
          <w:p w:rsidR="00E82315" w:rsidRDefault="00E82315" w:rsidP="001B7489"/>
        </w:tc>
      </w:tr>
      <w:tr w:rsidR="00E82315" w:rsidTr="002965A4">
        <w:tc>
          <w:tcPr>
            <w:tcW w:w="8755" w:type="dxa"/>
            <w:gridSpan w:val="7"/>
          </w:tcPr>
          <w:p w:rsidR="00E82315" w:rsidRPr="00DB5224" w:rsidRDefault="0058683F" w:rsidP="001B7489">
            <w:pPr>
              <w:rPr>
                <w:b/>
                <w:color w:val="000000" w:themeColor="text1"/>
              </w:rPr>
            </w:pPr>
            <w:r>
              <w:rPr>
                <w:rFonts w:hint="eastAsia"/>
                <w:b/>
                <w:color w:val="000000" w:themeColor="text1"/>
              </w:rPr>
              <w:t>客户汇总</w:t>
            </w:r>
          </w:p>
        </w:tc>
      </w:tr>
      <w:tr w:rsidR="00E82315" w:rsidTr="0055691A">
        <w:tc>
          <w:tcPr>
            <w:tcW w:w="1241" w:type="dxa"/>
            <w:vMerge w:val="restart"/>
          </w:tcPr>
          <w:p w:rsidR="00E82315" w:rsidRDefault="00E82315" w:rsidP="000C2DD7">
            <w:r>
              <w:rPr>
                <w:rFonts w:hint="eastAsia"/>
                <w:lang w:val="en-AU"/>
              </w:rPr>
              <w:t>公开发售权益分配</w:t>
            </w:r>
          </w:p>
        </w:tc>
        <w:tc>
          <w:tcPr>
            <w:tcW w:w="851" w:type="dxa"/>
          </w:tcPr>
          <w:p w:rsidR="00E82315" w:rsidRDefault="00E82315" w:rsidP="000C2DD7">
            <w:r>
              <w:rPr>
                <w:rFonts w:hint="eastAsia"/>
              </w:rPr>
              <w:t>股份</w:t>
            </w:r>
          </w:p>
        </w:tc>
        <w:tc>
          <w:tcPr>
            <w:tcW w:w="1240" w:type="dxa"/>
          </w:tcPr>
          <w:p w:rsidR="00E82315" w:rsidRDefault="00E82315" w:rsidP="000C2DD7">
            <w:pPr>
              <w:rPr>
                <w:lang w:val="en-AU"/>
              </w:rPr>
            </w:pPr>
            <w:r>
              <w:rPr>
                <w:rFonts w:hint="eastAsia"/>
                <w:lang w:val="en-AU"/>
              </w:rPr>
              <w:t>认购权</w:t>
            </w:r>
          </w:p>
        </w:tc>
        <w:tc>
          <w:tcPr>
            <w:tcW w:w="1701" w:type="dxa"/>
          </w:tcPr>
          <w:p w:rsidR="00E82315" w:rsidRDefault="00E82315" w:rsidP="000C2DD7">
            <w:r>
              <w:rPr>
                <w:rFonts w:hint="eastAsia"/>
              </w:rPr>
              <w:t>转入</w:t>
            </w:r>
          </w:p>
        </w:tc>
        <w:tc>
          <w:tcPr>
            <w:tcW w:w="1710" w:type="dxa"/>
          </w:tcPr>
          <w:p w:rsidR="00E82315" w:rsidRDefault="00E82315" w:rsidP="000C2DD7">
            <w:r>
              <w:rPr>
                <w:rFonts w:hint="eastAsia"/>
              </w:rPr>
              <w:t>现金账户</w:t>
            </w:r>
          </w:p>
        </w:tc>
        <w:tc>
          <w:tcPr>
            <w:tcW w:w="1080" w:type="dxa"/>
          </w:tcPr>
          <w:p w:rsidR="00E82315" w:rsidRDefault="00E82315" w:rsidP="0055691A"/>
        </w:tc>
        <w:tc>
          <w:tcPr>
            <w:tcW w:w="932" w:type="dxa"/>
          </w:tcPr>
          <w:p w:rsidR="00E82315" w:rsidRDefault="00E82315" w:rsidP="0055691A"/>
        </w:tc>
      </w:tr>
      <w:tr w:rsidR="00E82315" w:rsidTr="0055691A">
        <w:tc>
          <w:tcPr>
            <w:tcW w:w="1241" w:type="dxa"/>
            <w:vMerge/>
          </w:tcPr>
          <w:p w:rsidR="00E82315" w:rsidRDefault="00E82315" w:rsidP="000C2DD7"/>
        </w:tc>
        <w:tc>
          <w:tcPr>
            <w:tcW w:w="851" w:type="dxa"/>
          </w:tcPr>
          <w:p w:rsidR="00E82315" w:rsidRDefault="00E82315" w:rsidP="000C2DD7">
            <w:r>
              <w:rPr>
                <w:rFonts w:hint="eastAsia"/>
              </w:rPr>
              <w:t>股份</w:t>
            </w:r>
          </w:p>
        </w:tc>
        <w:tc>
          <w:tcPr>
            <w:tcW w:w="1240" w:type="dxa"/>
          </w:tcPr>
          <w:p w:rsidR="00E82315" w:rsidRDefault="00E82315" w:rsidP="000C2DD7">
            <w:pPr>
              <w:rPr>
                <w:lang w:val="en-AU"/>
              </w:rPr>
            </w:pPr>
            <w:r>
              <w:rPr>
                <w:rFonts w:hint="eastAsia"/>
                <w:lang w:val="en-AU"/>
              </w:rPr>
              <w:t>认购权</w:t>
            </w:r>
          </w:p>
        </w:tc>
        <w:tc>
          <w:tcPr>
            <w:tcW w:w="1701" w:type="dxa"/>
          </w:tcPr>
          <w:p w:rsidR="00E82315" w:rsidRDefault="00E82315" w:rsidP="000C2DD7">
            <w:r>
              <w:rPr>
                <w:rFonts w:hint="eastAsia"/>
              </w:rPr>
              <w:t>转入</w:t>
            </w:r>
          </w:p>
        </w:tc>
        <w:tc>
          <w:tcPr>
            <w:tcW w:w="1710" w:type="dxa"/>
          </w:tcPr>
          <w:p w:rsidR="00E82315" w:rsidRDefault="00E82315" w:rsidP="000C2DD7">
            <w:r>
              <w:rPr>
                <w:rFonts w:hint="eastAsia"/>
              </w:rPr>
              <w:t>MARGIN</w:t>
            </w:r>
            <w:r>
              <w:rPr>
                <w:rFonts w:hint="eastAsia"/>
              </w:rPr>
              <w:t>账户</w:t>
            </w:r>
          </w:p>
        </w:tc>
        <w:tc>
          <w:tcPr>
            <w:tcW w:w="1080" w:type="dxa"/>
          </w:tcPr>
          <w:p w:rsidR="00E82315" w:rsidRDefault="00E82315" w:rsidP="0055691A"/>
        </w:tc>
        <w:tc>
          <w:tcPr>
            <w:tcW w:w="932" w:type="dxa"/>
          </w:tcPr>
          <w:p w:rsidR="00E82315" w:rsidRDefault="00E82315" w:rsidP="0055691A"/>
        </w:tc>
      </w:tr>
      <w:tr w:rsidR="00E82315" w:rsidRPr="002E3141" w:rsidTr="00BA78F1">
        <w:tc>
          <w:tcPr>
            <w:tcW w:w="8755" w:type="dxa"/>
            <w:gridSpan w:val="7"/>
          </w:tcPr>
          <w:p w:rsidR="00E82315" w:rsidRPr="00DB5224" w:rsidRDefault="00E82315" w:rsidP="00BA78F1">
            <w:pPr>
              <w:rPr>
                <w:b/>
                <w:color w:val="000000" w:themeColor="text1"/>
              </w:rPr>
            </w:pPr>
            <w:r>
              <w:rPr>
                <w:rFonts w:hint="eastAsia"/>
                <w:b/>
                <w:color w:val="000000" w:themeColor="text1"/>
              </w:rPr>
              <w:t>CCASS</w:t>
            </w:r>
            <w:r>
              <w:rPr>
                <w:rFonts w:hint="eastAsia"/>
                <w:b/>
                <w:color w:val="000000" w:themeColor="text1"/>
              </w:rPr>
              <w:t>汇总数据（目前无此资金）</w:t>
            </w:r>
          </w:p>
        </w:tc>
      </w:tr>
      <w:tr w:rsidR="00E82315" w:rsidTr="00BA78F1">
        <w:tc>
          <w:tcPr>
            <w:tcW w:w="8755" w:type="dxa"/>
            <w:gridSpan w:val="7"/>
          </w:tcPr>
          <w:p w:rsidR="00E82315" w:rsidRPr="00762AE8" w:rsidRDefault="00E82315" w:rsidP="00BA78F1">
            <w:pPr>
              <w:rPr>
                <w:b/>
                <w:color w:val="000000" w:themeColor="text1"/>
              </w:rPr>
            </w:pPr>
            <w:r w:rsidRPr="00762AE8">
              <w:rPr>
                <w:rFonts w:hint="eastAsia"/>
                <w:b/>
                <w:color w:val="000000" w:themeColor="text1"/>
              </w:rPr>
              <w:t>客户</w:t>
            </w:r>
            <w:r>
              <w:rPr>
                <w:rFonts w:hint="eastAsia"/>
                <w:b/>
                <w:color w:val="000000" w:themeColor="text1"/>
              </w:rPr>
              <w:t>汇总</w:t>
            </w:r>
          </w:p>
        </w:tc>
      </w:tr>
      <w:tr w:rsidR="00E82315" w:rsidTr="00BA78F1">
        <w:tc>
          <w:tcPr>
            <w:tcW w:w="1241" w:type="dxa"/>
          </w:tcPr>
          <w:p w:rsidR="00E82315" w:rsidRDefault="00E82315" w:rsidP="00EB4ABE">
            <w:r>
              <w:rPr>
                <w:rFonts w:hint="eastAsia"/>
                <w:lang w:val="en-AU"/>
              </w:rPr>
              <w:t>认购权分配</w:t>
            </w:r>
          </w:p>
        </w:tc>
        <w:tc>
          <w:tcPr>
            <w:tcW w:w="851" w:type="dxa"/>
          </w:tcPr>
          <w:p w:rsidR="00E82315" w:rsidRDefault="00E82315" w:rsidP="00BA78F1">
            <w:r>
              <w:rPr>
                <w:rFonts w:hint="eastAsia"/>
              </w:rPr>
              <w:t>资金</w:t>
            </w:r>
          </w:p>
        </w:tc>
        <w:tc>
          <w:tcPr>
            <w:tcW w:w="1240" w:type="dxa"/>
          </w:tcPr>
          <w:p w:rsidR="00E82315" w:rsidRDefault="00E82315" w:rsidP="00BA78F1">
            <w:pPr>
              <w:rPr>
                <w:lang w:val="en-AU"/>
              </w:rPr>
            </w:pPr>
            <w:r>
              <w:rPr>
                <w:rFonts w:hint="eastAsia"/>
                <w:lang w:val="en-AU"/>
              </w:rPr>
              <w:t>过户费</w:t>
            </w:r>
          </w:p>
        </w:tc>
        <w:tc>
          <w:tcPr>
            <w:tcW w:w="1701" w:type="dxa"/>
          </w:tcPr>
          <w:p w:rsidR="00E82315" w:rsidRDefault="0058683F" w:rsidP="00BA78F1">
            <w:r>
              <w:rPr>
                <w:rFonts w:hint="eastAsia"/>
              </w:rPr>
              <w:t>代</w:t>
            </w:r>
            <w:r w:rsidR="00E82315">
              <w:rPr>
                <w:rFonts w:hint="eastAsia"/>
              </w:rPr>
              <w:t>收</w:t>
            </w:r>
          </w:p>
        </w:tc>
        <w:tc>
          <w:tcPr>
            <w:tcW w:w="1710" w:type="dxa"/>
          </w:tcPr>
          <w:p w:rsidR="00E82315" w:rsidRDefault="00E82315" w:rsidP="00BA78F1">
            <w:r>
              <w:rPr>
                <w:rFonts w:hint="eastAsia"/>
              </w:rPr>
              <w:t>客户调自有</w:t>
            </w:r>
          </w:p>
        </w:tc>
        <w:tc>
          <w:tcPr>
            <w:tcW w:w="1080" w:type="dxa"/>
          </w:tcPr>
          <w:p w:rsidR="00E82315" w:rsidRDefault="00E82315" w:rsidP="00BA78F1"/>
        </w:tc>
        <w:tc>
          <w:tcPr>
            <w:tcW w:w="932" w:type="dxa"/>
          </w:tcPr>
          <w:p w:rsidR="00E82315" w:rsidRDefault="00E82315" w:rsidP="00BA78F1">
            <w:r>
              <w:rPr>
                <w:rFonts w:hint="eastAsia"/>
              </w:rPr>
              <w:t>港币</w:t>
            </w:r>
          </w:p>
        </w:tc>
      </w:tr>
    </w:tbl>
    <w:p w:rsidR="00E34F65" w:rsidRPr="00E34F65" w:rsidRDefault="00E34F65" w:rsidP="00E34F65">
      <w:pPr>
        <w:rPr>
          <w:lang w:val="en-AU"/>
        </w:rPr>
      </w:pPr>
    </w:p>
    <w:p w:rsidR="00E34F65" w:rsidRDefault="001B2C13" w:rsidP="008326FD">
      <w:pPr>
        <w:pStyle w:val="5"/>
        <w:numPr>
          <w:ilvl w:val="0"/>
          <w:numId w:val="39"/>
        </w:numPr>
      </w:pPr>
      <w:r>
        <w:rPr>
          <w:rFonts w:hint="eastAsia"/>
        </w:rPr>
        <w:t>公开发售</w:t>
      </w:r>
      <w:r w:rsidR="00E34F65">
        <w:rPr>
          <w:rFonts w:hint="eastAsia"/>
        </w:rPr>
        <w:t>行权</w:t>
      </w:r>
    </w:p>
    <w:tbl>
      <w:tblPr>
        <w:tblStyle w:val="a8"/>
        <w:tblW w:w="8755" w:type="dxa"/>
        <w:tblLook w:val="04A0"/>
      </w:tblPr>
      <w:tblGrid>
        <w:gridCol w:w="1241"/>
        <w:gridCol w:w="1135"/>
        <w:gridCol w:w="1446"/>
        <w:gridCol w:w="1701"/>
        <w:gridCol w:w="1185"/>
        <w:gridCol w:w="102"/>
        <w:gridCol w:w="960"/>
        <w:gridCol w:w="33"/>
        <w:gridCol w:w="952"/>
      </w:tblGrid>
      <w:tr w:rsidR="0055691A" w:rsidRPr="002E3141" w:rsidTr="0055691A">
        <w:tc>
          <w:tcPr>
            <w:tcW w:w="1241" w:type="dxa"/>
            <w:shd w:val="clear" w:color="auto" w:fill="BFBFBF" w:themeFill="background1" w:themeFillShade="BF"/>
          </w:tcPr>
          <w:p w:rsidR="0055691A" w:rsidRDefault="0055691A" w:rsidP="000C2DD7">
            <w:pPr>
              <w:rPr>
                <w:b/>
                <w:color w:val="C00000"/>
              </w:rPr>
            </w:pPr>
            <w:r w:rsidRPr="002E3141">
              <w:rPr>
                <w:rFonts w:hint="eastAsia"/>
                <w:b/>
                <w:color w:val="C00000"/>
              </w:rPr>
              <w:t>交收业</w:t>
            </w:r>
          </w:p>
          <w:p w:rsidR="0055691A" w:rsidRPr="002E3141" w:rsidRDefault="0055691A" w:rsidP="000C2DD7">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1135" w:type="dxa"/>
            <w:shd w:val="clear" w:color="auto" w:fill="BFBFBF" w:themeFill="background1" w:themeFillShade="BF"/>
          </w:tcPr>
          <w:p w:rsidR="0055691A" w:rsidRDefault="0055691A" w:rsidP="000C2DD7">
            <w:pPr>
              <w:rPr>
                <w:b/>
                <w:color w:val="C00000"/>
              </w:rPr>
            </w:pPr>
            <w:r w:rsidRPr="002E3141">
              <w:rPr>
                <w:rFonts w:hint="eastAsia"/>
                <w:b/>
                <w:color w:val="C00000"/>
              </w:rPr>
              <w:t>交收</w:t>
            </w:r>
          </w:p>
          <w:p w:rsidR="0055691A" w:rsidRPr="002E3141" w:rsidRDefault="0055691A" w:rsidP="000C2DD7">
            <w:pPr>
              <w:rPr>
                <w:b/>
                <w:color w:val="C00000"/>
              </w:rPr>
            </w:pPr>
            <w:r>
              <w:rPr>
                <w:rFonts w:hint="eastAsia"/>
                <w:b/>
                <w:color w:val="C00000"/>
              </w:rPr>
              <w:t>类别</w:t>
            </w:r>
          </w:p>
        </w:tc>
        <w:tc>
          <w:tcPr>
            <w:tcW w:w="1446"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w:t>
            </w:r>
            <w:r>
              <w:rPr>
                <w:rFonts w:hint="eastAsia"/>
                <w:b/>
                <w:color w:val="C00000"/>
              </w:rPr>
              <w:t>明细</w:t>
            </w:r>
          </w:p>
        </w:tc>
        <w:tc>
          <w:tcPr>
            <w:tcW w:w="1701"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交收方向</w:t>
            </w:r>
          </w:p>
        </w:tc>
        <w:tc>
          <w:tcPr>
            <w:tcW w:w="1185" w:type="dxa"/>
            <w:shd w:val="clear" w:color="auto" w:fill="BFBFBF" w:themeFill="background1" w:themeFillShade="BF"/>
          </w:tcPr>
          <w:p w:rsidR="0055691A" w:rsidRPr="002E3141" w:rsidRDefault="0055691A" w:rsidP="000C2DD7">
            <w:pPr>
              <w:rPr>
                <w:b/>
                <w:color w:val="C00000"/>
              </w:rPr>
            </w:pPr>
            <w:r>
              <w:rPr>
                <w:rFonts w:hint="eastAsia"/>
                <w:b/>
                <w:color w:val="C00000"/>
              </w:rPr>
              <w:t>调整</w:t>
            </w:r>
            <w:r w:rsidRPr="002E3141">
              <w:rPr>
                <w:rFonts w:hint="eastAsia"/>
                <w:b/>
                <w:color w:val="C00000"/>
              </w:rPr>
              <w:t>方向</w:t>
            </w:r>
          </w:p>
          <w:p w:rsidR="0055691A" w:rsidRPr="002E3141" w:rsidRDefault="0055691A" w:rsidP="000C2DD7">
            <w:pPr>
              <w:rPr>
                <w:b/>
                <w:color w:val="C00000"/>
              </w:rPr>
            </w:pPr>
          </w:p>
        </w:tc>
        <w:tc>
          <w:tcPr>
            <w:tcW w:w="1095" w:type="dxa"/>
            <w:gridSpan w:val="3"/>
            <w:shd w:val="clear" w:color="auto" w:fill="BFBFBF" w:themeFill="background1" w:themeFillShade="BF"/>
          </w:tcPr>
          <w:p w:rsidR="0055691A" w:rsidRPr="002E3141" w:rsidRDefault="0055691A" w:rsidP="0055691A">
            <w:pPr>
              <w:rPr>
                <w:b/>
                <w:color w:val="C00000"/>
              </w:rPr>
            </w:pPr>
            <w:r>
              <w:rPr>
                <w:rFonts w:hint="eastAsia"/>
                <w:b/>
                <w:color w:val="C00000"/>
              </w:rPr>
              <w:t>数量</w:t>
            </w:r>
          </w:p>
        </w:tc>
        <w:tc>
          <w:tcPr>
            <w:tcW w:w="952" w:type="dxa"/>
            <w:shd w:val="clear" w:color="auto" w:fill="BFBFBF" w:themeFill="background1" w:themeFillShade="BF"/>
          </w:tcPr>
          <w:p w:rsidR="0055691A" w:rsidRPr="002E3141" w:rsidRDefault="0055691A" w:rsidP="0055691A">
            <w:pPr>
              <w:rPr>
                <w:b/>
                <w:color w:val="C00000"/>
              </w:rPr>
            </w:pPr>
            <w:r>
              <w:rPr>
                <w:rFonts w:hint="eastAsia"/>
                <w:b/>
                <w:color w:val="C00000"/>
              </w:rPr>
              <w:t>币种</w:t>
            </w:r>
          </w:p>
        </w:tc>
      </w:tr>
      <w:tr w:rsidR="0058683F" w:rsidRPr="002E3141" w:rsidTr="001B7489">
        <w:tc>
          <w:tcPr>
            <w:tcW w:w="8755" w:type="dxa"/>
            <w:gridSpan w:val="9"/>
          </w:tcPr>
          <w:p w:rsidR="0058683F" w:rsidRPr="00DB5224" w:rsidRDefault="0058683F" w:rsidP="001B7489">
            <w:pPr>
              <w:rPr>
                <w:b/>
                <w:color w:val="000000" w:themeColor="text1"/>
              </w:rPr>
            </w:pPr>
            <w:r>
              <w:rPr>
                <w:rFonts w:hint="eastAsia"/>
                <w:b/>
                <w:color w:val="000000" w:themeColor="text1"/>
              </w:rPr>
              <w:t>CCASS</w:t>
            </w:r>
            <w:r>
              <w:rPr>
                <w:rFonts w:hint="eastAsia"/>
                <w:b/>
                <w:color w:val="000000" w:themeColor="text1"/>
              </w:rPr>
              <w:t>汇总数据</w:t>
            </w:r>
          </w:p>
        </w:tc>
      </w:tr>
      <w:tr w:rsidR="0058683F" w:rsidTr="001B7489">
        <w:tc>
          <w:tcPr>
            <w:tcW w:w="1241" w:type="dxa"/>
            <w:vMerge w:val="restart"/>
          </w:tcPr>
          <w:p w:rsidR="0058683F" w:rsidRDefault="0058683F" w:rsidP="001B7489">
            <w:r>
              <w:rPr>
                <w:rFonts w:hint="eastAsia"/>
                <w:lang w:val="en-AU"/>
              </w:rPr>
              <w:t>公开发售行权</w:t>
            </w:r>
          </w:p>
        </w:tc>
        <w:tc>
          <w:tcPr>
            <w:tcW w:w="1135" w:type="dxa"/>
          </w:tcPr>
          <w:p w:rsidR="0058683F" w:rsidRDefault="0058683F" w:rsidP="001B7489">
            <w:r>
              <w:rPr>
                <w:rFonts w:hint="eastAsia"/>
              </w:rPr>
              <w:t>资金</w:t>
            </w:r>
          </w:p>
        </w:tc>
        <w:tc>
          <w:tcPr>
            <w:tcW w:w="1446" w:type="dxa"/>
          </w:tcPr>
          <w:p w:rsidR="0058683F" w:rsidRDefault="0058683F" w:rsidP="001B7489">
            <w:r>
              <w:rPr>
                <w:rFonts w:hint="eastAsia"/>
              </w:rPr>
              <w:t>认购金额</w:t>
            </w:r>
          </w:p>
        </w:tc>
        <w:tc>
          <w:tcPr>
            <w:tcW w:w="1701" w:type="dxa"/>
          </w:tcPr>
          <w:p w:rsidR="0058683F" w:rsidRDefault="0058683F" w:rsidP="001B7489">
            <w:r>
              <w:rPr>
                <w:rFonts w:hint="eastAsia"/>
              </w:rPr>
              <w:t>支出</w:t>
            </w:r>
          </w:p>
        </w:tc>
        <w:tc>
          <w:tcPr>
            <w:tcW w:w="1287" w:type="dxa"/>
            <w:gridSpan w:val="2"/>
          </w:tcPr>
          <w:p w:rsidR="0058683F" w:rsidRDefault="0058683F" w:rsidP="001B7489"/>
        </w:tc>
        <w:tc>
          <w:tcPr>
            <w:tcW w:w="960" w:type="dxa"/>
          </w:tcPr>
          <w:p w:rsidR="0058683F" w:rsidRDefault="0058683F" w:rsidP="001B7489"/>
        </w:tc>
        <w:tc>
          <w:tcPr>
            <w:tcW w:w="985" w:type="dxa"/>
            <w:gridSpan w:val="2"/>
          </w:tcPr>
          <w:p w:rsidR="0058683F" w:rsidRDefault="0058683F" w:rsidP="001B7489"/>
        </w:tc>
      </w:tr>
      <w:tr w:rsidR="0058683F" w:rsidTr="001B7489">
        <w:tc>
          <w:tcPr>
            <w:tcW w:w="1241" w:type="dxa"/>
            <w:vMerge/>
          </w:tcPr>
          <w:p w:rsidR="0058683F" w:rsidRDefault="0058683F" w:rsidP="001B7489">
            <w:pPr>
              <w:rPr>
                <w:lang w:val="en-AU"/>
              </w:rPr>
            </w:pPr>
          </w:p>
        </w:tc>
        <w:tc>
          <w:tcPr>
            <w:tcW w:w="1135" w:type="dxa"/>
          </w:tcPr>
          <w:p w:rsidR="0058683F" w:rsidRDefault="0058683F" w:rsidP="001B7489">
            <w:r>
              <w:rPr>
                <w:rFonts w:hint="eastAsia"/>
              </w:rPr>
              <w:t>资金</w:t>
            </w:r>
          </w:p>
        </w:tc>
        <w:tc>
          <w:tcPr>
            <w:tcW w:w="1446" w:type="dxa"/>
          </w:tcPr>
          <w:p w:rsidR="0058683F" w:rsidRDefault="0058683F" w:rsidP="001B7489">
            <w:r>
              <w:rPr>
                <w:rFonts w:hint="eastAsia"/>
              </w:rPr>
              <w:t>行权服务费</w:t>
            </w:r>
          </w:p>
        </w:tc>
        <w:tc>
          <w:tcPr>
            <w:tcW w:w="1701" w:type="dxa"/>
          </w:tcPr>
          <w:p w:rsidR="0058683F" w:rsidRDefault="0058683F" w:rsidP="001B7489">
            <w:r>
              <w:rPr>
                <w:rFonts w:hint="eastAsia"/>
              </w:rPr>
              <w:t>支出</w:t>
            </w:r>
          </w:p>
        </w:tc>
        <w:tc>
          <w:tcPr>
            <w:tcW w:w="1287" w:type="dxa"/>
            <w:gridSpan w:val="2"/>
          </w:tcPr>
          <w:p w:rsidR="0058683F" w:rsidRDefault="0058683F" w:rsidP="001B7489"/>
        </w:tc>
        <w:tc>
          <w:tcPr>
            <w:tcW w:w="960" w:type="dxa"/>
          </w:tcPr>
          <w:p w:rsidR="0058683F" w:rsidRDefault="0058683F" w:rsidP="001B7489"/>
        </w:tc>
        <w:tc>
          <w:tcPr>
            <w:tcW w:w="985" w:type="dxa"/>
            <w:gridSpan w:val="2"/>
          </w:tcPr>
          <w:p w:rsidR="0058683F" w:rsidRDefault="0058683F" w:rsidP="001B7489"/>
        </w:tc>
      </w:tr>
      <w:tr w:rsidR="0058683F" w:rsidRPr="002E3141" w:rsidTr="001B7489">
        <w:tc>
          <w:tcPr>
            <w:tcW w:w="8755" w:type="dxa"/>
            <w:gridSpan w:val="9"/>
          </w:tcPr>
          <w:p w:rsidR="0058683F" w:rsidRPr="00DB5224" w:rsidRDefault="0058683F" w:rsidP="001B7489">
            <w:pPr>
              <w:rPr>
                <w:b/>
                <w:color w:val="000000" w:themeColor="text1"/>
              </w:rPr>
            </w:pPr>
            <w:r>
              <w:rPr>
                <w:rFonts w:hint="eastAsia"/>
                <w:b/>
                <w:color w:val="000000" w:themeColor="text1"/>
              </w:rPr>
              <w:t>银行公开发售认购汇总数据</w:t>
            </w:r>
          </w:p>
        </w:tc>
      </w:tr>
      <w:tr w:rsidR="0058683F" w:rsidTr="001B7489">
        <w:tc>
          <w:tcPr>
            <w:tcW w:w="1241" w:type="dxa"/>
            <w:vMerge w:val="restart"/>
          </w:tcPr>
          <w:p w:rsidR="0058683F" w:rsidRDefault="0058683F" w:rsidP="001B7489">
            <w:r>
              <w:rPr>
                <w:lang w:val="en-AU"/>
              </w:rPr>
              <w:t>X</w:t>
            </w:r>
            <w:r>
              <w:rPr>
                <w:rFonts w:hint="eastAsia"/>
                <w:lang w:val="en-AU"/>
              </w:rPr>
              <w:t>x</w:t>
            </w:r>
            <w:r>
              <w:rPr>
                <w:rFonts w:hint="eastAsia"/>
                <w:lang w:val="en-AU"/>
              </w:rPr>
              <w:t>银行行权</w:t>
            </w:r>
          </w:p>
        </w:tc>
        <w:tc>
          <w:tcPr>
            <w:tcW w:w="1135" w:type="dxa"/>
          </w:tcPr>
          <w:p w:rsidR="0058683F" w:rsidRDefault="0058683F" w:rsidP="001B7489">
            <w:r>
              <w:rPr>
                <w:rFonts w:hint="eastAsia"/>
              </w:rPr>
              <w:t>资金</w:t>
            </w:r>
          </w:p>
        </w:tc>
        <w:tc>
          <w:tcPr>
            <w:tcW w:w="1446" w:type="dxa"/>
          </w:tcPr>
          <w:p w:rsidR="0058683F" w:rsidRDefault="0058683F" w:rsidP="001B7489">
            <w:r>
              <w:rPr>
                <w:rFonts w:hint="eastAsia"/>
              </w:rPr>
              <w:t>认购金额</w:t>
            </w:r>
          </w:p>
        </w:tc>
        <w:tc>
          <w:tcPr>
            <w:tcW w:w="1701" w:type="dxa"/>
          </w:tcPr>
          <w:p w:rsidR="0058683F" w:rsidRDefault="0058683F" w:rsidP="001B7489">
            <w:r>
              <w:rPr>
                <w:rFonts w:hint="eastAsia"/>
              </w:rPr>
              <w:t>支出</w:t>
            </w:r>
          </w:p>
        </w:tc>
        <w:tc>
          <w:tcPr>
            <w:tcW w:w="1287" w:type="dxa"/>
            <w:gridSpan w:val="2"/>
          </w:tcPr>
          <w:p w:rsidR="0058683F" w:rsidRDefault="0058683F" w:rsidP="001B7489"/>
        </w:tc>
        <w:tc>
          <w:tcPr>
            <w:tcW w:w="960" w:type="dxa"/>
          </w:tcPr>
          <w:p w:rsidR="0058683F" w:rsidRDefault="0058683F" w:rsidP="001B7489"/>
        </w:tc>
        <w:tc>
          <w:tcPr>
            <w:tcW w:w="985" w:type="dxa"/>
            <w:gridSpan w:val="2"/>
          </w:tcPr>
          <w:p w:rsidR="0058683F" w:rsidRDefault="0058683F" w:rsidP="001B7489"/>
        </w:tc>
      </w:tr>
      <w:tr w:rsidR="0058683F" w:rsidTr="001B7489">
        <w:tc>
          <w:tcPr>
            <w:tcW w:w="1241" w:type="dxa"/>
            <w:vMerge/>
          </w:tcPr>
          <w:p w:rsidR="0058683F" w:rsidRDefault="0058683F" w:rsidP="001B7489">
            <w:pPr>
              <w:rPr>
                <w:lang w:val="en-AU"/>
              </w:rPr>
            </w:pPr>
          </w:p>
        </w:tc>
        <w:tc>
          <w:tcPr>
            <w:tcW w:w="1135" w:type="dxa"/>
          </w:tcPr>
          <w:p w:rsidR="0058683F" w:rsidRDefault="0058683F" w:rsidP="001B7489">
            <w:r>
              <w:rPr>
                <w:rFonts w:hint="eastAsia"/>
              </w:rPr>
              <w:t>资金</w:t>
            </w:r>
          </w:p>
        </w:tc>
        <w:tc>
          <w:tcPr>
            <w:tcW w:w="1446" w:type="dxa"/>
          </w:tcPr>
          <w:p w:rsidR="0058683F" w:rsidRDefault="0058683F" w:rsidP="001B7489">
            <w:r>
              <w:rPr>
                <w:rFonts w:hint="eastAsia"/>
              </w:rPr>
              <w:t>行权服务费</w:t>
            </w:r>
          </w:p>
        </w:tc>
        <w:tc>
          <w:tcPr>
            <w:tcW w:w="1701" w:type="dxa"/>
          </w:tcPr>
          <w:p w:rsidR="0058683F" w:rsidRDefault="0058683F" w:rsidP="001B7489">
            <w:r>
              <w:rPr>
                <w:rFonts w:hint="eastAsia"/>
              </w:rPr>
              <w:t>支出</w:t>
            </w:r>
          </w:p>
        </w:tc>
        <w:tc>
          <w:tcPr>
            <w:tcW w:w="1287" w:type="dxa"/>
            <w:gridSpan w:val="2"/>
          </w:tcPr>
          <w:p w:rsidR="0058683F" w:rsidRDefault="0058683F" w:rsidP="001B7489"/>
        </w:tc>
        <w:tc>
          <w:tcPr>
            <w:tcW w:w="960" w:type="dxa"/>
          </w:tcPr>
          <w:p w:rsidR="0058683F" w:rsidRDefault="0058683F" w:rsidP="001B7489"/>
        </w:tc>
        <w:tc>
          <w:tcPr>
            <w:tcW w:w="985" w:type="dxa"/>
            <w:gridSpan w:val="2"/>
          </w:tcPr>
          <w:p w:rsidR="0058683F" w:rsidRDefault="0058683F" w:rsidP="001B7489"/>
        </w:tc>
      </w:tr>
      <w:tr w:rsidR="0055691A" w:rsidRPr="002E3141" w:rsidTr="002965A4">
        <w:tc>
          <w:tcPr>
            <w:tcW w:w="8755" w:type="dxa"/>
            <w:gridSpan w:val="9"/>
          </w:tcPr>
          <w:p w:rsidR="0055691A" w:rsidRPr="00DB5224" w:rsidRDefault="0058683F" w:rsidP="0058683F">
            <w:pPr>
              <w:rPr>
                <w:b/>
                <w:color w:val="000000" w:themeColor="text1"/>
              </w:rPr>
            </w:pPr>
            <w:r>
              <w:rPr>
                <w:rFonts w:hint="eastAsia"/>
                <w:b/>
                <w:color w:val="000000" w:themeColor="text1"/>
              </w:rPr>
              <w:t>银行</w:t>
            </w:r>
            <w:r>
              <w:rPr>
                <w:rFonts w:hint="eastAsia"/>
                <w:b/>
                <w:color w:val="000000" w:themeColor="text1"/>
              </w:rPr>
              <w:t>+CCASS</w:t>
            </w:r>
            <w:r w:rsidR="0055691A">
              <w:rPr>
                <w:rFonts w:hint="eastAsia"/>
                <w:b/>
                <w:color w:val="000000" w:themeColor="text1"/>
              </w:rPr>
              <w:t>汇总数据</w:t>
            </w:r>
          </w:p>
        </w:tc>
      </w:tr>
      <w:tr w:rsidR="0058683F" w:rsidTr="0055691A">
        <w:tc>
          <w:tcPr>
            <w:tcW w:w="1241" w:type="dxa"/>
            <w:vMerge w:val="restart"/>
          </w:tcPr>
          <w:p w:rsidR="0058683F" w:rsidRDefault="0058683F" w:rsidP="0058683F">
            <w:r>
              <w:rPr>
                <w:rFonts w:hint="eastAsia"/>
                <w:lang w:val="en-AU"/>
              </w:rPr>
              <w:t>公开发售行权</w:t>
            </w:r>
          </w:p>
        </w:tc>
        <w:tc>
          <w:tcPr>
            <w:tcW w:w="1135" w:type="dxa"/>
          </w:tcPr>
          <w:p w:rsidR="0058683F" w:rsidRDefault="0058683F" w:rsidP="000C2DD7">
            <w:r>
              <w:rPr>
                <w:rFonts w:hint="eastAsia"/>
              </w:rPr>
              <w:t>资金</w:t>
            </w:r>
          </w:p>
        </w:tc>
        <w:tc>
          <w:tcPr>
            <w:tcW w:w="1446" w:type="dxa"/>
          </w:tcPr>
          <w:p w:rsidR="0058683F" w:rsidRDefault="0058683F" w:rsidP="000C2DD7">
            <w:r>
              <w:rPr>
                <w:rFonts w:hint="eastAsia"/>
              </w:rPr>
              <w:t>认购金额</w:t>
            </w:r>
          </w:p>
        </w:tc>
        <w:tc>
          <w:tcPr>
            <w:tcW w:w="1701" w:type="dxa"/>
          </w:tcPr>
          <w:p w:rsidR="0058683F" w:rsidRDefault="0058683F" w:rsidP="00F32235">
            <w:r>
              <w:rPr>
                <w:rFonts w:hint="eastAsia"/>
              </w:rPr>
              <w:t>支出</w:t>
            </w:r>
          </w:p>
        </w:tc>
        <w:tc>
          <w:tcPr>
            <w:tcW w:w="1287" w:type="dxa"/>
            <w:gridSpan w:val="2"/>
          </w:tcPr>
          <w:p w:rsidR="0058683F" w:rsidRDefault="0058683F" w:rsidP="000C2DD7"/>
        </w:tc>
        <w:tc>
          <w:tcPr>
            <w:tcW w:w="960" w:type="dxa"/>
          </w:tcPr>
          <w:p w:rsidR="0058683F" w:rsidRDefault="0058683F" w:rsidP="000C2DD7"/>
        </w:tc>
        <w:tc>
          <w:tcPr>
            <w:tcW w:w="985" w:type="dxa"/>
            <w:gridSpan w:val="2"/>
          </w:tcPr>
          <w:p w:rsidR="0058683F" w:rsidRDefault="0058683F" w:rsidP="000C2DD7"/>
        </w:tc>
      </w:tr>
      <w:tr w:rsidR="0058683F" w:rsidTr="0055691A">
        <w:tc>
          <w:tcPr>
            <w:tcW w:w="1241" w:type="dxa"/>
            <w:vMerge/>
          </w:tcPr>
          <w:p w:rsidR="0058683F" w:rsidRDefault="0058683F" w:rsidP="000C2DD7">
            <w:pPr>
              <w:rPr>
                <w:lang w:val="en-AU"/>
              </w:rPr>
            </w:pPr>
          </w:p>
        </w:tc>
        <w:tc>
          <w:tcPr>
            <w:tcW w:w="1135" w:type="dxa"/>
          </w:tcPr>
          <w:p w:rsidR="0058683F" w:rsidRDefault="0058683F" w:rsidP="000C2DD7">
            <w:r>
              <w:rPr>
                <w:rFonts w:hint="eastAsia"/>
              </w:rPr>
              <w:t>资金</w:t>
            </w:r>
          </w:p>
        </w:tc>
        <w:tc>
          <w:tcPr>
            <w:tcW w:w="1446" w:type="dxa"/>
          </w:tcPr>
          <w:p w:rsidR="0058683F" w:rsidRDefault="0058683F" w:rsidP="000C2DD7">
            <w:r>
              <w:rPr>
                <w:rFonts w:hint="eastAsia"/>
              </w:rPr>
              <w:t>行权服务费</w:t>
            </w:r>
          </w:p>
        </w:tc>
        <w:tc>
          <w:tcPr>
            <w:tcW w:w="1701" w:type="dxa"/>
          </w:tcPr>
          <w:p w:rsidR="0058683F" w:rsidRDefault="0058683F" w:rsidP="000C2DD7">
            <w:r>
              <w:rPr>
                <w:rFonts w:hint="eastAsia"/>
              </w:rPr>
              <w:t>支出</w:t>
            </w:r>
          </w:p>
        </w:tc>
        <w:tc>
          <w:tcPr>
            <w:tcW w:w="1287" w:type="dxa"/>
            <w:gridSpan w:val="2"/>
          </w:tcPr>
          <w:p w:rsidR="0058683F" w:rsidRDefault="0058683F" w:rsidP="000C2DD7"/>
        </w:tc>
        <w:tc>
          <w:tcPr>
            <w:tcW w:w="960" w:type="dxa"/>
          </w:tcPr>
          <w:p w:rsidR="0058683F" w:rsidRDefault="0058683F" w:rsidP="000C2DD7"/>
        </w:tc>
        <w:tc>
          <w:tcPr>
            <w:tcW w:w="985" w:type="dxa"/>
            <w:gridSpan w:val="2"/>
          </w:tcPr>
          <w:p w:rsidR="0058683F" w:rsidRDefault="0058683F" w:rsidP="000C2DD7"/>
        </w:tc>
      </w:tr>
      <w:tr w:rsidR="0055691A" w:rsidTr="002965A4">
        <w:tc>
          <w:tcPr>
            <w:tcW w:w="8755" w:type="dxa"/>
            <w:gridSpan w:val="9"/>
          </w:tcPr>
          <w:p w:rsidR="0055691A" w:rsidRPr="00762AE8" w:rsidRDefault="0055691A" w:rsidP="0055691A">
            <w:pPr>
              <w:rPr>
                <w:b/>
                <w:color w:val="000000" w:themeColor="text1"/>
              </w:rPr>
            </w:pPr>
            <w:r w:rsidRPr="00762AE8">
              <w:rPr>
                <w:rFonts w:hint="eastAsia"/>
                <w:b/>
                <w:color w:val="000000" w:themeColor="text1"/>
              </w:rPr>
              <w:t>客户</w:t>
            </w:r>
            <w:r>
              <w:rPr>
                <w:rFonts w:hint="eastAsia"/>
                <w:b/>
                <w:color w:val="000000" w:themeColor="text1"/>
              </w:rPr>
              <w:t>汇总</w:t>
            </w:r>
          </w:p>
        </w:tc>
      </w:tr>
      <w:tr w:rsidR="0055691A" w:rsidTr="0055691A">
        <w:tc>
          <w:tcPr>
            <w:tcW w:w="1241" w:type="dxa"/>
            <w:vMerge w:val="restart"/>
          </w:tcPr>
          <w:p w:rsidR="0055691A" w:rsidRDefault="001B2C13" w:rsidP="000C2DD7">
            <w:r>
              <w:rPr>
                <w:rFonts w:hint="eastAsia"/>
                <w:lang w:val="en-AU"/>
              </w:rPr>
              <w:t>公开发售</w:t>
            </w:r>
            <w:r w:rsidR="0055691A">
              <w:rPr>
                <w:rFonts w:hint="eastAsia"/>
                <w:lang w:val="en-AU"/>
              </w:rPr>
              <w:t>行权</w:t>
            </w:r>
          </w:p>
        </w:tc>
        <w:tc>
          <w:tcPr>
            <w:tcW w:w="1135" w:type="dxa"/>
            <w:vMerge w:val="restart"/>
          </w:tcPr>
          <w:p w:rsidR="0055691A" w:rsidRDefault="0055691A" w:rsidP="000C2DD7">
            <w:r>
              <w:rPr>
                <w:rFonts w:hint="eastAsia"/>
              </w:rPr>
              <w:t>资金</w:t>
            </w:r>
          </w:p>
        </w:tc>
        <w:tc>
          <w:tcPr>
            <w:tcW w:w="1446" w:type="dxa"/>
          </w:tcPr>
          <w:p w:rsidR="0055691A" w:rsidRDefault="0055691A" w:rsidP="000C2DD7">
            <w:r>
              <w:rPr>
                <w:rFonts w:hint="eastAsia"/>
              </w:rPr>
              <w:t>认购金额</w:t>
            </w:r>
          </w:p>
        </w:tc>
        <w:tc>
          <w:tcPr>
            <w:tcW w:w="1701" w:type="dxa"/>
          </w:tcPr>
          <w:p w:rsidR="0055691A" w:rsidRDefault="0055691A" w:rsidP="000C2DD7">
            <w:r>
              <w:rPr>
                <w:rFonts w:hint="eastAsia"/>
              </w:rPr>
              <w:t>收入</w:t>
            </w:r>
          </w:p>
        </w:tc>
        <w:tc>
          <w:tcPr>
            <w:tcW w:w="1287" w:type="dxa"/>
            <w:gridSpan w:val="2"/>
          </w:tcPr>
          <w:p w:rsidR="0055691A" w:rsidRDefault="0055691A" w:rsidP="000C2DD7">
            <w:r>
              <w:rPr>
                <w:rFonts w:hint="eastAsia"/>
              </w:rPr>
              <w:t>客户调自有</w:t>
            </w:r>
          </w:p>
        </w:tc>
        <w:tc>
          <w:tcPr>
            <w:tcW w:w="960" w:type="dxa"/>
          </w:tcPr>
          <w:p w:rsidR="0055691A" w:rsidRDefault="0055691A" w:rsidP="0055691A"/>
        </w:tc>
        <w:tc>
          <w:tcPr>
            <w:tcW w:w="985" w:type="dxa"/>
            <w:gridSpan w:val="2"/>
          </w:tcPr>
          <w:p w:rsidR="0055691A" w:rsidRDefault="0055691A" w:rsidP="0055691A"/>
        </w:tc>
      </w:tr>
      <w:tr w:rsidR="0055691A" w:rsidTr="0055691A">
        <w:tc>
          <w:tcPr>
            <w:tcW w:w="1241" w:type="dxa"/>
            <w:vMerge/>
          </w:tcPr>
          <w:p w:rsidR="0055691A" w:rsidRDefault="0055691A" w:rsidP="000C2DD7"/>
        </w:tc>
        <w:tc>
          <w:tcPr>
            <w:tcW w:w="1135" w:type="dxa"/>
            <w:vMerge/>
          </w:tcPr>
          <w:p w:rsidR="0055691A" w:rsidRDefault="0055691A" w:rsidP="000C2DD7"/>
        </w:tc>
        <w:tc>
          <w:tcPr>
            <w:tcW w:w="1446" w:type="dxa"/>
          </w:tcPr>
          <w:p w:rsidR="0055691A" w:rsidRDefault="0055691A" w:rsidP="000C2DD7">
            <w:r>
              <w:rPr>
                <w:rFonts w:hint="eastAsia"/>
              </w:rPr>
              <w:t>手续费</w:t>
            </w:r>
          </w:p>
        </w:tc>
        <w:tc>
          <w:tcPr>
            <w:tcW w:w="1701" w:type="dxa"/>
          </w:tcPr>
          <w:p w:rsidR="0055691A" w:rsidRDefault="0055691A" w:rsidP="000C2DD7">
            <w:r>
              <w:rPr>
                <w:rFonts w:hint="eastAsia"/>
              </w:rPr>
              <w:t>收入</w:t>
            </w:r>
          </w:p>
        </w:tc>
        <w:tc>
          <w:tcPr>
            <w:tcW w:w="1287" w:type="dxa"/>
            <w:gridSpan w:val="2"/>
          </w:tcPr>
          <w:p w:rsidR="0055691A" w:rsidRDefault="0055691A" w:rsidP="000C2DD7">
            <w:r>
              <w:rPr>
                <w:rFonts w:hint="eastAsia"/>
              </w:rPr>
              <w:t>客户调自有</w:t>
            </w:r>
          </w:p>
        </w:tc>
        <w:tc>
          <w:tcPr>
            <w:tcW w:w="960" w:type="dxa"/>
          </w:tcPr>
          <w:p w:rsidR="0055691A" w:rsidRDefault="0055691A" w:rsidP="0055691A"/>
        </w:tc>
        <w:tc>
          <w:tcPr>
            <w:tcW w:w="985" w:type="dxa"/>
            <w:gridSpan w:val="2"/>
          </w:tcPr>
          <w:p w:rsidR="0055691A" w:rsidRDefault="0055691A" w:rsidP="0055691A"/>
        </w:tc>
      </w:tr>
    </w:tbl>
    <w:p w:rsidR="00F32235" w:rsidRDefault="00F32235" w:rsidP="00F32235">
      <w:pPr>
        <w:rPr>
          <w:lang w:val="en-AU"/>
        </w:rPr>
      </w:pPr>
    </w:p>
    <w:p w:rsidR="001B7489" w:rsidRDefault="001B7489" w:rsidP="00F32235">
      <w:pPr>
        <w:rPr>
          <w:lang w:val="en-AU"/>
        </w:rPr>
      </w:pPr>
    </w:p>
    <w:p w:rsidR="001B7489" w:rsidRDefault="001B7489" w:rsidP="00F32235">
      <w:pPr>
        <w:rPr>
          <w:lang w:val="en-AU"/>
        </w:rPr>
      </w:pPr>
    </w:p>
    <w:p w:rsidR="001B7489" w:rsidRPr="00F32235" w:rsidRDefault="001B7489" w:rsidP="00F32235">
      <w:pPr>
        <w:rPr>
          <w:lang w:val="en-AU"/>
        </w:rPr>
      </w:pPr>
    </w:p>
    <w:p w:rsidR="00E34F65" w:rsidRDefault="001B2C13" w:rsidP="008326FD">
      <w:pPr>
        <w:pStyle w:val="5"/>
        <w:numPr>
          <w:ilvl w:val="0"/>
          <w:numId w:val="39"/>
        </w:numPr>
      </w:pPr>
      <w:r>
        <w:rPr>
          <w:rFonts w:hint="eastAsia"/>
        </w:rPr>
        <w:lastRenderedPageBreak/>
        <w:t>公开发售</w:t>
      </w:r>
      <w:r w:rsidR="00E34F65">
        <w:rPr>
          <w:rFonts w:hint="eastAsia"/>
        </w:rPr>
        <w:t>到账</w:t>
      </w:r>
      <w:r w:rsidR="00F32235">
        <w:rPr>
          <w:rFonts w:hint="eastAsia"/>
        </w:rPr>
        <w:t xml:space="preserve"> </w:t>
      </w:r>
    </w:p>
    <w:p w:rsidR="00F32235" w:rsidRPr="00F32235" w:rsidRDefault="00F32235" w:rsidP="00F32235">
      <w:pPr>
        <w:pStyle w:val="a7"/>
        <w:rPr>
          <w:lang w:val="en-AU"/>
        </w:rPr>
      </w:pPr>
    </w:p>
    <w:tbl>
      <w:tblPr>
        <w:tblStyle w:val="a8"/>
        <w:tblW w:w="8755" w:type="dxa"/>
        <w:tblLook w:val="04A0"/>
      </w:tblPr>
      <w:tblGrid>
        <w:gridCol w:w="1241"/>
        <w:gridCol w:w="851"/>
        <w:gridCol w:w="1240"/>
        <w:gridCol w:w="1701"/>
        <w:gridCol w:w="1770"/>
        <w:gridCol w:w="1065"/>
        <w:gridCol w:w="15"/>
        <w:gridCol w:w="15"/>
        <w:gridCol w:w="857"/>
      </w:tblGrid>
      <w:tr w:rsidR="0055691A" w:rsidRPr="002E3141" w:rsidTr="00141867">
        <w:tc>
          <w:tcPr>
            <w:tcW w:w="1241" w:type="dxa"/>
            <w:shd w:val="clear" w:color="auto" w:fill="BFBFBF" w:themeFill="background1" w:themeFillShade="BF"/>
          </w:tcPr>
          <w:p w:rsidR="0055691A" w:rsidRDefault="0055691A" w:rsidP="000C2DD7">
            <w:pPr>
              <w:rPr>
                <w:b/>
                <w:color w:val="C00000"/>
              </w:rPr>
            </w:pPr>
            <w:r w:rsidRPr="002E3141">
              <w:rPr>
                <w:rFonts w:hint="eastAsia"/>
                <w:b/>
                <w:color w:val="C00000"/>
              </w:rPr>
              <w:t>交收业</w:t>
            </w:r>
          </w:p>
          <w:p w:rsidR="0055691A" w:rsidRPr="002E3141" w:rsidRDefault="0055691A" w:rsidP="000C2DD7">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51" w:type="dxa"/>
            <w:shd w:val="clear" w:color="auto" w:fill="BFBFBF" w:themeFill="background1" w:themeFillShade="BF"/>
          </w:tcPr>
          <w:p w:rsidR="0055691A" w:rsidRDefault="0055691A" w:rsidP="000C2DD7">
            <w:pPr>
              <w:rPr>
                <w:b/>
                <w:color w:val="C00000"/>
              </w:rPr>
            </w:pPr>
            <w:r w:rsidRPr="002E3141">
              <w:rPr>
                <w:rFonts w:hint="eastAsia"/>
                <w:b/>
                <w:color w:val="C00000"/>
              </w:rPr>
              <w:t>交收</w:t>
            </w:r>
          </w:p>
          <w:p w:rsidR="0055691A" w:rsidRPr="002E3141" w:rsidRDefault="0055691A" w:rsidP="000C2DD7">
            <w:pPr>
              <w:rPr>
                <w:b/>
                <w:color w:val="C00000"/>
              </w:rPr>
            </w:pPr>
            <w:r>
              <w:rPr>
                <w:rFonts w:hint="eastAsia"/>
                <w:b/>
                <w:color w:val="C00000"/>
              </w:rPr>
              <w:t>类别</w:t>
            </w:r>
          </w:p>
        </w:tc>
        <w:tc>
          <w:tcPr>
            <w:tcW w:w="1240"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w:t>
            </w:r>
            <w:r>
              <w:rPr>
                <w:rFonts w:hint="eastAsia"/>
                <w:b/>
                <w:color w:val="C00000"/>
              </w:rPr>
              <w:t>明细</w:t>
            </w:r>
          </w:p>
        </w:tc>
        <w:tc>
          <w:tcPr>
            <w:tcW w:w="1701"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交收方向</w:t>
            </w:r>
          </w:p>
        </w:tc>
        <w:tc>
          <w:tcPr>
            <w:tcW w:w="1770" w:type="dxa"/>
            <w:shd w:val="clear" w:color="auto" w:fill="BFBFBF" w:themeFill="background1" w:themeFillShade="BF"/>
          </w:tcPr>
          <w:p w:rsidR="0055691A" w:rsidRPr="002E3141" w:rsidRDefault="0055691A" w:rsidP="000C2DD7">
            <w:pPr>
              <w:rPr>
                <w:b/>
                <w:color w:val="C00000"/>
              </w:rPr>
            </w:pPr>
            <w:r>
              <w:rPr>
                <w:rFonts w:hint="eastAsia"/>
                <w:b/>
                <w:color w:val="C00000"/>
              </w:rPr>
              <w:t>调整</w:t>
            </w:r>
            <w:r w:rsidRPr="002E3141">
              <w:rPr>
                <w:rFonts w:hint="eastAsia"/>
                <w:b/>
                <w:color w:val="C00000"/>
              </w:rPr>
              <w:t>方向</w:t>
            </w:r>
          </w:p>
          <w:p w:rsidR="0055691A" w:rsidRPr="002E3141" w:rsidRDefault="0055691A" w:rsidP="000C2DD7">
            <w:pPr>
              <w:rPr>
                <w:b/>
                <w:color w:val="C00000"/>
              </w:rPr>
            </w:pPr>
          </w:p>
        </w:tc>
        <w:tc>
          <w:tcPr>
            <w:tcW w:w="1095" w:type="dxa"/>
            <w:gridSpan w:val="3"/>
            <w:shd w:val="clear" w:color="auto" w:fill="BFBFBF" w:themeFill="background1" w:themeFillShade="BF"/>
          </w:tcPr>
          <w:p w:rsidR="0055691A" w:rsidRPr="002E3141" w:rsidRDefault="0055691A" w:rsidP="0055691A">
            <w:pPr>
              <w:rPr>
                <w:b/>
                <w:color w:val="C00000"/>
              </w:rPr>
            </w:pPr>
            <w:r>
              <w:rPr>
                <w:rFonts w:hint="eastAsia"/>
                <w:b/>
                <w:color w:val="C00000"/>
              </w:rPr>
              <w:t>数量</w:t>
            </w:r>
          </w:p>
        </w:tc>
        <w:tc>
          <w:tcPr>
            <w:tcW w:w="857" w:type="dxa"/>
            <w:shd w:val="clear" w:color="auto" w:fill="BFBFBF" w:themeFill="background1" w:themeFillShade="BF"/>
          </w:tcPr>
          <w:p w:rsidR="0055691A" w:rsidRPr="002E3141" w:rsidRDefault="0055691A" w:rsidP="0055691A">
            <w:pPr>
              <w:rPr>
                <w:b/>
                <w:color w:val="C00000"/>
              </w:rPr>
            </w:pPr>
            <w:r>
              <w:rPr>
                <w:rFonts w:hint="eastAsia"/>
                <w:b/>
                <w:color w:val="C00000"/>
              </w:rPr>
              <w:t>币种</w:t>
            </w:r>
          </w:p>
        </w:tc>
      </w:tr>
      <w:tr w:rsidR="0058683F" w:rsidRPr="002E3141" w:rsidTr="00141867">
        <w:tc>
          <w:tcPr>
            <w:tcW w:w="8755" w:type="dxa"/>
            <w:gridSpan w:val="9"/>
          </w:tcPr>
          <w:p w:rsidR="0058683F" w:rsidRPr="00DB5224" w:rsidRDefault="0058683F" w:rsidP="001B7489">
            <w:pPr>
              <w:rPr>
                <w:b/>
                <w:color w:val="000000" w:themeColor="text1"/>
              </w:rPr>
            </w:pPr>
            <w:r>
              <w:rPr>
                <w:rFonts w:hint="eastAsia"/>
                <w:b/>
                <w:color w:val="000000" w:themeColor="text1"/>
              </w:rPr>
              <w:t>CCASS</w:t>
            </w:r>
            <w:r>
              <w:rPr>
                <w:rFonts w:hint="eastAsia"/>
                <w:b/>
                <w:color w:val="000000" w:themeColor="text1"/>
              </w:rPr>
              <w:t>汇总数据</w:t>
            </w:r>
          </w:p>
        </w:tc>
      </w:tr>
      <w:tr w:rsidR="0058683F" w:rsidTr="00141867">
        <w:tc>
          <w:tcPr>
            <w:tcW w:w="1241" w:type="dxa"/>
            <w:vMerge w:val="restart"/>
          </w:tcPr>
          <w:p w:rsidR="0058683F" w:rsidRDefault="0058683F" w:rsidP="001B7489">
            <w:r>
              <w:rPr>
                <w:rFonts w:hint="eastAsia"/>
                <w:lang w:val="en-AU"/>
              </w:rPr>
              <w:t>公开发售到账</w:t>
            </w:r>
          </w:p>
        </w:tc>
        <w:tc>
          <w:tcPr>
            <w:tcW w:w="851" w:type="dxa"/>
          </w:tcPr>
          <w:p w:rsidR="0058683F" w:rsidRDefault="0058683F" w:rsidP="001B7489">
            <w:r>
              <w:rPr>
                <w:rFonts w:hint="eastAsia"/>
              </w:rPr>
              <w:t>资金</w:t>
            </w:r>
          </w:p>
        </w:tc>
        <w:tc>
          <w:tcPr>
            <w:tcW w:w="1240" w:type="dxa"/>
          </w:tcPr>
          <w:p w:rsidR="0058683F" w:rsidRDefault="0058683F" w:rsidP="001B7489">
            <w:r>
              <w:rPr>
                <w:rFonts w:hint="eastAsia"/>
              </w:rPr>
              <w:t>退款</w:t>
            </w:r>
          </w:p>
        </w:tc>
        <w:tc>
          <w:tcPr>
            <w:tcW w:w="1701" w:type="dxa"/>
          </w:tcPr>
          <w:p w:rsidR="0058683F" w:rsidRDefault="0058683F" w:rsidP="001B7489">
            <w:r>
              <w:rPr>
                <w:rFonts w:hint="eastAsia"/>
              </w:rPr>
              <w:t>转入</w:t>
            </w:r>
          </w:p>
        </w:tc>
        <w:tc>
          <w:tcPr>
            <w:tcW w:w="1770" w:type="dxa"/>
          </w:tcPr>
          <w:p w:rsidR="0058683F" w:rsidRDefault="0058683F" w:rsidP="001B7489"/>
        </w:tc>
        <w:tc>
          <w:tcPr>
            <w:tcW w:w="1080" w:type="dxa"/>
            <w:gridSpan w:val="2"/>
          </w:tcPr>
          <w:p w:rsidR="0058683F" w:rsidRDefault="0058683F" w:rsidP="001B7489"/>
        </w:tc>
        <w:tc>
          <w:tcPr>
            <w:tcW w:w="872" w:type="dxa"/>
            <w:gridSpan w:val="2"/>
          </w:tcPr>
          <w:p w:rsidR="0058683F" w:rsidRDefault="0058683F" w:rsidP="001B7489"/>
        </w:tc>
      </w:tr>
      <w:tr w:rsidR="0058683F" w:rsidTr="00141867">
        <w:tc>
          <w:tcPr>
            <w:tcW w:w="1241" w:type="dxa"/>
            <w:vMerge/>
          </w:tcPr>
          <w:p w:rsidR="0058683F" w:rsidRDefault="0058683F" w:rsidP="001B7489">
            <w:pPr>
              <w:rPr>
                <w:lang w:val="en-AU"/>
              </w:rPr>
            </w:pPr>
          </w:p>
        </w:tc>
        <w:tc>
          <w:tcPr>
            <w:tcW w:w="851" w:type="dxa"/>
          </w:tcPr>
          <w:p w:rsidR="0058683F" w:rsidRDefault="0058683F" w:rsidP="001B7489">
            <w:r>
              <w:rPr>
                <w:rFonts w:hint="eastAsia"/>
              </w:rPr>
              <w:t>股份</w:t>
            </w:r>
          </w:p>
        </w:tc>
        <w:tc>
          <w:tcPr>
            <w:tcW w:w="1240" w:type="dxa"/>
          </w:tcPr>
          <w:p w:rsidR="0058683F" w:rsidRDefault="0058683F" w:rsidP="001B7489">
            <w:r>
              <w:rPr>
                <w:rFonts w:hint="eastAsia"/>
                <w:lang w:val="en-AU"/>
              </w:rPr>
              <w:t>公开发售到账</w:t>
            </w:r>
          </w:p>
        </w:tc>
        <w:tc>
          <w:tcPr>
            <w:tcW w:w="1701" w:type="dxa"/>
          </w:tcPr>
          <w:p w:rsidR="0058683F" w:rsidRDefault="0058683F" w:rsidP="001B7489">
            <w:r>
              <w:rPr>
                <w:rFonts w:hint="eastAsia"/>
              </w:rPr>
              <w:t>转出</w:t>
            </w:r>
          </w:p>
        </w:tc>
        <w:tc>
          <w:tcPr>
            <w:tcW w:w="1770" w:type="dxa"/>
          </w:tcPr>
          <w:p w:rsidR="0058683F" w:rsidRDefault="0058683F" w:rsidP="001B7489">
            <w:r>
              <w:rPr>
                <w:rFonts w:hint="eastAsia"/>
              </w:rPr>
              <w:t>权益仓转出</w:t>
            </w:r>
          </w:p>
        </w:tc>
        <w:tc>
          <w:tcPr>
            <w:tcW w:w="1080" w:type="dxa"/>
            <w:gridSpan w:val="2"/>
          </w:tcPr>
          <w:p w:rsidR="0058683F" w:rsidRDefault="0058683F" w:rsidP="001B7489"/>
        </w:tc>
        <w:tc>
          <w:tcPr>
            <w:tcW w:w="872" w:type="dxa"/>
            <w:gridSpan w:val="2"/>
          </w:tcPr>
          <w:p w:rsidR="0058683F" w:rsidRDefault="0058683F" w:rsidP="001B7489"/>
        </w:tc>
      </w:tr>
      <w:tr w:rsidR="0058683F" w:rsidRPr="002E3141" w:rsidTr="00141867">
        <w:tc>
          <w:tcPr>
            <w:tcW w:w="8755" w:type="dxa"/>
            <w:gridSpan w:val="9"/>
          </w:tcPr>
          <w:p w:rsidR="0058683F" w:rsidRPr="00DB5224" w:rsidRDefault="0058683F" w:rsidP="0058683F">
            <w:pPr>
              <w:rPr>
                <w:b/>
                <w:color w:val="000000" w:themeColor="text1"/>
              </w:rPr>
            </w:pPr>
            <w:r>
              <w:rPr>
                <w:rFonts w:hint="eastAsia"/>
                <w:b/>
                <w:color w:val="000000" w:themeColor="text1"/>
              </w:rPr>
              <w:t>抵押银行数量</w:t>
            </w:r>
          </w:p>
        </w:tc>
      </w:tr>
      <w:tr w:rsidR="0058683F" w:rsidTr="00141867">
        <w:tc>
          <w:tcPr>
            <w:tcW w:w="1241" w:type="dxa"/>
            <w:vMerge w:val="restart"/>
          </w:tcPr>
          <w:p w:rsidR="0058683F" w:rsidRDefault="0058683F" w:rsidP="001B7489">
            <w:r>
              <w:rPr>
                <w:rFonts w:hint="eastAsia"/>
                <w:lang w:val="en-AU"/>
              </w:rPr>
              <w:t>公开发售到账</w:t>
            </w:r>
          </w:p>
        </w:tc>
        <w:tc>
          <w:tcPr>
            <w:tcW w:w="851" w:type="dxa"/>
          </w:tcPr>
          <w:p w:rsidR="0058683F" w:rsidRDefault="0058683F" w:rsidP="001B7489">
            <w:r>
              <w:rPr>
                <w:rFonts w:hint="eastAsia"/>
              </w:rPr>
              <w:t>资金</w:t>
            </w:r>
          </w:p>
        </w:tc>
        <w:tc>
          <w:tcPr>
            <w:tcW w:w="1240" w:type="dxa"/>
          </w:tcPr>
          <w:p w:rsidR="0058683F" w:rsidRPr="0058683F" w:rsidRDefault="0058683F" w:rsidP="0058683F">
            <w:pPr>
              <w:jc w:val="center"/>
              <w:rPr>
                <w:b/>
              </w:rPr>
            </w:pPr>
            <w:r w:rsidRPr="0058683F">
              <w:rPr>
                <w:rFonts w:hint="eastAsia"/>
                <w:b/>
              </w:rPr>
              <w:t>/</w:t>
            </w:r>
          </w:p>
        </w:tc>
        <w:tc>
          <w:tcPr>
            <w:tcW w:w="1701" w:type="dxa"/>
          </w:tcPr>
          <w:p w:rsidR="0058683F" w:rsidRPr="0058683F" w:rsidRDefault="0058683F" w:rsidP="001B7489">
            <w:pPr>
              <w:jc w:val="center"/>
              <w:rPr>
                <w:b/>
              </w:rPr>
            </w:pPr>
            <w:r w:rsidRPr="0058683F">
              <w:rPr>
                <w:rFonts w:hint="eastAsia"/>
                <w:b/>
              </w:rPr>
              <w:t>/</w:t>
            </w:r>
          </w:p>
        </w:tc>
        <w:tc>
          <w:tcPr>
            <w:tcW w:w="1770" w:type="dxa"/>
          </w:tcPr>
          <w:p w:rsidR="0058683F" w:rsidRPr="0058683F" w:rsidRDefault="0058683F" w:rsidP="001B7489">
            <w:pPr>
              <w:jc w:val="center"/>
              <w:rPr>
                <w:b/>
              </w:rPr>
            </w:pPr>
            <w:r w:rsidRPr="0058683F">
              <w:rPr>
                <w:rFonts w:hint="eastAsia"/>
                <w:b/>
              </w:rPr>
              <w:t>/</w:t>
            </w:r>
          </w:p>
        </w:tc>
        <w:tc>
          <w:tcPr>
            <w:tcW w:w="1080" w:type="dxa"/>
            <w:gridSpan w:val="2"/>
          </w:tcPr>
          <w:p w:rsidR="0058683F" w:rsidRPr="0058683F" w:rsidRDefault="0058683F" w:rsidP="001B7489">
            <w:pPr>
              <w:jc w:val="center"/>
              <w:rPr>
                <w:b/>
              </w:rPr>
            </w:pPr>
            <w:r w:rsidRPr="0058683F">
              <w:rPr>
                <w:rFonts w:hint="eastAsia"/>
                <w:b/>
              </w:rPr>
              <w:t>/</w:t>
            </w:r>
          </w:p>
        </w:tc>
        <w:tc>
          <w:tcPr>
            <w:tcW w:w="872" w:type="dxa"/>
            <w:gridSpan w:val="2"/>
          </w:tcPr>
          <w:p w:rsidR="0058683F" w:rsidRPr="0058683F" w:rsidRDefault="0058683F" w:rsidP="001B7489">
            <w:pPr>
              <w:jc w:val="center"/>
              <w:rPr>
                <w:b/>
              </w:rPr>
            </w:pPr>
            <w:r w:rsidRPr="0058683F">
              <w:rPr>
                <w:rFonts w:hint="eastAsia"/>
                <w:b/>
              </w:rPr>
              <w:t>/</w:t>
            </w:r>
          </w:p>
        </w:tc>
      </w:tr>
      <w:tr w:rsidR="0058683F" w:rsidTr="00141867">
        <w:tc>
          <w:tcPr>
            <w:tcW w:w="1241" w:type="dxa"/>
            <w:vMerge/>
          </w:tcPr>
          <w:p w:rsidR="0058683F" w:rsidRDefault="0058683F" w:rsidP="001B7489">
            <w:pPr>
              <w:rPr>
                <w:lang w:val="en-AU"/>
              </w:rPr>
            </w:pPr>
          </w:p>
        </w:tc>
        <w:tc>
          <w:tcPr>
            <w:tcW w:w="851" w:type="dxa"/>
          </w:tcPr>
          <w:p w:rsidR="0058683F" w:rsidRDefault="0058683F" w:rsidP="001B7489">
            <w:r>
              <w:rPr>
                <w:rFonts w:hint="eastAsia"/>
              </w:rPr>
              <w:t>股份</w:t>
            </w:r>
          </w:p>
        </w:tc>
        <w:tc>
          <w:tcPr>
            <w:tcW w:w="1240" w:type="dxa"/>
          </w:tcPr>
          <w:p w:rsidR="0058683F" w:rsidRDefault="0058683F" w:rsidP="001B7489">
            <w:r>
              <w:rPr>
                <w:rFonts w:hint="eastAsia"/>
                <w:lang w:val="en-AU"/>
              </w:rPr>
              <w:t>公开发售到账</w:t>
            </w:r>
          </w:p>
        </w:tc>
        <w:tc>
          <w:tcPr>
            <w:tcW w:w="1701" w:type="dxa"/>
          </w:tcPr>
          <w:p w:rsidR="0058683F" w:rsidRDefault="0058683F" w:rsidP="001B7489"/>
        </w:tc>
        <w:tc>
          <w:tcPr>
            <w:tcW w:w="1770" w:type="dxa"/>
          </w:tcPr>
          <w:p w:rsidR="0058683F" w:rsidRDefault="0058683F" w:rsidP="001B7489"/>
        </w:tc>
        <w:tc>
          <w:tcPr>
            <w:tcW w:w="1080" w:type="dxa"/>
            <w:gridSpan w:val="2"/>
          </w:tcPr>
          <w:p w:rsidR="0058683F" w:rsidRDefault="0058683F" w:rsidP="001B7489"/>
        </w:tc>
        <w:tc>
          <w:tcPr>
            <w:tcW w:w="872" w:type="dxa"/>
            <w:gridSpan w:val="2"/>
          </w:tcPr>
          <w:p w:rsidR="0058683F" w:rsidRDefault="0058683F" w:rsidP="001B7489"/>
        </w:tc>
      </w:tr>
      <w:tr w:rsidR="0058683F" w:rsidRPr="002E3141" w:rsidTr="00141867">
        <w:tc>
          <w:tcPr>
            <w:tcW w:w="8755" w:type="dxa"/>
            <w:gridSpan w:val="9"/>
          </w:tcPr>
          <w:p w:rsidR="0058683F" w:rsidRPr="00DB5224" w:rsidRDefault="0058683F" w:rsidP="0055691A">
            <w:pPr>
              <w:rPr>
                <w:b/>
                <w:color w:val="000000" w:themeColor="text1"/>
              </w:rPr>
            </w:pPr>
            <w:r>
              <w:rPr>
                <w:rFonts w:hint="eastAsia"/>
                <w:b/>
                <w:color w:val="000000" w:themeColor="text1"/>
              </w:rPr>
              <w:t>抵押银行</w:t>
            </w:r>
            <w:r>
              <w:rPr>
                <w:rFonts w:hint="eastAsia"/>
                <w:b/>
                <w:color w:val="000000" w:themeColor="text1"/>
              </w:rPr>
              <w:t>+CCASS</w:t>
            </w:r>
            <w:r>
              <w:rPr>
                <w:rFonts w:hint="eastAsia"/>
                <w:b/>
                <w:color w:val="000000" w:themeColor="text1"/>
              </w:rPr>
              <w:t>汇总数据</w:t>
            </w:r>
          </w:p>
        </w:tc>
      </w:tr>
      <w:tr w:rsidR="0058683F" w:rsidTr="00141867">
        <w:tc>
          <w:tcPr>
            <w:tcW w:w="1241" w:type="dxa"/>
            <w:vMerge w:val="restart"/>
          </w:tcPr>
          <w:p w:rsidR="0058683F" w:rsidRDefault="0058683F" w:rsidP="000C2DD7">
            <w:r>
              <w:rPr>
                <w:rFonts w:hint="eastAsia"/>
                <w:lang w:val="en-AU"/>
              </w:rPr>
              <w:t>公开发售到账</w:t>
            </w:r>
          </w:p>
        </w:tc>
        <w:tc>
          <w:tcPr>
            <w:tcW w:w="851" w:type="dxa"/>
          </w:tcPr>
          <w:p w:rsidR="0058683F" w:rsidRDefault="0058683F" w:rsidP="000C2DD7">
            <w:r>
              <w:rPr>
                <w:rFonts w:hint="eastAsia"/>
              </w:rPr>
              <w:t>资金</w:t>
            </w:r>
          </w:p>
        </w:tc>
        <w:tc>
          <w:tcPr>
            <w:tcW w:w="1240" w:type="dxa"/>
          </w:tcPr>
          <w:p w:rsidR="0058683F" w:rsidRPr="0058683F" w:rsidRDefault="0058683F" w:rsidP="001B7489">
            <w:pPr>
              <w:jc w:val="center"/>
              <w:rPr>
                <w:b/>
              </w:rPr>
            </w:pPr>
            <w:r w:rsidRPr="0058683F">
              <w:rPr>
                <w:rFonts w:hint="eastAsia"/>
                <w:b/>
              </w:rPr>
              <w:t>/</w:t>
            </w:r>
          </w:p>
        </w:tc>
        <w:tc>
          <w:tcPr>
            <w:tcW w:w="1701" w:type="dxa"/>
          </w:tcPr>
          <w:p w:rsidR="0058683F" w:rsidRPr="0058683F" w:rsidRDefault="0058683F" w:rsidP="001B7489">
            <w:pPr>
              <w:jc w:val="center"/>
              <w:rPr>
                <w:b/>
              </w:rPr>
            </w:pPr>
            <w:r w:rsidRPr="0058683F">
              <w:rPr>
                <w:rFonts w:hint="eastAsia"/>
                <w:b/>
              </w:rPr>
              <w:t>/</w:t>
            </w:r>
          </w:p>
        </w:tc>
        <w:tc>
          <w:tcPr>
            <w:tcW w:w="1770" w:type="dxa"/>
          </w:tcPr>
          <w:p w:rsidR="0058683F" w:rsidRPr="0058683F" w:rsidRDefault="0058683F" w:rsidP="001B7489">
            <w:pPr>
              <w:jc w:val="center"/>
              <w:rPr>
                <w:b/>
              </w:rPr>
            </w:pPr>
            <w:r w:rsidRPr="0058683F">
              <w:rPr>
                <w:rFonts w:hint="eastAsia"/>
                <w:b/>
              </w:rPr>
              <w:t>/</w:t>
            </w:r>
          </w:p>
        </w:tc>
        <w:tc>
          <w:tcPr>
            <w:tcW w:w="1080" w:type="dxa"/>
            <w:gridSpan w:val="2"/>
          </w:tcPr>
          <w:p w:rsidR="0058683F" w:rsidRPr="0058683F" w:rsidRDefault="0058683F" w:rsidP="001B7489">
            <w:pPr>
              <w:jc w:val="center"/>
              <w:rPr>
                <w:b/>
              </w:rPr>
            </w:pPr>
            <w:r w:rsidRPr="0058683F">
              <w:rPr>
                <w:rFonts w:hint="eastAsia"/>
                <w:b/>
              </w:rPr>
              <w:t>/</w:t>
            </w:r>
          </w:p>
        </w:tc>
        <w:tc>
          <w:tcPr>
            <w:tcW w:w="872" w:type="dxa"/>
            <w:gridSpan w:val="2"/>
          </w:tcPr>
          <w:p w:rsidR="0058683F" w:rsidRPr="0058683F" w:rsidRDefault="0058683F" w:rsidP="001B7489">
            <w:pPr>
              <w:jc w:val="center"/>
              <w:rPr>
                <w:b/>
              </w:rPr>
            </w:pPr>
            <w:r w:rsidRPr="0058683F">
              <w:rPr>
                <w:rFonts w:hint="eastAsia"/>
                <w:b/>
              </w:rPr>
              <w:t>/</w:t>
            </w:r>
          </w:p>
        </w:tc>
      </w:tr>
      <w:tr w:rsidR="0058683F" w:rsidTr="00141867">
        <w:tc>
          <w:tcPr>
            <w:tcW w:w="1241" w:type="dxa"/>
            <w:vMerge/>
          </w:tcPr>
          <w:p w:rsidR="0058683F" w:rsidRDefault="0058683F" w:rsidP="000C2DD7">
            <w:pPr>
              <w:rPr>
                <w:lang w:val="en-AU"/>
              </w:rPr>
            </w:pPr>
          </w:p>
        </w:tc>
        <w:tc>
          <w:tcPr>
            <w:tcW w:w="851" w:type="dxa"/>
          </w:tcPr>
          <w:p w:rsidR="0058683F" w:rsidRDefault="0058683F" w:rsidP="000C2DD7">
            <w:r>
              <w:rPr>
                <w:rFonts w:hint="eastAsia"/>
              </w:rPr>
              <w:t>股份</w:t>
            </w:r>
          </w:p>
        </w:tc>
        <w:tc>
          <w:tcPr>
            <w:tcW w:w="1240" w:type="dxa"/>
          </w:tcPr>
          <w:p w:rsidR="0058683F" w:rsidRDefault="0058683F" w:rsidP="000C2DD7">
            <w:r>
              <w:rPr>
                <w:rFonts w:hint="eastAsia"/>
                <w:lang w:val="en-AU"/>
              </w:rPr>
              <w:t>公开发售到账</w:t>
            </w:r>
          </w:p>
        </w:tc>
        <w:tc>
          <w:tcPr>
            <w:tcW w:w="1701" w:type="dxa"/>
          </w:tcPr>
          <w:p w:rsidR="0058683F" w:rsidRDefault="0058683F" w:rsidP="000C2DD7"/>
        </w:tc>
        <w:tc>
          <w:tcPr>
            <w:tcW w:w="1770" w:type="dxa"/>
          </w:tcPr>
          <w:p w:rsidR="0058683F" w:rsidRDefault="0058683F" w:rsidP="000C2DD7">
            <w:r>
              <w:rPr>
                <w:rFonts w:hint="eastAsia"/>
              </w:rPr>
              <w:t>权益仓转出</w:t>
            </w:r>
          </w:p>
        </w:tc>
        <w:tc>
          <w:tcPr>
            <w:tcW w:w="1080" w:type="dxa"/>
            <w:gridSpan w:val="2"/>
          </w:tcPr>
          <w:p w:rsidR="0058683F" w:rsidRDefault="0058683F" w:rsidP="0055691A"/>
        </w:tc>
        <w:tc>
          <w:tcPr>
            <w:tcW w:w="872" w:type="dxa"/>
            <w:gridSpan w:val="2"/>
          </w:tcPr>
          <w:p w:rsidR="0058683F" w:rsidRDefault="0058683F" w:rsidP="0055691A"/>
        </w:tc>
      </w:tr>
      <w:tr w:rsidR="0058683F" w:rsidTr="00141867">
        <w:tc>
          <w:tcPr>
            <w:tcW w:w="8755" w:type="dxa"/>
            <w:gridSpan w:val="9"/>
          </w:tcPr>
          <w:p w:rsidR="0058683F" w:rsidRPr="00762AE8" w:rsidRDefault="0058683F" w:rsidP="0055691A">
            <w:pPr>
              <w:rPr>
                <w:b/>
                <w:color w:val="000000" w:themeColor="text1"/>
              </w:rPr>
            </w:pPr>
            <w:r w:rsidRPr="00762AE8">
              <w:rPr>
                <w:rFonts w:hint="eastAsia"/>
                <w:b/>
                <w:color w:val="000000" w:themeColor="text1"/>
              </w:rPr>
              <w:t>客户</w:t>
            </w:r>
            <w:r>
              <w:rPr>
                <w:rFonts w:hint="eastAsia"/>
                <w:b/>
                <w:color w:val="000000" w:themeColor="text1"/>
              </w:rPr>
              <w:t>汇总</w:t>
            </w:r>
          </w:p>
        </w:tc>
      </w:tr>
      <w:tr w:rsidR="00141867" w:rsidTr="00141867">
        <w:tc>
          <w:tcPr>
            <w:tcW w:w="1241" w:type="dxa"/>
          </w:tcPr>
          <w:p w:rsidR="00141867" w:rsidRDefault="00141867" w:rsidP="001B7489">
            <w:r>
              <w:rPr>
                <w:rFonts w:hint="eastAsia"/>
                <w:lang w:val="en-AU"/>
              </w:rPr>
              <w:t>公开发售到账</w:t>
            </w:r>
          </w:p>
        </w:tc>
        <w:tc>
          <w:tcPr>
            <w:tcW w:w="851" w:type="dxa"/>
          </w:tcPr>
          <w:p w:rsidR="00141867" w:rsidRDefault="00141867" w:rsidP="001B7489">
            <w:r>
              <w:rPr>
                <w:rFonts w:hint="eastAsia"/>
              </w:rPr>
              <w:t>资金</w:t>
            </w:r>
          </w:p>
        </w:tc>
        <w:tc>
          <w:tcPr>
            <w:tcW w:w="1240" w:type="dxa"/>
          </w:tcPr>
          <w:p w:rsidR="00141867" w:rsidRDefault="00141867" w:rsidP="001B7489">
            <w:r>
              <w:rPr>
                <w:rFonts w:hint="eastAsia"/>
              </w:rPr>
              <w:t>退款</w:t>
            </w:r>
          </w:p>
        </w:tc>
        <w:tc>
          <w:tcPr>
            <w:tcW w:w="1701" w:type="dxa"/>
          </w:tcPr>
          <w:p w:rsidR="00141867" w:rsidRDefault="00141867" w:rsidP="001B7489">
            <w:r>
              <w:rPr>
                <w:rFonts w:hint="eastAsia"/>
              </w:rPr>
              <w:t>转出</w:t>
            </w:r>
          </w:p>
        </w:tc>
        <w:tc>
          <w:tcPr>
            <w:tcW w:w="1770" w:type="dxa"/>
          </w:tcPr>
          <w:p w:rsidR="00141867" w:rsidRDefault="00141867" w:rsidP="001B7489">
            <w:r>
              <w:rPr>
                <w:rFonts w:hint="eastAsia"/>
              </w:rPr>
              <w:t>自有</w:t>
            </w:r>
            <w:proofErr w:type="gramStart"/>
            <w:r>
              <w:rPr>
                <w:rFonts w:hint="eastAsia"/>
              </w:rPr>
              <w:t>调客户</w:t>
            </w:r>
            <w:proofErr w:type="gramEnd"/>
          </w:p>
        </w:tc>
        <w:tc>
          <w:tcPr>
            <w:tcW w:w="1065" w:type="dxa"/>
          </w:tcPr>
          <w:p w:rsidR="00141867" w:rsidRDefault="00141867" w:rsidP="001B7489"/>
        </w:tc>
        <w:tc>
          <w:tcPr>
            <w:tcW w:w="887" w:type="dxa"/>
            <w:gridSpan w:val="3"/>
          </w:tcPr>
          <w:p w:rsidR="00141867" w:rsidRDefault="00141867" w:rsidP="001B7489"/>
        </w:tc>
      </w:tr>
      <w:tr w:rsidR="00141867" w:rsidTr="00141867">
        <w:tc>
          <w:tcPr>
            <w:tcW w:w="1241" w:type="dxa"/>
            <w:vMerge w:val="restart"/>
          </w:tcPr>
          <w:p w:rsidR="00141867" w:rsidRDefault="00141867" w:rsidP="001B7489">
            <w:r>
              <w:rPr>
                <w:rFonts w:hint="eastAsia"/>
                <w:lang w:val="en-AU"/>
              </w:rPr>
              <w:t>公开发售到账</w:t>
            </w:r>
          </w:p>
        </w:tc>
        <w:tc>
          <w:tcPr>
            <w:tcW w:w="851" w:type="dxa"/>
          </w:tcPr>
          <w:p w:rsidR="00141867" w:rsidRDefault="00141867" w:rsidP="001B7489">
            <w:r>
              <w:rPr>
                <w:rFonts w:hint="eastAsia"/>
              </w:rPr>
              <w:t>股份</w:t>
            </w:r>
          </w:p>
        </w:tc>
        <w:tc>
          <w:tcPr>
            <w:tcW w:w="1240" w:type="dxa"/>
          </w:tcPr>
          <w:p w:rsidR="00141867" w:rsidRDefault="00141867" w:rsidP="001B7489">
            <w:pPr>
              <w:rPr>
                <w:lang w:val="en-AU"/>
              </w:rPr>
            </w:pPr>
            <w:r>
              <w:rPr>
                <w:rFonts w:hint="eastAsia"/>
                <w:lang w:val="en-AU"/>
              </w:rPr>
              <w:t>公开发售到账</w:t>
            </w:r>
          </w:p>
        </w:tc>
        <w:tc>
          <w:tcPr>
            <w:tcW w:w="1701" w:type="dxa"/>
          </w:tcPr>
          <w:p w:rsidR="00141867" w:rsidRDefault="00141867" w:rsidP="001B7489">
            <w:r>
              <w:rPr>
                <w:rFonts w:hint="eastAsia"/>
              </w:rPr>
              <w:t>转入</w:t>
            </w:r>
          </w:p>
        </w:tc>
        <w:tc>
          <w:tcPr>
            <w:tcW w:w="1770" w:type="dxa"/>
          </w:tcPr>
          <w:p w:rsidR="00141867" w:rsidRDefault="00141867" w:rsidP="001B7489">
            <w:r>
              <w:rPr>
                <w:rFonts w:hint="eastAsia"/>
              </w:rPr>
              <w:t>现金账户</w:t>
            </w:r>
          </w:p>
        </w:tc>
        <w:tc>
          <w:tcPr>
            <w:tcW w:w="1065" w:type="dxa"/>
          </w:tcPr>
          <w:p w:rsidR="00141867" w:rsidRDefault="00141867" w:rsidP="001B7489"/>
        </w:tc>
        <w:tc>
          <w:tcPr>
            <w:tcW w:w="887" w:type="dxa"/>
            <w:gridSpan w:val="3"/>
          </w:tcPr>
          <w:p w:rsidR="00141867" w:rsidRDefault="00141867" w:rsidP="001B7489"/>
        </w:tc>
      </w:tr>
      <w:tr w:rsidR="00141867" w:rsidTr="00141867">
        <w:tc>
          <w:tcPr>
            <w:tcW w:w="1241" w:type="dxa"/>
            <w:vMerge/>
          </w:tcPr>
          <w:p w:rsidR="00141867" w:rsidRDefault="00141867" w:rsidP="001B7489"/>
        </w:tc>
        <w:tc>
          <w:tcPr>
            <w:tcW w:w="851" w:type="dxa"/>
          </w:tcPr>
          <w:p w:rsidR="00141867" w:rsidRDefault="00141867" w:rsidP="001B7489">
            <w:r>
              <w:rPr>
                <w:rFonts w:hint="eastAsia"/>
              </w:rPr>
              <w:t>股份</w:t>
            </w:r>
          </w:p>
        </w:tc>
        <w:tc>
          <w:tcPr>
            <w:tcW w:w="1240" w:type="dxa"/>
          </w:tcPr>
          <w:p w:rsidR="00141867" w:rsidRDefault="00141867" w:rsidP="001B7489">
            <w:pPr>
              <w:rPr>
                <w:lang w:val="en-AU"/>
              </w:rPr>
            </w:pPr>
            <w:r>
              <w:rPr>
                <w:rFonts w:hint="eastAsia"/>
                <w:lang w:val="en-AU"/>
              </w:rPr>
              <w:t>股供到账</w:t>
            </w:r>
          </w:p>
        </w:tc>
        <w:tc>
          <w:tcPr>
            <w:tcW w:w="1701" w:type="dxa"/>
          </w:tcPr>
          <w:p w:rsidR="00141867" w:rsidRDefault="00141867" w:rsidP="001B7489">
            <w:r>
              <w:rPr>
                <w:rFonts w:hint="eastAsia"/>
              </w:rPr>
              <w:t>转入</w:t>
            </w:r>
          </w:p>
        </w:tc>
        <w:tc>
          <w:tcPr>
            <w:tcW w:w="1770" w:type="dxa"/>
          </w:tcPr>
          <w:p w:rsidR="00141867" w:rsidRDefault="00141867" w:rsidP="001B7489">
            <w:r>
              <w:rPr>
                <w:rFonts w:hint="eastAsia"/>
              </w:rPr>
              <w:t>MARGIN</w:t>
            </w:r>
            <w:r>
              <w:rPr>
                <w:rFonts w:hint="eastAsia"/>
              </w:rPr>
              <w:t>账户</w:t>
            </w:r>
          </w:p>
        </w:tc>
        <w:tc>
          <w:tcPr>
            <w:tcW w:w="1065" w:type="dxa"/>
          </w:tcPr>
          <w:p w:rsidR="00141867" w:rsidRDefault="00141867" w:rsidP="001B7489"/>
        </w:tc>
        <w:tc>
          <w:tcPr>
            <w:tcW w:w="887" w:type="dxa"/>
            <w:gridSpan w:val="3"/>
          </w:tcPr>
          <w:p w:rsidR="00141867" w:rsidRDefault="00141867" w:rsidP="001B7489"/>
        </w:tc>
      </w:tr>
      <w:tr w:rsidR="00141867" w:rsidTr="00141867">
        <w:tc>
          <w:tcPr>
            <w:tcW w:w="1241" w:type="dxa"/>
            <w:vMerge/>
          </w:tcPr>
          <w:p w:rsidR="00141867" w:rsidRDefault="00141867" w:rsidP="000C2DD7"/>
        </w:tc>
        <w:tc>
          <w:tcPr>
            <w:tcW w:w="851" w:type="dxa"/>
          </w:tcPr>
          <w:p w:rsidR="00141867" w:rsidRDefault="00141867" w:rsidP="001B7489">
            <w:r>
              <w:rPr>
                <w:rFonts w:hint="eastAsia"/>
              </w:rPr>
              <w:t>涡轮</w:t>
            </w:r>
          </w:p>
        </w:tc>
        <w:tc>
          <w:tcPr>
            <w:tcW w:w="1240" w:type="dxa"/>
          </w:tcPr>
          <w:p w:rsidR="00141867" w:rsidRDefault="00141867" w:rsidP="001B7489">
            <w:pPr>
              <w:rPr>
                <w:lang w:val="en-AU"/>
              </w:rPr>
            </w:pPr>
            <w:r>
              <w:rPr>
                <w:rFonts w:hint="eastAsia"/>
                <w:lang w:val="en-AU"/>
              </w:rPr>
              <w:t>公开发售到账</w:t>
            </w:r>
          </w:p>
        </w:tc>
        <w:tc>
          <w:tcPr>
            <w:tcW w:w="1701" w:type="dxa"/>
          </w:tcPr>
          <w:p w:rsidR="00141867" w:rsidRDefault="00141867" w:rsidP="001B7489">
            <w:r>
              <w:rPr>
                <w:rFonts w:hint="eastAsia"/>
              </w:rPr>
              <w:t>转入</w:t>
            </w:r>
          </w:p>
        </w:tc>
        <w:tc>
          <w:tcPr>
            <w:tcW w:w="1770" w:type="dxa"/>
          </w:tcPr>
          <w:p w:rsidR="00141867" w:rsidRDefault="00141867" w:rsidP="001B7489">
            <w:r>
              <w:rPr>
                <w:rFonts w:hint="eastAsia"/>
              </w:rPr>
              <w:t>现金账户</w:t>
            </w:r>
          </w:p>
        </w:tc>
        <w:tc>
          <w:tcPr>
            <w:tcW w:w="1065" w:type="dxa"/>
          </w:tcPr>
          <w:p w:rsidR="00141867" w:rsidRDefault="00141867" w:rsidP="001B7489"/>
        </w:tc>
        <w:tc>
          <w:tcPr>
            <w:tcW w:w="887" w:type="dxa"/>
            <w:gridSpan w:val="3"/>
          </w:tcPr>
          <w:p w:rsidR="00141867" w:rsidRDefault="00141867" w:rsidP="001B7489"/>
        </w:tc>
      </w:tr>
      <w:tr w:rsidR="00141867" w:rsidTr="00141867">
        <w:tc>
          <w:tcPr>
            <w:tcW w:w="1241" w:type="dxa"/>
            <w:vMerge/>
          </w:tcPr>
          <w:p w:rsidR="00141867" w:rsidRDefault="00141867" w:rsidP="000C2DD7"/>
        </w:tc>
        <w:tc>
          <w:tcPr>
            <w:tcW w:w="851" w:type="dxa"/>
          </w:tcPr>
          <w:p w:rsidR="00141867" w:rsidRDefault="00141867" w:rsidP="001B7489">
            <w:r>
              <w:rPr>
                <w:rFonts w:hint="eastAsia"/>
              </w:rPr>
              <w:t>涡轮</w:t>
            </w:r>
          </w:p>
        </w:tc>
        <w:tc>
          <w:tcPr>
            <w:tcW w:w="1240" w:type="dxa"/>
          </w:tcPr>
          <w:p w:rsidR="00141867" w:rsidRDefault="00141867" w:rsidP="001B7489">
            <w:pPr>
              <w:rPr>
                <w:lang w:val="en-AU"/>
              </w:rPr>
            </w:pPr>
            <w:r>
              <w:rPr>
                <w:rFonts w:hint="eastAsia"/>
                <w:lang w:val="en-AU"/>
              </w:rPr>
              <w:t>股供到账</w:t>
            </w:r>
          </w:p>
        </w:tc>
        <w:tc>
          <w:tcPr>
            <w:tcW w:w="1701" w:type="dxa"/>
          </w:tcPr>
          <w:p w:rsidR="00141867" w:rsidRDefault="00141867" w:rsidP="001B7489">
            <w:r>
              <w:rPr>
                <w:rFonts w:hint="eastAsia"/>
              </w:rPr>
              <w:t>转入</w:t>
            </w:r>
          </w:p>
        </w:tc>
        <w:tc>
          <w:tcPr>
            <w:tcW w:w="1770" w:type="dxa"/>
          </w:tcPr>
          <w:p w:rsidR="00141867" w:rsidRDefault="00141867" w:rsidP="001B7489">
            <w:r>
              <w:rPr>
                <w:rFonts w:hint="eastAsia"/>
              </w:rPr>
              <w:t>MARGIN</w:t>
            </w:r>
            <w:r>
              <w:rPr>
                <w:rFonts w:hint="eastAsia"/>
              </w:rPr>
              <w:t>账户</w:t>
            </w:r>
          </w:p>
        </w:tc>
        <w:tc>
          <w:tcPr>
            <w:tcW w:w="1065" w:type="dxa"/>
          </w:tcPr>
          <w:p w:rsidR="00141867" w:rsidRDefault="00141867" w:rsidP="001B7489"/>
        </w:tc>
        <w:tc>
          <w:tcPr>
            <w:tcW w:w="887" w:type="dxa"/>
            <w:gridSpan w:val="3"/>
          </w:tcPr>
          <w:p w:rsidR="00141867" w:rsidRDefault="00141867" w:rsidP="001B7489"/>
        </w:tc>
      </w:tr>
    </w:tbl>
    <w:p w:rsidR="00B40735" w:rsidRDefault="008533CC" w:rsidP="00B40735">
      <w:pPr>
        <w:pStyle w:val="3"/>
        <w:ind w:leftChars="100" w:left="210"/>
      </w:pPr>
      <w:bookmarkStart w:id="238" w:name="_Toc326326554"/>
      <w:r>
        <w:rPr>
          <w:rFonts w:hint="eastAsia"/>
        </w:rPr>
        <w:t>F</w:t>
      </w:r>
      <w:r w:rsidR="00200302">
        <w:rPr>
          <w:rFonts w:hint="eastAsia"/>
        </w:rPr>
        <w:t>2</w:t>
      </w:r>
      <w:r>
        <w:rPr>
          <w:rFonts w:hint="eastAsia"/>
        </w:rPr>
        <w:t>.1</w:t>
      </w:r>
      <w:r w:rsidR="004A2480">
        <w:rPr>
          <w:rFonts w:hint="eastAsia"/>
        </w:rPr>
        <w:t>7</w:t>
      </w:r>
      <w:r w:rsidR="00B40735">
        <w:rPr>
          <w:rFonts w:hint="eastAsia"/>
        </w:rPr>
        <w:t>客户短信内容补充</w:t>
      </w:r>
      <w:bookmarkEnd w:id="238"/>
      <w:r w:rsidR="00267FF9">
        <w:rPr>
          <w:rFonts w:hint="eastAsia"/>
        </w:rPr>
        <w:t xml:space="preserve"> </w:t>
      </w:r>
    </w:p>
    <w:p w:rsidR="00BE6563" w:rsidRDefault="00B40735" w:rsidP="008326FD">
      <w:pPr>
        <w:pStyle w:val="4"/>
        <w:numPr>
          <w:ilvl w:val="0"/>
          <w:numId w:val="47"/>
        </w:numPr>
      </w:pPr>
      <w:r>
        <w:rPr>
          <w:rFonts w:hint="eastAsia"/>
        </w:rPr>
        <w:t>业务描述</w:t>
      </w:r>
    </w:p>
    <w:p w:rsidR="008533CC" w:rsidRDefault="008533CC" w:rsidP="00B40735">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本模块同于供股行动；</w:t>
      </w:r>
    </w:p>
    <w:p w:rsidR="00200302" w:rsidRDefault="00200302" w:rsidP="00200302">
      <w:pPr>
        <w:pStyle w:val="3"/>
        <w:ind w:leftChars="100" w:left="210"/>
        <w:rPr>
          <w:ins w:id="239" w:author="谢衍筹" w:date="2012-06-28T09:38:00Z"/>
        </w:rPr>
      </w:pPr>
      <w:bookmarkStart w:id="240" w:name="_Toc326326555"/>
      <w:ins w:id="241" w:author="谢衍筹" w:date="2012-06-28T09:38:00Z">
        <w:r>
          <w:rPr>
            <w:rFonts w:hint="eastAsia"/>
          </w:rPr>
          <w:t>F</w:t>
        </w:r>
      </w:ins>
      <w:ins w:id="242" w:author="谢衍筹" w:date="2012-06-28T09:39:00Z">
        <w:r>
          <w:rPr>
            <w:rFonts w:hint="eastAsia"/>
          </w:rPr>
          <w:t>2</w:t>
        </w:r>
      </w:ins>
      <w:ins w:id="243" w:author="谢衍筹" w:date="2012-06-28T09:38:00Z">
        <w:r>
          <w:rPr>
            <w:rFonts w:hint="eastAsia"/>
          </w:rPr>
          <w:t>.</w:t>
        </w:r>
      </w:ins>
      <w:ins w:id="244" w:author="谢衍筹" w:date="2012-06-28T09:39:00Z">
        <w:r>
          <w:rPr>
            <w:rFonts w:hint="eastAsia"/>
          </w:rPr>
          <w:t>18</w:t>
        </w:r>
      </w:ins>
      <w:ins w:id="245" w:author="谢衍筹" w:date="2012-06-28T09:38:00Z">
        <w:r>
          <w:rPr>
            <w:rFonts w:hint="eastAsia"/>
          </w:rPr>
          <w:t>后台代理客户行权</w:t>
        </w:r>
      </w:ins>
      <w:ins w:id="246" w:author="谢衍筹" w:date="2012-06-28T10:12:00Z">
        <w:r w:rsidR="00277FF0">
          <w:rPr>
            <w:rFonts w:hint="eastAsia"/>
          </w:rPr>
          <w:t xml:space="preserve"> </w:t>
        </w:r>
      </w:ins>
    </w:p>
    <w:p w:rsidR="00200302" w:rsidRDefault="00200302" w:rsidP="00CC0D64">
      <w:pPr>
        <w:pStyle w:val="4"/>
        <w:numPr>
          <w:ilvl w:val="0"/>
          <w:numId w:val="135"/>
        </w:numPr>
      </w:pPr>
      <w:r>
        <w:rPr>
          <w:rFonts w:hint="eastAsia"/>
        </w:rPr>
        <w:t>业务描述</w:t>
      </w:r>
    </w:p>
    <w:p w:rsidR="00200302" w:rsidRDefault="00200302" w:rsidP="00200302">
      <w:pPr>
        <w:spacing w:line="360" w:lineRule="auto"/>
        <w:ind w:firstLineChars="200" w:firstLine="420"/>
      </w:pPr>
      <w:r>
        <w:rPr>
          <w:rFonts w:hint="eastAsia"/>
        </w:rPr>
        <w:t>后台业务人员代理客户行权，操作基本类似网上营业厅，但需要增加客户资金账号的输入。</w:t>
      </w:r>
    </w:p>
    <w:p w:rsidR="00200302" w:rsidRDefault="00200302" w:rsidP="00CC0D64">
      <w:pPr>
        <w:pStyle w:val="4"/>
        <w:numPr>
          <w:ilvl w:val="0"/>
          <w:numId w:val="135"/>
        </w:numPr>
      </w:pPr>
      <w:r>
        <w:rPr>
          <w:rFonts w:hint="eastAsia"/>
        </w:rPr>
        <w:lastRenderedPageBreak/>
        <w:t>用户界面</w:t>
      </w:r>
    </w:p>
    <w:p w:rsidR="00200302" w:rsidRDefault="00200302" w:rsidP="00200302">
      <w:r>
        <w:object w:dxaOrig="9825" w:dyaOrig="7321">
          <v:shape id="_x0000_i1047" type="#_x0000_t75" style="width:415.5pt;height:309.75pt" o:ole="">
            <v:imagedata r:id="rId55" o:title=""/>
          </v:shape>
          <o:OLEObject Type="Embed" ProgID="Visio.Drawing.11" ShapeID="_x0000_i1047" DrawAspect="Content" ObjectID="_1402388486" r:id="rId56"/>
        </w:object>
      </w:r>
    </w:p>
    <w:p w:rsidR="00200302" w:rsidRPr="00655F39" w:rsidRDefault="00200302" w:rsidP="00200302">
      <w:r w:rsidRPr="00655F39">
        <w:rPr>
          <w:rFonts w:hint="eastAsia"/>
        </w:rPr>
        <w:t>界面说明</w:t>
      </w:r>
    </w:p>
    <w:p w:rsidR="00200302" w:rsidRDefault="00200302" w:rsidP="00CC0D64">
      <w:pPr>
        <w:pStyle w:val="a7"/>
        <w:numPr>
          <w:ilvl w:val="0"/>
          <w:numId w:val="136"/>
        </w:numPr>
        <w:spacing w:line="360" w:lineRule="auto"/>
        <w:ind w:firstLineChars="0"/>
        <w:rPr>
          <w:rFonts w:asciiTheme="minorEastAsia" w:hAnsiTheme="minorEastAsia"/>
          <w:lang w:val="en-AU"/>
        </w:rPr>
      </w:pPr>
      <w:r>
        <w:rPr>
          <w:rFonts w:asciiTheme="minorEastAsia" w:hAnsiTheme="minorEastAsia" w:hint="eastAsia"/>
          <w:lang w:val="en-AU"/>
        </w:rPr>
        <w:t>增加客户资金账号的输入，查询后显示客户名称及行权的相关信息；</w:t>
      </w:r>
    </w:p>
    <w:p w:rsidR="00200302" w:rsidRDefault="00200302" w:rsidP="00CC0D64">
      <w:pPr>
        <w:pStyle w:val="a7"/>
        <w:numPr>
          <w:ilvl w:val="0"/>
          <w:numId w:val="136"/>
        </w:numPr>
        <w:spacing w:line="360" w:lineRule="auto"/>
        <w:ind w:firstLineChars="0"/>
        <w:rPr>
          <w:rFonts w:asciiTheme="minorEastAsia" w:hAnsiTheme="minorEastAsia"/>
          <w:lang w:val="en-AU"/>
        </w:rPr>
      </w:pPr>
      <w:r>
        <w:rPr>
          <w:rFonts w:asciiTheme="minorEastAsia" w:hAnsiTheme="minorEastAsia" w:hint="eastAsia"/>
          <w:lang w:val="en-AU"/>
        </w:rPr>
        <w:t>上方行动事件应把所有未结束，需要行权的行动都列出来，与</w:t>
      </w:r>
      <w:proofErr w:type="gramStart"/>
      <w:r>
        <w:rPr>
          <w:rFonts w:asciiTheme="minorEastAsia" w:hAnsiTheme="minorEastAsia" w:hint="eastAsia"/>
          <w:lang w:val="en-AU"/>
        </w:rPr>
        <w:t>客户资户无关</w:t>
      </w:r>
      <w:proofErr w:type="gramEnd"/>
      <w:r>
        <w:rPr>
          <w:rFonts w:asciiTheme="minorEastAsia" w:hAnsiTheme="minorEastAsia" w:hint="eastAsia"/>
          <w:lang w:val="en-AU"/>
        </w:rPr>
        <w:t>（网上营业厅是与视客户资金账户是否有行权的必要列表的）</w:t>
      </w:r>
    </w:p>
    <w:p w:rsidR="00200302" w:rsidRDefault="00200302" w:rsidP="00CC0D64">
      <w:pPr>
        <w:pStyle w:val="a7"/>
        <w:numPr>
          <w:ilvl w:val="0"/>
          <w:numId w:val="136"/>
        </w:numPr>
        <w:spacing w:line="360" w:lineRule="auto"/>
        <w:ind w:firstLineChars="0"/>
        <w:rPr>
          <w:rFonts w:asciiTheme="minorEastAsia" w:hAnsiTheme="minorEastAsia"/>
          <w:lang w:val="en-AU"/>
        </w:rPr>
      </w:pPr>
      <w:r>
        <w:rPr>
          <w:rFonts w:asciiTheme="minorEastAsia" w:hAnsiTheme="minorEastAsia" w:hint="eastAsia"/>
          <w:lang w:val="en-AU"/>
        </w:rPr>
        <w:t>其它控制与</w:t>
      </w:r>
      <w:r>
        <w:rPr>
          <w:rFonts w:asciiTheme="minorEastAsia" w:hAnsiTheme="minorEastAsia" w:hint="eastAsia"/>
        </w:rPr>
        <w:t>网上营业厅</w:t>
      </w:r>
      <w:r>
        <w:rPr>
          <w:rFonts w:asciiTheme="minorEastAsia" w:hAnsiTheme="minorEastAsia" w:hint="eastAsia"/>
          <w:lang w:val="en-AU"/>
        </w:rPr>
        <w:t>界面一样（请</w:t>
      </w:r>
      <w:r>
        <w:rPr>
          <w:rFonts w:asciiTheme="minorEastAsia" w:hAnsiTheme="minorEastAsia" w:hint="eastAsia"/>
        </w:rPr>
        <w:t>参见网上营业厅</w:t>
      </w:r>
      <w:r>
        <w:rPr>
          <w:rFonts w:asciiTheme="minorEastAsia" w:hAnsiTheme="minorEastAsia" w:hint="eastAsia"/>
          <w:lang w:val="en-AU"/>
        </w:rPr>
        <w:t>界面）</w:t>
      </w:r>
    </w:p>
    <w:p w:rsidR="00200302" w:rsidRDefault="00200302" w:rsidP="00CC0D64">
      <w:pPr>
        <w:pStyle w:val="4"/>
        <w:numPr>
          <w:ilvl w:val="0"/>
          <w:numId w:val="135"/>
        </w:numPr>
      </w:pPr>
      <w:r>
        <w:rPr>
          <w:rFonts w:hint="eastAsia"/>
        </w:rPr>
        <w:t>业务功能</w:t>
      </w:r>
    </w:p>
    <w:p w:rsidR="00200302" w:rsidRPr="00890425" w:rsidRDefault="00200302" w:rsidP="00CC0D64">
      <w:pPr>
        <w:pStyle w:val="a7"/>
        <w:numPr>
          <w:ilvl w:val="0"/>
          <w:numId w:val="137"/>
        </w:numPr>
        <w:spacing w:line="360" w:lineRule="auto"/>
        <w:ind w:firstLineChars="0"/>
        <w:rPr>
          <w:rFonts w:asciiTheme="minorEastAsia" w:hAnsiTheme="minorEastAsia"/>
          <w:lang w:val="en-AU"/>
        </w:rPr>
      </w:pPr>
      <w:r>
        <w:rPr>
          <w:rFonts w:hint="eastAsia"/>
        </w:rPr>
        <w:t>系统列出所有需要行权的行动事件（未结束）；</w:t>
      </w:r>
    </w:p>
    <w:p w:rsidR="00200302" w:rsidRDefault="00200302" w:rsidP="00CC0D64">
      <w:pPr>
        <w:pStyle w:val="a7"/>
        <w:numPr>
          <w:ilvl w:val="0"/>
          <w:numId w:val="137"/>
        </w:numPr>
        <w:spacing w:line="360" w:lineRule="auto"/>
        <w:ind w:firstLineChars="0"/>
        <w:rPr>
          <w:rFonts w:asciiTheme="minorEastAsia" w:hAnsiTheme="minorEastAsia" w:hint="eastAsia"/>
          <w:lang w:val="en-AU"/>
        </w:rPr>
      </w:pPr>
      <w:r>
        <w:rPr>
          <w:rFonts w:asciiTheme="minorEastAsia" w:hAnsiTheme="minorEastAsia" w:hint="eastAsia"/>
          <w:lang w:val="en-AU"/>
        </w:rPr>
        <w:t>用户输入客户资金账户，通过查询功能后，显示客户名称及行权相关的信息；</w:t>
      </w:r>
    </w:p>
    <w:p w:rsidR="00F720BD" w:rsidRDefault="00F720BD" w:rsidP="00F720BD">
      <w:pPr>
        <w:pStyle w:val="a7"/>
        <w:numPr>
          <w:ilvl w:val="1"/>
          <w:numId w:val="137"/>
        </w:numPr>
        <w:spacing w:line="360" w:lineRule="auto"/>
        <w:ind w:firstLineChars="0"/>
        <w:rPr>
          <w:rFonts w:asciiTheme="minorEastAsia" w:hAnsiTheme="minorEastAsia"/>
          <w:lang w:val="en-AU"/>
        </w:rPr>
      </w:pPr>
      <w:r>
        <w:rPr>
          <w:rFonts w:asciiTheme="minorEastAsia" w:hAnsiTheme="minorEastAsia" w:hint="eastAsia"/>
          <w:lang w:val="en-AU"/>
        </w:rPr>
        <w:t>只允许输入在后台中维护了代理客户行权的资金账户，其它账户无效，系统提示用户</w:t>
      </w:r>
      <w:r>
        <w:rPr>
          <w:rFonts w:asciiTheme="minorEastAsia" w:hAnsiTheme="minorEastAsia" w:hint="eastAsia"/>
          <w:lang w:val="en-AU"/>
        </w:rPr>
        <w:t>；</w:t>
      </w:r>
    </w:p>
    <w:p w:rsidR="00200302" w:rsidRDefault="00200302" w:rsidP="00CC0D64">
      <w:pPr>
        <w:pStyle w:val="a7"/>
        <w:numPr>
          <w:ilvl w:val="0"/>
          <w:numId w:val="137"/>
        </w:numPr>
        <w:spacing w:line="360" w:lineRule="auto"/>
        <w:ind w:firstLineChars="0"/>
        <w:rPr>
          <w:rFonts w:asciiTheme="minorEastAsia" w:hAnsiTheme="minorEastAsia"/>
          <w:lang w:val="en-AU"/>
        </w:rPr>
      </w:pPr>
      <w:r>
        <w:rPr>
          <w:rFonts w:asciiTheme="minorEastAsia" w:hAnsiTheme="minorEastAsia" w:hint="eastAsia"/>
          <w:lang w:val="en-AU"/>
        </w:rPr>
        <w:t>用户代理客户行权（同网上营业厅）；</w:t>
      </w:r>
    </w:p>
    <w:p w:rsidR="00200302" w:rsidRDefault="00200302" w:rsidP="00CC0D64">
      <w:pPr>
        <w:pStyle w:val="a7"/>
        <w:numPr>
          <w:ilvl w:val="1"/>
          <w:numId w:val="137"/>
        </w:numPr>
        <w:spacing w:line="360" w:lineRule="auto"/>
        <w:ind w:firstLineChars="0"/>
        <w:rPr>
          <w:rFonts w:asciiTheme="minorEastAsia" w:hAnsiTheme="minorEastAsia"/>
          <w:lang w:val="en-AU"/>
        </w:rPr>
      </w:pPr>
      <w:r>
        <w:rPr>
          <w:rFonts w:asciiTheme="minorEastAsia" w:hAnsiTheme="minorEastAsia" w:hint="eastAsia"/>
          <w:lang w:val="en-AU"/>
        </w:rPr>
        <w:t>系统记录中应识别行动途径（网上营业厅，综合后台）；</w:t>
      </w:r>
    </w:p>
    <w:p w:rsidR="00200302" w:rsidRDefault="00200302" w:rsidP="00CC0D64">
      <w:pPr>
        <w:pStyle w:val="a7"/>
        <w:numPr>
          <w:ilvl w:val="1"/>
          <w:numId w:val="137"/>
        </w:numPr>
        <w:spacing w:line="360" w:lineRule="auto"/>
        <w:ind w:firstLineChars="0"/>
        <w:rPr>
          <w:rFonts w:asciiTheme="minorEastAsia" w:hAnsiTheme="minorEastAsia"/>
          <w:lang w:val="en-AU"/>
        </w:rPr>
      </w:pPr>
      <w:r>
        <w:rPr>
          <w:rFonts w:asciiTheme="minorEastAsia" w:hAnsiTheme="minorEastAsia" w:hint="eastAsia"/>
          <w:lang w:val="en-AU"/>
        </w:rPr>
        <w:lastRenderedPageBreak/>
        <w:t>系统记录中应保留代理人信息；</w:t>
      </w:r>
    </w:p>
    <w:p w:rsidR="00F720BD" w:rsidRDefault="00F720BD" w:rsidP="00F720BD">
      <w:pPr>
        <w:pStyle w:val="a7"/>
        <w:numPr>
          <w:ilvl w:val="0"/>
          <w:numId w:val="137"/>
        </w:numPr>
        <w:spacing w:line="360" w:lineRule="auto"/>
        <w:ind w:firstLineChars="0"/>
        <w:rPr>
          <w:rFonts w:asciiTheme="minorEastAsia" w:hAnsiTheme="minorEastAsia"/>
          <w:lang w:val="en-AU"/>
        </w:rPr>
      </w:pPr>
      <w:r>
        <w:rPr>
          <w:rFonts w:asciiTheme="minorEastAsia" w:hAnsiTheme="minorEastAsia" w:hint="eastAsia"/>
          <w:lang w:val="en-AU"/>
        </w:rPr>
        <w:t>行权提交时，不受内部截止的时间点限制；</w:t>
      </w:r>
    </w:p>
    <w:p w:rsidR="00200302" w:rsidRDefault="00200302" w:rsidP="00CC0D64">
      <w:pPr>
        <w:pStyle w:val="a7"/>
        <w:numPr>
          <w:ilvl w:val="0"/>
          <w:numId w:val="137"/>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行权日志；</w:t>
      </w:r>
    </w:p>
    <w:p w:rsidR="00200302" w:rsidRDefault="00200302" w:rsidP="00200302">
      <w:pPr>
        <w:pStyle w:val="3"/>
        <w:ind w:leftChars="100" w:left="210"/>
        <w:rPr>
          <w:ins w:id="247" w:author="谢衍筹" w:date="2012-06-28T09:38:00Z"/>
        </w:rPr>
      </w:pPr>
      <w:ins w:id="248" w:author="谢衍筹" w:date="2012-06-28T09:38:00Z">
        <w:r>
          <w:rPr>
            <w:rFonts w:hint="eastAsia"/>
          </w:rPr>
          <w:t>F</w:t>
        </w:r>
      </w:ins>
      <w:ins w:id="249" w:author="谢衍筹" w:date="2012-06-28T09:39:00Z">
        <w:r>
          <w:rPr>
            <w:rFonts w:hint="eastAsia"/>
          </w:rPr>
          <w:t>2</w:t>
        </w:r>
      </w:ins>
      <w:ins w:id="250" w:author="谢衍筹" w:date="2012-06-28T09:38:00Z">
        <w:r>
          <w:rPr>
            <w:rFonts w:hint="eastAsia"/>
          </w:rPr>
          <w:t>.</w:t>
        </w:r>
      </w:ins>
      <w:ins w:id="251" w:author="谢衍筹" w:date="2012-06-28T09:39:00Z">
        <w:r>
          <w:rPr>
            <w:rFonts w:hint="eastAsia"/>
          </w:rPr>
          <w:t>19</w:t>
        </w:r>
      </w:ins>
      <w:ins w:id="252" w:author="谢衍筹" w:date="2012-06-28T09:38:00Z">
        <w:r>
          <w:rPr>
            <w:rFonts w:hint="eastAsia"/>
          </w:rPr>
          <w:t>后台代理客户行权撤消</w:t>
        </w:r>
      </w:ins>
      <w:ins w:id="253" w:author="谢衍筹" w:date="2012-06-28T10:12:00Z">
        <w:r w:rsidR="00277FF0">
          <w:rPr>
            <w:rFonts w:hint="eastAsia"/>
          </w:rPr>
          <w:t xml:space="preserve"> </w:t>
        </w:r>
      </w:ins>
    </w:p>
    <w:p w:rsidR="00200302" w:rsidRDefault="00200302" w:rsidP="00200302">
      <w:pPr>
        <w:pStyle w:val="4"/>
        <w:numPr>
          <w:ilvl w:val="0"/>
          <w:numId w:val="132"/>
        </w:numPr>
      </w:pPr>
      <w:r>
        <w:rPr>
          <w:rFonts w:hint="eastAsia"/>
        </w:rPr>
        <w:t>业务描述</w:t>
      </w:r>
    </w:p>
    <w:p w:rsidR="00200302" w:rsidRDefault="00200302" w:rsidP="00200302">
      <w:pPr>
        <w:spacing w:line="360" w:lineRule="auto"/>
        <w:ind w:firstLineChars="200" w:firstLine="420"/>
      </w:pPr>
      <w:r>
        <w:rPr>
          <w:rFonts w:hint="eastAsia"/>
        </w:rPr>
        <w:t>后台业务人员代理客户行权，操作基本类似网上营业厅，但需要增加客户资金账号的输入。</w:t>
      </w:r>
    </w:p>
    <w:p w:rsidR="00200302" w:rsidRDefault="00200302" w:rsidP="00200302">
      <w:pPr>
        <w:pStyle w:val="4"/>
        <w:numPr>
          <w:ilvl w:val="0"/>
          <w:numId w:val="132"/>
        </w:numPr>
      </w:pPr>
      <w:r>
        <w:rPr>
          <w:rFonts w:hint="eastAsia"/>
        </w:rPr>
        <w:t>用户界面</w:t>
      </w:r>
    </w:p>
    <w:p w:rsidR="00200302" w:rsidRDefault="00200302" w:rsidP="00200302">
      <w:r>
        <w:object w:dxaOrig="10051" w:dyaOrig="4259">
          <v:shape id="_x0000_i1048" type="#_x0000_t75" style="width:414.75pt;height:176.25pt" o:ole="">
            <v:imagedata r:id="rId57" o:title=""/>
          </v:shape>
          <o:OLEObject Type="Embed" ProgID="Visio.Drawing.11" ShapeID="_x0000_i1048" DrawAspect="Content" ObjectID="_1402388487" r:id="rId58"/>
        </w:object>
      </w:r>
    </w:p>
    <w:p w:rsidR="00200302" w:rsidRPr="004C2601" w:rsidRDefault="00200302" w:rsidP="00200302">
      <w:r w:rsidRPr="004C2601">
        <w:rPr>
          <w:rFonts w:hint="eastAsia"/>
        </w:rPr>
        <w:t>界面说明</w:t>
      </w:r>
    </w:p>
    <w:p w:rsidR="00200302" w:rsidRDefault="00200302" w:rsidP="00200302">
      <w:pPr>
        <w:pStyle w:val="a7"/>
        <w:numPr>
          <w:ilvl w:val="0"/>
          <w:numId w:val="133"/>
        </w:numPr>
        <w:spacing w:line="360" w:lineRule="auto"/>
        <w:ind w:firstLineChars="0"/>
        <w:rPr>
          <w:rFonts w:asciiTheme="minorEastAsia" w:hAnsiTheme="minorEastAsia"/>
          <w:lang w:val="en-AU"/>
        </w:rPr>
      </w:pPr>
      <w:r>
        <w:rPr>
          <w:rFonts w:asciiTheme="minorEastAsia" w:hAnsiTheme="minorEastAsia" w:hint="eastAsia"/>
          <w:lang w:val="en-AU"/>
        </w:rPr>
        <w:t>界面只显示行权信息的内容</w:t>
      </w:r>
    </w:p>
    <w:p w:rsidR="00200302" w:rsidRDefault="00200302" w:rsidP="00200302">
      <w:pPr>
        <w:pStyle w:val="a7"/>
        <w:numPr>
          <w:ilvl w:val="1"/>
          <w:numId w:val="133"/>
        </w:numPr>
        <w:spacing w:line="360" w:lineRule="auto"/>
        <w:ind w:firstLineChars="0"/>
        <w:rPr>
          <w:rFonts w:asciiTheme="minorEastAsia" w:hAnsiTheme="minorEastAsia"/>
          <w:lang w:val="en-AU"/>
        </w:rPr>
      </w:pPr>
      <w:r>
        <w:rPr>
          <w:rFonts w:asciiTheme="minorEastAsia" w:hAnsiTheme="minorEastAsia" w:hint="eastAsia"/>
          <w:lang w:val="en-AU"/>
        </w:rPr>
        <w:t>行权途径来自综合后台的信息；</w:t>
      </w:r>
    </w:p>
    <w:p w:rsidR="00200302" w:rsidRDefault="00200302" w:rsidP="00200302">
      <w:pPr>
        <w:pStyle w:val="a7"/>
        <w:numPr>
          <w:ilvl w:val="1"/>
          <w:numId w:val="133"/>
        </w:numPr>
        <w:spacing w:line="360" w:lineRule="auto"/>
        <w:ind w:firstLineChars="0"/>
        <w:rPr>
          <w:rFonts w:asciiTheme="minorEastAsia" w:hAnsiTheme="minorEastAsia"/>
          <w:lang w:val="en-AU"/>
        </w:rPr>
      </w:pPr>
      <w:r>
        <w:rPr>
          <w:rFonts w:asciiTheme="minorEastAsia" w:hAnsiTheme="minorEastAsia" w:hint="eastAsia"/>
          <w:lang w:val="en-AU"/>
        </w:rPr>
        <w:t>包括所有从综合后台行权的客户；</w:t>
      </w:r>
    </w:p>
    <w:p w:rsidR="00200302" w:rsidRDefault="00200302" w:rsidP="00200302">
      <w:pPr>
        <w:pStyle w:val="a7"/>
        <w:numPr>
          <w:ilvl w:val="0"/>
          <w:numId w:val="133"/>
        </w:numPr>
        <w:spacing w:line="360" w:lineRule="auto"/>
        <w:ind w:firstLineChars="0"/>
        <w:rPr>
          <w:rFonts w:asciiTheme="minorEastAsia" w:hAnsiTheme="minorEastAsia"/>
          <w:lang w:val="en-AU"/>
        </w:rPr>
      </w:pPr>
      <w:r>
        <w:rPr>
          <w:rFonts w:asciiTheme="minorEastAsia" w:hAnsiTheme="minorEastAsia" w:hint="eastAsia"/>
          <w:lang w:val="en-AU"/>
        </w:rPr>
        <w:t>用户需要选择一个行动类别（不同行动信息一不至）</w:t>
      </w:r>
    </w:p>
    <w:p w:rsidR="00200302" w:rsidRDefault="00200302" w:rsidP="00200302">
      <w:pPr>
        <w:pStyle w:val="4"/>
        <w:numPr>
          <w:ilvl w:val="0"/>
          <w:numId w:val="132"/>
        </w:numPr>
      </w:pPr>
      <w:r>
        <w:rPr>
          <w:rFonts w:hint="eastAsia"/>
        </w:rPr>
        <w:t>业务功能</w:t>
      </w:r>
    </w:p>
    <w:p w:rsidR="00200302" w:rsidRPr="00200302" w:rsidRDefault="00200302" w:rsidP="00200302">
      <w:pPr>
        <w:pStyle w:val="a7"/>
        <w:numPr>
          <w:ilvl w:val="0"/>
          <w:numId w:val="134"/>
        </w:numPr>
        <w:spacing w:line="360" w:lineRule="auto"/>
        <w:ind w:firstLineChars="0"/>
        <w:rPr>
          <w:rFonts w:asciiTheme="minorEastAsia" w:hAnsiTheme="minorEastAsia"/>
        </w:rPr>
      </w:pPr>
      <w:r>
        <w:rPr>
          <w:rFonts w:asciiTheme="minorEastAsia" w:hAnsiTheme="minorEastAsia" w:hint="eastAsia"/>
          <w:lang w:val="en-AU"/>
        </w:rPr>
        <w:t>用户选择一个行动类别；</w:t>
      </w:r>
    </w:p>
    <w:p w:rsidR="00200302" w:rsidRPr="004C2601" w:rsidRDefault="00200302" w:rsidP="00200302">
      <w:pPr>
        <w:pStyle w:val="a7"/>
        <w:numPr>
          <w:ilvl w:val="0"/>
          <w:numId w:val="134"/>
        </w:numPr>
        <w:spacing w:line="360" w:lineRule="auto"/>
        <w:ind w:firstLineChars="0"/>
        <w:rPr>
          <w:rFonts w:asciiTheme="minorEastAsia" w:hAnsiTheme="minorEastAsia"/>
        </w:rPr>
      </w:pPr>
      <w:r>
        <w:rPr>
          <w:rFonts w:asciiTheme="minorEastAsia" w:hAnsiTheme="minorEastAsia" w:hint="eastAsia"/>
        </w:rPr>
        <w:t>系统</w:t>
      </w:r>
      <w:r w:rsidRPr="004C2601">
        <w:rPr>
          <w:rFonts w:asciiTheme="minorEastAsia" w:hAnsiTheme="minorEastAsia" w:hint="eastAsia"/>
          <w:lang w:val="en-AU"/>
        </w:rPr>
        <w:t>显示所有未上报的行权信息，显示内容（除网上营业厅显示的内容外，增加行权</w:t>
      </w:r>
      <w:r w:rsidRPr="004C2601">
        <w:rPr>
          <w:rFonts w:asciiTheme="minorEastAsia" w:hAnsiTheme="minorEastAsia" w:hint="eastAsia"/>
          <w:lang w:val="en-AU"/>
        </w:rPr>
        <w:lastRenderedPageBreak/>
        <w:t>代理人）</w:t>
      </w:r>
      <w:r>
        <w:rPr>
          <w:rFonts w:asciiTheme="minorEastAsia" w:hAnsiTheme="minorEastAsia" w:hint="eastAsia"/>
          <w:lang w:val="en-AU"/>
        </w:rPr>
        <w:t>；</w:t>
      </w:r>
      <w:r w:rsidRPr="004C2601">
        <w:rPr>
          <w:rFonts w:asciiTheme="minorEastAsia" w:hAnsiTheme="minorEastAsia" w:hint="eastAsia"/>
        </w:rPr>
        <w:t xml:space="preserve"> </w:t>
      </w:r>
    </w:p>
    <w:p w:rsidR="00200302" w:rsidRDefault="00200302" w:rsidP="00200302">
      <w:pPr>
        <w:pStyle w:val="a7"/>
        <w:numPr>
          <w:ilvl w:val="0"/>
          <w:numId w:val="134"/>
        </w:numPr>
        <w:spacing w:line="360" w:lineRule="auto"/>
        <w:ind w:firstLineChars="0"/>
        <w:rPr>
          <w:rFonts w:asciiTheme="minorEastAsia" w:hAnsiTheme="minorEastAsia"/>
        </w:rPr>
      </w:pPr>
      <w:r>
        <w:rPr>
          <w:rFonts w:asciiTheme="minorEastAsia" w:hAnsiTheme="minorEastAsia" w:hint="eastAsia"/>
        </w:rPr>
        <w:t>撤单后增加代理人信息；</w:t>
      </w:r>
    </w:p>
    <w:p w:rsidR="00200302" w:rsidRDefault="00200302" w:rsidP="00200302">
      <w:pPr>
        <w:pStyle w:val="a7"/>
        <w:numPr>
          <w:ilvl w:val="0"/>
          <w:numId w:val="134"/>
        </w:numPr>
        <w:spacing w:line="360" w:lineRule="auto"/>
        <w:ind w:firstLineChars="0"/>
        <w:rPr>
          <w:rFonts w:asciiTheme="minorEastAsia" w:hAnsiTheme="minorEastAsia"/>
        </w:rPr>
      </w:pPr>
      <w:r>
        <w:rPr>
          <w:rFonts w:asciiTheme="minorEastAsia" w:hAnsiTheme="minorEastAsia" w:hint="eastAsia"/>
        </w:rPr>
        <w:t>其它同网上营业厅；</w:t>
      </w:r>
    </w:p>
    <w:p w:rsidR="00000000" w:rsidRDefault="00B30969">
      <w:pPr>
        <w:rPr>
          <w:ins w:id="254" w:author="谢衍筹" w:date="2012-06-28T09:38:00Z"/>
        </w:rPr>
        <w:pPrChange w:id="255" w:author="谢衍筹" w:date="2012-06-28T09:38:00Z">
          <w:pPr>
            <w:pStyle w:val="2"/>
          </w:pPr>
        </w:pPrChange>
      </w:pPr>
    </w:p>
    <w:p w:rsidR="00FF1174" w:rsidRDefault="00FF1174" w:rsidP="00007501">
      <w:pPr>
        <w:pStyle w:val="2"/>
      </w:pPr>
      <w:r>
        <w:rPr>
          <w:rFonts w:hint="eastAsia"/>
        </w:rPr>
        <w:t>F3</w:t>
      </w:r>
      <w:r>
        <w:rPr>
          <w:rFonts w:hint="eastAsia"/>
        </w:rPr>
        <w:t>股份折合转换行动</w:t>
      </w:r>
      <w:bookmarkEnd w:id="240"/>
      <w:r w:rsidR="00EF5F93">
        <w:rPr>
          <w:rFonts w:hint="eastAsia"/>
        </w:rPr>
        <w:t xml:space="preserve"> </w:t>
      </w:r>
    </w:p>
    <w:p w:rsidR="0068373A" w:rsidRPr="0068373A" w:rsidRDefault="0068373A" w:rsidP="0068373A">
      <w:pPr>
        <w:pStyle w:val="af4"/>
        <w:numPr>
          <w:ilvl w:val="0"/>
          <w:numId w:val="78"/>
        </w:numPr>
        <w:spacing w:line="360" w:lineRule="auto"/>
      </w:pPr>
      <w:r w:rsidRPr="0068373A">
        <w:rPr>
          <w:rFonts w:hint="eastAsia"/>
        </w:rPr>
        <w:t>股票分拆是指在公司愿意资本总额不变的情况下，将每股股份的面额拆小</w:t>
      </w:r>
      <w:r w:rsidRPr="0068373A">
        <w:t>。</w:t>
      </w:r>
      <w:r w:rsidRPr="0068373A">
        <w:rPr>
          <w:rFonts w:hint="eastAsia"/>
        </w:rPr>
        <w:t>例如原来每股</w:t>
      </w:r>
      <w:r w:rsidRPr="0068373A">
        <w:rPr>
          <w:rFonts w:hint="eastAsia"/>
        </w:rPr>
        <w:t>100</w:t>
      </w:r>
      <w:r w:rsidRPr="0068373A">
        <w:rPr>
          <w:rFonts w:hint="eastAsia"/>
        </w:rPr>
        <w:t>元的股票，以</w:t>
      </w:r>
      <w:r w:rsidRPr="0068373A">
        <w:rPr>
          <w:rFonts w:hint="eastAsia"/>
        </w:rPr>
        <w:t>1:2</w:t>
      </w:r>
      <w:r w:rsidRPr="0068373A">
        <w:rPr>
          <w:rFonts w:hint="eastAsia"/>
        </w:rPr>
        <w:t>的比例分拆，每股就变成了</w:t>
      </w:r>
      <w:r w:rsidRPr="0068373A">
        <w:rPr>
          <w:rFonts w:hint="eastAsia"/>
        </w:rPr>
        <w:t>50</w:t>
      </w:r>
      <w:r w:rsidRPr="0068373A">
        <w:rPr>
          <w:rFonts w:hint="eastAsia"/>
        </w:rPr>
        <w:t>元。</w:t>
      </w:r>
    </w:p>
    <w:p w:rsidR="0068373A" w:rsidRPr="0068373A" w:rsidRDefault="0068373A" w:rsidP="0068373A">
      <w:pPr>
        <w:pStyle w:val="af4"/>
        <w:numPr>
          <w:ilvl w:val="0"/>
          <w:numId w:val="78"/>
        </w:numPr>
        <w:spacing w:line="360" w:lineRule="auto"/>
      </w:pPr>
      <w:r w:rsidRPr="0068373A">
        <w:rPr>
          <w:rFonts w:hint="eastAsia"/>
        </w:rPr>
        <w:t>股票合并是指通过将数股旧股合并为一股新股并相应增加新股票每股面值。例如原来每股</w:t>
      </w:r>
      <w:r w:rsidRPr="0068373A">
        <w:rPr>
          <w:rFonts w:hint="eastAsia"/>
        </w:rPr>
        <w:t>100</w:t>
      </w:r>
      <w:r w:rsidRPr="0068373A">
        <w:rPr>
          <w:rFonts w:hint="eastAsia"/>
        </w:rPr>
        <w:t>元的股票，以</w:t>
      </w:r>
      <w:r w:rsidRPr="0068373A">
        <w:rPr>
          <w:rFonts w:hint="eastAsia"/>
        </w:rPr>
        <w:t>2:1</w:t>
      </w:r>
      <w:r w:rsidRPr="0068373A">
        <w:rPr>
          <w:rFonts w:hint="eastAsia"/>
        </w:rPr>
        <w:t>的比例分拆，每股就变成了</w:t>
      </w:r>
      <w:r w:rsidRPr="0068373A">
        <w:rPr>
          <w:rFonts w:hint="eastAsia"/>
        </w:rPr>
        <w:t>200</w:t>
      </w:r>
      <w:r w:rsidRPr="0068373A">
        <w:rPr>
          <w:rFonts w:hint="eastAsia"/>
        </w:rPr>
        <w:t>元。</w:t>
      </w:r>
    </w:p>
    <w:p w:rsidR="0068373A" w:rsidRPr="0068373A" w:rsidRDefault="0068373A" w:rsidP="0068373A">
      <w:pPr>
        <w:pStyle w:val="af4"/>
        <w:numPr>
          <w:ilvl w:val="0"/>
          <w:numId w:val="78"/>
        </w:numPr>
        <w:spacing w:line="360" w:lineRule="auto"/>
      </w:pPr>
      <w:r w:rsidRPr="0068373A">
        <w:rPr>
          <w:rFonts w:hint="eastAsia"/>
        </w:rPr>
        <w:t>股票转换通常伴随着以上两个动作的阶段发生</w:t>
      </w:r>
      <w:r w:rsidRPr="0068373A">
        <w:rPr>
          <w:rFonts w:hint="eastAsia"/>
        </w:rPr>
        <w:t xml:space="preserve">, </w:t>
      </w:r>
      <w:r w:rsidRPr="0068373A">
        <w:rPr>
          <w:rFonts w:hint="eastAsia"/>
        </w:rPr>
        <w:t>也有可能在股份由创业板转往主板上市时出现。通常</w:t>
      </w:r>
      <w:proofErr w:type="gramStart"/>
      <w:r w:rsidRPr="0068373A">
        <w:rPr>
          <w:rFonts w:hint="eastAsia"/>
        </w:rPr>
        <w:t>此股份</w:t>
      </w:r>
      <w:proofErr w:type="gramEnd"/>
      <w:r w:rsidRPr="0068373A">
        <w:rPr>
          <w:rFonts w:hint="eastAsia"/>
        </w:rPr>
        <w:t>转换的比例为</w:t>
      </w:r>
      <w:r w:rsidRPr="0068373A">
        <w:rPr>
          <w:rFonts w:hint="eastAsia"/>
        </w:rPr>
        <w:t>1:1</w:t>
      </w:r>
      <w:r w:rsidRPr="0068373A">
        <w:rPr>
          <w:rFonts w:hint="eastAsia"/>
        </w:rPr>
        <w:t>。</w:t>
      </w:r>
    </w:p>
    <w:p w:rsidR="0068373A" w:rsidRDefault="0068373A" w:rsidP="0068373A">
      <w:pPr>
        <w:pStyle w:val="af4"/>
        <w:spacing w:line="360" w:lineRule="auto"/>
      </w:pPr>
    </w:p>
    <w:p w:rsidR="003723DC" w:rsidRPr="003723DC" w:rsidRDefault="003723DC" w:rsidP="003723DC">
      <w:pPr>
        <w:pStyle w:val="af4"/>
        <w:spacing w:line="360" w:lineRule="auto"/>
        <w:ind w:firstLineChars="200" w:firstLine="440"/>
      </w:pPr>
      <w:r>
        <w:rPr>
          <w:rFonts w:hint="eastAsia"/>
        </w:rPr>
        <w:t>以上三类行动</w:t>
      </w:r>
      <w:r>
        <w:rPr>
          <w:rFonts w:hint="eastAsia"/>
        </w:rPr>
        <w:t>CCASS</w:t>
      </w:r>
      <w:r w:rsidR="006B5F8C">
        <w:rPr>
          <w:rFonts w:hint="eastAsia"/>
        </w:rPr>
        <w:t>的权益文件都在“</w:t>
      </w:r>
      <w:r w:rsidR="006B5F8C">
        <w:rPr>
          <w:rFonts w:hint="eastAsia"/>
        </w:rPr>
        <w:t>K</w:t>
      </w:r>
      <w:r w:rsidR="006B5F8C">
        <w:t>”</w:t>
      </w:r>
      <w:r w:rsidR="006B5F8C">
        <w:rPr>
          <w:rFonts w:hint="eastAsia"/>
        </w:rPr>
        <w:t>段，系统需要从</w:t>
      </w:r>
      <w:r w:rsidR="006B5F8C">
        <w:rPr>
          <w:rFonts w:hint="eastAsia"/>
        </w:rPr>
        <w:t>K</w:t>
      </w:r>
      <w:r w:rsidR="006B5F8C">
        <w:rPr>
          <w:rFonts w:hint="eastAsia"/>
        </w:rPr>
        <w:t>段识别出此类系统，而且行动一般提前一周发，并且天天发送，读取时</w:t>
      </w:r>
      <w:proofErr w:type="gramStart"/>
      <w:r w:rsidR="006B5F8C">
        <w:rPr>
          <w:rFonts w:hint="eastAsia"/>
        </w:rPr>
        <w:t>只需读</w:t>
      </w:r>
      <w:proofErr w:type="gramEnd"/>
      <w:r w:rsidR="006B5F8C">
        <w:rPr>
          <w:rFonts w:hint="eastAsia"/>
        </w:rPr>
        <w:t>第一次即可，读取后，系统允许用户手工维护。</w:t>
      </w:r>
      <w:r>
        <w:rPr>
          <w:rFonts w:hint="eastAsia"/>
        </w:rPr>
        <w:t>每类行动的处理的阶段也不一样。以下举个例子说明：</w:t>
      </w:r>
      <w:r>
        <w:rPr>
          <w:rFonts w:hint="eastAsia"/>
        </w:rPr>
        <w:t>(</w:t>
      </w:r>
      <w:r w:rsidRPr="00B7431D">
        <w:rPr>
          <w:rFonts w:hint="eastAsia"/>
        </w:rPr>
        <w:t>1223</w:t>
      </w:r>
      <w:r w:rsidR="004325E9">
        <w:rPr>
          <w:rFonts w:hint="eastAsia"/>
        </w:rPr>
        <w:t>合并</w:t>
      </w:r>
      <w:r>
        <w:rPr>
          <w:rFonts w:hint="eastAsia"/>
        </w:rPr>
        <w:t>，以</w:t>
      </w:r>
      <w:r>
        <w:rPr>
          <w:rFonts w:hint="eastAsia"/>
        </w:rPr>
        <w:t>2</w:t>
      </w:r>
      <w:r>
        <w:rPr>
          <w:rFonts w:hint="eastAsia"/>
        </w:rPr>
        <w:t>：</w:t>
      </w:r>
      <w:r>
        <w:rPr>
          <w:rFonts w:hint="eastAsia"/>
        </w:rPr>
        <w:t>1)</w:t>
      </w:r>
    </w:p>
    <w:p w:rsidR="003723DC" w:rsidRDefault="006B5F8C" w:rsidP="004325E9">
      <w:pPr>
        <w:pStyle w:val="af4"/>
        <w:spacing w:line="360" w:lineRule="auto"/>
        <w:ind w:firstLineChars="200" w:firstLine="440"/>
      </w:pPr>
      <w:r>
        <w:rPr>
          <w:rFonts w:hint="eastAsia"/>
        </w:rPr>
        <w:t>合并与拆分</w:t>
      </w:r>
      <w:r w:rsidR="003723DC" w:rsidRPr="004325E9">
        <w:rPr>
          <w:rFonts w:hint="eastAsia"/>
        </w:rPr>
        <w:t>类型公司行动有两个大阶段，五次行动</w:t>
      </w:r>
      <w:r w:rsidR="004325E9">
        <w:rPr>
          <w:rFonts w:hint="eastAsia"/>
        </w:rPr>
        <w:t>，合并与分拆过程中最终证券代码不变，但中间会使用到过渡的证券代码。</w:t>
      </w:r>
    </w:p>
    <w:p w:rsidR="004325E9" w:rsidRDefault="004325E9" w:rsidP="00A36F4E">
      <w:pPr>
        <w:pStyle w:val="af4"/>
        <w:numPr>
          <w:ilvl w:val="0"/>
          <w:numId w:val="79"/>
        </w:numPr>
        <w:spacing w:line="360" w:lineRule="auto"/>
        <w:rPr>
          <w:rFonts w:asciiTheme="minorEastAsia" w:hAnsiTheme="minorEastAsia"/>
        </w:rPr>
      </w:pPr>
      <w:r w:rsidRPr="004325E9">
        <w:rPr>
          <w:rFonts w:asciiTheme="minorEastAsia" w:hAnsiTheme="minorEastAsia" w:hint="eastAsia"/>
        </w:rPr>
        <w:t>第一阶段：</w:t>
      </w:r>
    </w:p>
    <w:p w:rsidR="004325E9" w:rsidRPr="004325E9" w:rsidRDefault="004325E9" w:rsidP="00A36F4E">
      <w:pPr>
        <w:pStyle w:val="af4"/>
        <w:numPr>
          <w:ilvl w:val="1"/>
          <w:numId w:val="79"/>
        </w:numPr>
        <w:spacing w:line="360" w:lineRule="auto"/>
        <w:rPr>
          <w:rFonts w:asciiTheme="minorEastAsia" w:hAnsiTheme="minorEastAsia"/>
        </w:rPr>
      </w:pPr>
      <w:r w:rsidRPr="00E11CFD">
        <w:rPr>
          <w:rFonts w:asciiTheme="minorEastAsia" w:hAnsiTheme="minorEastAsia" w:hint="eastAsia"/>
          <w:b/>
          <w:shd w:val="clear" w:color="auto" w:fill="FBD4B4" w:themeFill="accent6" w:themeFillTint="66"/>
        </w:rPr>
        <w:t>（7月27日）</w:t>
      </w:r>
      <w:r>
        <w:rPr>
          <w:rFonts w:asciiTheme="minorEastAsia" w:hAnsiTheme="minorEastAsia" w:hint="eastAsia"/>
        </w:rPr>
        <w:t>为转换日：在收市后，把</w:t>
      </w:r>
      <w:r w:rsidRPr="004325E9">
        <w:rPr>
          <w:rFonts w:asciiTheme="minorEastAsia" w:hAnsiTheme="minorEastAsia" w:hint="eastAsia"/>
          <w:b/>
          <w:color w:val="0000FF"/>
        </w:rPr>
        <w:t>1223</w:t>
      </w:r>
      <w:r>
        <w:rPr>
          <w:rFonts w:asciiTheme="minorEastAsia" w:hAnsiTheme="minorEastAsia" w:hint="eastAsia"/>
        </w:rPr>
        <w:t>股份按2：1转换为</w:t>
      </w:r>
      <w:r w:rsidRPr="004325E9">
        <w:rPr>
          <w:rFonts w:asciiTheme="minorEastAsia" w:hAnsiTheme="minorEastAsia" w:hint="eastAsia"/>
          <w:b/>
          <w:color w:val="0000FF"/>
        </w:rPr>
        <w:t>2943</w:t>
      </w:r>
      <w:r>
        <w:rPr>
          <w:rFonts w:asciiTheme="minorEastAsia" w:hAnsiTheme="minorEastAsia" w:hint="eastAsia"/>
          <w:b/>
          <w:color w:val="0000FF"/>
        </w:rPr>
        <w:t>；</w:t>
      </w:r>
    </w:p>
    <w:p w:rsidR="004325E9" w:rsidRDefault="00E11CFD" w:rsidP="00A36F4E">
      <w:pPr>
        <w:pStyle w:val="af4"/>
        <w:numPr>
          <w:ilvl w:val="2"/>
          <w:numId w:val="79"/>
        </w:numPr>
        <w:spacing w:line="360" w:lineRule="auto"/>
        <w:rPr>
          <w:rFonts w:asciiTheme="minorEastAsia" w:hAnsiTheme="minorEastAsia"/>
        </w:rPr>
      </w:pPr>
      <w:r>
        <w:rPr>
          <w:rFonts w:asciiTheme="minorEastAsia" w:hAnsiTheme="minorEastAsia" w:hint="eastAsia"/>
        </w:rPr>
        <w:t xml:space="preserve"> 股票的手数会发生变化；</w:t>
      </w:r>
    </w:p>
    <w:p w:rsidR="00E11CFD" w:rsidRPr="004325E9" w:rsidRDefault="00E11CFD" w:rsidP="00A36F4E">
      <w:pPr>
        <w:pStyle w:val="af4"/>
        <w:numPr>
          <w:ilvl w:val="2"/>
          <w:numId w:val="79"/>
        </w:numPr>
        <w:spacing w:line="360" w:lineRule="auto"/>
        <w:rPr>
          <w:rFonts w:asciiTheme="minorEastAsia" w:hAnsiTheme="minorEastAsia"/>
        </w:rPr>
      </w:pPr>
      <w:r>
        <w:rPr>
          <w:rFonts w:asciiTheme="minorEastAsia" w:hAnsiTheme="minorEastAsia" w:hint="eastAsia"/>
        </w:rPr>
        <w:t xml:space="preserve"> 在7月28日，2943即可交易；</w:t>
      </w:r>
    </w:p>
    <w:p w:rsidR="00E11CFD" w:rsidRPr="00E11CFD" w:rsidRDefault="00E11CFD" w:rsidP="00A36F4E">
      <w:pPr>
        <w:pStyle w:val="af4"/>
        <w:numPr>
          <w:ilvl w:val="1"/>
          <w:numId w:val="79"/>
        </w:numPr>
        <w:spacing w:line="360" w:lineRule="auto"/>
        <w:rPr>
          <w:rFonts w:asciiTheme="minorEastAsia" w:hAnsiTheme="minorEastAsia"/>
          <w:b/>
          <w:shd w:val="clear" w:color="auto" w:fill="FBD4B4" w:themeFill="accent6" w:themeFillTint="66"/>
        </w:rPr>
      </w:pPr>
      <w:r w:rsidRPr="00E11CFD">
        <w:rPr>
          <w:rFonts w:asciiTheme="minorEastAsia" w:hAnsiTheme="minorEastAsia" w:hint="eastAsia"/>
          <w:b/>
          <w:shd w:val="clear" w:color="auto" w:fill="FBD4B4" w:themeFill="accent6" w:themeFillTint="66"/>
        </w:rPr>
        <w:t>（8月8日）</w:t>
      </w:r>
      <w:r w:rsidRPr="00E11CFD">
        <w:rPr>
          <w:rFonts w:asciiTheme="minorEastAsia" w:hAnsiTheme="minorEastAsia" w:hint="eastAsia"/>
          <w:shd w:val="clear" w:color="auto" w:fill="FFFFFF" w:themeFill="background1"/>
        </w:rPr>
        <w:t>为转换日：</w:t>
      </w:r>
      <w:r>
        <w:rPr>
          <w:rFonts w:asciiTheme="minorEastAsia" w:hAnsiTheme="minorEastAsia" w:hint="eastAsia"/>
        </w:rPr>
        <w:t>在收市后，把</w:t>
      </w:r>
      <w:r w:rsidRPr="004325E9">
        <w:rPr>
          <w:rFonts w:asciiTheme="minorEastAsia" w:hAnsiTheme="minorEastAsia" w:hint="eastAsia"/>
          <w:b/>
          <w:color w:val="0000FF"/>
        </w:rPr>
        <w:t>1223</w:t>
      </w:r>
      <w:r>
        <w:rPr>
          <w:rFonts w:asciiTheme="minorEastAsia" w:hAnsiTheme="minorEastAsia" w:hint="eastAsia"/>
        </w:rPr>
        <w:t>股份按2：1转换为</w:t>
      </w:r>
      <w:r w:rsidRPr="004325E9">
        <w:rPr>
          <w:rFonts w:asciiTheme="minorEastAsia" w:hAnsiTheme="minorEastAsia" w:hint="eastAsia"/>
          <w:b/>
          <w:color w:val="0000FF"/>
        </w:rPr>
        <w:t>2943</w:t>
      </w:r>
      <w:r>
        <w:rPr>
          <w:rFonts w:asciiTheme="minorEastAsia" w:hAnsiTheme="minorEastAsia" w:hint="eastAsia"/>
          <w:b/>
          <w:color w:val="0000FF"/>
        </w:rPr>
        <w:t>；</w:t>
      </w:r>
    </w:p>
    <w:p w:rsidR="00E11CFD" w:rsidRDefault="00E11CFD" w:rsidP="00A36F4E">
      <w:pPr>
        <w:pStyle w:val="af4"/>
        <w:numPr>
          <w:ilvl w:val="2"/>
          <w:numId w:val="79"/>
        </w:numPr>
        <w:spacing w:line="360" w:lineRule="auto"/>
        <w:rPr>
          <w:rFonts w:asciiTheme="minorEastAsia" w:hAnsiTheme="minorEastAsia"/>
          <w:shd w:val="clear" w:color="auto" w:fill="FFFFFF" w:themeFill="background1"/>
        </w:rPr>
      </w:pPr>
      <w:r w:rsidRPr="00E11CFD">
        <w:rPr>
          <w:rFonts w:asciiTheme="minorEastAsia" w:hAnsiTheme="minorEastAsia" w:hint="eastAsia"/>
          <w:shd w:val="clear" w:color="auto" w:fill="FFFFFF" w:themeFill="background1"/>
        </w:rPr>
        <w:t>持仓中</w:t>
      </w:r>
      <w:r>
        <w:rPr>
          <w:rFonts w:asciiTheme="minorEastAsia" w:hAnsiTheme="minorEastAsia" w:hint="eastAsia"/>
          <w:shd w:val="clear" w:color="auto" w:fill="FFFFFF" w:themeFill="background1"/>
        </w:rPr>
        <w:t>如有因原来交</w:t>
      </w:r>
      <w:proofErr w:type="gramStart"/>
      <w:r>
        <w:rPr>
          <w:rFonts w:asciiTheme="minorEastAsia" w:hAnsiTheme="minorEastAsia" w:hint="eastAsia"/>
          <w:shd w:val="clear" w:color="auto" w:fill="FFFFFF" w:themeFill="background1"/>
        </w:rPr>
        <w:t>收失败</w:t>
      </w:r>
      <w:proofErr w:type="gramEnd"/>
      <w:r>
        <w:rPr>
          <w:rFonts w:asciiTheme="minorEastAsia" w:hAnsiTheme="minorEastAsia" w:hint="eastAsia"/>
          <w:shd w:val="clear" w:color="auto" w:fill="FFFFFF" w:themeFill="background1"/>
        </w:rPr>
        <w:t>而存在的1223股票；</w:t>
      </w:r>
    </w:p>
    <w:p w:rsidR="00E11CFD" w:rsidRDefault="00E11CFD" w:rsidP="00A36F4E">
      <w:pPr>
        <w:pStyle w:val="af4"/>
        <w:numPr>
          <w:ilvl w:val="2"/>
          <w:numId w:val="79"/>
        </w:numPr>
        <w:spacing w:line="360" w:lineRule="auto"/>
        <w:rPr>
          <w:rFonts w:asciiTheme="minorEastAsia" w:hAnsiTheme="minorEastAsia"/>
          <w:shd w:val="clear" w:color="auto" w:fill="FFFFFF" w:themeFill="background1"/>
        </w:rPr>
      </w:pPr>
      <w:r>
        <w:rPr>
          <w:rFonts w:asciiTheme="minorEastAsia" w:hAnsiTheme="minorEastAsia" w:hint="eastAsia"/>
          <w:shd w:val="clear" w:color="auto" w:fill="FFFFFF" w:themeFill="background1"/>
        </w:rPr>
        <w:t>在27日到8月8日转入的1223实物</w:t>
      </w:r>
      <w:proofErr w:type="gramStart"/>
      <w:r>
        <w:rPr>
          <w:rFonts w:asciiTheme="minorEastAsia" w:hAnsiTheme="minorEastAsia" w:hint="eastAsia"/>
          <w:shd w:val="clear" w:color="auto" w:fill="FFFFFF" w:themeFill="background1"/>
        </w:rPr>
        <w:t>券</w:t>
      </w:r>
      <w:proofErr w:type="gramEnd"/>
      <w:r>
        <w:rPr>
          <w:rFonts w:asciiTheme="minorEastAsia" w:hAnsiTheme="minorEastAsia" w:hint="eastAsia"/>
          <w:shd w:val="clear" w:color="auto" w:fill="FFFFFF" w:themeFill="background1"/>
        </w:rPr>
        <w:t>；</w:t>
      </w:r>
    </w:p>
    <w:p w:rsidR="00E11CFD" w:rsidRPr="00E11CFD" w:rsidRDefault="00E11CFD" w:rsidP="00A36F4E">
      <w:pPr>
        <w:pStyle w:val="af4"/>
        <w:numPr>
          <w:ilvl w:val="2"/>
          <w:numId w:val="79"/>
        </w:numPr>
        <w:spacing w:line="360" w:lineRule="auto"/>
        <w:rPr>
          <w:rFonts w:asciiTheme="minorEastAsia" w:hAnsiTheme="minorEastAsia"/>
          <w:shd w:val="clear" w:color="auto" w:fill="FFFFFF" w:themeFill="background1"/>
        </w:rPr>
      </w:pPr>
      <w:r>
        <w:rPr>
          <w:rFonts w:asciiTheme="minorEastAsia" w:hAnsiTheme="minorEastAsia" w:hint="eastAsia"/>
          <w:shd w:val="clear" w:color="auto" w:fill="FFFFFF" w:themeFill="background1"/>
        </w:rPr>
        <w:t>以上两类的1223需要把它转成2943；</w:t>
      </w:r>
    </w:p>
    <w:p w:rsidR="004325E9" w:rsidRDefault="004325E9" w:rsidP="00A36F4E">
      <w:pPr>
        <w:pStyle w:val="af4"/>
        <w:numPr>
          <w:ilvl w:val="0"/>
          <w:numId w:val="79"/>
        </w:numPr>
        <w:spacing w:line="360" w:lineRule="auto"/>
      </w:pPr>
      <w:r w:rsidRPr="004325E9">
        <w:rPr>
          <w:rFonts w:asciiTheme="minorEastAsia" w:hAnsiTheme="minorEastAsia" w:hint="eastAsia"/>
        </w:rPr>
        <w:t>第二阶段：</w:t>
      </w:r>
    </w:p>
    <w:p w:rsidR="00BA3100" w:rsidRPr="00E11CFD" w:rsidRDefault="00BA3100" w:rsidP="00A36F4E">
      <w:pPr>
        <w:pStyle w:val="af4"/>
        <w:numPr>
          <w:ilvl w:val="1"/>
          <w:numId w:val="79"/>
        </w:numPr>
        <w:spacing w:line="360" w:lineRule="auto"/>
        <w:rPr>
          <w:rFonts w:asciiTheme="minorEastAsia" w:hAnsiTheme="minorEastAsia"/>
          <w:b/>
          <w:shd w:val="clear" w:color="auto" w:fill="FBD4B4" w:themeFill="accent6" w:themeFillTint="66"/>
        </w:rPr>
      </w:pPr>
      <w:r w:rsidRPr="00E11CFD">
        <w:rPr>
          <w:rFonts w:asciiTheme="minorEastAsia" w:hAnsiTheme="minorEastAsia" w:hint="eastAsia"/>
          <w:b/>
          <w:shd w:val="clear" w:color="auto" w:fill="FBD4B4" w:themeFill="accent6" w:themeFillTint="66"/>
        </w:rPr>
        <w:t>（8月</w:t>
      </w:r>
      <w:r>
        <w:rPr>
          <w:rFonts w:asciiTheme="minorEastAsia" w:hAnsiTheme="minorEastAsia" w:hint="eastAsia"/>
          <w:b/>
          <w:shd w:val="clear" w:color="auto" w:fill="FBD4B4" w:themeFill="accent6" w:themeFillTint="66"/>
        </w:rPr>
        <w:t>9</w:t>
      </w:r>
      <w:r w:rsidRPr="00E11CFD">
        <w:rPr>
          <w:rFonts w:asciiTheme="minorEastAsia" w:hAnsiTheme="minorEastAsia" w:hint="eastAsia"/>
          <w:b/>
          <w:shd w:val="clear" w:color="auto" w:fill="FBD4B4" w:themeFill="accent6" w:themeFillTint="66"/>
        </w:rPr>
        <w:t>日）</w:t>
      </w:r>
      <w:r w:rsidRPr="00E11CFD">
        <w:rPr>
          <w:rFonts w:asciiTheme="minorEastAsia" w:hAnsiTheme="minorEastAsia" w:hint="eastAsia"/>
          <w:shd w:val="clear" w:color="auto" w:fill="FFFFFF" w:themeFill="background1"/>
        </w:rPr>
        <w:t>为转换日：</w:t>
      </w:r>
      <w:r>
        <w:rPr>
          <w:rFonts w:asciiTheme="minorEastAsia" w:hAnsiTheme="minorEastAsia" w:hint="eastAsia"/>
        </w:rPr>
        <w:t>在收市后，把</w:t>
      </w:r>
      <w:r w:rsidRPr="004325E9">
        <w:rPr>
          <w:rFonts w:asciiTheme="minorEastAsia" w:hAnsiTheme="minorEastAsia" w:hint="eastAsia"/>
          <w:b/>
          <w:color w:val="0000FF"/>
        </w:rPr>
        <w:t>2943</w:t>
      </w:r>
      <w:r>
        <w:rPr>
          <w:rFonts w:asciiTheme="minorEastAsia" w:hAnsiTheme="minorEastAsia" w:hint="eastAsia"/>
        </w:rPr>
        <w:t>股份按1：1转换为</w:t>
      </w:r>
      <w:r w:rsidRPr="004325E9">
        <w:rPr>
          <w:rFonts w:asciiTheme="minorEastAsia" w:hAnsiTheme="minorEastAsia" w:hint="eastAsia"/>
          <w:b/>
          <w:color w:val="0000FF"/>
        </w:rPr>
        <w:t>1223</w:t>
      </w:r>
      <w:r>
        <w:rPr>
          <w:rFonts w:asciiTheme="minorEastAsia" w:hAnsiTheme="minorEastAsia" w:hint="eastAsia"/>
          <w:b/>
          <w:color w:val="0000FF"/>
        </w:rPr>
        <w:t>；</w:t>
      </w:r>
    </w:p>
    <w:p w:rsidR="00BA3100" w:rsidRPr="00E11CFD" w:rsidRDefault="00BA3100" w:rsidP="00A36F4E">
      <w:pPr>
        <w:pStyle w:val="af4"/>
        <w:numPr>
          <w:ilvl w:val="2"/>
          <w:numId w:val="79"/>
        </w:numPr>
        <w:spacing w:line="360" w:lineRule="auto"/>
        <w:rPr>
          <w:rFonts w:asciiTheme="minorEastAsia" w:hAnsiTheme="minorEastAsia"/>
          <w:shd w:val="clear" w:color="auto" w:fill="FBD4B4" w:themeFill="accent6" w:themeFillTint="66"/>
        </w:rPr>
      </w:pPr>
      <w:r>
        <w:rPr>
          <w:rFonts w:asciiTheme="minorEastAsia" w:hAnsiTheme="minorEastAsia" w:hint="eastAsia"/>
        </w:rPr>
        <w:lastRenderedPageBreak/>
        <w:t xml:space="preserve"> </w:t>
      </w:r>
      <w:r w:rsidRPr="00E11CFD">
        <w:rPr>
          <w:rFonts w:asciiTheme="minorEastAsia" w:hAnsiTheme="minorEastAsia" w:hint="eastAsia"/>
        </w:rPr>
        <w:t>于8月9日（T+N</w:t>
      </w:r>
      <w:r w:rsidRPr="00E11CFD">
        <w:rPr>
          <w:rFonts w:asciiTheme="minorEastAsia" w:hAnsiTheme="minorEastAsia"/>
        </w:rPr>
        <w:t>）</w:t>
      </w:r>
      <w:r w:rsidRPr="00E11CFD">
        <w:rPr>
          <w:rFonts w:asciiTheme="minorEastAsia" w:hAnsiTheme="minorEastAsia" w:hint="eastAsia"/>
        </w:rPr>
        <w:t>早9点，交易所会开放1223（新）的买卖，此时，市场上并行买卖1223（新）及2943（暂）</w:t>
      </w:r>
      <w:r>
        <w:rPr>
          <w:rFonts w:asciiTheme="minorEastAsia" w:hAnsiTheme="minorEastAsia" w:hint="eastAsia"/>
        </w:rPr>
        <w:t>；</w:t>
      </w:r>
    </w:p>
    <w:p w:rsidR="00BA3100" w:rsidRPr="00BA3100" w:rsidRDefault="00BA3100" w:rsidP="00A36F4E">
      <w:pPr>
        <w:pStyle w:val="af4"/>
        <w:numPr>
          <w:ilvl w:val="2"/>
          <w:numId w:val="79"/>
        </w:numPr>
        <w:spacing w:line="360" w:lineRule="auto"/>
        <w:rPr>
          <w:rFonts w:asciiTheme="minorEastAsia" w:hAnsiTheme="minorEastAsia"/>
          <w:shd w:val="clear" w:color="auto" w:fill="FBD4B4" w:themeFill="accent6" w:themeFillTint="66"/>
        </w:rPr>
      </w:pPr>
      <w:r>
        <w:rPr>
          <w:rFonts w:asciiTheme="minorEastAsia" w:hAnsiTheme="minorEastAsia" w:hint="eastAsia"/>
        </w:rPr>
        <w:t xml:space="preserve">  收市场后2943</w:t>
      </w:r>
      <w:proofErr w:type="gramStart"/>
      <w:r>
        <w:rPr>
          <w:rFonts w:asciiTheme="minorEastAsia" w:hAnsiTheme="minorEastAsia" w:hint="eastAsia"/>
        </w:rPr>
        <w:t>换比例</w:t>
      </w:r>
      <w:proofErr w:type="gramEnd"/>
      <w:r>
        <w:rPr>
          <w:rFonts w:asciiTheme="minorEastAsia" w:hAnsiTheme="minorEastAsia" w:hint="eastAsia"/>
        </w:rPr>
        <w:t>转为1223；</w:t>
      </w:r>
    </w:p>
    <w:p w:rsidR="00C61E52" w:rsidRPr="00E11CFD" w:rsidRDefault="00C61E52" w:rsidP="00A36F4E">
      <w:pPr>
        <w:pStyle w:val="af4"/>
        <w:numPr>
          <w:ilvl w:val="1"/>
          <w:numId w:val="79"/>
        </w:numPr>
        <w:spacing w:line="360" w:lineRule="auto"/>
        <w:rPr>
          <w:rFonts w:asciiTheme="minorEastAsia" w:hAnsiTheme="minorEastAsia"/>
          <w:b/>
          <w:shd w:val="clear" w:color="auto" w:fill="FBD4B4" w:themeFill="accent6" w:themeFillTint="66"/>
        </w:rPr>
      </w:pPr>
      <w:r w:rsidRPr="00E11CFD">
        <w:rPr>
          <w:rFonts w:asciiTheme="minorEastAsia" w:hAnsiTheme="minorEastAsia" w:hint="eastAsia"/>
          <w:b/>
          <w:shd w:val="clear" w:color="auto" w:fill="FBD4B4" w:themeFill="accent6" w:themeFillTint="66"/>
        </w:rPr>
        <w:t>（8月</w:t>
      </w:r>
      <w:r>
        <w:rPr>
          <w:rFonts w:asciiTheme="minorEastAsia" w:hAnsiTheme="minorEastAsia" w:hint="eastAsia"/>
          <w:b/>
          <w:shd w:val="clear" w:color="auto" w:fill="FBD4B4" w:themeFill="accent6" w:themeFillTint="66"/>
        </w:rPr>
        <w:t>29</w:t>
      </w:r>
      <w:r w:rsidRPr="00E11CFD">
        <w:rPr>
          <w:rFonts w:asciiTheme="minorEastAsia" w:hAnsiTheme="minorEastAsia" w:hint="eastAsia"/>
          <w:b/>
          <w:shd w:val="clear" w:color="auto" w:fill="FBD4B4" w:themeFill="accent6" w:themeFillTint="66"/>
        </w:rPr>
        <w:t>日）</w:t>
      </w:r>
      <w:r w:rsidRPr="00E11CFD">
        <w:rPr>
          <w:rFonts w:asciiTheme="minorEastAsia" w:hAnsiTheme="minorEastAsia" w:hint="eastAsia"/>
          <w:shd w:val="clear" w:color="auto" w:fill="FFFFFF" w:themeFill="background1"/>
        </w:rPr>
        <w:t>为转换日：</w:t>
      </w:r>
      <w:r>
        <w:rPr>
          <w:rFonts w:asciiTheme="minorEastAsia" w:hAnsiTheme="minorEastAsia" w:hint="eastAsia"/>
        </w:rPr>
        <w:t>在收市后，把</w:t>
      </w:r>
      <w:r w:rsidRPr="004325E9">
        <w:rPr>
          <w:rFonts w:asciiTheme="minorEastAsia" w:hAnsiTheme="minorEastAsia" w:hint="eastAsia"/>
          <w:b/>
          <w:color w:val="0000FF"/>
        </w:rPr>
        <w:t>2943</w:t>
      </w:r>
      <w:r>
        <w:rPr>
          <w:rFonts w:asciiTheme="minorEastAsia" w:hAnsiTheme="minorEastAsia" w:hint="eastAsia"/>
        </w:rPr>
        <w:t>股份按1：1转换为</w:t>
      </w:r>
      <w:r w:rsidRPr="004325E9">
        <w:rPr>
          <w:rFonts w:asciiTheme="minorEastAsia" w:hAnsiTheme="minorEastAsia" w:hint="eastAsia"/>
          <w:b/>
          <w:color w:val="0000FF"/>
        </w:rPr>
        <w:t>1223</w:t>
      </w:r>
      <w:r>
        <w:rPr>
          <w:rFonts w:asciiTheme="minorEastAsia" w:hAnsiTheme="minorEastAsia" w:hint="eastAsia"/>
          <w:b/>
          <w:color w:val="0000FF"/>
        </w:rPr>
        <w:t>；</w:t>
      </w:r>
    </w:p>
    <w:p w:rsidR="00C61E52" w:rsidRPr="00BA3100" w:rsidRDefault="00C61E52" w:rsidP="00A36F4E">
      <w:pPr>
        <w:pStyle w:val="af4"/>
        <w:numPr>
          <w:ilvl w:val="2"/>
          <w:numId w:val="79"/>
        </w:numPr>
        <w:spacing w:line="360" w:lineRule="auto"/>
        <w:rPr>
          <w:rFonts w:asciiTheme="minorEastAsia" w:hAnsiTheme="minorEastAsia"/>
          <w:shd w:val="clear" w:color="auto" w:fill="FFFFFF" w:themeFill="background1"/>
        </w:rPr>
      </w:pPr>
      <w:r w:rsidRPr="00BA3100">
        <w:rPr>
          <w:rFonts w:asciiTheme="minorEastAsia" w:hAnsiTheme="minorEastAsia" w:hint="eastAsia"/>
          <w:shd w:val="clear" w:color="auto" w:fill="FFFFFF" w:themeFill="background1"/>
        </w:rPr>
        <w:t>最终关闭2943的过渡股票交易；</w:t>
      </w:r>
    </w:p>
    <w:p w:rsidR="00C61E52" w:rsidRPr="00E11CFD" w:rsidRDefault="00C61E52" w:rsidP="00A36F4E">
      <w:pPr>
        <w:pStyle w:val="af4"/>
        <w:numPr>
          <w:ilvl w:val="1"/>
          <w:numId w:val="79"/>
        </w:numPr>
        <w:spacing w:line="360" w:lineRule="auto"/>
        <w:rPr>
          <w:rFonts w:asciiTheme="minorEastAsia" w:hAnsiTheme="minorEastAsia"/>
          <w:b/>
          <w:shd w:val="clear" w:color="auto" w:fill="FBD4B4" w:themeFill="accent6" w:themeFillTint="66"/>
        </w:rPr>
      </w:pPr>
      <w:r w:rsidRPr="00E11CFD">
        <w:rPr>
          <w:rFonts w:asciiTheme="minorEastAsia" w:hAnsiTheme="minorEastAsia" w:hint="eastAsia"/>
          <w:b/>
          <w:shd w:val="clear" w:color="auto" w:fill="FBD4B4" w:themeFill="accent6" w:themeFillTint="66"/>
        </w:rPr>
        <w:t>（8月</w:t>
      </w:r>
      <w:r>
        <w:rPr>
          <w:rFonts w:asciiTheme="minorEastAsia" w:hAnsiTheme="minorEastAsia" w:hint="eastAsia"/>
          <w:b/>
          <w:shd w:val="clear" w:color="auto" w:fill="FBD4B4" w:themeFill="accent6" w:themeFillTint="66"/>
        </w:rPr>
        <w:t>29</w:t>
      </w:r>
      <w:r w:rsidRPr="00E11CFD">
        <w:rPr>
          <w:rFonts w:asciiTheme="minorEastAsia" w:hAnsiTheme="minorEastAsia" w:hint="eastAsia"/>
          <w:b/>
          <w:shd w:val="clear" w:color="auto" w:fill="FBD4B4" w:themeFill="accent6" w:themeFillTint="66"/>
        </w:rPr>
        <w:t>日）</w:t>
      </w:r>
      <w:r w:rsidRPr="00E11CFD">
        <w:rPr>
          <w:rFonts w:asciiTheme="minorEastAsia" w:hAnsiTheme="minorEastAsia" w:hint="eastAsia"/>
          <w:shd w:val="clear" w:color="auto" w:fill="FFFFFF" w:themeFill="background1"/>
        </w:rPr>
        <w:t>为转换日：</w:t>
      </w:r>
      <w:r>
        <w:rPr>
          <w:rFonts w:asciiTheme="minorEastAsia" w:hAnsiTheme="minorEastAsia" w:hint="eastAsia"/>
        </w:rPr>
        <w:t>在收市后，把</w:t>
      </w:r>
      <w:r w:rsidRPr="004325E9">
        <w:rPr>
          <w:rFonts w:asciiTheme="minorEastAsia" w:hAnsiTheme="minorEastAsia" w:hint="eastAsia"/>
          <w:b/>
          <w:color w:val="0000FF"/>
        </w:rPr>
        <w:t>2943</w:t>
      </w:r>
      <w:r>
        <w:rPr>
          <w:rFonts w:asciiTheme="minorEastAsia" w:hAnsiTheme="minorEastAsia" w:hint="eastAsia"/>
        </w:rPr>
        <w:t>股份按1：1转换为</w:t>
      </w:r>
      <w:r w:rsidRPr="004325E9">
        <w:rPr>
          <w:rFonts w:asciiTheme="minorEastAsia" w:hAnsiTheme="minorEastAsia" w:hint="eastAsia"/>
          <w:b/>
          <w:color w:val="0000FF"/>
        </w:rPr>
        <w:t>1223</w:t>
      </w:r>
      <w:r>
        <w:rPr>
          <w:rFonts w:asciiTheme="minorEastAsia" w:hAnsiTheme="minorEastAsia" w:hint="eastAsia"/>
          <w:b/>
          <w:color w:val="0000FF"/>
        </w:rPr>
        <w:t>；</w:t>
      </w:r>
    </w:p>
    <w:p w:rsidR="00C61E52" w:rsidRDefault="00C61E52" w:rsidP="00A36F4E">
      <w:pPr>
        <w:pStyle w:val="af4"/>
        <w:numPr>
          <w:ilvl w:val="2"/>
          <w:numId w:val="79"/>
        </w:numPr>
        <w:spacing w:line="360" w:lineRule="auto"/>
        <w:rPr>
          <w:rFonts w:asciiTheme="minorEastAsia" w:hAnsiTheme="minorEastAsia"/>
          <w:shd w:val="clear" w:color="auto" w:fill="FFFFFF" w:themeFill="background1"/>
        </w:rPr>
      </w:pPr>
      <w:r>
        <w:rPr>
          <w:rFonts w:asciiTheme="minorEastAsia" w:hAnsiTheme="minorEastAsia" w:hint="eastAsia"/>
          <w:shd w:val="clear" w:color="auto" w:fill="FFFFFF" w:themeFill="background1"/>
        </w:rPr>
        <w:t xml:space="preserve">  8月9日到8月29日间交易未交收的2943股份；</w:t>
      </w:r>
    </w:p>
    <w:p w:rsidR="00C61E52" w:rsidRDefault="00C61E52" w:rsidP="00A36F4E">
      <w:pPr>
        <w:pStyle w:val="af4"/>
        <w:numPr>
          <w:ilvl w:val="2"/>
          <w:numId w:val="79"/>
        </w:numPr>
        <w:spacing w:line="360" w:lineRule="auto"/>
        <w:rPr>
          <w:rFonts w:asciiTheme="minorEastAsia" w:hAnsiTheme="minorEastAsia"/>
          <w:shd w:val="clear" w:color="auto" w:fill="FFFFFF" w:themeFill="background1"/>
        </w:rPr>
      </w:pPr>
      <w:r>
        <w:rPr>
          <w:rFonts w:asciiTheme="minorEastAsia" w:hAnsiTheme="minorEastAsia" w:hint="eastAsia"/>
          <w:shd w:val="clear" w:color="auto" w:fill="FFFFFF" w:themeFill="background1"/>
        </w:rPr>
        <w:t xml:space="preserve">  8月9日到8月29日间转入的2943的实物</w:t>
      </w:r>
      <w:proofErr w:type="gramStart"/>
      <w:r>
        <w:rPr>
          <w:rFonts w:asciiTheme="minorEastAsia" w:hAnsiTheme="minorEastAsia" w:hint="eastAsia"/>
          <w:shd w:val="clear" w:color="auto" w:fill="FFFFFF" w:themeFill="background1"/>
        </w:rPr>
        <w:t>券</w:t>
      </w:r>
      <w:proofErr w:type="gramEnd"/>
      <w:r>
        <w:rPr>
          <w:rFonts w:asciiTheme="minorEastAsia" w:hAnsiTheme="minorEastAsia" w:hint="eastAsia"/>
          <w:shd w:val="clear" w:color="auto" w:fill="FFFFFF" w:themeFill="background1"/>
        </w:rPr>
        <w:t>；</w:t>
      </w:r>
    </w:p>
    <w:p w:rsidR="00C61E52" w:rsidRDefault="00C61E52" w:rsidP="00A36F4E">
      <w:pPr>
        <w:pStyle w:val="af4"/>
        <w:numPr>
          <w:ilvl w:val="2"/>
          <w:numId w:val="79"/>
        </w:numPr>
        <w:spacing w:line="360" w:lineRule="auto"/>
        <w:rPr>
          <w:rFonts w:asciiTheme="minorEastAsia" w:hAnsiTheme="minorEastAsia"/>
          <w:shd w:val="clear" w:color="auto" w:fill="FFFFFF" w:themeFill="background1"/>
        </w:rPr>
      </w:pPr>
      <w:r>
        <w:rPr>
          <w:rFonts w:asciiTheme="minorEastAsia" w:hAnsiTheme="minorEastAsia" w:hint="eastAsia"/>
          <w:shd w:val="clear" w:color="auto" w:fill="FFFFFF" w:themeFill="background1"/>
        </w:rPr>
        <w:t>以上两类股份需要转入为新的1223；</w:t>
      </w:r>
    </w:p>
    <w:p w:rsidR="0068373A" w:rsidRDefault="0068373A" w:rsidP="0068373A">
      <w:pPr>
        <w:pStyle w:val="af4"/>
        <w:spacing w:line="360" w:lineRule="auto"/>
        <w:ind w:firstLineChars="200" w:firstLine="440"/>
        <w:rPr>
          <w:color w:val="000000" w:themeColor="text1"/>
        </w:rPr>
      </w:pPr>
    </w:p>
    <w:p w:rsidR="00C61E52" w:rsidRDefault="00C61E52" w:rsidP="0068373A">
      <w:pPr>
        <w:pStyle w:val="af4"/>
        <w:spacing w:line="360" w:lineRule="auto"/>
        <w:ind w:firstLineChars="200" w:firstLine="440"/>
        <w:rPr>
          <w:color w:val="000000" w:themeColor="text1"/>
        </w:rPr>
      </w:pPr>
      <w:r>
        <w:rPr>
          <w:rFonts w:hint="eastAsia"/>
          <w:color w:val="000000" w:themeColor="text1"/>
        </w:rPr>
        <w:t>以上行动的每个阶段</w:t>
      </w:r>
      <w:r w:rsidR="00171366">
        <w:rPr>
          <w:rFonts w:hint="eastAsia"/>
          <w:color w:val="000000" w:themeColor="text1"/>
        </w:rPr>
        <w:t>都会有数据</w:t>
      </w:r>
      <w:r>
        <w:rPr>
          <w:rFonts w:hint="eastAsia"/>
          <w:color w:val="000000" w:themeColor="text1"/>
        </w:rPr>
        <w:t>，</w:t>
      </w:r>
      <w:r w:rsidR="00171366">
        <w:rPr>
          <w:rFonts w:hint="eastAsia"/>
          <w:color w:val="000000" w:themeColor="text1"/>
        </w:rPr>
        <w:t>但第一个阶段的日期应提前两个工作日生成任务，其它阶段按原日期生成任务。</w:t>
      </w:r>
    </w:p>
    <w:p w:rsidR="0068373A" w:rsidRDefault="0068373A" w:rsidP="0068373A">
      <w:pPr>
        <w:pStyle w:val="3"/>
        <w:ind w:leftChars="100" w:left="210"/>
      </w:pPr>
      <w:bookmarkStart w:id="256" w:name="_Toc326326556"/>
      <w:r>
        <w:rPr>
          <w:rFonts w:hint="eastAsia"/>
        </w:rPr>
        <w:t>F</w:t>
      </w:r>
      <w:r w:rsidR="00C077A1">
        <w:rPr>
          <w:rFonts w:hint="eastAsia"/>
        </w:rPr>
        <w:t>3</w:t>
      </w:r>
      <w:r>
        <w:rPr>
          <w:rFonts w:hint="eastAsia"/>
        </w:rPr>
        <w:t>.1</w:t>
      </w:r>
      <w:r w:rsidR="002468C2">
        <w:rPr>
          <w:rFonts w:hint="eastAsia"/>
        </w:rPr>
        <w:t>股份拆</w:t>
      </w:r>
      <w:r w:rsidR="00C077A1">
        <w:rPr>
          <w:rFonts w:hint="eastAsia"/>
        </w:rPr>
        <w:t>、</w:t>
      </w:r>
      <w:r w:rsidR="002468C2">
        <w:rPr>
          <w:rFonts w:hint="eastAsia"/>
        </w:rPr>
        <w:t>合</w:t>
      </w:r>
      <w:r w:rsidR="00C077A1">
        <w:rPr>
          <w:rFonts w:hint="eastAsia"/>
        </w:rPr>
        <w:t>、</w:t>
      </w:r>
      <w:r w:rsidR="002468C2">
        <w:rPr>
          <w:rFonts w:hint="eastAsia"/>
        </w:rPr>
        <w:t>转换</w:t>
      </w:r>
      <w:r>
        <w:rPr>
          <w:rFonts w:hint="eastAsia"/>
          <w:sz w:val="30"/>
          <w:szCs w:val="30"/>
        </w:rPr>
        <w:t>信息</w:t>
      </w:r>
      <w:r>
        <w:rPr>
          <w:rFonts w:hint="eastAsia"/>
        </w:rPr>
        <w:t>手工维护</w:t>
      </w:r>
      <w:bookmarkEnd w:id="256"/>
    </w:p>
    <w:p w:rsidR="0068373A" w:rsidRDefault="0068373A" w:rsidP="00A36F4E">
      <w:pPr>
        <w:pStyle w:val="4"/>
        <w:numPr>
          <w:ilvl w:val="0"/>
          <w:numId w:val="80"/>
        </w:numPr>
      </w:pPr>
      <w:r>
        <w:rPr>
          <w:rFonts w:hint="eastAsia"/>
        </w:rPr>
        <w:t>业务描述</w:t>
      </w:r>
    </w:p>
    <w:p w:rsidR="002468C2" w:rsidRDefault="002468C2" w:rsidP="0068373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proofErr w:type="gramStart"/>
      <w:r>
        <w:rPr>
          <w:rFonts w:asciiTheme="minorEastAsia" w:hAnsiTheme="minorEastAsia" w:cs="华文仿宋" w:hint="eastAsia"/>
          <w:color w:val="000000"/>
          <w:kern w:val="0"/>
          <w:szCs w:val="21"/>
        </w:rPr>
        <w:t>本维护</w:t>
      </w:r>
      <w:proofErr w:type="gramEnd"/>
      <w:r>
        <w:rPr>
          <w:rFonts w:asciiTheme="minorEastAsia" w:hAnsiTheme="minorEastAsia" w:cs="华文仿宋" w:hint="eastAsia"/>
          <w:color w:val="000000"/>
          <w:kern w:val="0"/>
          <w:szCs w:val="21"/>
        </w:rPr>
        <w:t>信息包括了三类行动，以后有类似的需要人工维护的行动也可以在由功能中完成维护。</w:t>
      </w:r>
    </w:p>
    <w:p w:rsidR="0068373A" w:rsidRDefault="008456E4" w:rsidP="002468C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w:t>
      </w:r>
      <w:r w:rsidR="0002200C">
        <w:rPr>
          <w:rFonts w:asciiTheme="minorEastAsia" w:hAnsiTheme="minorEastAsia" w:cs="华文仿宋" w:hint="eastAsia"/>
          <w:color w:val="000000"/>
          <w:kern w:val="0"/>
          <w:szCs w:val="21"/>
        </w:rPr>
        <w:t>信息包括以下内容：</w:t>
      </w:r>
    </w:p>
    <w:p w:rsidR="0002200C" w:rsidRDefault="0002200C"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行动编号：唯一标识；</w:t>
      </w:r>
    </w:p>
    <w:p w:rsidR="0068373A" w:rsidRDefault="0002200C"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行动类别</w:t>
      </w:r>
      <w:r w:rsidR="0068373A" w:rsidRPr="00143D00">
        <w:rPr>
          <w:rFonts w:asciiTheme="minorEastAsia" w:hAnsiTheme="minorEastAsia" w:cs="华文仿宋" w:hint="eastAsia"/>
          <w:color w:val="000000"/>
          <w:kern w:val="0"/>
          <w:szCs w:val="21"/>
        </w:rPr>
        <w:t>；</w:t>
      </w:r>
      <w:r>
        <w:rPr>
          <w:rFonts w:asciiTheme="minorEastAsia" w:hAnsiTheme="minorEastAsia" w:cs="华文仿宋" w:hint="eastAsia"/>
          <w:color w:val="000000"/>
          <w:kern w:val="0"/>
          <w:szCs w:val="21"/>
        </w:rPr>
        <w:t>（类别只是说明行动的内容标识，在处理上并没有差异）</w:t>
      </w:r>
    </w:p>
    <w:p w:rsidR="0002200C" w:rsidRPr="002468C2" w:rsidRDefault="0002200C" w:rsidP="00A36F4E">
      <w:pPr>
        <w:pStyle w:val="a7"/>
        <w:numPr>
          <w:ilvl w:val="1"/>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2468C2">
        <w:rPr>
          <w:rFonts w:asciiTheme="minorEastAsia" w:hAnsiTheme="minorEastAsia" w:cs="华文仿宋" w:hint="eastAsia"/>
          <w:color w:val="000000"/>
          <w:kern w:val="0"/>
          <w:szCs w:val="21"/>
        </w:rPr>
        <w:t>股份合并；</w:t>
      </w:r>
    </w:p>
    <w:p w:rsidR="0002200C" w:rsidRPr="002468C2" w:rsidRDefault="0002200C" w:rsidP="00A36F4E">
      <w:pPr>
        <w:pStyle w:val="a7"/>
        <w:numPr>
          <w:ilvl w:val="1"/>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2468C2">
        <w:rPr>
          <w:rFonts w:asciiTheme="minorEastAsia" w:hAnsiTheme="minorEastAsia" w:cs="华文仿宋" w:hint="eastAsia"/>
          <w:color w:val="000000"/>
          <w:kern w:val="0"/>
          <w:szCs w:val="21"/>
        </w:rPr>
        <w:t>股份拆分；</w:t>
      </w:r>
    </w:p>
    <w:p w:rsidR="0002200C" w:rsidRDefault="0002200C" w:rsidP="00A36F4E">
      <w:pPr>
        <w:pStyle w:val="a7"/>
        <w:numPr>
          <w:ilvl w:val="1"/>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2468C2">
        <w:rPr>
          <w:rFonts w:asciiTheme="minorEastAsia" w:hAnsiTheme="minorEastAsia" w:cs="华文仿宋" w:hint="eastAsia"/>
          <w:color w:val="000000"/>
          <w:kern w:val="0"/>
          <w:szCs w:val="21"/>
        </w:rPr>
        <w:t>股份转换；</w:t>
      </w:r>
    </w:p>
    <w:p w:rsidR="004E57A8" w:rsidRPr="002468C2" w:rsidRDefault="004E57A8" w:rsidP="004E57A8">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行动阶段：转换处理（与行动类别</w:t>
      </w:r>
      <w:proofErr w:type="gramStart"/>
      <w:r>
        <w:rPr>
          <w:rFonts w:asciiTheme="minorEastAsia" w:hAnsiTheme="minorEastAsia" w:cs="华文仿宋" w:hint="eastAsia"/>
          <w:color w:val="000000"/>
          <w:kern w:val="0"/>
          <w:szCs w:val="21"/>
        </w:rPr>
        <w:t>一</w:t>
      </w:r>
      <w:proofErr w:type="gramEnd"/>
      <w:r>
        <w:rPr>
          <w:rFonts w:asciiTheme="minorEastAsia" w:hAnsiTheme="minorEastAsia" w:cs="华文仿宋" w:hint="eastAsia"/>
          <w:color w:val="000000"/>
          <w:kern w:val="0"/>
          <w:szCs w:val="21"/>
        </w:rPr>
        <w:t>至即可）</w:t>
      </w:r>
    </w:p>
    <w:p w:rsidR="00780D49" w:rsidRDefault="00780D49"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事件批次号；</w:t>
      </w:r>
    </w:p>
    <w:p w:rsidR="00780D49" w:rsidRDefault="00780D49"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股票代码；</w:t>
      </w:r>
    </w:p>
    <w:p w:rsidR="00780D49" w:rsidRDefault="00780D49"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公告编号；</w:t>
      </w:r>
    </w:p>
    <w:p w:rsidR="00780D49" w:rsidRDefault="00780D49"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实际处理日期；</w:t>
      </w:r>
    </w:p>
    <w:p w:rsidR="00780D49" w:rsidRDefault="00780D49" w:rsidP="00780D49">
      <w:pPr>
        <w:pStyle w:val="a7"/>
        <w:numPr>
          <w:ilvl w:val="1"/>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根据此日期生成任务；</w:t>
      </w:r>
    </w:p>
    <w:p w:rsidR="00CE48E9" w:rsidRDefault="00780D49" w:rsidP="00780D49">
      <w:pPr>
        <w:pStyle w:val="a7"/>
        <w:numPr>
          <w:ilvl w:val="1"/>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如果事件</w:t>
      </w:r>
      <w:proofErr w:type="gramStart"/>
      <w:r>
        <w:rPr>
          <w:rFonts w:asciiTheme="minorEastAsia" w:hAnsiTheme="minorEastAsia" w:cs="华文仿宋" w:hint="eastAsia"/>
          <w:color w:val="000000"/>
          <w:kern w:val="0"/>
          <w:szCs w:val="21"/>
        </w:rPr>
        <w:t>批次号</w:t>
      </w:r>
      <w:proofErr w:type="gramEnd"/>
      <w:r>
        <w:rPr>
          <w:rFonts w:asciiTheme="minorEastAsia" w:hAnsiTheme="minorEastAsia" w:cs="华文仿宋" w:hint="eastAsia"/>
          <w:color w:val="000000"/>
          <w:kern w:val="0"/>
          <w:szCs w:val="21"/>
        </w:rPr>
        <w:t>为“01</w:t>
      </w:r>
      <w:r w:rsidR="00CE48E9">
        <w:rPr>
          <w:rFonts w:asciiTheme="minorEastAsia" w:hAnsiTheme="minorEastAsia" w:cs="华文仿宋" w:hint="eastAsia"/>
          <w:color w:val="000000"/>
          <w:kern w:val="0"/>
          <w:szCs w:val="21"/>
        </w:rPr>
        <w:t>”；</w:t>
      </w:r>
    </w:p>
    <w:p w:rsidR="00CE48E9" w:rsidRDefault="00366B1D" w:rsidP="00CE48E9">
      <w:pPr>
        <w:pStyle w:val="a7"/>
        <w:numPr>
          <w:ilvl w:val="2"/>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默认为自动</w:t>
      </w:r>
      <w:r w:rsidR="00CE48E9">
        <w:rPr>
          <w:rFonts w:asciiTheme="minorEastAsia" w:hAnsiTheme="minorEastAsia" w:cs="华文仿宋" w:hint="eastAsia"/>
          <w:color w:val="000000"/>
          <w:kern w:val="0"/>
          <w:szCs w:val="21"/>
        </w:rPr>
        <w:t>生成三个工作日的任务；</w:t>
      </w:r>
    </w:p>
    <w:p w:rsidR="00780D49" w:rsidRDefault="00CE48E9" w:rsidP="00CE48E9">
      <w:pPr>
        <w:pStyle w:val="a7"/>
        <w:numPr>
          <w:ilvl w:val="2"/>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实际处理日期为T-2的任务，根据</w:t>
      </w:r>
      <w:r w:rsidR="00780D49">
        <w:rPr>
          <w:rFonts w:asciiTheme="minorEastAsia" w:hAnsiTheme="minorEastAsia" w:cs="华文仿宋" w:hint="eastAsia"/>
          <w:color w:val="000000"/>
          <w:kern w:val="0"/>
          <w:szCs w:val="21"/>
        </w:rPr>
        <w:t>“处理日期”往前推两个工作日；</w:t>
      </w:r>
    </w:p>
    <w:p w:rsidR="00CE48E9" w:rsidRDefault="00CE48E9" w:rsidP="00CE48E9">
      <w:pPr>
        <w:pStyle w:val="a7"/>
        <w:numPr>
          <w:ilvl w:val="2"/>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实际处理日期为T-1的任务，根据“处理日期”往前推一个工作日；</w:t>
      </w:r>
    </w:p>
    <w:p w:rsidR="00CE48E9" w:rsidRDefault="00CE48E9" w:rsidP="00CE48E9">
      <w:pPr>
        <w:pStyle w:val="a7"/>
        <w:numPr>
          <w:ilvl w:val="2"/>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实际处理日期为T的任务，实际处理日期=“处理日期”；</w:t>
      </w:r>
    </w:p>
    <w:p w:rsidR="00780D49" w:rsidRDefault="00780D49" w:rsidP="00780D49">
      <w:pPr>
        <w:pStyle w:val="a7"/>
        <w:numPr>
          <w:ilvl w:val="1"/>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如果事件</w:t>
      </w:r>
      <w:proofErr w:type="gramStart"/>
      <w:r>
        <w:rPr>
          <w:rFonts w:asciiTheme="minorEastAsia" w:hAnsiTheme="minorEastAsia" w:cs="华文仿宋" w:hint="eastAsia"/>
          <w:color w:val="000000"/>
          <w:kern w:val="0"/>
          <w:szCs w:val="21"/>
        </w:rPr>
        <w:t>批次号</w:t>
      </w:r>
      <w:proofErr w:type="gramEnd"/>
      <w:r>
        <w:rPr>
          <w:rFonts w:asciiTheme="minorEastAsia" w:hAnsiTheme="minorEastAsia" w:cs="华文仿宋" w:hint="eastAsia"/>
          <w:color w:val="000000"/>
          <w:kern w:val="0"/>
          <w:szCs w:val="21"/>
        </w:rPr>
        <w:t>不为“01”，此日期与“处理日期”相同；</w:t>
      </w:r>
    </w:p>
    <w:p w:rsidR="00780D49" w:rsidRDefault="00780D49"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处理日期；</w:t>
      </w:r>
    </w:p>
    <w:p w:rsidR="0002200C" w:rsidRDefault="00780D49"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转出</w:t>
      </w:r>
      <w:r w:rsidR="0002200C">
        <w:rPr>
          <w:rFonts w:asciiTheme="minorEastAsia" w:hAnsiTheme="minorEastAsia" w:cs="华文仿宋" w:hint="eastAsia"/>
          <w:color w:val="000000"/>
          <w:kern w:val="0"/>
          <w:szCs w:val="21"/>
        </w:rPr>
        <w:t>股票代码；</w:t>
      </w:r>
    </w:p>
    <w:p w:rsidR="0002200C" w:rsidRDefault="00780D49"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转入</w:t>
      </w:r>
      <w:r w:rsidR="0002200C">
        <w:rPr>
          <w:rFonts w:asciiTheme="minorEastAsia" w:hAnsiTheme="minorEastAsia" w:cs="华文仿宋" w:hint="eastAsia"/>
          <w:color w:val="000000"/>
          <w:kern w:val="0"/>
          <w:szCs w:val="21"/>
        </w:rPr>
        <w:t>股票代码；</w:t>
      </w:r>
    </w:p>
    <w:p w:rsidR="004E57A8" w:rsidRDefault="004E57A8"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转换比例；</w:t>
      </w:r>
    </w:p>
    <w:p w:rsidR="0002200C" w:rsidRDefault="004E57A8"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操作</w:t>
      </w:r>
      <w:r w:rsidR="0002200C">
        <w:rPr>
          <w:rFonts w:asciiTheme="minorEastAsia" w:hAnsiTheme="minorEastAsia" w:cs="华文仿宋" w:hint="eastAsia"/>
          <w:color w:val="000000"/>
          <w:kern w:val="0"/>
          <w:szCs w:val="21"/>
        </w:rPr>
        <w:t>日期；</w:t>
      </w:r>
    </w:p>
    <w:p w:rsidR="0002200C" w:rsidRDefault="004E57A8" w:rsidP="00A36F4E">
      <w:pPr>
        <w:pStyle w:val="a7"/>
        <w:numPr>
          <w:ilvl w:val="0"/>
          <w:numId w:val="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操作</w:t>
      </w:r>
      <w:r w:rsidR="0002200C">
        <w:rPr>
          <w:rFonts w:asciiTheme="minorEastAsia" w:hAnsiTheme="minorEastAsia" w:cs="华文仿宋" w:hint="eastAsia"/>
          <w:color w:val="000000"/>
          <w:kern w:val="0"/>
          <w:szCs w:val="21"/>
        </w:rPr>
        <w:t>人员；</w:t>
      </w:r>
    </w:p>
    <w:p w:rsidR="0068373A" w:rsidRDefault="0068373A" w:rsidP="00A36F4E">
      <w:pPr>
        <w:pStyle w:val="4"/>
        <w:numPr>
          <w:ilvl w:val="0"/>
          <w:numId w:val="80"/>
        </w:numPr>
      </w:pPr>
      <w:r>
        <w:rPr>
          <w:rFonts w:hint="eastAsia"/>
        </w:rPr>
        <w:t>用户界面</w:t>
      </w:r>
    </w:p>
    <w:p w:rsidR="0068373A" w:rsidRDefault="00366B1D" w:rsidP="0068373A">
      <w:r>
        <w:object w:dxaOrig="7635" w:dyaOrig="4513">
          <v:shape id="_x0000_i1049" type="#_x0000_t75" style="width:381.75pt;height:225.75pt" o:ole="">
            <v:imagedata r:id="rId59" o:title=""/>
          </v:shape>
          <o:OLEObject Type="Embed" ProgID="Visio.Drawing.11" ShapeID="_x0000_i1049" DrawAspect="Content" ObjectID="_1402388488" r:id="rId60"/>
        </w:object>
      </w:r>
    </w:p>
    <w:p w:rsidR="0068373A" w:rsidRDefault="0068373A" w:rsidP="0068373A">
      <w:pPr>
        <w:rPr>
          <w:b/>
        </w:rPr>
      </w:pPr>
      <w:r w:rsidRPr="005254C4">
        <w:rPr>
          <w:rFonts w:hint="eastAsia"/>
          <w:b/>
        </w:rPr>
        <w:t>界面说明：</w:t>
      </w:r>
    </w:p>
    <w:p w:rsidR="00CE48E9" w:rsidRDefault="00CE48E9" w:rsidP="00022E2B">
      <w:pPr>
        <w:pStyle w:val="a7"/>
        <w:numPr>
          <w:ilvl w:val="0"/>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实际处理日期、转出证券代码、转入证券代码、转换比例可以维护，其它不能修改；</w:t>
      </w:r>
    </w:p>
    <w:p w:rsidR="00366B1D" w:rsidRDefault="00CE48E9" w:rsidP="00022E2B">
      <w:pPr>
        <w:pStyle w:val="a7"/>
        <w:numPr>
          <w:ilvl w:val="0"/>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proofErr w:type="gramStart"/>
      <w:r>
        <w:rPr>
          <w:rFonts w:asciiTheme="minorEastAsia" w:hAnsiTheme="minorEastAsia" w:cs="华文仿宋" w:hint="eastAsia"/>
          <w:color w:val="000000"/>
          <w:kern w:val="0"/>
          <w:szCs w:val="21"/>
        </w:rPr>
        <w:t>当</w:t>
      </w:r>
      <w:r w:rsidR="008456E4">
        <w:rPr>
          <w:rFonts w:asciiTheme="minorEastAsia" w:hAnsiTheme="minorEastAsia" w:cs="华文仿宋" w:hint="eastAsia"/>
          <w:color w:val="000000"/>
          <w:kern w:val="0"/>
          <w:szCs w:val="21"/>
        </w:rPr>
        <w:t>事件</w:t>
      </w:r>
      <w:proofErr w:type="gramEnd"/>
      <w:r w:rsidR="008456E4">
        <w:rPr>
          <w:rFonts w:asciiTheme="minorEastAsia" w:hAnsiTheme="minorEastAsia" w:cs="华文仿宋" w:hint="eastAsia"/>
          <w:color w:val="000000"/>
          <w:kern w:val="0"/>
          <w:szCs w:val="21"/>
        </w:rPr>
        <w:t>批次为“01”时，实际处理日期有三个，分别为处理日期的T-2,T-1,T三个日期；如果不是“01”批次，</w:t>
      </w:r>
      <w:r w:rsidR="00366B1D">
        <w:rPr>
          <w:rFonts w:asciiTheme="minorEastAsia" w:hAnsiTheme="minorEastAsia" w:cs="华文仿宋" w:hint="eastAsia"/>
          <w:color w:val="000000"/>
          <w:kern w:val="0"/>
          <w:szCs w:val="21"/>
        </w:rPr>
        <w:t>默认为</w:t>
      </w:r>
      <w:r w:rsidR="008456E4">
        <w:rPr>
          <w:rFonts w:asciiTheme="minorEastAsia" w:hAnsiTheme="minorEastAsia" w:cs="华文仿宋" w:hint="eastAsia"/>
          <w:color w:val="000000"/>
          <w:kern w:val="0"/>
          <w:szCs w:val="21"/>
        </w:rPr>
        <w:t>只生成一个T</w:t>
      </w:r>
      <w:r w:rsidR="00366B1D">
        <w:rPr>
          <w:rFonts w:asciiTheme="minorEastAsia" w:hAnsiTheme="minorEastAsia" w:cs="华文仿宋" w:hint="eastAsia"/>
          <w:color w:val="000000"/>
          <w:kern w:val="0"/>
          <w:szCs w:val="21"/>
        </w:rPr>
        <w:t>的日期；</w:t>
      </w:r>
    </w:p>
    <w:p w:rsidR="00366B1D" w:rsidRDefault="00366B1D" w:rsidP="00022E2B">
      <w:pPr>
        <w:pStyle w:val="a7"/>
        <w:numPr>
          <w:ilvl w:val="1"/>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在界面上表现为实际处理起始日期与终止日期；</w:t>
      </w:r>
    </w:p>
    <w:p w:rsidR="00366B1D" w:rsidRDefault="00366B1D" w:rsidP="00022E2B">
      <w:pPr>
        <w:pStyle w:val="a7"/>
        <w:numPr>
          <w:ilvl w:val="1"/>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01批次：默认起始日期为T-2,终止日期为T；</w:t>
      </w:r>
    </w:p>
    <w:p w:rsidR="00366B1D" w:rsidRDefault="00366B1D" w:rsidP="00022E2B">
      <w:pPr>
        <w:pStyle w:val="a7"/>
        <w:numPr>
          <w:ilvl w:val="1"/>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非01批次：默认起始日期为T,终止日期为T； </w:t>
      </w:r>
    </w:p>
    <w:p w:rsidR="00366B1D" w:rsidRDefault="00366B1D" w:rsidP="00022E2B">
      <w:pPr>
        <w:pStyle w:val="a7"/>
        <w:numPr>
          <w:ilvl w:val="1"/>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用户可以自行选择起始日期与终止日期，系统会根据日期区间按实际工作日生成任务；</w:t>
      </w:r>
    </w:p>
    <w:p w:rsidR="00366B1D" w:rsidRDefault="00366B1D" w:rsidP="00022E2B">
      <w:pPr>
        <w:pStyle w:val="a7"/>
        <w:numPr>
          <w:ilvl w:val="1"/>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起始日期不能比当前日期（即当前读取时的系统日期）小；</w:t>
      </w:r>
    </w:p>
    <w:p w:rsidR="008456E4" w:rsidRDefault="00366B1D" w:rsidP="00022E2B">
      <w:pPr>
        <w:pStyle w:val="a7"/>
        <w:numPr>
          <w:ilvl w:val="1"/>
          <w:numId w:val="8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终止日期不能比起始日期小；</w:t>
      </w:r>
    </w:p>
    <w:p w:rsidR="0068373A" w:rsidRDefault="0068373A" w:rsidP="00A36F4E">
      <w:pPr>
        <w:pStyle w:val="4"/>
        <w:numPr>
          <w:ilvl w:val="0"/>
          <w:numId w:val="80"/>
        </w:numPr>
      </w:pPr>
      <w:r>
        <w:rPr>
          <w:rFonts w:hint="eastAsia"/>
        </w:rPr>
        <w:t>业务功能</w:t>
      </w:r>
    </w:p>
    <w:p w:rsidR="008456E4" w:rsidRDefault="0068373A" w:rsidP="00022E2B">
      <w:pPr>
        <w:pStyle w:val="a7"/>
        <w:numPr>
          <w:ilvl w:val="0"/>
          <w:numId w:val="83"/>
        </w:numPr>
        <w:spacing w:line="360" w:lineRule="auto"/>
        <w:ind w:firstLineChars="0"/>
        <w:rPr>
          <w:rFonts w:asciiTheme="minorEastAsia" w:hAnsiTheme="minorEastAsia"/>
        </w:rPr>
      </w:pPr>
      <w:r>
        <w:rPr>
          <w:rFonts w:asciiTheme="minorEastAsia" w:hAnsiTheme="minorEastAsia" w:hint="eastAsia"/>
        </w:rPr>
        <w:t>界面</w:t>
      </w:r>
      <w:r w:rsidR="008456E4">
        <w:rPr>
          <w:rFonts w:asciiTheme="minorEastAsia" w:hAnsiTheme="minorEastAsia" w:hint="eastAsia"/>
        </w:rPr>
        <w:t>展示行动相关的元素，根据事件批次生成不同的实际处理日期；</w:t>
      </w:r>
    </w:p>
    <w:p w:rsidR="008456E4" w:rsidRDefault="008456E4" w:rsidP="00022E2B">
      <w:pPr>
        <w:pStyle w:val="a7"/>
        <w:numPr>
          <w:ilvl w:val="0"/>
          <w:numId w:val="83"/>
        </w:numPr>
        <w:spacing w:line="360" w:lineRule="auto"/>
        <w:ind w:firstLineChars="0"/>
        <w:rPr>
          <w:rFonts w:asciiTheme="minorEastAsia" w:hAnsiTheme="minorEastAsia"/>
        </w:rPr>
      </w:pPr>
      <w:r>
        <w:rPr>
          <w:rFonts w:asciiTheme="minorEastAsia" w:hAnsiTheme="minorEastAsia" w:hint="eastAsia"/>
        </w:rPr>
        <w:t>用户可以修该，实际处理日期、转换比例、转入转出的证券代码；</w:t>
      </w:r>
    </w:p>
    <w:p w:rsidR="0068373A" w:rsidRPr="00730C13" w:rsidRDefault="0068373A" w:rsidP="00022E2B">
      <w:pPr>
        <w:pStyle w:val="a7"/>
        <w:numPr>
          <w:ilvl w:val="0"/>
          <w:numId w:val="83"/>
        </w:numPr>
        <w:spacing w:line="360" w:lineRule="auto"/>
        <w:ind w:firstLineChars="0"/>
        <w:rPr>
          <w:rFonts w:asciiTheme="minorEastAsia" w:hAnsiTheme="minorEastAsia"/>
        </w:rPr>
      </w:pPr>
      <w:r>
        <w:rPr>
          <w:rFonts w:hint="eastAsia"/>
        </w:rPr>
        <w:t>用户可以</w:t>
      </w:r>
      <w:r w:rsidR="00366B1D">
        <w:rPr>
          <w:rFonts w:hint="eastAsia"/>
        </w:rPr>
        <w:t>实际处理日期的起始</w:t>
      </w:r>
      <w:proofErr w:type="gramStart"/>
      <w:r w:rsidR="00366B1D">
        <w:rPr>
          <w:rFonts w:hint="eastAsia"/>
        </w:rPr>
        <w:t>日期日期</w:t>
      </w:r>
      <w:proofErr w:type="gramEnd"/>
      <w:r w:rsidR="00366B1D">
        <w:rPr>
          <w:rFonts w:hint="eastAsia"/>
        </w:rPr>
        <w:t>与终止日期；（不管哪个阶段都可以选择实际处理日期的起始与终止）</w:t>
      </w:r>
    </w:p>
    <w:p w:rsidR="0068373A" w:rsidRPr="00366B1D" w:rsidRDefault="0068373A" w:rsidP="00022E2B">
      <w:pPr>
        <w:pStyle w:val="a7"/>
        <w:numPr>
          <w:ilvl w:val="0"/>
          <w:numId w:val="83"/>
        </w:numPr>
        <w:spacing w:line="360" w:lineRule="auto"/>
        <w:ind w:firstLineChars="0"/>
        <w:rPr>
          <w:rFonts w:asciiTheme="minorEastAsia" w:hAnsiTheme="minorEastAsia"/>
        </w:rPr>
      </w:pPr>
      <w:r>
        <w:rPr>
          <w:rFonts w:hint="eastAsia"/>
        </w:rPr>
        <w:t>用户通过保存功能</w:t>
      </w:r>
      <w:r>
        <w:rPr>
          <w:rFonts w:hint="eastAsia"/>
          <w:lang w:val="en-AU"/>
        </w:rPr>
        <w:t>保存手工维护信息；</w:t>
      </w:r>
    </w:p>
    <w:p w:rsidR="00366B1D" w:rsidRPr="00AA5EF2" w:rsidRDefault="00366B1D" w:rsidP="00022E2B">
      <w:pPr>
        <w:pStyle w:val="a7"/>
        <w:numPr>
          <w:ilvl w:val="1"/>
          <w:numId w:val="83"/>
        </w:numPr>
        <w:spacing w:line="360" w:lineRule="auto"/>
        <w:ind w:firstLineChars="0"/>
        <w:rPr>
          <w:rFonts w:asciiTheme="minorEastAsia" w:hAnsiTheme="minorEastAsia"/>
        </w:rPr>
      </w:pPr>
      <w:r>
        <w:rPr>
          <w:rFonts w:hint="eastAsia"/>
          <w:lang w:val="en-AU"/>
        </w:rPr>
        <w:t>保存后，系统根据实际处理日期的区间，并按实际工作日生成任务；</w:t>
      </w:r>
    </w:p>
    <w:p w:rsidR="002D7766" w:rsidRPr="002D7766" w:rsidRDefault="002D7766" w:rsidP="00022E2B">
      <w:pPr>
        <w:pStyle w:val="a7"/>
        <w:numPr>
          <w:ilvl w:val="0"/>
          <w:numId w:val="83"/>
        </w:numPr>
        <w:spacing w:line="360" w:lineRule="auto"/>
        <w:ind w:firstLineChars="0"/>
        <w:rPr>
          <w:rFonts w:asciiTheme="minorEastAsia" w:hAnsiTheme="minorEastAsia"/>
        </w:rPr>
      </w:pPr>
      <w:r>
        <w:rPr>
          <w:rFonts w:hint="eastAsia"/>
        </w:rPr>
        <w:t>行动阶段信息保存后，系统在到了每一指定的转换日期时，自动生成此行动的任务；</w:t>
      </w:r>
    </w:p>
    <w:p w:rsidR="0068373A" w:rsidRPr="001B5CEF" w:rsidRDefault="0068373A" w:rsidP="00022E2B">
      <w:pPr>
        <w:pStyle w:val="a7"/>
        <w:numPr>
          <w:ilvl w:val="0"/>
          <w:numId w:val="83"/>
        </w:numPr>
        <w:spacing w:line="360" w:lineRule="auto"/>
        <w:ind w:firstLineChars="0"/>
        <w:rPr>
          <w:rFonts w:asciiTheme="minorEastAsia" w:hAnsiTheme="minorEastAsia"/>
        </w:rPr>
      </w:pPr>
      <w:r>
        <w:rPr>
          <w:rFonts w:hint="eastAsia"/>
          <w:lang w:val="en-AU"/>
        </w:rPr>
        <w:t>保存设置后，系统记录维护日志：包括维护人、维护日期、维护时间、证券代码；</w:t>
      </w:r>
      <w:r>
        <w:rPr>
          <w:rFonts w:hint="eastAsia"/>
          <w:lang w:val="en-AU"/>
        </w:rPr>
        <w:t xml:space="preserve"> </w:t>
      </w:r>
    </w:p>
    <w:p w:rsidR="0068373A" w:rsidRDefault="00AE0C51" w:rsidP="0068373A">
      <w:pPr>
        <w:pStyle w:val="3"/>
        <w:ind w:leftChars="100" w:left="210"/>
      </w:pPr>
      <w:bookmarkStart w:id="257" w:name="_Toc326326557"/>
      <w:r>
        <w:rPr>
          <w:rFonts w:hint="eastAsia"/>
        </w:rPr>
        <w:t>F3</w:t>
      </w:r>
      <w:r w:rsidR="0068373A">
        <w:rPr>
          <w:rFonts w:hint="eastAsia"/>
        </w:rPr>
        <w:t>.2</w:t>
      </w:r>
      <w:r w:rsidR="008456E4">
        <w:rPr>
          <w:rFonts w:hint="eastAsia"/>
        </w:rPr>
        <w:t>股份拆、合、转换</w:t>
      </w:r>
      <w:r w:rsidR="0068373A">
        <w:rPr>
          <w:rFonts w:hint="eastAsia"/>
        </w:rPr>
        <w:t>数据复核</w:t>
      </w:r>
      <w:bookmarkEnd w:id="257"/>
    </w:p>
    <w:p w:rsidR="0068373A" w:rsidRDefault="0068373A" w:rsidP="00022E2B">
      <w:pPr>
        <w:pStyle w:val="4"/>
        <w:numPr>
          <w:ilvl w:val="0"/>
          <w:numId w:val="84"/>
        </w:numPr>
      </w:pPr>
      <w:r>
        <w:rPr>
          <w:rFonts w:hint="eastAsia"/>
        </w:rPr>
        <w:t>业务描述</w:t>
      </w:r>
    </w:p>
    <w:p w:rsidR="0068373A" w:rsidRDefault="008456E4" w:rsidP="0068373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股份拆、合、转换</w:t>
      </w:r>
      <w:r w:rsidR="0068373A">
        <w:rPr>
          <w:rFonts w:asciiTheme="minorEastAsia" w:hAnsiTheme="minorEastAsia" w:cs="华文仿宋" w:hint="eastAsia"/>
          <w:color w:val="000000"/>
          <w:kern w:val="0"/>
          <w:szCs w:val="21"/>
        </w:rPr>
        <w:t>行动</w:t>
      </w:r>
      <w:r>
        <w:rPr>
          <w:rFonts w:asciiTheme="minorEastAsia" w:hAnsiTheme="minorEastAsia" w:cs="华文仿宋" w:hint="eastAsia"/>
          <w:color w:val="000000"/>
          <w:kern w:val="0"/>
          <w:szCs w:val="21"/>
        </w:rPr>
        <w:t>数据读入处理后</w:t>
      </w:r>
      <w:r w:rsidR="0068373A">
        <w:rPr>
          <w:rFonts w:asciiTheme="minorEastAsia" w:hAnsiTheme="minorEastAsia" w:cs="华文仿宋" w:hint="eastAsia"/>
          <w:color w:val="000000"/>
          <w:kern w:val="0"/>
          <w:szCs w:val="21"/>
        </w:rPr>
        <w:t>，对行动信息做数据复核，如果需要的信息中必须输入的信息中有一个不完整，后续的业务无法顺利控制，数据复核不能过通过。</w:t>
      </w:r>
    </w:p>
    <w:p w:rsidR="0068373A" w:rsidRPr="00994AB8" w:rsidRDefault="0068373A" w:rsidP="0068373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通知数据复核后，系统则根据该事件的信息生成未来需要执行的任务。</w:t>
      </w:r>
    </w:p>
    <w:p w:rsidR="0068373A" w:rsidRDefault="0068373A" w:rsidP="00022E2B">
      <w:pPr>
        <w:pStyle w:val="4"/>
        <w:numPr>
          <w:ilvl w:val="0"/>
          <w:numId w:val="84"/>
        </w:numPr>
      </w:pPr>
      <w:r>
        <w:rPr>
          <w:rFonts w:hint="eastAsia"/>
        </w:rPr>
        <w:lastRenderedPageBreak/>
        <w:t>用户界面</w:t>
      </w:r>
    </w:p>
    <w:p w:rsidR="0068373A" w:rsidRDefault="00AE0C51" w:rsidP="0068373A">
      <w:r>
        <w:object w:dxaOrig="9542" w:dyaOrig="7037">
          <v:shape id="_x0000_i1050" type="#_x0000_t75" style="width:415.5pt;height:306.75pt" o:ole="">
            <v:imagedata r:id="rId61" o:title=""/>
          </v:shape>
          <o:OLEObject Type="Embed" ProgID="Visio.Drawing.11" ShapeID="_x0000_i1050" DrawAspect="Content" ObjectID="_1402388489" r:id="rId62"/>
        </w:object>
      </w:r>
    </w:p>
    <w:p w:rsidR="0068373A" w:rsidRDefault="0068373A" w:rsidP="0068373A">
      <w:pPr>
        <w:rPr>
          <w:b/>
        </w:rPr>
      </w:pPr>
      <w:r w:rsidRPr="00164855">
        <w:rPr>
          <w:rFonts w:hint="eastAsia"/>
          <w:b/>
        </w:rPr>
        <w:t>界面说明</w:t>
      </w:r>
      <w:r>
        <w:rPr>
          <w:rFonts w:hint="eastAsia"/>
          <w:b/>
        </w:rPr>
        <w:t>：</w:t>
      </w:r>
    </w:p>
    <w:p w:rsidR="0068373A" w:rsidRPr="00635AF6" w:rsidRDefault="0068373A" w:rsidP="00022E2B">
      <w:pPr>
        <w:pStyle w:val="a7"/>
        <w:numPr>
          <w:ilvl w:val="0"/>
          <w:numId w:val="89"/>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tbl>
      <w:tblPr>
        <w:tblStyle w:val="-110"/>
        <w:tblW w:w="8504" w:type="dxa"/>
        <w:tblLook w:val="04A0"/>
      </w:tblPr>
      <w:tblGrid>
        <w:gridCol w:w="2235"/>
        <w:gridCol w:w="850"/>
        <w:gridCol w:w="1656"/>
        <w:gridCol w:w="1179"/>
        <w:gridCol w:w="2584"/>
      </w:tblGrid>
      <w:tr w:rsidR="0068373A" w:rsidRPr="009D2C21" w:rsidTr="006B5F8C">
        <w:trPr>
          <w:cnfStyle w:val="100000000000"/>
        </w:trPr>
        <w:tc>
          <w:tcPr>
            <w:cnfStyle w:val="001000000000"/>
            <w:tcW w:w="2235" w:type="dxa"/>
            <w:shd w:val="clear" w:color="auto" w:fill="D9D9D9" w:themeFill="background1" w:themeFillShade="D9"/>
          </w:tcPr>
          <w:p w:rsidR="0068373A" w:rsidRPr="009D2C21" w:rsidRDefault="0068373A" w:rsidP="006B5F8C">
            <w:pPr>
              <w:spacing w:line="276" w:lineRule="auto"/>
              <w:rPr>
                <w:color w:val="C00000"/>
              </w:rPr>
            </w:pPr>
            <w:r>
              <w:rPr>
                <w:rFonts w:hint="eastAsia"/>
                <w:color w:val="C00000"/>
              </w:rPr>
              <w:t>关键项目</w:t>
            </w:r>
          </w:p>
        </w:tc>
        <w:tc>
          <w:tcPr>
            <w:tcW w:w="850" w:type="dxa"/>
            <w:shd w:val="clear" w:color="auto" w:fill="D9D9D9" w:themeFill="background1" w:themeFillShade="D9"/>
          </w:tcPr>
          <w:p w:rsidR="0068373A" w:rsidRPr="009D2C21" w:rsidRDefault="0068373A" w:rsidP="006B5F8C">
            <w:pPr>
              <w:spacing w:line="276" w:lineRule="auto"/>
              <w:cnfStyle w:val="100000000000"/>
              <w:rPr>
                <w:color w:val="C00000"/>
              </w:rPr>
            </w:pPr>
            <w:r>
              <w:rPr>
                <w:rFonts w:hint="eastAsia"/>
                <w:color w:val="C00000"/>
              </w:rPr>
              <w:t>内容</w:t>
            </w:r>
          </w:p>
        </w:tc>
        <w:tc>
          <w:tcPr>
            <w:tcW w:w="1656" w:type="dxa"/>
            <w:shd w:val="clear" w:color="auto" w:fill="D9D9D9" w:themeFill="background1" w:themeFillShade="D9"/>
          </w:tcPr>
          <w:p w:rsidR="0068373A" w:rsidRPr="009D2C21" w:rsidRDefault="0068373A" w:rsidP="006B5F8C">
            <w:pPr>
              <w:spacing w:line="276" w:lineRule="auto"/>
              <w:cnfStyle w:val="100000000000"/>
              <w:rPr>
                <w:color w:val="C00000"/>
              </w:rPr>
            </w:pPr>
            <w:r>
              <w:rPr>
                <w:rFonts w:hint="eastAsia"/>
                <w:color w:val="C00000"/>
              </w:rPr>
              <w:t>数据来源</w:t>
            </w:r>
          </w:p>
        </w:tc>
        <w:tc>
          <w:tcPr>
            <w:tcW w:w="1179" w:type="dxa"/>
            <w:shd w:val="clear" w:color="auto" w:fill="D9D9D9" w:themeFill="background1" w:themeFillShade="D9"/>
          </w:tcPr>
          <w:p w:rsidR="0068373A" w:rsidRPr="009D2C21" w:rsidRDefault="0068373A" w:rsidP="006B5F8C">
            <w:pPr>
              <w:spacing w:line="276" w:lineRule="auto"/>
              <w:jc w:val="center"/>
              <w:cnfStyle w:val="100000000000"/>
              <w:rPr>
                <w:color w:val="C00000"/>
              </w:rPr>
            </w:pPr>
            <w:r>
              <w:rPr>
                <w:rFonts w:hint="eastAsia"/>
                <w:color w:val="C00000"/>
              </w:rPr>
              <w:t>状态</w:t>
            </w:r>
          </w:p>
        </w:tc>
        <w:tc>
          <w:tcPr>
            <w:tcW w:w="2584" w:type="dxa"/>
            <w:shd w:val="clear" w:color="auto" w:fill="D9D9D9" w:themeFill="background1" w:themeFillShade="D9"/>
          </w:tcPr>
          <w:p w:rsidR="0068373A" w:rsidRPr="009D2C21" w:rsidRDefault="0068373A" w:rsidP="006B5F8C">
            <w:pPr>
              <w:spacing w:line="276" w:lineRule="auto"/>
              <w:jc w:val="center"/>
              <w:cnfStyle w:val="100000000000"/>
              <w:rPr>
                <w:color w:val="C00000"/>
              </w:rPr>
            </w:pPr>
            <w:r>
              <w:rPr>
                <w:rFonts w:hint="eastAsia"/>
                <w:color w:val="C00000"/>
              </w:rPr>
              <w:t>说明</w:t>
            </w:r>
          </w:p>
        </w:tc>
      </w:tr>
      <w:tr w:rsidR="0068373A" w:rsidTr="006B5F8C">
        <w:trPr>
          <w:cnfStyle w:val="000000100000"/>
        </w:trPr>
        <w:tc>
          <w:tcPr>
            <w:cnfStyle w:val="001000000000"/>
            <w:tcW w:w="2235" w:type="dxa"/>
            <w:shd w:val="clear" w:color="auto" w:fill="auto"/>
          </w:tcPr>
          <w:p w:rsidR="0068373A" w:rsidRPr="00376698" w:rsidRDefault="0068373A" w:rsidP="006B5F8C">
            <w:pPr>
              <w:spacing w:line="276" w:lineRule="auto"/>
              <w:rPr>
                <w:b w:val="0"/>
              </w:rPr>
            </w:pPr>
            <w:r>
              <w:rPr>
                <w:rFonts w:hint="eastAsia"/>
                <w:b w:val="0"/>
              </w:rPr>
              <w:t>证券代码</w:t>
            </w:r>
          </w:p>
        </w:tc>
        <w:tc>
          <w:tcPr>
            <w:tcW w:w="850" w:type="dxa"/>
            <w:shd w:val="clear" w:color="auto" w:fill="auto"/>
          </w:tcPr>
          <w:p w:rsidR="0068373A" w:rsidRPr="009539F3" w:rsidRDefault="0068373A" w:rsidP="006B5F8C">
            <w:pPr>
              <w:spacing w:line="276" w:lineRule="auto"/>
              <w:jc w:val="center"/>
              <w:cnfStyle w:val="000000100000"/>
              <w:rPr>
                <w:b/>
              </w:rPr>
            </w:pPr>
          </w:p>
        </w:tc>
        <w:tc>
          <w:tcPr>
            <w:tcW w:w="1656" w:type="dxa"/>
            <w:shd w:val="clear" w:color="auto" w:fill="auto"/>
          </w:tcPr>
          <w:p w:rsidR="0068373A" w:rsidRDefault="0046197D" w:rsidP="006B5F8C">
            <w:pPr>
              <w:cnfStyle w:val="000000100000"/>
            </w:pPr>
            <w:r>
              <w:rPr>
                <w:rFonts w:asciiTheme="minorEastAsia" w:hAnsiTheme="minorEastAsia" w:hint="eastAsia"/>
              </w:rPr>
              <w:t>文件自动获得</w:t>
            </w:r>
          </w:p>
        </w:tc>
        <w:tc>
          <w:tcPr>
            <w:tcW w:w="1179" w:type="dxa"/>
            <w:shd w:val="clear" w:color="auto" w:fill="FFFFFF" w:themeFill="background1"/>
          </w:tcPr>
          <w:p w:rsidR="0068373A" w:rsidRPr="00E314FE" w:rsidRDefault="0068373A" w:rsidP="006B5F8C">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68373A" w:rsidRPr="009539F3" w:rsidRDefault="0068373A" w:rsidP="006B5F8C">
            <w:pPr>
              <w:spacing w:line="276" w:lineRule="auto"/>
              <w:jc w:val="center"/>
              <w:cnfStyle w:val="000000100000"/>
              <w:rPr>
                <w:b/>
                <w:color w:val="0000FF"/>
              </w:rPr>
            </w:pPr>
          </w:p>
        </w:tc>
      </w:tr>
      <w:tr w:rsidR="0046197D" w:rsidTr="006B5F8C">
        <w:trPr>
          <w:cnfStyle w:val="000000010000"/>
        </w:trPr>
        <w:tc>
          <w:tcPr>
            <w:cnfStyle w:val="001000000000"/>
            <w:tcW w:w="2235" w:type="dxa"/>
            <w:shd w:val="clear" w:color="auto" w:fill="auto"/>
          </w:tcPr>
          <w:p w:rsidR="0046197D" w:rsidRPr="00635AF6" w:rsidRDefault="0046197D" w:rsidP="006B5F8C">
            <w:pPr>
              <w:spacing w:line="276" w:lineRule="auto"/>
              <w:rPr>
                <w:b w:val="0"/>
              </w:rPr>
            </w:pPr>
            <w:r>
              <w:rPr>
                <w:rFonts w:asciiTheme="minorEastAsia" w:hAnsiTheme="minorEastAsia" w:cs="华文仿宋" w:hint="eastAsia"/>
                <w:b w:val="0"/>
                <w:color w:val="000000"/>
                <w:kern w:val="0"/>
                <w:szCs w:val="21"/>
              </w:rPr>
              <w:t>处理日期</w:t>
            </w:r>
          </w:p>
        </w:tc>
        <w:tc>
          <w:tcPr>
            <w:tcW w:w="850" w:type="dxa"/>
            <w:shd w:val="clear" w:color="auto" w:fill="auto"/>
          </w:tcPr>
          <w:p w:rsidR="0046197D" w:rsidRPr="009539F3" w:rsidRDefault="0046197D" w:rsidP="006B5F8C">
            <w:pPr>
              <w:spacing w:line="276" w:lineRule="auto"/>
              <w:jc w:val="center"/>
              <w:cnfStyle w:val="000000010000"/>
              <w:rPr>
                <w:b/>
              </w:rPr>
            </w:pPr>
          </w:p>
        </w:tc>
        <w:tc>
          <w:tcPr>
            <w:tcW w:w="1656" w:type="dxa"/>
            <w:shd w:val="clear" w:color="auto" w:fill="auto"/>
          </w:tcPr>
          <w:p w:rsidR="0046197D" w:rsidRDefault="0046197D">
            <w:pPr>
              <w:cnfStyle w:val="000000010000"/>
            </w:pPr>
            <w:r w:rsidRPr="00F7532E">
              <w:rPr>
                <w:rFonts w:asciiTheme="minorEastAsia" w:hAnsiTheme="minorEastAsia" w:hint="eastAsia"/>
              </w:rPr>
              <w:t>文件自动获得</w:t>
            </w:r>
          </w:p>
        </w:tc>
        <w:tc>
          <w:tcPr>
            <w:tcW w:w="1179" w:type="dxa"/>
          </w:tcPr>
          <w:p w:rsidR="0046197D" w:rsidRPr="00E314FE" w:rsidRDefault="0046197D" w:rsidP="006B5F8C">
            <w:pPr>
              <w:jc w:val="center"/>
              <w:cnfStyle w:val="000000010000"/>
            </w:pPr>
            <w:r w:rsidRPr="00E314FE">
              <w:rPr>
                <w:rFonts w:hint="eastAsia"/>
                <w:color w:val="0000FF"/>
              </w:rPr>
              <w:t>必需完成</w:t>
            </w:r>
          </w:p>
        </w:tc>
        <w:tc>
          <w:tcPr>
            <w:tcW w:w="2584" w:type="dxa"/>
          </w:tcPr>
          <w:p w:rsidR="0046197D" w:rsidRPr="009539F3" w:rsidRDefault="0046197D" w:rsidP="006B5F8C">
            <w:pPr>
              <w:spacing w:line="276" w:lineRule="auto"/>
              <w:jc w:val="center"/>
              <w:cnfStyle w:val="000000010000"/>
              <w:rPr>
                <w:b/>
              </w:rPr>
            </w:pPr>
          </w:p>
        </w:tc>
      </w:tr>
      <w:tr w:rsidR="0046197D" w:rsidTr="006B5F8C">
        <w:trPr>
          <w:cnfStyle w:val="000000100000"/>
        </w:trPr>
        <w:tc>
          <w:tcPr>
            <w:cnfStyle w:val="001000000000"/>
            <w:tcW w:w="2235" w:type="dxa"/>
            <w:shd w:val="clear" w:color="auto" w:fill="auto"/>
          </w:tcPr>
          <w:p w:rsidR="0046197D" w:rsidRPr="00635AF6" w:rsidRDefault="0046197D" w:rsidP="006B5F8C">
            <w:pPr>
              <w:spacing w:line="276" w:lineRule="auto"/>
              <w:rPr>
                <w:b w:val="0"/>
              </w:rPr>
            </w:pPr>
            <w:r>
              <w:rPr>
                <w:rFonts w:asciiTheme="minorEastAsia" w:hAnsiTheme="minorEastAsia" w:cs="华文仿宋" w:hint="eastAsia"/>
                <w:b w:val="0"/>
                <w:color w:val="000000"/>
                <w:kern w:val="0"/>
                <w:szCs w:val="21"/>
              </w:rPr>
              <w:t>公告号</w:t>
            </w:r>
          </w:p>
        </w:tc>
        <w:tc>
          <w:tcPr>
            <w:tcW w:w="850" w:type="dxa"/>
            <w:shd w:val="clear" w:color="auto" w:fill="auto"/>
          </w:tcPr>
          <w:p w:rsidR="0046197D" w:rsidRPr="009539F3" w:rsidRDefault="0046197D" w:rsidP="006B5F8C">
            <w:pPr>
              <w:spacing w:line="276" w:lineRule="auto"/>
              <w:jc w:val="center"/>
              <w:cnfStyle w:val="000000100000"/>
              <w:rPr>
                <w:b/>
              </w:rPr>
            </w:pPr>
          </w:p>
        </w:tc>
        <w:tc>
          <w:tcPr>
            <w:tcW w:w="1656" w:type="dxa"/>
            <w:shd w:val="clear" w:color="auto" w:fill="auto"/>
          </w:tcPr>
          <w:p w:rsidR="0046197D" w:rsidRDefault="0046197D">
            <w:pPr>
              <w:cnfStyle w:val="000000100000"/>
            </w:pPr>
            <w:r w:rsidRPr="00F7532E">
              <w:rPr>
                <w:rFonts w:asciiTheme="minorEastAsia" w:hAnsiTheme="minorEastAsia" w:hint="eastAsia"/>
              </w:rPr>
              <w:t>文件自动获得</w:t>
            </w:r>
          </w:p>
        </w:tc>
        <w:tc>
          <w:tcPr>
            <w:tcW w:w="1179" w:type="dxa"/>
            <w:shd w:val="clear" w:color="auto" w:fill="FFFFFF" w:themeFill="background1"/>
          </w:tcPr>
          <w:p w:rsidR="0046197D" w:rsidRPr="00E314FE" w:rsidRDefault="0046197D" w:rsidP="006B5F8C">
            <w:pPr>
              <w:jc w:val="center"/>
              <w:cnfStyle w:val="000000100000"/>
            </w:pPr>
            <w:r w:rsidRPr="00E314FE">
              <w:rPr>
                <w:rFonts w:hint="eastAsia"/>
                <w:color w:val="0000FF"/>
              </w:rPr>
              <w:t>必需完成</w:t>
            </w:r>
          </w:p>
        </w:tc>
        <w:tc>
          <w:tcPr>
            <w:tcW w:w="2584" w:type="dxa"/>
            <w:shd w:val="clear" w:color="auto" w:fill="FFFFFF" w:themeFill="background1"/>
          </w:tcPr>
          <w:p w:rsidR="0046197D" w:rsidRPr="009539F3" w:rsidRDefault="0046197D" w:rsidP="006B5F8C">
            <w:pPr>
              <w:spacing w:line="276" w:lineRule="auto"/>
              <w:jc w:val="center"/>
              <w:cnfStyle w:val="000000100000"/>
              <w:rPr>
                <w:b/>
                <w:color w:val="0000FF"/>
              </w:rPr>
            </w:pPr>
          </w:p>
        </w:tc>
      </w:tr>
      <w:tr w:rsidR="0046197D" w:rsidTr="006B5F8C">
        <w:trPr>
          <w:cnfStyle w:val="000000010000"/>
        </w:trPr>
        <w:tc>
          <w:tcPr>
            <w:cnfStyle w:val="001000000000"/>
            <w:tcW w:w="2235" w:type="dxa"/>
            <w:shd w:val="clear" w:color="auto" w:fill="auto"/>
          </w:tcPr>
          <w:p w:rsidR="0046197D" w:rsidRPr="00635AF6" w:rsidRDefault="0046197D" w:rsidP="006B5F8C">
            <w:pPr>
              <w:spacing w:line="276" w:lineRule="auto"/>
              <w:rPr>
                <w:b w:val="0"/>
              </w:rPr>
            </w:pPr>
            <w:r>
              <w:rPr>
                <w:rFonts w:asciiTheme="minorEastAsia" w:hAnsiTheme="minorEastAsia" w:cs="华文仿宋" w:hint="eastAsia"/>
                <w:b w:val="0"/>
                <w:color w:val="000000"/>
                <w:kern w:val="0"/>
                <w:szCs w:val="21"/>
              </w:rPr>
              <w:t>事件</w:t>
            </w:r>
            <w:proofErr w:type="gramStart"/>
            <w:r>
              <w:rPr>
                <w:rFonts w:asciiTheme="minorEastAsia" w:hAnsiTheme="minorEastAsia" w:cs="华文仿宋" w:hint="eastAsia"/>
                <w:b w:val="0"/>
                <w:color w:val="000000"/>
                <w:kern w:val="0"/>
                <w:szCs w:val="21"/>
              </w:rPr>
              <w:t>批次号</w:t>
            </w:r>
            <w:proofErr w:type="gramEnd"/>
          </w:p>
        </w:tc>
        <w:tc>
          <w:tcPr>
            <w:tcW w:w="850" w:type="dxa"/>
            <w:shd w:val="clear" w:color="auto" w:fill="auto"/>
          </w:tcPr>
          <w:p w:rsidR="0046197D" w:rsidRPr="009539F3" w:rsidRDefault="0046197D" w:rsidP="006B5F8C">
            <w:pPr>
              <w:spacing w:line="276" w:lineRule="auto"/>
              <w:jc w:val="center"/>
              <w:cnfStyle w:val="000000010000"/>
              <w:rPr>
                <w:b/>
              </w:rPr>
            </w:pPr>
          </w:p>
        </w:tc>
        <w:tc>
          <w:tcPr>
            <w:tcW w:w="1656" w:type="dxa"/>
            <w:shd w:val="clear" w:color="auto" w:fill="auto"/>
          </w:tcPr>
          <w:p w:rsidR="0046197D" w:rsidRDefault="0046197D">
            <w:pPr>
              <w:cnfStyle w:val="000000010000"/>
            </w:pPr>
            <w:r w:rsidRPr="00F7532E">
              <w:rPr>
                <w:rFonts w:asciiTheme="minorEastAsia" w:hAnsiTheme="minorEastAsia" w:hint="eastAsia"/>
              </w:rPr>
              <w:t>文件自动获得</w:t>
            </w:r>
          </w:p>
        </w:tc>
        <w:tc>
          <w:tcPr>
            <w:tcW w:w="1179" w:type="dxa"/>
          </w:tcPr>
          <w:p w:rsidR="0046197D" w:rsidRPr="00E314FE" w:rsidRDefault="0046197D" w:rsidP="006B5F8C">
            <w:pPr>
              <w:jc w:val="center"/>
              <w:cnfStyle w:val="000000010000"/>
            </w:pPr>
            <w:r w:rsidRPr="00E314FE">
              <w:rPr>
                <w:rFonts w:hint="eastAsia"/>
                <w:color w:val="0000FF"/>
              </w:rPr>
              <w:t>必需完成</w:t>
            </w:r>
          </w:p>
        </w:tc>
        <w:tc>
          <w:tcPr>
            <w:tcW w:w="2584" w:type="dxa"/>
          </w:tcPr>
          <w:p w:rsidR="0046197D" w:rsidRPr="009539F3" w:rsidRDefault="0046197D" w:rsidP="006B5F8C">
            <w:pPr>
              <w:spacing w:line="276" w:lineRule="auto"/>
              <w:jc w:val="center"/>
              <w:cnfStyle w:val="000000010000"/>
              <w:rPr>
                <w:b/>
              </w:rPr>
            </w:pPr>
          </w:p>
        </w:tc>
      </w:tr>
      <w:tr w:rsidR="0068373A" w:rsidTr="006B5F8C">
        <w:trPr>
          <w:cnfStyle w:val="000000100000"/>
        </w:trPr>
        <w:tc>
          <w:tcPr>
            <w:cnfStyle w:val="001000000000"/>
            <w:tcW w:w="2235" w:type="dxa"/>
            <w:shd w:val="clear" w:color="auto" w:fill="auto"/>
          </w:tcPr>
          <w:p w:rsidR="0068373A" w:rsidRPr="00635AF6" w:rsidRDefault="0046197D" w:rsidP="006B5F8C">
            <w:pPr>
              <w:spacing w:line="276" w:lineRule="auto"/>
              <w:rPr>
                <w:b w:val="0"/>
              </w:rPr>
            </w:pPr>
            <w:r>
              <w:rPr>
                <w:rFonts w:asciiTheme="minorEastAsia" w:hAnsiTheme="minorEastAsia" w:cs="华文仿宋" w:hint="eastAsia"/>
                <w:b w:val="0"/>
                <w:color w:val="000000"/>
                <w:kern w:val="0"/>
                <w:szCs w:val="21"/>
              </w:rPr>
              <w:t>实际处理日期1</w:t>
            </w:r>
          </w:p>
        </w:tc>
        <w:tc>
          <w:tcPr>
            <w:tcW w:w="850" w:type="dxa"/>
            <w:shd w:val="clear" w:color="auto" w:fill="auto"/>
          </w:tcPr>
          <w:p w:rsidR="0068373A" w:rsidRPr="009539F3" w:rsidRDefault="0068373A" w:rsidP="006B5F8C">
            <w:pPr>
              <w:spacing w:line="276" w:lineRule="auto"/>
              <w:jc w:val="center"/>
              <w:cnfStyle w:val="000000100000"/>
              <w:rPr>
                <w:b/>
              </w:rPr>
            </w:pPr>
          </w:p>
        </w:tc>
        <w:tc>
          <w:tcPr>
            <w:tcW w:w="1656" w:type="dxa"/>
            <w:shd w:val="clear" w:color="auto" w:fill="auto"/>
          </w:tcPr>
          <w:p w:rsidR="0068373A" w:rsidRDefault="0046197D" w:rsidP="006B5F8C">
            <w:pPr>
              <w:cnfStyle w:val="000000100000"/>
            </w:pPr>
            <w:r>
              <w:rPr>
                <w:rFonts w:asciiTheme="minorEastAsia" w:hAnsiTheme="minorEastAsia" w:hint="eastAsia"/>
              </w:rPr>
              <w:t>系统处理</w:t>
            </w:r>
          </w:p>
        </w:tc>
        <w:tc>
          <w:tcPr>
            <w:tcW w:w="1179" w:type="dxa"/>
            <w:shd w:val="clear" w:color="auto" w:fill="FFFFFF" w:themeFill="background1"/>
          </w:tcPr>
          <w:p w:rsidR="0068373A" w:rsidRPr="00E314FE" w:rsidRDefault="0068373A" w:rsidP="006B5F8C">
            <w:pPr>
              <w:jc w:val="center"/>
              <w:cnfStyle w:val="000000100000"/>
            </w:pPr>
            <w:r w:rsidRPr="00E314FE">
              <w:rPr>
                <w:rFonts w:hint="eastAsia"/>
                <w:color w:val="0000FF"/>
              </w:rPr>
              <w:t>必需完成</w:t>
            </w:r>
          </w:p>
        </w:tc>
        <w:tc>
          <w:tcPr>
            <w:tcW w:w="2584" w:type="dxa"/>
            <w:shd w:val="clear" w:color="auto" w:fill="FFFFFF" w:themeFill="background1"/>
          </w:tcPr>
          <w:p w:rsidR="0068373A" w:rsidRPr="009539F3" w:rsidRDefault="0068373A" w:rsidP="006B5F8C">
            <w:pPr>
              <w:spacing w:line="276" w:lineRule="auto"/>
              <w:jc w:val="center"/>
              <w:cnfStyle w:val="000000100000"/>
              <w:rPr>
                <w:b/>
              </w:rPr>
            </w:pPr>
          </w:p>
        </w:tc>
      </w:tr>
      <w:tr w:rsidR="0068373A" w:rsidTr="006B5F8C">
        <w:trPr>
          <w:cnfStyle w:val="000000010000"/>
        </w:trPr>
        <w:tc>
          <w:tcPr>
            <w:cnfStyle w:val="001000000000"/>
            <w:tcW w:w="2235" w:type="dxa"/>
            <w:shd w:val="clear" w:color="auto" w:fill="auto"/>
          </w:tcPr>
          <w:p w:rsidR="0068373A" w:rsidRPr="00635AF6" w:rsidRDefault="0046197D" w:rsidP="006B5F8C">
            <w:pPr>
              <w:spacing w:line="276" w:lineRule="auto"/>
              <w:rPr>
                <w:b w:val="0"/>
              </w:rPr>
            </w:pPr>
            <w:r>
              <w:rPr>
                <w:rFonts w:asciiTheme="minorEastAsia" w:hAnsiTheme="minorEastAsia" w:cs="华文仿宋" w:hint="eastAsia"/>
                <w:b w:val="0"/>
                <w:color w:val="000000"/>
                <w:kern w:val="0"/>
                <w:szCs w:val="21"/>
              </w:rPr>
              <w:t>实际处理日期2</w:t>
            </w:r>
          </w:p>
        </w:tc>
        <w:tc>
          <w:tcPr>
            <w:tcW w:w="850" w:type="dxa"/>
            <w:shd w:val="clear" w:color="auto" w:fill="auto"/>
          </w:tcPr>
          <w:p w:rsidR="0068373A" w:rsidRDefault="0068373A" w:rsidP="006B5F8C">
            <w:pPr>
              <w:spacing w:line="276" w:lineRule="auto"/>
              <w:jc w:val="center"/>
              <w:cnfStyle w:val="000000010000"/>
              <w:rPr>
                <w:rFonts w:asciiTheme="minorEastAsia" w:hAnsiTheme="minorEastAsia"/>
                <w:b/>
              </w:rPr>
            </w:pPr>
          </w:p>
        </w:tc>
        <w:tc>
          <w:tcPr>
            <w:tcW w:w="1656" w:type="dxa"/>
            <w:shd w:val="clear" w:color="auto" w:fill="auto"/>
          </w:tcPr>
          <w:p w:rsidR="0068373A" w:rsidRDefault="0046197D" w:rsidP="006B5F8C">
            <w:pPr>
              <w:cnfStyle w:val="000000010000"/>
            </w:pPr>
            <w:r>
              <w:rPr>
                <w:rFonts w:asciiTheme="minorEastAsia" w:hAnsiTheme="minorEastAsia" w:hint="eastAsia"/>
              </w:rPr>
              <w:t>系统处理</w:t>
            </w:r>
          </w:p>
        </w:tc>
        <w:tc>
          <w:tcPr>
            <w:tcW w:w="1179" w:type="dxa"/>
            <w:shd w:val="clear" w:color="auto" w:fill="FFFFFF" w:themeFill="background1"/>
          </w:tcPr>
          <w:p w:rsidR="0068373A" w:rsidRPr="00E314FE" w:rsidRDefault="0068373A" w:rsidP="006B5F8C">
            <w:pPr>
              <w:jc w:val="center"/>
              <w:cnfStyle w:val="000000010000"/>
            </w:pPr>
            <w:r w:rsidRPr="00E314FE">
              <w:rPr>
                <w:rFonts w:hint="eastAsia"/>
                <w:color w:val="0000FF"/>
              </w:rPr>
              <w:t>必需完成</w:t>
            </w:r>
          </w:p>
        </w:tc>
        <w:tc>
          <w:tcPr>
            <w:tcW w:w="2584" w:type="dxa"/>
            <w:shd w:val="clear" w:color="auto" w:fill="FFFFFF" w:themeFill="background1"/>
          </w:tcPr>
          <w:p w:rsidR="0068373A" w:rsidRPr="009539F3" w:rsidRDefault="0046197D" w:rsidP="006B5F8C">
            <w:pPr>
              <w:spacing w:line="276" w:lineRule="auto"/>
              <w:jc w:val="center"/>
              <w:cnfStyle w:val="000000010000"/>
              <w:rPr>
                <w:b/>
              </w:rPr>
            </w:pPr>
            <w:r>
              <w:rPr>
                <w:rFonts w:hint="eastAsia"/>
                <w:b/>
              </w:rPr>
              <w:t>批次为</w:t>
            </w:r>
            <w:r>
              <w:rPr>
                <w:rFonts w:hint="eastAsia"/>
                <w:b/>
              </w:rPr>
              <w:t>01</w:t>
            </w:r>
            <w:r>
              <w:rPr>
                <w:rFonts w:hint="eastAsia"/>
                <w:b/>
              </w:rPr>
              <w:t>时才有</w:t>
            </w:r>
          </w:p>
        </w:tc>
      </w:tr>
      <w:tr w:rsidR="0068373A" w:rsidTr="006B5F8C">
        <w:trPr>
          <w:cnfStyle w:val="000000100000"/>
        </w:trPr>
        <w:tc>
          <w:tcPr>
            <w:cnfStyle w:val="001000000000"/>
            <w:tcW w:w="2235" w:type="dxa"/>
            <w:shd w:val="clear" w:color="auto" w:fill="auto"/>
          </w:tcPr>
          <w:p w:rsidR="0068373A" w:rsidRPr="00635AF6" w:rsidRDefault="0046197D" w:rsidP="006B5F8C">
            <w:pPr>
              <w:spacing w:line="276" w:lineRule="auto"/>
              <w:rPr>
                <w:b w:val="0"/>
              </w:rPr>
            </w:pPr>
            <w:r>
              <w:rPr>
                <w:rFonts w:asciiTheme="minorEastAsia" w:hAnsiTheme="minorEastAsia" w:cs="华文仿宋" w:hint="eastAsia"/>
                <w:b w:val="0"/>
                <w:color w:val="000000"/>
                <w:kern w:val="0"/>
                <w:szCs w:val="21"/>
              </w:rPr>
              <w:t>实际处理日期3</w:t>
            </w:r>
          </w:p>
        </w:tc>
        <w:tc>
          <w:tcPr>
            <w:tcW w:w="850" w:type="dxa"/>
            <w:shd w:val="clear" w:color="auto" w:fill="auto"/>
          </w:tcPr>
          <w:p w:rsidR="0068373A" w:rsidRDefault="0068373A" w:rsidP="006B5F8C">
            <w:pPr>
              <w:spacing w:line="276" w:lineRule="auto"/>
              <w:jc w:val="center"/>
              <w:cnfStyle w:val="000000100000"/>
              <w:rPr>
                <w:rFonts w:asciiTheme="minorEastAsia" w:hAnsiTheme="minorEastAsia"/>
                <w:b/>
              </w:rPr>
            </w:pPr>
          </w:p>
        </w:tc>
        <w:tc>
          <w:tcPr>
            <w:tcW w:w="1656" w:type="dxa"/>
            <w:shd w:val="clear" w:color="auto" w:fill="auto"/>
          </w:tcPr>
          <w:p w:rsidR="0068373A" w:rsidRPr="00E314FE" w:rsidRDefault="0046197D" w:rsidP="006B5F8C">
            <w:pPr>
              <w:spacing w:line="276" w:lineRule="auto"/>
              <w:jc w:val="left"/>
              <w:cnfStyle w:val="000000100000"/>
              <w:rPr>
                <w:rFonts w:asciiTheme="minorEastAsia" w:hAnsiTheme="minorEastAsia"/>
              </w:rPr>
            </w:pPr>
            <w:r>
              <w:rPr>
                <w:rFonts w:asciiTheme="minorEastAsia" w:hAnsiTheme="minorEastAsia" w:hint="eastAsia"/>
              </w:rPr>
              <w:t>系统处理</w:t>
            </w:r>
          </w:p>
        </w:tc>
        <w:tc>
          <w:tcPr>
            <w:tcW w:w="1179" w:type="dxa"/>
            <w:shd w:val="clear" w:color="auto" w:fill="FFFFFF" w:themeFill="background1"/>
          </w:tcPr>
          <w:p w:rsidR="0068373A" w:rsidRPr="00E314FE" w:rsidRDefault="0068373A" w:rsidP="006B5F8C">
            <w:pPr>
              <w:jc w:val="center"/>
              <w:cnfStyle w:val="000000100000"/>
            </w:pPr>
            <w:r w:rsidRPr="00E314FE">
              <w:rPr>
                <w:rFonts w:hint="eastAsia"/>
                <w:color w:val="0000FF"/>
              </w:rPr>
              <w:t>必需完成</w:t>
            </w:r>
          </w:p>
        </w:tc>
        <w:tc>
          <w:tcPr>
            <w:tcW w:w="2584" w:type="dxa"/>
            <w:shd w:val="clear" w:color="auto" w:fill="FFFFFF" w:themeFill="background1"/>
          </w:tcPr>
          <w:p w:rsidR="0068373A" w:rsidRPr="009539F3" w:rsidRDefault="0046197D" w:rsidP="006B5F8C">
            <w:pPr>
              <w:spacing w:line="276" w:lineRule="auto"/>
              <w:jc w:val="center"/>
              <w:cnfStyle w:val="000000100000"/>
              <w:rPr>
                <w:b/>
              </w:rPr>
            </w:pPr>
            <w:r>
              <w:rPr>
                <w:rFonts w:hint="eastAsia"/>
                <w:b/>
              </w:rPr>
              <w:t>批次为</w:t>
            </w:r>
            <w:r>
              <w:rPr>
                <w:rFonts w:hint="eastAsia"/>
                <w:b/>
              </w:rPr>
              <w:t>01</w:t>
            </w:r>
            <w:r>
              <w:rPr>
                <w:rFonts w:hint="eastAsia"/>
                <w:b/>
              </w:rPr>
              <w:t>时才有</w:t>
            </w:r>
          </w:p>
        </w:tc>
      </w:tr>
      <w:tr w:rsidR="0046197D" w:rsidTr="006B5F8C">
        <w:trPr>
          <w:cnfStyle w:val="000000010000"/>
        </w:trPr>
        <w:tc>
          <w:tcPr>
            <w:cnfStyle w:val="001000000000"/>
            <w:tcW w:w="2235" w:type="dxa"/>
            <w:shd w:val="clear" w:color="auto" w:fill="auto"/>
          </w:tcPr>
          <w:p w:rsidR="0046197D" w:rsidRPr="00635AF6" w:rsidRDefault="0046197D" w:rsidP="006B5F8C">
            <w:pPr>
              <w:spacing w:line="276" w:lineRule="auto"/>
              <w:rPr>
                <w:b w:val="0"/>
              </w:rPr>
            </w:pPr>
            <w:r>
              <w:rPr>
                <w:rFonts w:asciiTheme="minorEastAsia" w:hAnsiTheme="minorEastAsia" w:cs="华文仿宋" w:hint="eastAsia"/>
                <w:b w:val="0"/>
                <w:color w:val="000000"/>
                <w:kern w:val="0"/>
                <w:szCs w:val="21"/>
              </w:rPr>
              <w:t>转出股票代码</w:t>
            </w:r>
          </w:p>
        </w:tc>
        <w:tc>
          <w:tcPr>
            <w:tcW w:w="850" w:type="dxa"/>
            <w:shd w:val="clear" w:color="auto" w:fill="auto"/>
          </w:tcPr>
          <w:p w:rsidR="0046197D" w:rsidRPr="009539F3" w:rsidRDefault="0046197D" w:rsidP="006B5F8C">
            <w:pPr>
              <w:spacing w:line="276" w:lineRule="auto"/>
              <w:jc w:val="center"/>
              <w:cnfStyle w:val="000000010000"/>
              <w:rPr>
                <w:b/>
              </w:rPr>
            </w:pPr>
          </w:p>
        </w:tc>
        <w:tc>
          <w:tcPr>
            <w:tcW w:w="1656" w:type="dxa"/>
            <w:vMerge w:val="restart"/>
            <w:shd w:val="clear" w:color="auto" w:fill="auto"/>
          </w:tcPr>
          <w:p w:rsidR="0046197D" w:rsidRDefault="0046197D">
            <w:pPr>
              <w:cnfStyle w:val="000000010000"/>
              <w:rPr>
                <w:rFonts w:asciiTheme="minorEastAsia" w:hAnsiTheme="minorEastAsia"/>
              </w:rPr>
            </w:pPr>
            <w:r w:rsidRPr="00AA1391">
              <w:rPr>
                <w:rFonts w:asciiTheme="minorEastAsia" w:hAnsiTheme="minorEastAsia" w:hint="eastAsia"/>
              </w:rPr>
              <w:t>文件自动获得</w:t>
            </w:r>
          </w:p>
          <w:p w:rsidR="0046197D" w:rsidRDefault="0046197D">
            <w:pPr>
              <w:cnfStyle w:val="000000010000"/>
            </w:pPr>
            <w:r>
              <w:rPr>
                <w:rFonts w:asciiTheme="minorEastAsia" w:hAnsiTheme="minorEastAsia" w:hint="eastAsia"/>
              </w:rPr>
              <w:t>但可以修改</w:t>
            </w:r>
          </w:p>
        </w:tc>
        <w:tc>
          <w:tcPr>
            <w:tcW w:w="1179" w:type="dxa"/>
            <w:shd w:val="clear" w:color="auto" w:fill="FFFFFF" w:themeFill="background1"/>
          </w:tcPr>
          <w:p w:rsidR="0046197D" w:rsidRPr="00E314FE" w:rsidRDefault="0046197D" w:rsidP="006B5F8C">
            <w:pPr>
              <w:jc w:val="center"/>
              <w:cnfStyle w:val="000000010000"/>
            </w:pPr>
            <w:r w:rsidRPr="00E314FE">
              <w:rPr>
                <w:rFonts w:hint="eastAsia"/>
                <w:color w:val="0000FF"/>
              </w:rPr>
              <w:t>必需完成</w:t>
            </w:r>
          </w:p>
        </w:tc>
        <w:tc>
          <w:tcPr>
            <w:tcW w:w="2584" w:type="dxa"/>
            <w:shd w:val="clear" w:color="auto" w:fill="FFFFFF" w:themeFill="background1"/>
          </w:tcPr>
          <w:p w:rsidR="0046197D" w:rsidRPr="009539F3" w:rsidRDefault="006D6123" w:rsidP="006B5F8C">
            <w:pPr>
              <w:spacing w:line="276" w:lineRule="auto"/>
              <w:jc w:val="center"/>
              <w:cnfStyle w:val="000000010000"/>
              <w:rPr>
                <w:b/>
              </w:rPr>
            </w:pPr>
            <w:r>
              <w:rPr>
                <w:rFonts w:hint="eastAsia"/>
                <w:b/>
              </w:rPr>
              <w:t>可以修改</w:t>
            </w:r>
          </w:p>
        </w:tc>
      </w:tr>
      <w:tr w:rsidR="0046197D" w:rsidTr="006B5F8C">
        <w:trPr>
          <w:cnfStyle w:val="000000100000"/>
        </w:trPr>
        <w:tc>
          <w:tcPr>
            <w:cnfStyle w:val="001000000000"/>
            <w:tcW w:w="2235" w:type="dxa"/>
            <w:shd w:val="clear" w:color="auto" w:fill="auto"/>
          </w:tcPr>
          <w:p w:rsidR="0046197D" w:rsidRPr="00635AF6" w:rsidRDefault="0046197D" w:rsidP="0046197D">
            <w:pPr>
              <w:spacing w:line="276" w:lineRule="auto"/>
              <w:rPr>
                <w:b w:val="0"/>
              </w:rPr>
            </w:pPr>
            <w:r>
              <w:rPr>
                <w:rFonts w:asciiTheme="minorEastAsia" w:hAnsiTheme="minorEastAsia" w:cs="华文仿宋" w:hint="eastAsia"/>
                <w:b w:val="0"/>
                <w:color w:val="000000"/>
                <w:kern w:val="0"/>
                <w:szCs w:val="21"/>
              </w:rPr>
              <w:t>转入股票代码</w:t>
            </w:r>
          </w:p>
        </w:tc>
        <w:tc>
          <w:tcPr>
            <w:tcW w:w="850" w:type="dxa"/>
            <w:shd w:val="clear" w:color="auto" w:fill="auto"/>
          </w:tcPr>
          <w:p w:rsidR="0046197D" w:rsidRPr="009539F3" w:rsidRDefault="0046197D" w:rsidP="006B5F8C">
            <w:pPr>
              <w:spacing w:line="276" w:lineRule="auto"/>
              <w:jc w:val="center"/>
              <w:cnfStyle w:val="000000100000"/>
              <w:rPr>
                <w:b/>
              </w:rPr>
            </w:pPr>
          </w:p>
        </w:tc>
        <w:tc>
          <w:tcPr>
            <w:tcW w:w="1656" w:type="dxa"/>
            <w:vMerge/>
            <w:shd w:val="clear" w:color="auto" w:fill="auto"/>
          </w:tcPr>
          <w:p w:rsidR="0046197D" w:rsidRDefault="0046197D">
            <w:pPr>
              <w:cnfStyle w:val="000000100000"/>
            </w:pPr>
          </w:p>
        </w:tc>
        <w:tc>
          <w:tcPr>
            <w:tcW w:w="1179" w:type="dxa"/>
            <w:shd w:val="clear" w:color="auto" w:fill="FFFFFF" w:themeFill="background1"/>
          </w:tcPr>
          <w:p w:rsidR="0046197D" w:rsidRPr="00E314FE" w:rsidRDefault="0046197D" w:rsidP="006B5F8C">
            <w:pPr>
              <w:jc w:val="center"/>
              <w:cnfStyle w:val="000000100000"/>
            </w:pPr>
            <w:r w:rsidRPr="00E314FE">
              <w:rPr>
                <w:rFonts w:hint="eastAsia"/>
                <w:color w:val="0000FF"/>
              </w:rPr>
              <w:t>必需完成</w:t>
            </w:r>
          </w:p>
        </w:tc>
        <w:tc>
          <w:tcPr>
            <w:tcW w:w="2584" w:type="dxa"/>
            <w:shd w:val="clear" w:color="auto" w:fill="FFFFFF" w:themeFill="background1"/>
          </w:tcPr>
          <w:p w:rsidR="0046197D" w:rsidRPr="009539F3" w:rsidRDefault="006D6123" w:rsidP="006B5F8C">
            <w:pPr>
              <w:spacing w:line="276" w:lineRule="auto"/>
              <w:jc w:val="center"/>
              <w:cnfStyle w:val="000000100000"/>
              <w:rPr>
                <w:b/>
              </w:rPr>
            </w:pPr>
            <w:r>
              <w:rPr>
                <w:rFonts w:hint="eastAsia"/>
                <w:b/>
              </w:rPr>
              <w:t>可以修改</w:t>
            </w:r>
          </w:p>
        </w:tc>
      </w:tr>
      <w:tr w:rsidR="0046197D" w:rsidTr="006B5F8C">
        <w:trPr>
          <w:cnfStyle w:val="000000010000"/>
        </w:trPr>
        <w:tc>
          <w:tcPr>
            <w:cnfStyle w:val="001000000000"/>
            <w:tcW w:w="2235" w:type="dxa"/>
            <w:shd w:val="clear" w:color="auto" w:fill="auto"/>
          </w:tcPr>
          <w:p w:rsidR="0046197D" w:rsidRPr="00E209B3" w:rsidRDefault="0046197D" w:rsidP="006B5F8C">
            <w:pPr>
              <w:spacing w:line="276" w:lineRule="auto"/>
              <w:rPr>
                <w:b w:val="0"/>
              </w:rPr>
            </w:pPr>
            <w:r>
              <w:rPr>
                <w:rFonts w:asciiTheme="minorEastAsia" w:hAnsiTheme="minorEastAsia" w:cs="华文仿宋" w:hint="eastAsia"/>
                <w:b w:val="0"/>
                <w:color w:val="000000"/>
                <w:kern w:val="0"/>
                <w:szCs w:val="21"/>
              </w:rPr>
              <w:t>转换比例</w:t>
            </w:r>
          </w:p>
        </w:tc>
        <w:tc>
          <w:tcPr>
            <w:tcW w:w="850" w:type="dxa"/>
            <w:shd w:val="clear" w:color="auto" w:fill="auto"/>
          </w:tcPr>
          <w:p w:rsidR="0046197D" w:rsidRPr="009539F3" w:rsidRDefault="0046197D" w:rsidP="006B5F8C">
            <w:pPr>
              <w:spacing w:line="276" w:lineRule="auto"/>
              <w:jc w:val="center"/>
              <w:cnfStyle w:val="000000010000"/>
              <w:rPr>
                <w:b/>
              </w:rPr>
            </w:pPr>
          </w:p>
        </w:tc>
        <w:tc>
          <w:tcPr>
            <w:tcW w:w="1656" w:type="dxa"/>
            <w:vMerge/>
            <w:shd w:val="clear" w:color="auto" w:fill="auto"/>
          </w:tcPr>
          <w:p w:rsidR="0046197D" w:rsidRDefault="0046197D">
            <w:pPr>
              <w:cnfStyle w:val="000000010000"/>
            </w:pPr>
          </w:p>
        </w:tc>
        <w:tc>
          <w:tcPr>
            <w:tcW w:w="1179" w:type="dxa"/>
            <w:shd w:val="clear" w:color="auto" w:fill="FFFFFF" w:themeFill="background1"/>
          </w:tcPr>
          <w:p w:rsidR="0046197D" w:rsidRPr="00E314FE" w:rsidRDefault="0046197D" w:rsidP="006B5F8C">
            <w:pPr>
              <w:jc w:val="center"/>
              <w:cnfStyle w:val="000000010000"/>
            </w:pPr>
            <w:r w:rsidRPr="00E314FE">
              <w:rPr>
                <w:rFonts w:hint="eastAsia"/>
                <w:color w:val="0000FF"/>
              </w:rPr>
              <w:t>必需完成</w:t>
            </w:r>
          </w:p>
        </w:tc>
        <w:tc>
          <w:tcPr>
            <w:tcW w:w="2584" w:type="dxa"/>
            <w:shd w:val="clear" w:color="auto" w:fill="FFFFFF" w:themeFill="background1"/>
          </w:tcPr>
          <w:p w:rsidR="0046197D" w:rsidRPr="009539F3" w:rsidRDefault="006D6123" w:rsidP="006B5F8C">
            <w:pPr>
              <w:spacing w:line="276" w:lineRule="auto"/>
              <w:jc w:val="center"/>
              <w:cnfStyle w:val="000000010000"/>
              <w:rPr>
                <w:b/>
                <w:color w:val="0000FF"/>
              </w:rPr>
            </w:pPr>
            <w:r>
              <w:rPr>
                <w:rFonts w:hint="eastAsia"/>
                <w:b/>
              </w:rPr>
              <w:t>可以修改</w:t>
            </w:r>
          </w:p>
        </w:tc>
      </w:tr>
    </w:tbl>
    <w:p w:rsidR="0068373A" w:rsidRPr="00635AF6" w:rsidRDefault="0068373A" w:rsidP="00022E2B">
      <w:pPr>
        <w:pStyle w:val="a7"/>
        <w:numPr>
          <w:ilvl w:val="0"/>
          <w:numId w:val="89"/>
        </w:numPr>
        <w:spacing w:line="360" w:lineRule="auto"/>
        <w:ind w:firstLineChars="0"/>
        <w:rPr>
          <w:rFonts w:asciiTheme="minorEastAsia" w:hAnsiTheme="minorEastAsia"/>
        </w:rPr>
      </w:pPr>
      <w:r>
        <w:rPr>
          <w:rFonts w:hint="eastAsia"/>
        </w:rPr>
        <w:t>复核时如果发现信息不完成，通过“信息补充”功能继续补充，信息补充界面与手工维护相面是一样的</w:t>
      </w:r>
      <w:r w:rsidR="006D6123">
        <w:rPr>
          <w:rFonts w:hint="eastAsia"/>
        </w:rPr>
        <w:t>，见</w:t>
      </w:r>
      <w:r w:rsidR="006D6123">
        <w:rPr>
          <w:rFonts w:hint="eastAsia"/>
        </w:rPr>
        <w:t>F3.1</w:t>
      </w:r>
      <w:r>
        <w:rPr>
          <w:rFonts w:hint="eastAsia"/>
        </w:rPr>
        <w:t>；</w:t>
      </w:r>
    </w:p>
    <w:p w:rsidR="0068373A" w:rsidRDefault="0068373A" w:rsidP="00022E2B">
      <w:pPr>
        <w:pStyle w:val="4"/>
        <w:numPr>
          <w:ilvl w:val="0"/>
          <w:numId w:val="84"/>
        </w:numPr>
      </w:pPr>
      <w:r>
        <w:rPr>
          <w:rFonts w:hint="eastAsia"/>
        </w:rPr>
        <w:lastRenderedPageBreak/>
        <w:t>业务功能</w:t>
      </w:r>
    </w:p>
    <w:p w:rsidR="0068373A" w:rsidRPr="00E86EE6" w:rsidRDefault="0068373A" w:rsidP="00022E2B">
      <w:pPr>
        <w:pStyle w:val="a7"/>
        <w:numPr>
          <w:ilvl w:val="0"/>
          <w:numId w:val="90"/>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w:t>
      </w:r>
      <w:r>
        <w:rPr>
          <w:rFonts w:hint="eastAsia"/>
          <w:lang w:val="en-AU"/>
        </w:rPr>
        <w:t>（</w:t>
      </w:r>
      <w:r w:rsidR="006D6123">
        <w:rPr>
          <w:rFonts w:hint="eastAsia"/>
          <w:lang w:val="en-AU"/>
        </w:rPr>
        <w:t>此三类</w:t>
      </w:r>
      <w:r>
        <w:rPr>
          <w:rFonts w:hint="eastAsia"/>
          <w:lang w:val="en-AU"/>
        </w:rPr>
        <w:t>行动为空）</w:t>
      </w:r>
      <w:r w:rsidRPr="00AD0051">
        <w:rPr>
          <w:rFonts w:hint="eastAsia"/>
          <w:lang w:val="en-AU"/>
        </w:rPr>
        <w:t>、日期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68373A" w:rsidRDefault="0068373A" w:rsidP="00022E2B">
      <w:pPr>
        <w:pStyle w:val="a7"/>
        <w:numPr>
          <w:ilvl w:val="0"/>
          <w:numId w:val="90"/>
        </w:numPr>
        <w:spacing w:line="360" w:lineRule="auto"/>
        <w:ind w:firstLineChars="0"/>
        <w:rPr>
          <w:rFonts w:asciiTheme="minorEastAsia" w:hAnsiTheme="minorEastAsia"/>
        </w:rPr>
      </w:pPr>
      <w:r>
        <w:rPr>
          <w:rFonts w:asciiTheme="minorEastAsia" w:hAnsiTheme="minorEastAsia" w:hint="eastAsia"/>
        </w:rPr>
        <w:t>用户点击一个</w:t>
      </w:r>
      <w:r w:rsidR="006D6123">
        <w:rPr>
          <w:rFonts w:asciiTheme="minorEastAsia" w:hAnsiTheme="minorEastAsia" w:hint="eastAsia"/>
        </w:rPr>
        <w:t>股份拆、合、转换</w:t>
      </w:r>
      <w:r>
        <w:rPr>
          <w:rFonts w:asciiTheme="minorEastAsia" w:hAnsiTheme="minorEastAsia" w:hint="eastAsia"/>
        </w:rPr>
        <w:t>行动事件后，系统显示此行动事件主要信息；</w:t>
      </w:r>
    </w:p>
    <w:p w:rsidR="0068373A" w:rsidRDefault="0068373A" w:rsidP="00022E2B">
      <w:pPr>
        <w:pStyle w:val="a7"/>
        <w:numPr>
          <w:ilvl w:val="0"/>
          <w:numId w:val="90"/>
        </w:numPr>
        <w:spacing w:line="360" w:lineRule="auto"/>
        <w:ind w:firstLineChars="0"/>
        <w:rPr>
          <w:rFonts w:asciiTheme="minorEastAsia" w:hAnsiTheme="minorEastAsia"/>
        </w:rPr>
      </w:pPr>
      <w:r>
        <w:rPr>
          <w:rFonts w:asciiTheme="minorEastAsia" w:hAnsiTheme="minorEastAsia" w:hint="eastAsia"/>
        </w:rPr>
        <w:t>系统对已完成的数据状态用“打勾表示”，未完成的状态用“</w:t>
      </w:r>
      <w:proofErr w:type="gramStart"/>
      <w:r>
        <w:rPr>
          <w:rFonts w:asciiTheme="minorEastAsia" w:hAnsiTheme="minorEastAsia" w:hint="eastAsia"/>
        </w:rPr>
        <w:t>打叉</w:t>
      </w:r>
      <w:proofErr w:type="gramEnd"/>
      <w:r>
        <w:rPr>
          <w:rFonts w:asciiTheme="minorEastAsia" w:hAnsiTheme="minorEastAsia" w:hint="eastAsia"/>
        </w:rPr>
        <w:t>表示”。</w:t>
      </w:r>
    </w:p>
    <w:p w:rsidR="0068373A" w:rsidRPr="00094BAB" w:rsidRDefault="0068373A" w:rsidP="00022E2B">
      <w:pPr>
        <w:pStyle w:val="a7"/>
        <w:numPr>
          <w:ilvl w:val="0"/>
          <w:numId w:val="90"/>
        </w:numPr>
        <w:spacing w:line="360" w:lineRule="auto"/>
        <w:ind w:firstLineChars="0"/>
        <w:rPr>
          <w:rFonts w:asciiTheme="minorEastAsia" w:hAnsiTheme="minorEastAsia"/>
        </w:rPr>
      </w:pPr>
      <w:r>
        <w:rPr>
          <w:rFonts w:asciiTheme="minorEastAsia" w:hAnsiTheme="minorEastAsia" w:hint="eastAsia"/>
        </w:rPr>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68373A" w:rsidRPr="004F3C82" w:rsidRDefault="0068373A" w:rsidP="00022E2B">
      <w:pPr>
        <w:pStyle w:val="a7"/>
        <w:numPr>
          <w:ilvl w:val="0"/>
          <w:numId w:val="90"/>
        </w:numPr>
        <w:spacing w:line="360" w:lineRule="auto"/>
        <w:ind w:firstLineChars="0"/>
        <w:rPr>
          <w:rFonts w:asciiTheme="minorEastAsia" w:hAnsiTheme="minorEastAsia"/>
        </w:rPr>
      </w:pPr>
      <w:r>
        <w:rPr>
          <w:rFonts w:hint="eastAsia"/>
          <w:lang w:val="en-AU"/>
        </w:rPr>
        <w:t>如果复核时发现数据不全或有错，通过“信息补充”功能，修改</w:t>
      </w:r>
      <w:r w:rsidR="006D6123">
        <w:rPr>
          <w:rFonts w:hint="eastAsia"/>
          <w:lang w:val="en-AU"/>
        </w:rPr>
        <w:t>行动</w:t>
      </w:r>
      <w:r>
        <w:rPr>
          <w:rFonts w:hint="eastAsia"/>
          <w:lang w:val="en-AU"/>
        </w:rPr>
        <w:t>资料；</w:t>
      </w:r>
    </w:p>
    <w:p w:rsidR="0068373A" w:rsidRDefault="0068373A" w:rsidP="00022E2B">
      <w:pPr>
        <w:pStyle w:val="a7"/>
        <w:numPr>
          <w:ilvl w:val="0"/>
          <w:numId w:val="90"/>
        </w:numPr>
        <w:spacing w:line="360" w:lineRule="auto"/>
        <w:ind w:firstLineChars="0"/>
        <w:rPr>
          <w:rFonts w:asciiTheme="minorEastAsia" w:hAnsiTheme="minorEastAsia"/>
        </w:rPr>
      </w:pPr>
      <w:r>
        <w:rPr>
          <w:rFonts w:asciiTheme="minorEastAsia" w:hAnsiTheme="minorEastAsia" w:hint="eastAsia"/>
        </w:rPr>
        <w:t>用户复核后，系统完成复核处理</w:t>
      </w:r>
    </w:p>
    <w:p w:rsidR="0068373A" w:rsidRPr="005115DD" w:rsidRDefault="0068373A" w:rsidP="00022E2B">
      <w:pPr>
        <w:pStyle w:val="a7"/>
        <w:numPr>
          <w:ilvl w:val="1"/>
          <w:numId w:val="90"/>
        </w:numPr>
        <w:spacing w:line="360" w:lineRule="auto"/>
        <w:ind w:firstLineChars="0"/>
        <w:rPr>
          <w:rFonts w:asciiTheme="minorEastAsia" w:hAnsiTheme="minorEastAsia"/>
        </w:rPr>
      </w:pPr>
      <w:r>
        <w:rPr>
          <w:rFonts w:asciiTheme="minorEastAsia" w:hAnsiTheme="minorEastAsia" w:hint="eastAsia"/>
        </w:rPr>
        <w:t>系统在列表中复核人、复核时间</w:t>
      </w:r>
      <w:r w:rsidRPr="00AD0051">
        <w:rPr>
          <w:rFonts w:hint="eastAsia"/>
          <w:lang w:val="en-AU"/>
        </w:rPr>
        <w:t>栏</w:t>
      </w:r>
      <w:r>
        <w:rPr>
          <w:rFonts w:hint="eastAsia"/>
          <w:lang w:val="en-AU"/>
        </w:rPr>
        <w:t>填写相应内容；</w:t>
      </w:r>
    </w:p>
    <w:p w:rsidR="0068373A" w:rsidRPr="005115DD" w:rsidRDefault="0068373A" w:rsidP="00022E2B">
      <w:pPr>
        <w:pStyle w:val="a7"/>
        <w:numPr>
          <w:ilvl w:val="1"/>
          <w:numId w:val="9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系统则根据</w:t>
      </w:r>
      <w:r w:rsidR="00D92FE8">
        <w:rPr>
          <w:rFonts w:asciiTheme="minorEastAsia" w:hAnsiTheme="minorEastAsia" w:cs="华文仿宋" w:hint="eastAsia"/>
          <w:color w:val="000000"/>
          <w:kern w:val="0"/>
          <w:szCs w:val="21"/>
        </w:rPr>
        <w:t>行动</w:t>
      </w:r>
      <w:r>
        <w:rPr>
          <w:rFonts w:asciiTheme="minorEastAsia" w:hAnsiTheme="minorEastAsia" w:cs="华文仿宋" w:hint="eastAsia"/>
          <w:color w:val="000000"/>
          <w:kern w:val="0"/>
          <w:szCs w:val="21"/>
        </w:rPr>
        <w:t>信息生成托管结算</w:t>
      </w:r>
      <w:proofErr w:type="gramStart"/>
      <w:r>
        <w:rPr>
          <w:rFonts w:asciiTheme="minorEastAsia" w:hAnsiTheme="minorEastAsia" w:cs="华文仿宋" w:hint="eastAsia"/>
          <w:color w:val="000000"/>
          <w:kern w:val="0"/>
          <w:szCs w:val="21"/>
        </w:rPr>
        <w:t>部未来</w:t>
      </w:r>
      <w:proofErr w:type="gramEnd"/>
      <w:r>
        <w:rPr>
          <w:rFonts w:asciiTheme="minorEastAsia" w:hAnsiTheme="minorEastAsia" w:cs="华文仿宋" w:hint="eastAsia"/>
          <w:color w:val="000000"/>
          <w:kern w:val="0"/>
          <w:szCs w:val="21"/>
        </w:rPr>
        <w:t>需要</w:t>
      </w:r>
      <w:r w:rsidR="00D92FE8">
        <w:rPr>
          <w:rFonts w:asciiTheme="minorEastAsia" w:hAnsiTheme="minorEastAsia" w:cs="华文仿宋" w:hint="eastAsia"/>
          <w:color w:val="000000"/>
          <w:kern w:val="0"/>
          <w:szCs w:val="21"/>
        </w:rPr>
        <w:t>处理的</w:t>
      </w:r>
      <w:r>
        <w:rPr>
          <w:rFonts w:asciiTheme="minorEastAsia" w:hAnsiTheme="minorEastAsia" w:cs="华文仿宋" w:hint="eastAsia"/>
          <w:color w:val="000000"/>
          <w:kern w:val="0"/>
          <w:szCs w:val="21"/>
        </w:rPr>
        <w:t>任务；</w:t>
      </w:r>
    </w:p>
    <w:p w:rsidR="00D92FE8" w:rsidRPr="00D92FE8" w:rsidRDefault="0068373A" w:rsidP="00022E2B">
      <w:pPr>
        <w:pStyle w:val="a7"/>
        <w:numPr>
          <w:ilvl w:val="2"/>
          <w:numId w:val="90"/>
        </w:numPr>
        <w:spacing w:line="360" w:lineRule="auto"/>
        <w:ind w:firstLineChars="0"/>
        <w:rPr>
          <w:rFonts w:asciiTheme="minorEastAsia" w:hAnsiTheme="minorEastAsia"/>
        </w:rPr>
      </w:pPr>
      <w:r>
        <w:rPr>
          <w:rFonts w:hint="eastAsia"/>
          <w:lang w:val="en-AU"/>
        </w:rPr>
        <w:t>根据</w:t>
      </w:r>
      <w:r w:rsidR="00D92FE8">
        <w:rPr>
          <w:rFonts w:hint="eastAsia"/>
          <w:lang w:val="en-AU"/>
        </w:rPr>
        <w:t>实际处理日期生成任务；</w:t>
      </w:r>
    </w:p>
    <w:p w:rsidR="00D92FE8" w:rsidRPr="00D92FE8" w:rsidRDefault="00D92FE8" w:rsidP="00022E2B">
      <w:pPr>
        <w:pStyle w:val="a7"/>
        <w:numPr>
          <w:ilvl w:val="2"/>
          <w:numId w:val="90"/>
        </w:numPr>
        <w:spacing w:line="360" w:lineRule="auto"/>
        <w:ind w:firstLineChars="0"/>
        <w:rPr>
          <w:rFonts w:asciiTheme="minorEastAsia" w:hAnsiTheme="minorEastAsia"/>
        </w:rPr>
      </w:pPr>
      <w:r>
        <w:rPr>
          <w:rFonts w:hint="eastAsia"/>
        </w:rPr>
        <w:t>如果有多个实际处理日期实际上是多个行动，需要生成多个任务；</w:t>
      </w:r>
    </w:p>
    <w:p w:rsidR="0068373A" w:rsidRPr="005115DD" w:rsidRDefault="0068373A" w:rsidP="00022E2B">
      <w:pPr>
        <w:pStyle w:val="a7"/>
        <w:numPr>
          <w:ilvl w:val="0"/>
          <w:numId w:val="90"/>
        </w:numPr>
        <w:spacing w:line="360" w:lineRule="auto"/>
        <w:ind w:firstLineChars="0"/>
        <w:rPr>
          <w:rFonts w:asciiTheme="minorEastAsia" w:hAnsiTheme="minorEastAsia"/>
        </w:rPr>
      </w:pPr>
      <w:r>
        <w:rPr>
          <w:rFonts w:asciiTheme="minorEastAsia" w:hAnsiTheme="minorEastAsia" w:hint="eastAsia"/>
        </w:rPr>
        <w:t>复核后，系统把复核</w:t>
      </w:r>
      <w:r>
        <w:rPr>
          <w:rFonts w:hint="eastAsia"/>
        </w:rPr>
        <w:t>后把公司行动的相关信息</w:t>
      </w:r>
      <w:r w:rsidR="00D92FE8">
        <w:rPr>
          <w:rFonts w:hint="eastAsia"/>
        </w:rPr>
        <w:t>以邮件形式发</w:t>
      </w:r>
      <w:r>
        <w:rPr>
          <w:rFonts w:hint="eastAsia"/>
        </w:rPr>
        <w:t>送</w:t>
      </w:r>
      <w:r w:rsidR="00D92FE8">
        <w:rPr>
          <w:rFonts w:hint="eastAsia"/>
        </w:rPr>
        <w:t>到运营中心邮箱：</w:t>
      </w:r>
      <w:r>
        <w:rPr>
          <w:rFonts w:hint="eastAsia"/>
          <w:lang w:val="en-AU"/>
        </w:rPr>
        <w:t>；</w:t>
      </w:r>
    </w:p>
    <w:p w:rsidR="00D92FE8" w:rsidRPr="00D92FE8" w:rsidRDefault="00D92FE8" w:rsidP="00022E2B">
      <w:pPr>
        <w:pStyle w:val="a7"/>
        <w:numPr>
          <w:ilvl w:val="1"/>
          <w:numId w:val="90"/>
        </w:numPr>
        <w:spacing w:line="360" w:lineRule="auto"/>
        <w:ind w:firstLineChars="0"/>
        <w:rPr>
          <w:rFonts w:asciiTheme="minorEastAsia" w:hAnsiTheme="minorEastAsia"/>
        </w:rPr>
      </w:pPr>
      <w:r>
        <w:rPr>
          <w:rFonts w:hint="eastAsia"/>
        </w:rPr>
        <w:t>邮件内容</w:t>
      </w:r>
      <w:r w:rsidR="0068373A">
        <w:rPr>
          <w:rFonts w:hint="eastAsia"/>
        </w:rPr>
        <w:t>包括：</w:t>
      </w:r>
      <w:r>
        <w:rPr>
          <w:rFonts w:hint="eastAsia"/>
        </w:rPr>
        <w:t>行动类别、股票代码、公告编号、任务日期、转出股票代码、转出股票代码、</w:t>
      </w:r>
      <w:r w:rsidR="0068373A">
        <w:rPr>
          <w:rFonts w:hint="eastAsia"/>
        </w:rPr>
        <w:t>股票代码、</w:t>
      </w:r>
      <w:r>
        <w:rPr>
          <w:rFonts w:hint="eastAsia"/>
        </w:rPr>
        <w:t>转换比例，事件批次；</w:t>
      </w:r>
    </w:p>
    <w:p w:rsidR="00D92FE8" w:rsidRPr="00D92FE8" w:rsidRDefault="00D92FE8" w:rsidP="00022E2B">
      <w:pPr>
        <w:pStyle w:val="a7"/>
        <w:numPr>
          <w:ilvl w:val="1"/>
          <w:numId w:val="90"/>
        </w:numPr>
        <w:spacing w:line="360" w:lineRule="auto"/>
        <w:ind w:firstLineChars="0"/>
        <w:rPr>
          <w:rFonts w:asciiTheme="minorEastAsia" w:hAnsiTheme="minorEastAsia"/>
        </w:rPr>
      </w:pPr>
      <w:r>
        <w:rPr>
          <w:rFonts w:hint="eastAsia"/>
        </w:rPr>
        <w:t>有多条任务则显示多条记录；</w:t>
      </w:r>
    </w:p>
    <w:p w:rsidR="0068373A" w:rsidRPr="00695BB8" w:rsidRDefault="0068373A" w:rsidP="00022E2B">
      <w:pPr>
        <w:pStyle w:val="a7"/>
        <w:numPr>
          <w:ilvl w:val="0"/>
          <w:numId w:val="90"/>
        </w:numPr>
        <w:spacing w:line="360" w:lineRule="auto"/>
        <w:ind w:firstLineChars="0"/>
        <w:rPr>
          <w:rFonts w:asciiTheme="minorEastAsia" w:hAnsiTheme="minorEastAsia"/>
        </w:rPr>
      </w:pPr>
      <w:r>
        <w:rPr>
          <w:rFonts w:hint="eastAsia"/>
        </w:rPr>
        <w:t>记录复核日志，日志内容包括：行动事件、复核日期、时间、复核人员；</w:t>
      </w:r>
    </w:p>
    <w:p w:rsidR="00AE0C51" w:rsidRDefault="00AE0C51" w:rsidP="00AE0C51">
      <w:pPr>
        <w:pStyle w:val="3"/>
        <w:ind w:leftChars="100" w:left="210"/>
      </w:pPr>
      <w:bookmarkStart w:id="258" w:name="_Toc326326558"/>
      <w:r>
        <w:rPr>
          <w:rFonts w:hint="eastAsia"/>
        </w:rPr>
        <w:t>F3.3</w:t>
      </w:r>
      <w:r>
        <w:rPr>
          <w:rFonts w:hint="eastAsia"/>
        </w:rPr>
        <w:t>股份拆、合、转换处理</w:t>
      </w:r>
      <w:bookmarkEnd w:id="258"/>
    </w:p>
    <w:p w:rsidR="00AE0C51" w:rsidRDefault="00AE0C51" w:rsidP="00022E2B">
      <w:pPr>
        <w:pStyle w:val="4"/>
        <w:numPr>
          <w:ilvl w:val="0"/>
          <w:numId w:val="91"/>
        </w:numPr>
      </w:pPr>
      <w:r>
        <w:rPr>
          <w:rFonts w:hint="eastAsia"/>
        </w:rPr>
        <w:t>业务描述</w:t>
      </w:r>
    </w:p>
    <w:p w:rsidR="00AE0C51" w:rsidRDefault="00AE0C51" w:rsidP="00AE0C51">
      <w:pPr>
        <w:spacing w:line="360" w:lineRule="auto"/>
        <w:ind w:firstLineChars="200" w:firstLine="420"/>
      </w:pPr>
      <w:r>
        <w:rPr>
          <w:rFonts w:hint="eastAsia"/>
        </w:rPr>
        <w:t>行动复核后，通过行动处理（与权益分配很相似）把客户的股份按比例转换成新的股票代码。</w:t>
      </w:r>
    </w:p>
    <w:p w:rsidR="000347EB" w:rsidRDefault="00AE0C51" w:rsidP="00AE0C51">
      <w:pPr>
        <w:spacing w:line="360" w:lineRule="auto"/>
        <w:ind w:firstLineChars="200" w:firstLine="420"/>
      </w:pPr>
      <w:r>
        <w:rPr>
          <w:rFonts w:hint="eastAsia"/>
        </w:rPr>
        <w:t>系统在转换时是根据当前任务的实际处理日期来计算客户需要转换有股份数量，股份转换时可能还存在客户的交易的股份，系统不能把客户所有的股票都转换成新的代码，这样会造成前一个工作日及当天交易的股份交收时出错，所以</w:t>
      </w:r>
      <w:r w:rsidR="000347EB">
        <w:rPr>
          <w:rFonts w:hint="eastAsia"/>
        </w:rPr>
        <w:t>转换股份的原则如下：</w:t>
      </w:r>
    </w:p>
    <w:p w:rsidR="000347EB" w:rsidRDefault="000347EB" w:rsidP="00AE0C51">
      <w:pPr>
        <w:spacing w:line="360" w:lineRule="auto"/>
        <w:ind w:firstLineChars="200" w:firstLine="420"/>
        <w:rPr>
          <w:color w:val="000000" w:themeColor="text1"/>
          <w:shd w:val="clear" w:color="auto" w:fill="FFFFFF" w:themeFill="background1"/>
        </w:rPr>
      </w:pPr>
      <w:r>
        <w:rPr>
          <w:rFonts w:hint="eastAsia"/>
        </w:rPr>
        <w:t>按实际处理日期</w:t>
      </w:r>
      <w:proofErr w:type="gramStart"/>
      <w:r>
        <w:rPr>
          <w:rFonts w:hint="eastAsia"/>
        </w:rPr>
        <w:t>取客户</w:t>
      </w:r>
      <w:proofErr w:type="gramEnd"/>
      <w:r>
        <w:rPr>
          <w:rFonts w:hint="eastAsia"/>
        </w:rPr>
        <w:t>的交收后的实际持仓数量，扣除客户</w:t>
      </w:r>
      <w:r w:rsidR="00E12E78">
        <w:rPr>
          <w:rFonts w:hint="eastAsia"/>
        </w:rPr>
        <w:t>T</w:t>
      </w:r>
      <w:r w:rsidR="00E12E78">
        <w:rPr>
          <w:rFonts w:hint="eastAsia"/>
        </w:rPr>
        <w:t>日，</w:t>
      </w:r>
      <w:r w:rsidR="00E12E78">
        <w:rPr>
          <w:rFonts w:hint="eastAsia"/>
        </w:rPr>
        <w:t>T-1</w:t>
      </w:r>
      <w:r w:rsidR="00E12E78">
        <w:rPr>
          <w:rFonts w:hint="eastAsia"/>
        </w:rPr>
        <w:t>日</w:t>
      </w:r>
      <w:r>
        <w:rPr>
          <w:rFonts w:hint="eastAsia"/>
        </w:rPr>
        <w:t>卖出的股份；</w:t>
      </w:r>
      <w:r w:rsidRPr="000347EB">
        <w:rPr>
          <w:rFonts w:hint="eastAsia"/>
          <w:b/>
          <w:color w:val="0000FF"/>
          <w:u w:val="single"/>
          <w:shd w:val="clear" w:color="auto" w:fill="FFFFFF" w:themeFill="background1"/>
        </w:rPr>
        <w:lastRenderedPageBreak/>
        <w:t>（</w:t>
      </w:r>
      <w:r w:rsidR="00E12E78">
        <w:rPr>
          <w:rFonts w:hint="eastAsia"/>
          <w:b/>
          <w:color w:val="0000FF"/>
          <w:u w:val="single"/>
          <w:shd w:val="clear" w:color="auto" w:fill="FFFFFF" w:themeFill="background1"/>
        </w:rPr>
        <w:t>因为此业务一般都在清算前操作，所以</w:t>
      </w:r>
      <w:r w:rsidR="00E12E78">
        <w:rPr>
          <w:rFonts w:hint="eastAsia"/>
          <w:b/>
          <w:color w:val="0000FF"/>
          <w:u w:val="single"/>
          <w:shd w:val="clear" w:color="auto" w:fill="FFFFFF" w:themeFill="background1"/>
        </w:rPr>
        <w:t>T-1</w:t>
      </w:r>
      <w:r w:rsidR="00E12E78">
        <w:rPr>
          <w:rFonts w:hint="eastAsia"/>
          <w:b/>
          <w:color w:val="0000FF"/>
          <w:u w:val="single"/>
          <w:shd w:val="clear" w:color="auto" w:fill="FFFFFF" w:themeFill="background1"/>
        </w:rPr>
        <w:t>日的交</w:t>
      </w:r>
      <w:proofErr w:type="gramStart"/>
      <w:r w:rsidR="00E12E78">
        <w:rPr>
          <w:rFonts w:hint="eastAsia"/>
          <w:b/>
          <w:color w:val="0000FF"/>
          <w:u w:val="single"/>
          <w:shd w:val="clear" w:color="auto" w:fill="FFFFFF" w:themeFill="background1"/>
        </w:rPr>
        <w:t>收尚未</w:t>
      </w:r>
      <w:proofErr w:type="gramEnd"/>
      <w:r w:rsidR="00E12E78">
        <w:rPr>
          <w:rFonts w:hint="eastAsia"/>
          <w:b/>
          <w:color w:val="0000FF"/>
          <w:u w:val="single"/>
          <w:shd w:val="clear" w:color="auto" w:fill="FFFFFF" w:themeFill="background1"/>
        </w:rPr>
        <w:t>完成，</w:t>
      </w:r>
      <w:r w:rsidR="00E12E78">
        <w:rPr>
          <w:rFonts w:hint="eastAsia"/>
          <w:b/>
          <w:color w:val="0000FF"/>
          <w:u w:val="single"/>
          <w:shd w:val="clear" w:color="auto" w:fill="FFFFFF" w:themeFill="background1"/>
        </w:rPr>
        <w:t>T</w:t>
      </w:r>
      <w:r w:rsidR="00E12E78">
        <w:rPr>
          <w:rFonts w:hint="eastAsia"/>
          <w:b/>
          <w:color w:val="0000FF"/>
          <w:u w:val="single"/>
          <w:shd w:val="clear" w:color="auto" w:fill="FFFFFF" w:themeFill="background1"/>
        </w:rPr>
        <w:t>日的交收肯要到</w:t>
      </w:r>
      <w:r w:rsidRPr="000347EB">
        <w:rPr>
          <w:rFonts w:hint="eastAsia"/>
          <w:b/>
          <w:color w:val="0000FF"/>
          <w:u w:val="single"/>
          <w:shd w:val="clear" w:color="auto" w:fill="FFFFFF" w:themeFill="background1"/>
        </w:rPr>
        <w:t>T+1</w:t>
      </w:r>
      <w:r w:rsidR="00E12E78">
        <w:rPr>
          <w:rFonts w:hint="eastAsia"/>
          <w:b/>
          <w:color w:val="0000FF"/>
          <w:u w:val="single"/>
          <w:shd w:val="clear" w:color="auto" w:fill="FFFFFF" w:themeFill="background1"/>
        </w:rPr>
        <w:t>日晚上交，如果没的扣减，在</w:t>
      </w:r>
      <w:r w:rsidRPr="000347EB">
        <w:rPr>
          <w:rFonts w:hint="eastAsia"/>
          <w:b/>
          <w:color w:val="0000FF"/>
          <w:u w:val="single"/>
          <w:shd w:val="clear" w:color="auto" w:fill="FFFFFF" w:themeFill="background1"/>
        </w:rPr>
        <w:t>交收</w:t>
      </w:r>
      <w:r w:rsidR="00E12E78">
        <w:rPr>
          <w:rFonts w:hint="eastAsia"/>
          <w:b/>
          <w:color w:val="0000FF"/>
          <w:u w:val="single"/>
          <w:shd w:val="clear" w:color="auto" w:fill="FFFFFF" w:themeFill="background1"/>
        </w:rPr>
        <w:t>时则会出现交收出错</w:t>
      </w:r>
      <w:r w:rsidRPr="000347EB">
        <w:rPr>
          <w:rFonts w:hint="eastAsia"/>
          <w:b/>
          <w:color w:val="0000FF"/>
          <w:u w:val="single"/>
          <w:shd w:val="clear" w:color="auto" w:fill="FFFFFF" w:themeFill="background1"/>
        </w:rPr>
        <w:t>）</w:t>
      </w:r>
      <w:r>
        <w:rPr>
          <w:rFonts w:hint="eastAsia"/>
          <w:b/>
          <w:color w:val="0000FF"/>
          <w:u w:val="single"/>
          <w:shd w:val="clear" w:color="auto" w:fill="FFFFFF" w:themeFill="background1"/>
        </w:rPr>
        <w:t>，</w:t>
      </w:r>
      <w:r w:rsidRPr="000347EB">
        <w:rPr>
          <w:rFonts w:hint="eastAsia"/>
          <w:color w:val="000000" w:themeColor="text1"/>
          <w:shd w:val="clear" w:color="auto" w:fill="FFFFFF" w:themeFill="background1"/>
        </w:rPr>
        <w:t>所以实际处理起来是</w:t>
      </w:r>
      <w:r>
        <w:rPr>
          <w:rFonts w:hint="eastAsia"/>
          <w:color w:val="000000" w:themeColor="text1"/>
          <w:shd w:val="clear" w:color="auto" w:fill="FFFFFF" w:themeFill="background1"/>
        </w:rPr>
        <w:t>一方面</w:t>
      </w:r>
      <w:proofErr w:type="gramStart"/>
      <w:r>
        <w:rPr>
          <w:rFonts w:hint="eastAsia"/>
          <w:color w:val="000000" w:themeColor="text1"/>
          <w:shd w:val="clear" w:color="auto" w:fill="FFFFFF" w:themeFill="background1"/>
        </w:rPr>
        <w:t>扣减原</w:t>
      </w:r>
      <w:proofErr w:type="gramEnd"/>
      <w:r>
        <w:rPr>
          <w:rFonts w:hint="eastAsia"/>
          <w:color w:val="000000" w:themeColor="text1"/>
          <w:shd w:val="clear" w:color="auto" w:fill="FFFFFF" w:themeFill="background1"/>
        </w:rPr>
        <w:t>股票数量，另一方面增加新股份的数量。</w:t>
      </w:r>
    </w:p>
    <w:p w:rsidR="000E2BA2" w:rsidRDefault="000E2BA2" w:rsidP="00AE0C51">
      <w:pPr>
        <w:spacing w:line="360" w:lineRule="auto"/>
        <w:ind w:firstLineChars="200" w:firstLine="420"/>
      </w:pPr>
      <w:r>
        <w:rPr>
          <w:rFonts w:hint="eastAsia"/>
          <w:color w:val="000000" w:themeColor="text1"/>
          <w:shd w:val="clear" w:color="auto" w:fill="FFFFFF" w:themeFill="background1"/>
        </w:rPr>
        <w:t>另外，如果有抵押银行的股份，则应同时把这部分股份转换</w:t>
      </w:r>
      <w:r w:rsidR="00745334">
        <w:rPr>
          <w:rFonts w:hint="eastAsia"/>
          <w:color w:val="000000" w:themeColor="text1"/>
          <w:shd w:val="clear" w:color="auto" w:fill="FFFFFF" w:themeFill="background1"/>
        </w:rPr>
        <w:t>，在生成的明细数据中应标明是抵押的明细。</w:t>
      </w:r>
    </w:p>
    <w:p w:rsidR="00AE0C51" w:rsidRDefault="00AE0C51" w:rsidP="00022E2B">
      <w:pPr>
        <w:pStyle w:val="4"/>
        <w:numPr>
          <w:ilvl w:val="0"/>
          <w:numId w:val="91"/>
        </w:numPr>
      </w:pPr>
      <w:r>
        <w:rPr>
          <w:rFonts w:hint="eastAsia"/>
        </w:rPr>
        <w:t>用户界面</w:t>
      </w:r>
    </w:p>
    <w:p w:rsidR="00AE0C51" w:rsidRDefault="00DA59BE" w:rsidP="00AE0C51">
      <w:r>
        <w:object w:dxaOrig="11681" w:dyaOrig="6244">
          <v:shape id="_x0000_i1051" type="#_x0000_t75" style="width:415.5pt;height:222pt" o:ole="">
            <v:imagedata r:id="rId63" o:title=""/>
          </v:shape>
          <o:OLEObject Type="Embed" ProgID="Visio.Drawing.11" ShapeID="_x0000_i1051" DrawAspect="Content" ObjectID="_1402388490" r:id="rId64"/>
        </w:object>
      </w:r>
      <w:r w:rsidR="00AE0C51">
        <w:rPr>
          <w:rFonts w:hint="eastAsia"/>
        </w:rPr>
        <w:t>界面说明：</w:t>
      </w:r>
    </w:p>
    <w:p w:rsidR="00AE0C51" w:rsidRPr="00001820" w:rsidRDefault="00AE0C51" w:rsidP="00022E2B">
      <w:pPr>
        <w:pStyle w:val="a7"/>
        <w:numPr>
          <w:ilvl w:val="0"/>
          <w:numId w:val="92"/>
        </w:numPr>
        <w:spacing w:line="360" w:lineRule="auto"/>
        <w:ind w:firstLineChars="0"/>
        <w:rPr>
          <w:rFonts w:asciiTheme="minorEastAsia" w:hAnsiTheme="minorEastAsia"/>
        </w:rPr>
      </w:pPr>
      <w:r>
        <w:rPr>
          <w:rFonts w:asciiTheme="minorEastAsia" w:hAnsiTheme="minorEastAsia" w:hint="eastAsia"/>
          <w:lang w:val="en-AU"/>
        </w:rPr>
        <w:t>上方列表显示已复核的行动数据；</w:t>
      </w:r>
    </w:p>
    <w:p w:rsidR="00AE0C51" w:rsidRDefault="00AE0C51" w:rsidP="00022E2B">
      <w:pPr>
        <w:pStyle w:val="a7"/>
        <w:numPr>
          <w:ilvl w:val="0"/>
          <w:numId w:val="92"/>
        </w:numPr>
        <w:spacing w:line="360" w:lineRule="auto"/>
        <w:ind w:firstLineChars="0"/>
        <w:rPr>
          <w:rFonts w:asciiTheme="minorEastAsia" w:hAnsiTheme="minorEastAsia"/>
        </w:rPr>
      </w:pPr>
      <w:r>
        <w:rPr>
          <w:rFonts w:asciiTheme="minorEastAsia" w:hAnsiTheme="minorEastAsia" w:hint="eastAsia"/>
        </w:rPr>
        <w:t>中间显示抵押银行数量，</w:t>
      </w:r>
      <w:r w:rsidR="000E2BA2">
        <w:rPr>
          <w:rFonts w:asciiTheme="minorEastAsia" w:hAnsiTheme="minorEastAsia" w:hint="eastAsia"/>
        </w:rPr>
        <w:t>转换</w:t>
      </w:r>
      <w:r>
        <w:rPr>
          <w:rFonts w:asciiTheme="minorEastAsia" w:hAnsiTheme="minorEastAsia" w:hint="eastAsia"/>
        </w:rPr>
        <w:t>比例；</w:t>
      </w:r>
    </w:p>
    <w:p w:rsidR="00AE0C51" w:rsidRDefault="00AE0C51" w:rsidP="00022E2B">
      <w:pPr>
        <w:pStyle w:val="a7"/>
        <w:numPr>
          <w:ilvl w:val="0"/>
          <w:numId w:val="92"/>
        </w:numPr>
        <w:spacing w:line="360" w:lineRule="auto"/>
        <w:ind w:firstLineChars="0"/>
        <w:rPr>
          <w:rFonts w:asciiTheme="minorEastAsia" w:hAnsiTheme="minorEastAsia"/>
        </w:rPr>
      </w:pPr>
      <w:r>
        <w:rPr>
          <w:rFonts w:asciiTheme="minorEastAsia" w:hAnsiTheme="minorEastAsia" w:hint="eastAsia"/>
        </w:rPr>
        <w:t>下方列表显示</w:t>
      </w:r>
      <w:r w:rsidR="000E2BA2">
        <w:rPr>
          <w:rFonts w:asciiTheme="minorEastAsia" w:hAnsiTheme="minorEastAsia" w:hint="eastAsia"/>
        </w:rPr>
        <w:t>转换后的</w:t>
      </w:r>
      <w:r>
        <w:rPr>
          <w:rFonts w:asciiTheme="minorEastAsia" w:hAnsiTheme="minorEastAsia" w:hint="eastAsia"/>
        </w:rPr>
        <w:t>结果；</w:t>
      </w:r>
    </w:p>
    <w:p w:rsidR="00AE0C51" w:rsidRPr="00C95693" w:rsidRDefault="00AE0C51" w:rsidP="00022E2B">
      <w:pPr>
        <w:pStyle w:val="a7"/>
        <w:numPr>
          <w:ilvl w:val="1"/>
          <w:numId w:val="92"/>
        </w:numPr>
        <w:spacing w:line="360" w:lineRule="auto"/>
        <w:ind w:firstLineChars="0"/>
        <w:rPr>
          <w:rFonts w:asciiTheme="minorEastAsia" w:hAnsiTheme="minorEastAsia"/>
        </w:rPr>
      </w:pPr>
      <w:r>
        <w:rPr>
          <w:rFonts w:hint="eastAsia"/>
          <w:lang w:val="en-AU"/>
        </w:rPr>
        <w:t>展示内容：客户号、资金账号、客户名称、</w:t>
      </w:r>
      <w:r w:rsidR="000E2BA2">
        <w:rPr>
          <w:rFonts w:hint="eastAsia"/>
          <w:lang w:val="en-AU"/>
        </w:rPr>
        <w:t>转出</w:t>
      </w:r>
      <w:r>
        <w:rPr>
          <w:rFonts w:hint="eastAsia"/>
          <w:lang w:val="en-AU"/>
        </w:rPr>
        <w:t>证券代码、</w:t>
      </w:r>
      <w:r w:rsidR="000E2BA2">
        <w:rPr>
          <w:rFonts w:hint="eastAsia"/>
          <w:lang w:val="en-AU"/>
        </w:rPr>
        <w:t>转入证券代码</w:t>
      </w:r>
      <w:r>
        <w:rPr>
          <w:rFonts w:hint="eastAsia"/>
          <w:lang w:val="en-AU"/>
        </w:rPr>
        <w:t>、</w:t>
      </w:r>
      <w:r w:rsidR="000E2BA2">
        <w:rPr>
          <w:rFonts w:hint="eastAsia"/>
          <w:lang w:val="en-AU"/>
        </w:rPr>
        <w:t>转出</w:t>
      </w:r>
      <w:r>
        <w:rPr>
          <w:rFonts w:hint="eastAsia"/>
          <w:lang w:val="en-AU"/>
        </w:rPr>
        <w:t>数量、</w:t>
      </w:r>
      <w:r w:rsidR="000E2BA2">
        <w:rPr>
          <w:rFonts w:hint="eastAsia"/>
          <w:lang w:val="en-AU"/>
        </w:rPr>
        <w:t>转入数量</w:t>
      </w:r>
      <w:r>
        <w:rPr>
          <w:rFonts w:hint="eastAsia"/>
          <w:lang w:val="en-AU"/>
        </w:rPr>
        <w:t>、</w:t>
      </w:r>
      <w:r w:rsidR="000E2BA2">
        <w:rPr>
          <w:rFonts w:hint="eastAsia"/>
          <w:lang w:val="en-AU"/>
        </w:rPr>
        <w:t>日期</w:t>
      </w:r>
      <w:r>
        <w:rPr>
          <w:rFonts w:hint="eastAsia"/>
          <w:lang w:val="en-AU"/>
        </w:rPr>
        <w:t>；</w:t>
      </w:r>
    </w:p>
    <w:p w:rsidR="00AE0C51" w:rsidRPr="00C95693" w:rsidRDefault="00AE0C51" w:rsidP="00022E2B">
      <w:pPr>
        <w:pStyle w:val="a7"/>
        <w:numPr>
          <w:ilvl w:val="1"/>
          <w:numId w:val="92"/>
        </w:numPr>
        <w:spacing w:line="360" w:lineRule="auto"/>
        <w:ind w:firstLineChars="0"/>
        <w:rPr>
          <w:rFonts w:asciiTheme="minorEastAsia" w:hAnsiTheme="minorEastAsia"/>
        </w:rPr>
      </w:pPr>
      <w:r>
        <w:rPr>
          <w:rFonts w:hint="eastAsia"/>
          <w:lang w:val="en-AU"/>
        </w:rPr>
        <w:t>合计内容：</w:t>
      </w:r>
      <w:r w:rsidR="000E2BA2">
        <w:rPr>
          <w:rFonts w:hint="eastAsia"/>
          <w:lang w:val="en-AU"/>
        </w:rPr>
        <w:t>转出数量、转入数量</w:t>
      </w:r>
      <w:r>
        <w:rPr>
          <w:rFonts w:hint="eastAsia"/>
          <w:lang w:val="en-AU"/>
        </w:rPr>
        <w:t>；</w:t>
      </w:r>
    </w:p>
    <w:p w:rsidR="00AE0C51" w:rsidRPr="007468F5" w:rsidRDefault="00AE0C51" w:rsidP="00022E2B">
      <w:pPr>
        <w:pStyle w:val="a7"/>
        <w:numPr>
          <w:ilvl w:val="1"/>
          <w:numId w:val="92"/>
        </w:numPr>
        <w:spacing w:line="360" w:lineRule="auto"/>
        <w:ind w:firstLineChars="0"/>
        <w:rPr>
          <w:rFonts w:asciiTheme="minorEastAsia" w:hAnsiTheme="minorEastAsia"/>
        </w:rPr>
      </w:pPr>
      <w:r>
        <w:rPr>
          <w:rFonts w:hint="eastAsia"/>
          <w:lang w:val="en-AU"/>
        </w:rPr>
        <w:t>排序：资金账号；</w:t>
      </w:r>
    </w:p>
    <w:p w:rsidR="00AE0C51" w:rsidRDefault="00AE0C51" w:rsidP="00022E2B">
      <w:pPr>
        <w:pStyle w:val="4"/>
        <w:numPr>
          <w:ilvl w:val="0"/>
          <w:numId w:val="91"/>
        </w:numPr>
      </w:pPr>
      <w:r>
        <w:rPr>
          <w:rFonts w:hint="eastAsia"/>
        </w:rPr>
        <w:t>业务功能</w:t>
      </w:r>
    </w:p>
    <w:p w:rsidR="00AE0C51" w:rsidRPr="007468F5" w:rsidRDefault="00AE0C51" w:rsidP="00022E2B">
      <w:pPr>
        <w:pStyle w:val="a7"/>
        <w:numPr>
          <w:ilvl w:val="0"/>
          <w:numId w:val="93"/>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系统在公司行动信息列表中只能显示已复核的行动数据；</w:t>
      </w:r>
    </w:p>
    <w:p w:rsidR="00AE0C51" w:rsidRDefault="00AE0C51" w:rsidP="00022E2B">
      <w:pPr>
        <w:pStyle w:val="a7"/>
        <w:numPr>
          <w:ilvl w:val="0"/>
          <w:numId w:val="93"/>
        </w:numPr>
        <w:spacing w:line="360" w:lineRule="auto"/>
        <w:ind w:firstLineChars="0"/>
        <w:rPr>
          <w:rFonts w:asciiTheme="minorEastAsia" w:hAnsiTheme="minorEastAsia"/>
        </w:rPr>
      </w:pPr>
      <w:r>
        <w:rPr>
          <w:rFonts w:asciiTheme="minorEastAsia" w:hAnsiTheme="minorEastAsia" w:hint="eastAsia"/>
        </w:rPr>
        <w:t>系统在</w:t>
      </w:r>
      <w:r w:rsidR="000E2BA2">
        <w:rPr>
          <w:rFonts w:asciiTheme="minorEastAsia" w:hAnsiTheme="minorEastAsia" w:hint="eastAsia"/>
        </w:rPr>
        <w:t>转</w:t>
      </w:r>
      <w:proofErr w:type="gramStart"/>
      <w:r w:rsidR="000E2BA2">
        <w:rPr>
          <w:rFonts w:asciiTheme="minorEastAsia" w:hAnsiTheme="minorEastAsia" w:hint="eastAsia"/>
        </w:rPr>
        <w:t>股处理</w:t>
      </w:r>
      <w:proofErr w:type="gramEnd"/>
      <w:r>
        <w:rPr>
          <w:rFonts w:asciiTheme="minorEastAsia" w:hAnsiTheme="minorEastAsia" w:hint="eastAsia"/>
        </w:rPr>
        <w:t>后在信息列表中填写</w:t>
      </w:r>
      <w:r w:rsidR="000E2BA2">
        <w:rPr>
          <w:rFonts w:asciiTheme="minorEastAsia" w:hAnsiTheme="minorEastAsia" w:hint="eastAsia"/>
        </w:rPr>
        <w:t>处理</w:t>
      </w:r>
      <w:r>
        <w:rPr>
          <w:rFonts w:asciiTheme="minorEastAsia" w:hAnsiTheme="minorEastAsia" w:hint="eastAsia"/>
        </w:rPr>
        <w:t>人员、</w:t>
      </w:r>
      <w:r w:rsidR="000E2BA2">
        <w:rPr>
          <w:rFonts w:asciiTheme="minorEastAsia" w:hAnsiTheme="minorEastAsia" w:hint="eastAsia"/>
        </w:rPr>
        <w:t>处理</w:t>
      </w:r>
      <w:r>
        <w:rPr>
          <w:rFonts w:asciiTheme="minorEastAsia" w:hAnsiTheme="minorEastAsia" w:hint="eastAsia"/>
        </w:rPr>
        <w:t>时间；</w:t>
      </w:r>
    </w:p>
    <w:p w:rsidR="00AE0C51" w:rsidRPr="00B45698" w:rsidRDefault="000E2BA2" w:rsidP="00022E2B">
      <w:pPr>
        <w:pStyle w:val="a7"/>
        <w:numPr>
          <w:ilvl w:val="0"/>
          <w:numId w:val="93"/>
        </w:numPr>
        <w:spacing w:line="360" w:lineRule="auto"/>
        <w:ind w:firstLineChars="0"/>
        <w:rPr>
          <w:rFonts w:asciiTheme="minorEastAsia" w:hAnsiTheme="minorEastAsia"/>
        </w:rPr>
      </w:pPr>
      <w:r>
        <w:rPr>
          <w:rFonts w:asciiTheme="minorEastAsia" w:hAnsiTheme="minorEastAsia" w:hint="eastAsia"/>
        </w:rPr>
        <w:lastRenderedPageBreak/>
        <w:t>转股处理</w:t>
      </w:r>
      <w:r w:rsidR="00AE0C51">
        <w:rPr>
          <w:rFonts w:asciiTheme="minorEastAsia" w:hAnsiTheme="minorEastAsia" w:hint="eastAsia"/>
          <w:lang w:val="en-AU"/>
        </w:rPr>
        <w:t>；</w:t>
      </w:r>
    </w:p>
    <w:p w:rsidR="000E2BA2" w:rsidRPr="000E2BA2" w:rsidRDefault="000E2BA2" w:rsidP="00022E2B">
      <w:pPr>
        <w:pStyle w:val="a7"/>
        <w:numPr>
          <w:ilvl w:val="1"/>
          <w:numId w:val="93"/>
        </w:numPr>
        <w:spacing w:line="360" w:lineRule="auto"/>
        <w:ind w:firstLineChars="0"/>
        <w:rPr>
          <w:rFonts w:asciiTheme="minorEastAsia" w:hAnsiTheme="minorEastAsia"/>
        </w:rPr>
      </w:pPr>
      <w:r>
        <w:rPr>
          <w:rFonts w:asciiTheme="minorEastAsia" w:hAnsiTheme="minorEastAsia" w:hint="eastAsia"/>
          <w:lang w:val="en-AU"/>
        </w:rPr>
        <w:t>根据实际处理日期的客户持仓数量，扣减T日与T-1日的交易卖出股份数据，计算出客户转出股份数量；</w:t>
      </w:r>
    </w:p>
    <w:p w:rsidR="000E2BA2" w:rsidRDefault="000E2BA2" w:rsidP="00022E2B">
      <w:pPr>
        <w:pStyle w:val="a7"/>
        <w:numPr>
          <w:ilvl w:val="1"/>
          <w:numId w:val="93"/>
        </w:numPr>
        <w:spacing w:line="360" w:lineRule="auto"/>
        <w:ind w:firstLineChars="0"/>
        <w:rPr>
          <w:rFonts w:asciiTheme="minorEastAsia" w:hAnsiTheme="minorEastAsia"/>
        </w:rPr>
      </w:pPr>
      <w:r>
        <w:rPr>
          <w:rFonts w:asciiTheme="minorEastAsia" w:hAnsiTheme="minorEastAsia" w:hint="eastAsia"/>
        </w:rPr>
        <w:t>根据客户转出股份数量及转换比例计算出客户的转入股份数量；</w:t>
      </w:r>
    </w:p>
    <w:p w:rsidR="00870C38" w:rsidRDefault="000E2BA2" w:rsidP="00022E2B">
      <w:pPr>
        <w:pStyle w:val="a7"/>
        <w:numPr>
          <w:ilvl w:val="2"/>
          <w:numId w:val="93"/>
        </w:numPr>
        <w:spacing w:line="360" w:lineRule="auto"/>
        <w:ind w:firstLineChars="0"/>
        <w:rPr>
          <w:rFonts w:asciiTheme="minorEastAsia" w:hAnsiTheme="minorEastAsia"/>
        </w:rPr>
      </w:pPr>
      <w:r>
        <w:rPr>
          <w:rFonts w:asciiTheme="minorEastAsia" w:hAnsiTheme="minorEastAsia" w:hint="eastAsia"/>
        </w:rPr>
        <w:t>转入股份如果除不尽</w:t>
      </w:r>
      <w:r w:rsidR="00870C38">
        <w:rPr>
          <w:rFonts w:asciiTheme="minorEastAsia" w:hAnsiTheme="minorEastAsia" w:hint="eastAsia"/>
        </w:rPr>
        <w:t>，</w:t>
      </w:r>
      <w:r>
        <w:rPr>
          <w:rFonts w:asciiTheme="minorEastAsia" w:hAnsiTheme="minorEastAsia" w:hint="eastAsia"/>
        </w:rPr>
        <w:t>则</w:t>
      </w:r>
      <w:r w:rsidR="00870C38">
        <w:rPr>
          <w:rFonts w:asciiTheme="minorEastAsia" w:hAnsiTheme="minorEastAsia" w:hint="eastAsia"/>
        </w:rPr>
        <w:t>采用留两个内容；</w:t>
      </w:r>
    </w:p>
    <w:p w:rsidR="00DA3706" w:rsidRDefault="00870C38">
      <w:pPr>
        <w:pStyle w:val="a7"/>
        <w:numPr>
          <w:ilvl w:val="3"/>
          <w:numId w:val="93"/>
        </w:numPr>
        <w:spacing w:line="360" w:lineRule="auto"/>
        <w:ind w:firstLineChars="0"/>
        <w:rPr>
          <w:rFonts w:asciiTheme="minorEastAsia" w:hAnsiTheme="minorEastAsia"/>
        </w:rPr>
      </w:pPr>
      <w:r>
        <w:rPr>
          <w:rFonts w:asciiTheme="minorEastAsia" w:hAnsiTheme="minorEastAsia" w:hint="eastAsia"/>
        </w:rPr>
        <w:t>保留两位小数；</w:t>
      </w:r>
    </w:p>
    <w:p w:rsidR="00DA3706" w:rsidRDefault="00870C38">
      <w:pPr>
        <w:pStyle w:val="a7"/>
        <w:numPr>
          <w:ilvl w:val="3"/>
          <w:numId w:val="93"/>
        </w:numPr>
        <w:spacing w:line="360" w:lineRule="auto"/>
        <w:ind w:firstLineChars="0"/>
        <w:rPr>
          <w:rFonts w:asciiTheme="minorEastAsia" w:hAnsiTheme="minorEastAsia"/>
        </w:rPr>
      </w:pPr>
      <w:r>
        <w:rPr>
          <w:rFonts w:asciiTheme="minorEastAsia" w:hAnsiTheme="minorEastAsia" w:hint="eastAsia"/>
        </w:rPr>
        <w:t>向下取数；</w:t>
      </w:r>
    </w:p>
    <w:p w:rsidR="00870C38" w:rsidRDefault="000318D0" w:rsidP="00022E2B">
      <w:pPr>
        <w:pStyle w:val="a7"/>
        <w:numPr>
          <w:ilvl w:val="2"/>
          <w:numId w:val="93"/>
        </w:numPr>
        <w:spacing w:line="360" w:lineRule="auto"/>
        <w:ind w:firstLineChars="0"/>
        <w:rPr>
          <w:rFonts w:asciiTheme="minorEastAsia" w:hAnsiTheme="minorEastAsia"/>
        </w:rPr>
      </w:pPr>
      <w:r>
        <w:rPr>
          <w:rFonts w:asciiTheme="minorEastAsia" w:hAnsiTheme="minorEastAsia" w:hint="eastAsia"/>
        </w:rPr>
        <w:t>用取数的数据汇总后与CCASS核对，计算出差值；</w:t>
      </w:r>
    </w:p>
    <w:p w:rsidR="000318D0" w:rsidRDefault="000318D0" w:rsidP="00022E2B">
      <w:pPr>
        <w:pStyle w:val="a7"/>
        <w:numPr>
          <w:ilvl w:val="2"/>
          <w:numId w:val="93"/>
        </w:numPr>
        <w:spacing w:line="360" w:lineRule="auto"/>
        <w:ind w:firstLineChars="0"/>
        <w:rPr>
          <w:rFonts w:asciiTheme="minorEastAsia" w:hAnsiTheme="minorEastAsia"/>
        </w:rPr>
      </w:pPr>
      <w:r>
        <w:rPr>
          <w:rFonts w:asciiTheme="minorEastAsia" w:hAnsiTheme="minorEastAsia" w:hint="eastAsia"/>
        </w:rPr>
        <w:t>按客户向下取整的股数从大到小排列，把差值分成若干个1分的股，从排列最前的往下分配，每个客户分配一股，直至分完为止。</w:t>
      </w:r>
    </w:p>
    <w:p w:rsidR="00745334" w:rsidRDefault="00745334" w:rsidP="00745334">
      <w:pPr>
        <w:pStyle w:val="a7"/>
        <w:numPr>
          <w:ilvl w:val="1"/>
          <w:numId w:val="93"/>
        </w:numPr>
        <w:spacing w:line="360" w:lineRule="auto"/>
        <w:ind w:firstLineChars="0"/>
        <w:rPr>
          <w:rFonts w:asciiTheme="minorEastAsia" w:hAnsiTheme="minorEastAsia"/>
        </w:rPr>
      </w:pPr>
      <w:r>
        <w:rPr>
          <w:rFonts w:asciiTheme="minorEastAsia" w:hAnsiTheme="minorEastAsia" w:hint="eastAsia"/>
        </w:rPr>
        <w:t>根据客户转换比例更新抵押银行余额表中的股份明细；</w:t>
      </w:r>
    </w:p>
    <w:p w:rsidR="00AE0C51" w:rsidRPr="006B66BE" w:rsidRDefault="00BB7129" w:rsidP="00022E2B">
      <w:pPr>
        <w:pStyle w:val="a7"/>
        <w:numPr>
          <w:ilvl w:val="0"/>
          <w:numId w:val="93"/>
        </w:numPr>
        <w:spacing w:line="360" w:lineRule="auto"/>
        <w:ind w:firstLineChars="0"/>
        <w:rPr>
          <w:rFonts w:asciiTheme="minorEastAsia" w:hAnsiTheme="minorEastAsia"/>
        </w:rPr>
      </w:pPr>
      <w:r>
        <w:rPr>
          <w:rFonts w:asciiTheme="minorEastAsia" w:hAnsiTheme="minorEastAsia" w:hint="eastAsia"/>
          <w:lang w:val="en-AU"/>
        </w:rPr>
        <w:t>转</w:t>
      </w:r>
      <w:proofErr w:type="gramStart"/>
      <w:r>
        <w:rPr>
          <w:rFonts w:asciiTheme="minorEastAsia" w:hAnsiTheme="minorEastAsia" w:hint="eastAsia"/>
          <w:lang w:val="en-AU"/>
        </w:rPr>
        <w:t>股处理</w:t>
      </w:r>
      <w:proofErr w:type="gramEnd"/>
      <w:r w:rsidR="00AE0C51">
        <w:rPr>
          <w:rFonts w:asciiTheme="minorEastAsia" w:hAnsiTheme="minorEastAsia" w:hint="eastAsia"/>
          <w:lang w:val="en-AU"/>
        </w:rPr>
        <w:t>的行动事件在未做确认前系统支持</w:t>
      </w:r>
      <w:proofErr w:type="gramStart"/>
      <w:r w:rsidR="00AE0C51">
        <w:rPr>
          <w:rFonts w:asciiTheme="minorEastAsia" w:hAnsiTheme="minorEastAsia" w:hint="eastAsia"/>
          <w:lang w:val="en-AU"/>
        </w:rPr>
        <w:t>重复做</w:t>
      </w:r>
      <w:r>
        <w:rPr>
          <w:rFonts w:asciiTheme="minorEastAsia" w:hAnsiTheme="minorEastAsia" w:hint="eastAsia"/>
          <w:lang w:val="en-AU"/>
        </w:rPr>
        <w:t>转股</w:t>
      </w:r>
      <w:proofErr w:type="gramEnd"/>
      <w:r>
        <w:rPr>
          <w:rFonts w:asciiTheme="minorEastAsia" w:hAnsiTheme="minorEastAsia" w:hint="eastAsia"/>
          <w:lang w:val="en-AU"/>
        </w:rPr>
        <w:t>处理</w:t>
      </w:r>
      <w:r w:rsidR="00AE0C51">
        <w:rPr>
          <w:rFonts w:asciiTheme="minorEastAsia" w:hAnsiTheme="minorEastAsia" w:hint="eastAsia"/>
          <w:lang w:val="en-AU"/>
        </w:rPr>
        <w:t>，反之则提示用户，</w:t>
      </w:r>
      <w:r>
        <w:rPr>
          <w:rFonts w:asciiTheme="minorEastAsia" w:hAnsiTheme="minorEastAsia" w:hint="eastAsia"/>
          <w:lang w:val="en-AU"/>
        </w:rPr>
        <w:t>转股已确认</w:t>
      </w:r>
      <w:r w:rsidR="00AE0C51">
        <w:rPr>
          <w:rFonts w:asciiTheme="minorEastAsia" w:hAnsiTheme="minorEastAsia" w:hint="eastAsia"/>
          <w:lang w:val="en-AU"/>
        </w:rPr>
        <w:t>不能</w:t>
      </w:r>
      <w:proofErr w:type="gramStart"/>
      <w:r w:rsidR="00AE0C51">
        <w:rPr>
          <w:rFonts w:asciiTheme="minorEastAsia" w:hAnsiTheme="minorEastAsia" w:hint="eastAsia"/>
          <w:lang w:val="en-AU"/>
        </w:rPr>
        <w:t>再作</w:t>
      </w:r>
      <w:r>
        <w:rPr>
          <w:rFonts w:asciiTheme="minorEastAsia" w:hAnsiTheme="minorEastAsia" w:hint="eastAsia"/>
          <w:lang w:val="en-AU"/>
        </w:rPr>
        <w:t>转股</w:t>
      </w:r>
      <w:proofErr w:type="gramEnd"/>
      <w:r>
        <w:rPr>
          <w:rFonts w:asciiTheme="minorEastAsia" w:hAnsiTheme="minorEastAsia" w:hint="eastAsia"/>
          <w:lang w:val="en-AU"/>
        </w:rPr>
        <w:t>处理</w:t>
      </w:r>
      <w:r w:rsidR="00AE0C51" w:rsidRPr="006B66BE">
        <w:rPr>
          <w:rFonts w:asciiTheme="minorEastAsia" w:hAnsiTheme="minorEastAsia" w:hint="eastAsia"/>
        </w:rPr>
        <w:t>；</w:t>
      </w:r>
    </w:p>
    <w:p w:rsidR="00AE0C51" w:rsidRDefault="00AE0C51" w:rsidP="00022E2B">
      <w:pPr>
        <w:pStyle w:val="a7"/>
        <w:numPr>
          <w:ilvl w:val="0"/>
          <w:numId w:val="93"/>
        </w:numPr>
        <w:spacing w:line="360" w:lineRule="auto"/>
        <w:ind w:firstLineChars="0"/>
        <w:rPr>
          <w:rFonts w:asciiTheme="minorEastAsia" w:hAnsiTheme="minorEastAsia"/>
        </w:rPr>
      </w:pPr>
      <w:r>
        <w:rPr>
          <w:rFonts w:asciiTheme="minorEastAsia" w:hAnsiTheme="minorEastAsia" w:hint="eastAsia"/>
          <w:lang w:val="en-AU"/>
        </w:rPr>
        <w:t>通过退回功能，</w:t>
      </w:r>
      <w:r w:rsidR="00BB7129">
        <w:rPr>
          <w:rFonts w:asciiTheme="minorEastAsia" w:hAnsiTheme="minorEastAsia" w:hint="eastAsia"/>
          <w:lang w:val="en-AU"/>
        </w:rPr>
        <w:t>转</w:t>
      </w:r>
      <w:proofErr w:type="gramStart"/>
      <w:r w:rsidR="00BB7129">
        <w:rPr>
          <w:rFonts w:asciiTheme="minorEastAsia" w:hAnsiTheme="minorEastAsia" w:hint="eastAsia"/>
          <w:lang w:val="en-AU"/>
        </w:rPr>
        <w:t>股处理</w:t>
      </w:r>
      <w:proofErr w:type="gramEnd"/>
      <w:r>
        <w:rPr>
          <w:rFonts w:asciiTheme="minorEastAsia" w:hAnsiTheme="minorEastAsia" w:hint="eastAsia"/>
          <w:lang w:val="en-AU"/>
        </w:rPr>
        <w:t>时可以回退到</w:t>
      </w:r>
      <w:r w:rsidR="00BB7129">
        <w:rPr>
          <w:rFonts w:asciiTheme="minorEastAsia" w:hAnsiTheme="minorEastAsia" w:hint="eastAsia"/>
          <w:lang w:val="en-AU"/>
        </w:rPr>
        <w:t>转</w:t>
      </w:r>
      <w:proofErr w:type="gramStart"/>
      <w:r w:rsidR="00BB7129">
        <w:rPr>
          <w:rFonts w:asciiTheme="minorEastAsia" w:hAnsiTheme="minorEastAsia" w:hint="eastAsia"/>
          <w:lang w:val="en-AU"/>
        </w:rPr>
        <w:t>股处理</w:t>
      </w:r>
      <w:proofErr w:type="gramEnd"/>
      <w:r>
        <w:rPr>
          <w:rFonts w:asciiTheme="minorEastAsia" w:hAnsiTheme="minorEastAsia" w:hint="eastAsia"/>
          <w:lang w:val="en-AU"/>
        </w:rPr>
        <w:t>复核前状态</w:t>
      </w:r>
      <w:r>
        <w:rPr>
          <w:rFonts w:asciiTheme="minorEastAsia" w:hAnsiTheme="minorEastAsia" w:hint="eastAsia"/>
        </w:rPr>
        <w:t>；</w:t>
      </w:r>
    </w:p>
    <w:p w:rsidR="00AE0C51" w:rsidRDefault="00AE0C51" w:rsidP="00022E2B">
      <w:pPr>
        <w:pStyle w:val="a7"/>
        <w:numPr>
          <w:ilvl w:val="0"/>
          <w:numId w:val="93"/>
        </w:numPr>
        <w:spacing w:line="360" w:lineRule="auto"/>
        <w:ind w:firstLineChars="0"/>
        <w:rPr>
          <w:rFonts w:asciiTheme="minorEastAsia" w:hAnsiTheme="minorEastAsia"/>
        </w:rPr>
      </w:pPr>
      <w:r w:rsidRPr="006B66BE">
        <w:rPr>
          <w:rFonts w:asciiTheme="minorEastAsia" w:hAnsiTheme="minorEastAsia" w:hint="eastAsia"/>
        </w:rPr>
        <w:t>记录</w:t>
      </w:r>
      <w:r w:rsidR="00BB7129">
        <w:rPr>
          <w:rFonts w:asciiTheme="minorEastAsia" w:hAnsiTheme="minorEastAsia" w:hint="eastAsia"/>
          <w:lang w:val="en-AU"/>
        </w:rPr>
        <w:t>转</w:t>
      </w:r>
      <w:proofErr w:type="gramStart"/>
      <w:r w:rsidR="00BB7129">
        <w:rPr>
          <w:rFonts w:asciiTheme="minorEastAsia" w:hAnsiTheme="minorEastAsia" w:hint="eastAsia"/>
          <w:lang w:val="en-AU"/>
        </w:rPr>
        <w:t>股处理</w:t>
      </w:r>
      <w:proofErr w:type="gramEnd"/>
      <w:r w:rsidRPr="006B66BE">
        <w:rPr>
          <w:rFonts w:asciiTheme="minorEastAsia" w:hAnsiTheme="minorEastAsia" w:hint="eastAsia"/>
        </w:rPr>
        <w:t>日志：日志内容包括：行动事件、</w:t>
      </w:r>
      <w:r w:rsidR="00BB7129">
        <w:rPr>
          <w:rFonts w:asciiTheme="minorEastAsia" w:hAnsiTheme="minorEastAsia" w:hint="eastAsia"/>
          <w:lang w:val="en-AU"/>
        </w:rPr>
        <w:t>转</w:t>
      </w:r>
      <w:proofErr w:type="gramStart"/>
      <w:r w:rsidR="00BB7129">
        <w:rPr>
          <w:rFonts w:asciiTheme="minorEastAsia" w:hAnsiTheme="minorEastAsia" w:hint="eastAsia"/>
          <w:lang w:val="en-AU"/>
        </w:rPr>
        <w:t>股处理</w:t>
      </w:r>
      <w:proofErr w:type="gramEnd"/>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AE0C51" w:rsidRDefault="00AE0C51" w:rsidP="00AE0C51">
      <w:pPr>
        <w:pStyle w:val="3"/>
        <w:ind w:leftChars="100" w:left="210"/>
      </w:pPr>
      <w:bookmarkStart w:id="259" w:name="_Toc326326559"/>
      <w:r>
        <w:rPr>
          <w:rFonts w:hint="eastAsia"/>
        </w:rPr>
        <w:t>F3.4</w:t>
      </w:r>
      <w:r>
        <w:rPr>
          <w:rFonts w:hint="eastAsia"/>
        </w:rPr>
        <w:t>股份拆、合、转换处理确认</w:t>
      </w:r>
      <w:bookmarkEnd w:id="259"/>
    </w:p>
    <w:p w:rsidR="00AE0C51" w:rsidRDefault="00AE0C51" w:rsidP="00022E2B">
      <w:pPr>
        <w:pStyle w:val="4"/>
        <w:numPr>
          <w:ilvl w:val="0"/>
          <w:numId w:val="94"/>
        </w:numPr>
      </w:pPr>
      <w:r>
        <w:rPr>
          <w:rFonts w:hint="eastAsia"/>
        </w:rPr>
        <w:t>业务描述</w:t>
      </w:r>
    </w:p>
    <w:p w:rsidR="00AE0C51" w:rsidRDefault="00987226" w:rsidP="00AE0C51">
      <w:pPr>
        <w:spacing w:line="360" w:lineRule="auto"/>
        <w:ind w:firstLineChars="200" w:firstLine="420"/>
      </w:pPr>
      <w:r>
        <w:rPr>
          <w:rFonts w:hint="eastAsia"/>
        </w:rPr>
        <w:t>股份</w:t>
      </w:r>
      <w:proofErr w:type="gramStart"/>
      <w:r>
        <w:rPr>
          <w:rFonts w:hint="eastAsia"/>
        </w:rPr>
        <w:t>拆合</w:t>
      </w:r>
      <w:proofErr w:type="gramEnd"/>
      <w:r>
        <w:rPr>
          <w:rFonts w:hint="eastAsia"/>
        </w:rPr>
        <w:t>转换等</w:t>
      </w:r>
      <w:r w:rsidR="00AE0C51">
        <w:rPr>
          <w:rFonts w:hint="eastAsia"/>
        </w:rPr>
        <w:t>行动在</w:t>
      </w:r>
      <w:r>
        <w:rPr>
          <w:rFonts w:hint="eastAsia"/>
        </w:rPr>
        <w:t>转</w:t>
      </w:r>
      <w:proofErr w:type="gramStart"/>
      <w:r>
        <w:rPr>
          <w:rFonts w:hint="eastAsia"/>
        </w:rPr>
        <w:t>股处理</w:t>
      </w:r>
      <w:proofErr w:type="gramEnd"/>
      <w:r>
        <w:rPr>
          <w:rFonts w:hint="eastAsia"/>
        </w:rPr>
        <w:t>后需要确认，确认一般是由不同的人员来操作，确认后把</w:t>
      </w:r>
      <w:r w:rsidR="00AE0C51">
        <w:rPr>
          <w:rFonts w:hint="eastAsia"/>
        </w:rPr>
        <w:t>行动的相关信息</w:t>
      </w:r>
      <w:r>
        <w:rPr>
          <w:rFonts w:hint="eastAsia"/>
        </w:rPr>
        <w:t>更新到</w:t>
      </w:r>
      <w:r w:rsidR="00AE0C51">
        <w:rPr>
          <w:rFonts w:hint="eastAsia"/>
        </w:rPr>
        <w:t>交易</w:t>
      </w:r>
      <w:r>
        <w:rPr>
          <w:rFonts w:hint="eastAsia"/>
        </w:rPr>
        <w:t>结算</w:t>
      </w:r>
      <w:r w:rsidR="00AE0C51">
        <w:rPr>
          <w:rFonts w:hint="eastAsia"/>
        </w:rPr>
        <w:t>系统。</w:t>
      </w:r>
    </w:p>
    <w:p w:rsidR="00AE0C51" w:rsidRDefault="00AE0C51" w:rsidP="00022E2B">
      <w:pPr>
        <w:pStyle w:val="4"/>
        <w:numPr>
          <w:ilvl w:val="0"/>
          <w:numId w:val="94"/>
        </w:numPr>
      </w:pPr>
      <w:r>
        <w:rPr>
          <w:rFonts w:hint="eastAsia"/>
        </w:rPr>
        <w:lastRenderedPageBreak/>
        <w:t>用户界面</w:t>
      </w:r>
    </w:p>
    <w:p w:rsidR="00AE0C51" w:rsidRDefault="00DA59BE" w:rsidP="00AE0C51">
      <w:r>
        <w:object w:dxaOrig="11681" w:dyaOrig="6244">
          <v:shape id="_x0000_i1052" type="#_x0000_t75" style="width:415.5pt;height:222pt" o:ole="">
            <v:imagedata r:id="rId65" o:title=""/>
          </v:shape>
          <o:OLEObject Type="Embed" ProgID="Visio.Drawing.11" ShapeID="_x0000_i1052" DrawAspect="Content" ObjectID="_1402388491" r:id="rId66"/>
        </w:object>
      </w:r>
      <w:r w:rsidR="00AE0C51">
        <w:rPr>
          <w:rFonts w:hint="eastAsia"/>
        </w:rPr>
        <w:t>界面说明：同权益分派</w:t>
      </w:r>
    </w:p>
    <w:p w:rsidR="00AE0C51" w:rsidRDefault="00AE0C51" w:rsidP="00022E2B">
      <w:pPr>
        <w:pStyle w:val="4"/>
        <w:numPr>
          <w:ilvl w:val="0"/>
          <w:numId w:val="94"/>
        </w:numPr>
      </w:pPr>
      <w:r>
        <w:rPr>
          <w:rFonts w:hint="eastAsia"/>
        </w:rPr>
        <w:t>业务功能</w:t>
      </w:r>
    </w:p>
    <w:p w:rsidR="00AE0C51" w:rsidRPr="007468F5" w:rsidRDefault="00AE0C51" w:rsidP="00022E2B">
      <w:pPr>
        <w:pStyle w:val="a7"/>
        <w:numPr>
          <w:ilvl w:val="0"/>
          <w:numId w:val="95"/>
        </w:numPr>
        <w:spacing w:line="360" w:lineRule="auto"/>
        <w:ind w:firstLineChars="0"/>
        <w:rPr>
          <w:rFonts w:asciiTheme="minorEastAsia" w:hAnsiTheme="minorEastAsia"/>
        </w:rPr>
      </w:pPr>
      <w:r>
        <w:rPr>
          <w:rFonts w:asciiTheme="minorEastAsia" w:hAnsiTheme="minorEastAsia" w:hint="eastAsia"/>
          <w:lang w:val="en-AU"/>
        </w:rPr>
        <w:t>上市公司行动信息中</w:t>
      </w:r>
      <w:r>
        <w:rPr>
          <w:rFonts w:hint="eastAsia"/>
          <w:lang w:val="en-AU"/>
        </w:rPr>
        <w:t>列出已作</w:t>
      </w:r>
      <w:r w:rsidR="00987226">
        <w:rPr>
          <w:rFonts w:hint="eastAsia"/>
          <w:lang w:val="en-AU"/>
        </w:rPr>
        <w:t>处理</w:t>
      </w:r>
      <w:r>
        <w:rPr>
          <w:rFonts w:hint="eastAsia"/>
          <w:lang w:val="en-AU"/>
        </w:rPr>
        <w:t>，并且</w:t>
      </w:r>
      <w:r w:rsidR="00987226">
        <w:rPr>
          <w:rFonts w:hint="eastAsia"/>
          <w:lang w:val="en-AU"/>
        </w:rPr>
        <w:t>处理</w:t>
      </w:r>
      <w:r>
        <w:rPr>
          <w:rFonts w:hint="eastAsia"/>
          <w:lang w:val="en-AU"/>
        </w:rPr>
        <w:t>结果正确的行动信息</w:t>
      </w:r>
      <w:r>
        <w:rPr>
          <w:rFonts w:asciiTheme="minorEastAsia" w:hAnsiTheme="minorEastAsia" w:hint="eastAsia"/>
          <w:lang w:val="en-AU"/>
        </w:rPr>
        <w:t>；</w:t>
      </w:r>
      <w:r w:rsidRPr="007468F5">
        <w:rPr>
          <w:rFonts w:asciiTheme="minorEastAsia" w:hAnsiTheme="minorEastAsia" w:hint="eastAsia"/>
        </w:rPr>
        <w:t xml:space="preserve"> </w:t>
      </w:r>
    </w:p>
    <w:p w:rsidR="00AE0C51" w:rsidRDefault="00987226" w:rsidP="00022E2B">
      <w:pPr>
        <w:pStyle w:val="a7"/>
        <w:numPr>
          <w:ilvl w:val="0"/>
          <w:numId w:val="95"/>
        </w:numPr>
        <w:spacing w:line="360" w:lineRule="auto"/>
        <w:ind w:firstLineChars="0"/>
        <w:rPr>
          <w:rFonts w:asciiTheme="minorEastAsia" w:hAnsiTheme="minorEastAsia"/>
        </w:rPr>
      </w:pPr>
      <w:r>
        <w:rPr>
          <w:rFonts w:asciiTheme="minorEastAsia" w:hAnsiTheme="minorEastAsia" w:hint="eastAsia"/>
        </w:rPr>
        <w:t>转股</w:t>
      </w:r>
      <w:r w:rsidR="00AE0C51" w:rsidRPr="00093155">
        <w:rPr>
          <w:rFonts w:asciiTheme="minorEastAsia" w:hAnsiTheme="minorEastAsia" w:hint="eastAsia"/>
        </w:rPr>
        <w:t>确认后在上方列表中确认人、确认时间需填写；</w:t>
      </w:r>
    </w:p>
    <w:p w:rsidR="00AE0C51" w:rsidRPr="00987226" w:rsidRDefault="00987226" w:rsidP="00022E2B">
      <w:pPr>
        <w:pStyle w:val="a7"/>
        <w:numPr>
          <w:ilvl w:val="0"/>
          <w:numId w:val="95"/>
        </w:numPr>
        <w:spacing w:line="360" w:lineRule="auto"/>
        <w:ind w:firstLineChars="0"/>
        <w:rPr>
          <w:rFonts w:asciiTheme="minorEastAsia" w:hAnsiTheme="minorEastAsia"/>
        </w:rPr>
      </w:pPr>
      <w:r>
        <w:rPr>
          <w:rFonts w:asciiTheme="minorEastAsia" w:hAnsiTheme="minorEastAsia" w:hint="eastAsia"/>
        </w:rPr>
        <w:t>转股</w:t>
      </w:r>
      <w:r w:rsidR="00AE0C51">
        <w:rPr>
          <w:rFonts w:asciiTheme="minorEastAsia" w:hAnsiTheme="minorEastAsia" w:hint="eastAsia"/>
        </w:rPr>
        <w:t>确认后，系统把</w:t>
      </w:r>
      <w:r w:rsidR="00AE0C51">
        <w:rPr>
          <w:rFonts w:hint="eastAsia"/>
        </w:rPr>
        <w:t>确认后把</w:t>
      </w:r>
      <w:r>
        <w:rPr>
          <w:rFonts w:hint="eastAsia"/>
        </w:rPr>
        <w:t>股份转换</w:t>
      </w:r>
      <w:r w:rsidR="00AE0C51">
        <w:rPr>
          <w:rFonts w:hint="eastAsia"/>
        </w:rPr>
        <w:t>相关信息</w:t>
      </w:r>
      <w:r>
        <w:rPr>
          <w:rFonts w:hint="eastAsia"/>
        </w:rPr>
        <w:t>更新到交</w:t>
      </w:r>
      <w:r w:rsidR="00AE0C51">
        <w:rPr>
          <w:rFonts w:hint="eastAsia"/>
        </w:rPr>
        <w:t>易结算系统；</w:t>
      </w:r>
    </w:p>
    <w:p w:rsidR="00987226" w:rsidRDefault="00987226" w:rsidP="00022E2B">
      <w:pPr>
        <w:pStyle w:val="a7"/>
        <w:numPr>
          <w:ilvl w:val="1"/>
          <w:numId w:val="95"/>
        </w:numPr>
        <w:spacing w:line="360" w:lineRule="auto"/>
        <w:ind w:firstLineChars="0"/>
        <w:rPr>
          <w:rFonts w:asciiTheme="minorEastAsia" w:hAnsiTheme="minorEastAsia"/>
        </w:rPr>
      </w:pPr>
      <w:r>
        <w:rPr>
          <w:rFonts w:asciiTheme="minorEastAsia" w:hAnsiTheme="minorEastAsia" w:hint="eastAsia"/>
        </w:rPr>
        <w:t>根据转出证券与数据，在交易结算系统中完成扣减；</w:t>
      </w:r>
    </w:p>
    <w:p w:rsidR="00DA3706" w:rsidRDefault="000318D0">
      <w:pPr>
        <w:pStyle w:val="a7"/>
        <w:numPr>
          <w:ilvl w:val="2"/>
          <w:numId w:val="95"/>
        </w:numPr>
        <w:spacing w:line="360" w:lineRule="auto"/>
        <w:ind w:firstLineChars="0"/>
        <w:rPr>
          <w:rFonts w:asciiTheme="minorEastAsia" w:hAnsiTheme="minorEastAsia"/>
        </w:rPr>
      </w:pPr>
      <w:r>
        <w:rPr>
          <w:rFonts w:asciiTheme="minorEastAsia" w:hAnsiTheme="minorEastAsia" w:hint="eastAsia"/>
        </w:rPr>
        <w:t>股份摘要体现为“</w:t>
      </w:r>
      <w:r w:rsidR="006070B6" w:rsidRPr="006070B6">
        <w:rPr>
          <w:rFonts w:asciiTheme="minorEastAsia" w:hAnsiTheme="minorEastAsia" w:hint="eastAsia"/>
        </w:rPr>
        <w:t>股份分拆/合并/转换 每 X股XXX 换 X股XXX</w:t>
      </w:r>
      <w:r>
        <w:rPr>
          <w:rFonts w:asciiTheme="minorEastAsia" w:hAnsiTheme="minorEastAsia" w:hint="eastAsia"/>
        </w:rPr>
        <w:t>”；</w:t>
      </w:r>
    </w:p>
    <w:p w:rsidR="00987226" w:rsidRDefault="00987226" w:rsidP="00022E2B">
      <w:pPr>
        <w:pStyle w:val="a7"/>
        <w:numPr>
          <w:ilvl w:val="1"/>
          <w:numId w:val="95"/>
        </w:numPr>
        <w:spacing w:line="360" w:lineRule="auto"/>
        <w:ind w:firstLineChars="0"/>
        <w:rPr>
          <w:rFonts w:asciiTheme="minorEastAsia" w:hAnsiTheme="minorEastAsia"/>
        </w:rPr>
      </w:pPr>
      <w:r>
        <w:rPr>
          <w:rFonts w:asciiTheme="minorEastAsia" w:hAnsiTheme="minorEastAsia" w:hint="eastAsia"/>
        </w:rPr>
        <w:t>根据转入证券与数据，在交易结算系统中完成记增；</w:t>
      </w:r>
    </w:p>
    <w:p w:rsidR="000318D0" w:rsidRDefault="000318D0" w:rsidP="000318D0">
      <w:pPr>
        <w:pStyle w:val="a7"/>
        <w:numPr>
          <w:ilvl w:val="2"/>
          <w:numId w:val="95"/>
        </w:numPr>
        <w:spacing w:line="360" w:lineRule="auto"/>
        <w:ind w:firstLineChars="0"/>
        <w:rPr>
          <w:rFonts w:asciiTheme="minorEastAsia" w:hAnsiTheme="minorEastAsia"/>
        </w:rPr>
      </w:pPr>
      <w:r>
        <w:rPr>
          <w:rFonts w:asciiTheme="minorEastAsia" w:hAnsiTheme="minorEastAsia" w:hint="eastAsia"/>
        </w:rPr>
        <w:t>股份摘要体现为“</w:t>
      </w:r>
      <w:r w:rsidR="006070B6" w:rsidRPr="006070B6">
        <w:rPr>
          <w:rFonts w:asciiTheme="minorEastAsia" w:hAnsiTheme="minorEastAsia" w:hint="eastAsia"/>
        </w:rPr>
        <w:t>股份分拆/合并/转换 每 X股XXX 换 X股XXX</w:t>
      </w:r>
      <w:r>
        <w:rPr>
          <w:rFonts w:asciiTheme="minorEastAsia" w:hAnsiTheme="minorEastAsia" w:hint="eastAsia"/>
        </w:rPr>
        <w:t>”；</w:t>
      </w:r>
    </w:p>
    <w:p w:rsidR="00987226" w:rsidRDefault="00987226" w:rsidP="00022E2B">
      <w:pPr>
        <w:pStyle w:val="a7"/>
        <w:numPr>
          <w:ilvl w:val="1"/>
          <w:numId w:val="95"/>
        </w:numPr>
        <w:spacing w:line="360" w:lineRule="auto"/>
        <w:ind w:firstLineChars="0"/>
        <w:rPr>
          <w:rFonts w:asciiTheme="minorEastAsia" w:hAnsiTheme="minorEastAsia"/>
        </w:rPr>
      </w:pPr>
      <w:r>
        <w:rPr>
          <w:rFonts w:asciiTheme="minorEastAsia" w:hAnsiTheme="minorEastAsia" w:hint="eastAsia"/>
        </w:rPr>
        <w:t>对抵押银行的数据</w:t>
      </w:r>
      <w:r w:rsidR="005C640A">
        <w:rPr>
          <w:rFonts w:asciiTheme="minorEastAsia" w:hAnsiTheme="minorEastAsia" w:hint="eastAsia"/>
        </w:rPr>
        <w:t>进行</w:t>
      </w:r>
      <w:proofErr w:type="gramStart"/>
      <w:r w:rsidR="005C640A">
        <w:rPr>
          <w:rFonts w:asciiTheme="minorEastAsia" w:hAnsiTheme="minorEastAsia" w:hint="eastAsia"/>
        </w:rPr>
        <w:t>旧股份</w:t>
      </w:r>
      <w:proofErr w:type="gramEnd"/>
      <w:r w:rsidR="005C640A">
        <w:rPr>
          <w:rFonts w:asciiTheme="minorEastAsia" w:hAnsiTheme="minorEastAsia" w:hint="eastAsia"/>
        </w:rPr>
        <w:t>扣减与新股份增加</w:t>
      </w:r>
      <w:r>
        <w:rPr>
          <w:rFonts w:asciiTheme="minorEastAsia" w:hAnsiTheme="minorEastAsia" w:hint="eastAsia"/>
        </w:rPr>
        <w:t>；</w:t>
      </w:r>
    </w:p>
    <w:p w:rsidR="00AE0C51" w:rsidRDefault="00DA59BE" w:rsidP="00022E2B">
      <w:pPr>
        <w:pStyle w:val="a7"/>
        <w:numPr>
          <w:ilvl w:val="0"/>
          <w:numId w:val="95"/>
        </w:numPr>
        <w:spacing w:line="360" w:lineRule="auto"/>
        <w:ind w:firstLineChars="0"/>
        <w:rPr>
          <w:rFonts w:asciiTheme="minorEastAsia" w:hAnsiTheme="minorEastAsia"/>
        </w:rPr>
      </w:pPr>
      <w:r>
        <w:rPr>
          <w:rFonts w:asciiTheme="minorEastAsia" w:hAnsiTheme="minorEastAsia" w:hint="eastAsia"/>
        </w:rPr>
        <w:t>转股</w:t>
      </w:r>
      <w:r w:rsidR="00AE0C51">
        <w:rPr>
          <w:rFonts w:asciiTheme="minorEastAsia" w:hAnsiTheme="minorEastAsia" w:hint="eastAsia"/>
        </w:rPr>
        <w:t>确认后，系统向客服部的邮箱发送</w:t>
      </w:r>
      <w:r w:rsidR="00987226">
        <w:rPr>
          <w:rFonts w:asciiTheme="minorEastAsia" w:hAnsiTheme="minorEastAsia" w:hint="eastAsia"/>
        </w:rPr>
        <w:t>股份转让等行动</w:t>
      </w:r>
      <w:r w:rsidR="00AE0C51">
        <w:rPr>
          <w:rFonts w:asciiTheme="minorEastAsia" w:hAnsiTheme="minorEastAsia" w:hint="eastAsia"/>
        </w:rPr>
        <w:t>确认信息；</w:t>
      </w:r>
    </w:p>
    <w:p w:rsidR="00AE0C51" w:rsidRDefault="00AE0C51" w:rsidP="00022E2B">
      <w:pPr>
        <w:pStyle w:val="a7"/>
        <w:numPr>
          <w:ilvl w:val="1"/>
          <w:numId w:val="95"/>
        </w:numPr>
        <w:spacing w:line="360" w:lineRule="auto"/>
        <w:ind w:firstLineChars="0"/>
        <w:rPr>
          <w:rFonts w:asciiTheme="minorEastAsia" w:hAnsiTheme="minorEastAsia"/>
        </w:rPr>
      </w:pPr>
      <w:r>
        <w:rPr>
          <w:rFonts w:asciiTheme="minorEastAsia" w:hAnsiTheme="minorEastAsia" w:hint="eastAsia"/>
        </w:rPr>
        <w:t>发送内容：说明（</w:t>
      </w:r>
      <w:r w:rsidR="00193B03">
        <w:rPr>
          <w:rFonts w:asciiTheme="minorEastAsia" w:hAnsiTheme="minorEastAsia" w:hint="eastAsia"/>
        </w:rPr>
        <w:t>行动类别</w:t>
      </w:r>
      <w:r>
        <w:rPr>
          <w:rFonts w:asciiTheme="minorEastAsia" w:hAnsiTheme="minorEastAsia" w:hint="eastAsia"/>
        </w:rPr>
        <w:t>）、</w:t>
      </w:r>
      <w:r w:rsidR="00193B03">
        <w:rPr>
          <w:rFonts w:asciiTheme="minorEastAsia" w:hAnsiTheme="minorEastAsia" w:hint="eastAsia"/>
        </w:rPr>
        <w:t>事件批次、</w:t>
      </w:r>
      <w:r>
        <w:rPr>
          <w:rFonts w:asciiTheme="minorEastAsia" w:hAnsiTheme="minorEastAsia" w:hint="eastAsia"/>
        </w:rPr>
        <w:t>证券代码、证券名称、</w:t>
      </w:r>
      <w:r w:rsidR="00193B03">
        <w:rPr>
          <w:rFonts w:asciiTheme="minorEastAsia" w:hAnsiTheme="minorEastAsia" w:hint="eastAsia"/>
        </w:rPr>
        <w:t>实际处理日期</w:t>
      </w:r>
      <w:r>
        <w:rPr>
          <w:rFonts w:asciiTheme="minorEastAsia" w:hAnsiTheme="minorEastAsia" w:hint="eastAsia"/>
        </w:rPr>
        <w:t>、</w:t>
      </w:r>
      <w:r w:rsidR="00193B03">
        <w:rPr>
          <w:rFonts w:asciiTheme="minorEastAsia" w:hAnsiTheme="minorEastAsia" w:hint="eastAsia"/>
        </w:rPr>
        <w:t>转出证券代码、转出数量（汇总）</w:t>
      </w:r>
      <w:r>
        <w:rPr>
          <w:rFonts w:asciiTheme="minorEastAsia" w:hAnsiTheme="minorEastAsia" w:hint="eastAsia"/>
        </w:rPr>
        <w:t>、</w:t>
      </w:r>
      <w:r w:rsidR="00193B03">
        <w:rPr>
          <w:rFonts w:asciiTheme="minorEastAsia" w:hAnsiTheme="minorEastAsia" w:hint="eastAsia"/>
        </w:rPr>
        <w:t>转入证券代码、转入数量（汇总）、转换比例</w:t>
      </w:r>
      <w:r>
        <w:rPr>
          <w:rFonts w:asciiTheme="minorEastAsia" w:hAnsiTheme="minorEastAsia" w:hint="eastAsia"/>
        </w:rPr>
        <w:t>。</w:t>
      </w:r>
    </w:p>
    <w:p w:rsidR="00193B03" w:rsidRDefault="00AE0C51" w:rsidP="00022E2B">
      <w:pPr>
        <w:pStyle w:val="a7"/>
        <w:numPr>
          <w:ilvl w:val="1"/>
          <w:numId w:val="95"/>
        </w:numPr>
        <w:spacing w:line="360" w:lineRule="auto"/>
        <w:ind w:firstLineChars="0"/>
        <w:rPr>
          <w:rFonts w:asciiTheme="minorEastAsia" w:hAnsiTheme="minorEastAsia"/>
        </w:rPr>
      </w:pPr>
      <w:r>
        <w:rPr>
          <w:rFonts w:asciiTheme="minorEastAsia" w:hAnsiTheme="minorEastAsia" w:hint="eastAsia"/>
        </w:rPr>
        <w:t>发送格式：以上每一项内容为一行</w:t>
      </w:r>
      <w:r w:rsidR="00193B03">
        <w:rPr>
          <w:rFonts w:asciiTheme="minorEastAsia" w:hAnsiTheme="minorEastAsia" w:hint="eastAsia"/>
        </w:rPr>
        <w:t>；</w:t>
      </w:r>
    </w:p>
    <w:p w:rsidR="00AE0C51" w:rsidRDefault="00193B03" w:rsidP="00022E2B">
      <w:pPr>
        <w:pStyle w:val="a7"/>
        <w:numPr>
          <w:ilvl w:val="1"/>
          <w:numId w:val="95"/>
        </w:numPr>
        <w:spacing w:line="360" w:lineRule="auto"/>
        <w:ind w:firstLineChars="0"/>
        <w:rPr>
          <w:rFonts w:asciiTheme="minorEastAsia" w:hAnsiTheme="minorEastAsia"/>
        </w:rPr>
      </w:pPr>
      <w:r>
        <w:rPr>
          <w:rFonts w:asciiTheme="minorEastAsia" w:hAnsiTheme="minorEastAsia" w:hint="eastAsia"/>
        </w:rPr>
        <w:t>系统把客户转换明细中的内容生成一份</w:t>
      </w:r>
      <w:r w:rsidR="00AE0C51" w:rsidRPr="005C3A59">
        <w:rPr>
          <w:rFonts w:asciiTheme="minorEastAsia" w:hAnsiTheme="minorEastAsia"/>
        </w:rPr>
        <w:t>EXCEL文件，</w:t>
      </w:r>
      <w:r w:rsidR="00AE0C51" w:rsidRPr="005C3A59">
        <w:rPr>
          <w:rFonts w:asciiTheme="minorEastAsia" w:hAnsiTheme="minorEastAsia" w:hint="eastAsia"/>
        </w:rPr>
        <w:t>作为邮件发送的附件；</w:t>
      </w:r>
    </w:p>
    <w:p w:rsidR="00AE0C51" w:rsidRDefault="00AE0C51" w:rsidP="00022E2B">
      <w:pPr>
        <w:pStyle w:val="a7"/>
        <w:numPr>
          <w:ilvl w:val="0"/>
          <w:numId w:val="95"/>
        </w:numPr>
        <w:spacing w:line="360" w:lineRule="auto"/>
        <w:ind w:firstLineChars="0"/>
        <w:rPr>
          <w:rFonts w:asciiTheme="minorEastAsia" w:hAnsiTheme="minorEastAsia"/>
        </w:rPr>
      </w:pPr>
      <w:r>
        <w:rPr>
          <w:rFonts w:asciiTheme="minorEastAsia" w:hAnsiTheme="minorEastAsia" w:hint="eastAsia"/>
          <w:lang w:val="en-AU"/>
        </w:rPr>
        <w:lastRenderedPageBreak/>
        <w:t>通过退回功能，</w:t>
      </w:r>
      <w:r w:rsidR="00193B03">
        <w:rPr>
          <w:rFonts w:asciiTheme="minorEastAsia" w:hAnsiTheme="minorEastAsia" w:hint="eastAsia"/>
          <w:lang w:val="en-AU"/>
        </w:rPr>
        <w:t>股份转让</w:t>
      </w:r>
      <w:r>
        <w:rPr>
          <w:rFonts w:asciiTheme="minorEastAsia" w:hAnsiTheme="minorEastAsia" w:hint="eastAsia"/>
          <w:lang w:val="en-AU"/>
        </w:rPr>
        <w:t>确认前可以回退到</w:t>
      </w:r>
      <w:r w:rsidR="00193B03">
        <w:rPr>
          <w:rFonts w:asciiTheme="minorEastAsia" w:hAnsiTheme="minorEastAsia" w:hint="eastAsia"/>
          <w:lang w:val="en-AU"/>
        </w:rPr>
        <w:t>数据复</w:t>
      </w:r>
      <w:r>
        <w:rPr>
          <w:rFonts w:asciiTheme="minorEastAsia" w:hAnsiTheme="minorEastAsia" w:hint="eastAsia"/>
          <w:lang w:val="en-AU"/>
        </w:rPr>
        <w:t>核前状态</w:t>
      </w:r>
      <w:r>
        <w:rPr>
          <w:rFonts w:asciiTheme="minorEastAsia" w:hAnsiTheme="minorEastAsia" w:hint="eastAsia"/>
        </w:rPr>
        <w:t>；</w:t>
      </w:r>
    </w:p>
    <w:p w:rsidR="00AE0C51" w:rsidRDefault="00193B03" w:rsidP="00022E2B">
      <w:pPr>
        <w:pStyle w:val="a7"/>
        <w:numPr>
          <w:ilvl w:val="0"/>
          <w:numId w:val="95"/>
        </w:numPr>
        <w:spacing w:line="360" w:lineRule="auto"/>
        <w:ind w:firstLineChars="0"/>
        <w:rPr>
          <w:rFonts w:asciiTheme="minorEastAsia" w:hAnsiTheme="minorEastAsia"/>
        </w:rPr>
      </w:pPr>
      <w:r>
        <w:rPr>
          <w:rFonts w:asciiTheme="minorEastAsia" w:hAnsiTheme="minorEastAsia" w:hint="eastAsia"/>
        </w:rPr>
        <w:t>转股</w:t>
      </w:r>
      <w:r w:rsidR="00AE0C51">
        <w:rPr>
          <w:rFonts w:asciiTheme="minorEastAsia" w:hAnsiTheme="minorEastAsia" w:hint="eastAsia"/>
        </w:rPr>
        <w:t>确认后不能重复确认，如重复操作系统应提示用户；</w:t>
      </w:r>
    </w:p>
    <w:p w:rsidR="00AE0C51" w:rsidRDefault="00AE0C51" w:rsidP="00022E2B">
      <w:pPr>
        <w:pStyle w:val="a7"/>
        <w:numPr>
          <w:ilvl w:val="0"/>
          <w:numId w:val="95"/>
        </w:numPr>
        <w:spacing w:line="360" w:lineRule="auto"/>
        <w:ind w:firstLineChars="0"/>
        <w:rPr>
          <w:rFonts w:asciiTheme="minorEastAsia" w:hAnsiTheme="minorEastAsia"/>
        </w:rPr>
      </w:pPr>
      <w:r w:rsidRPr="006B66BE">
        <w:rPr>
          <w:rFonts w:asciiTheme="minorEastAsia" w:hAnsiTheme="minorEastAsia" w:hint="eastAsia"/>
        </w:rPr>
        <w:t>记录</w:t>
      </w:r>
      <w:r w:rsidR="00193B03">
        <w:rPr>
          <w:rFonts w:asciiTheme="minorEastAsia" w:hAnsiTheme="minorEastAsia" w:hint="eastAsia"/>
        </w:rPr>
        <w:t>转股</w:t>
      </w:r>
      <w:r>
        <w:rPr>
          <w:rFonts w:asciiTheme="minorEastAsia" w:hAnsiTheme="minorEastAsia" w:hint="eastAsia"/>
        </w:rPr>
        <w:t>确认</w:t>
      </w:r>
      <w:r w:rsidRPr="006B66BE">
        <w:rPr>
          <w:rFonts w:asciiTheme="minorEastAsia" w:hAnsiTheme="minorEastAsia" w:hint="eastAsia"/>
        </w:rPr>
        <w:t>日志：日志内容包括：行动事件、</w:t>
      </w:r>
      <w:r w:rsidR="00193B03">
        <w:rPr>
          <w:rFonts w:asciiTheme="minorEastAsia" w:hAnsiTheme="minorEastAsia" w:hint="eastAsia"/>
        </w:rPr>
        <w:t>处理</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68373A" w:rsidRDefault="00AE0C51" w:rsidP="0068373A">
      <w:pPr>
        <w:pStyle w:val="3"/>
        <w:ind w:leftChars="100" w:left="210"/>
      </w:pPr>
      <w:bookmarkStart w:id="260" w:name="_Toc326326560"/>
      <w:r>
        <w:rPr>
          <w:rFonts w:hint="eastAsia"/>
        </w:rPr>
        <w:t>F3</w:t>
      </w:r>
      <w:r w:rsidR="0068373A">
        <w:rPr>
          <w:rFonts w:hint="eastAsia"/>
        </w:rPr>
        <w:t>.</w:t>
      </w:r>
      <w:r w:rsidR="00E44DF3">
        <w:rPr>
          <w:rFonts w:hint="eastAsia"/>
        </w:rPr>
        <w:t>5</w:t>
      </w:r>
      <w:r w:rsidR="0068373A">
        <w:rPr>
          <w:rFonts w:hint="eastAsia"/>
        </w:rPr>
        <w:t>股</w:t>
      </w:r>
      <w:r w:rsidR="00E44DF3">
        <w:rPr>
          <w:rFonts w:hint="eastAsia"/>
        </w:rPr>
        <w:t>份拆、合、转换</w:t>
      </w:r>
      <w:r w:rsidR="0068373A">
        <w:rPr>
          <w:rFonts w:hint="eastAsia"/>
        </w:rPr>
        <w:t>明细查询</w:t>
      </w:r>
      <w:bookmarkEnd w:id="260"/>
    </w:p>
    <w:p w:rsidR="0068373A" w:rsidRDefault="0068373A" w:rsidP="00E44DF3">
      <w:pPr>
        <w:pStyle w:val="4"/>
        <w:numPr>
          <w:ilvl w:val="0"/>
          <w:numId w:val="97"/>
        </w:numPr>
      </w:pPr>
      <w:r>
        <w:rPr>
          <w:rFonts w:hint="eastAsia"/>
        </w:rPr>
        <w:t>业务描述</w:t>
      </w:r>
    </w:p>
    <w:p w:rsidR="0068373A" w:rsidRDefault="00E44DF3" w:rsidP="0068373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在第一卷的 “</w:t>
      </w:r>
      <w:bookmarkStart w:id="261" w:name="_Toc296808717"/>
      <w:r w:rsidRPr="00E44DF3">
        <w:rPr>
          <w:rFonts w:hint="eastAsia"/>
          <w:szCs w:val="21"/>
        </w:rPr>
        <w:t>F6</w:t>
      </w:r>
      <w:r w:rsidRPr="00E44DF3">
        <w:rPr>
          <w:rFonts w:hint="eastAsia"/>
          <w:szCs w:val="21"/>
        </w:rPr>
        <w:t>公司行动信息查询</w:t>
      </w:r>
      <w:bookmarkEnd w:id="261"/>
      <w:r>
        <w:rPr>
          <w:rFonts w:asciiTheme="minorEastAsia" w:hAnsiTheme="minorEastAsia" w:cs="华文仿宋" w:hint="eastAsia"/>
          <w:color w:val="000000"/>
          <w:kern w:val="0"/>
          <w:szCs w:val="21"/>
        </w:rPr>
        <w:t>”</w:t>
      </w:r>
      <w:r w:rsidR="00B80265">
        <w:rPr>
          <w:rFonts w:asciiTheme="minorEastAsia" w:hAnsiTheme="minorEastAsia" w:cs="华文仿宋" w:hint="eastAsia"/>
          <w:color w:val="000000"/>
          <w:kern w:val="0"/>
          <w:szCs w:val="21"/>
        </w:rPr>
        <w:t>的增加一类查询，针对股份拆、合、转换处理后的明细查询。支持</w:t>
      </w:r>
      <w:proofErr w:type="gramStart"/>
      <w:r w:rsidR="00B80265">
        <w:rPr>
          <w:rFonts w:asciiTheme="minorEastAsia" w:hAnsiTheme="minorEastAsia" w:cs="华文仿宋" w:hint="eastAsia"/>
          <w:color w:val="000000"/>
          <w:kern w:val="0"/>
          <w:szCs w:val="21"/>
        </w:rPr>
        <w:t>查客户</w:t>
      </w:r>
      <w:proofErr w:type="gramEnd"/>
      <w:r w:rsidR="00B80265">
        <w:rPr>
          <w:rFonts w:asciiTheme="minorEastAsia" w:hAnsiTheme="minorEastAsia" w:cs="华文仿宋" w:hint="eastAsia"/>
          <w:color w:val="000000"/>
          <w:kern w:val="0"/>
          <w:szCs w:val="21"/>
        </w:rPr>
        <w:t>明细及历史的处理信息</w:t>
      </w:r>
      <w:r w:rsidR="0068373A">
        <w:rPr>
          <w:rFonts w:asciiTheme="minorEastAsia" w:hAnsiTheme="minorEastAsia" w:cs="华文仿宋" w:hint="eastAsia"/>
          <w:color w:val="000000"/>
          <w:kern w:val="0"/>
          <w:szCs w:val="21"/>
        </w:rPr>
        <w:t>；</w:t>
      </w:r>
    </w:p>
    <w:p w:rsidR="00B80265" w:rsidRDefault="00B80265" w:rsidP="0068373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具体处理合到</w:t>
      </w:r>
      <w:r w:rsidRPr="00B80265">
        <w:rPr>
          <w:rFonts w:asciiTheme="minorEastAsia" w:hAnsiTheme="minorEastAsia" w:cs="华文仿宋" w:hint="eastAsia"/>
          <w:b/>
          <w:color w:val="0000FF"/>
          <w:kern w:val="0"/>
          <w:szCs w:val="21"/>
          <w:u w:val="single"/>
        </w:rPr>
        <w:t>“</w:t>
      </w:r>
      <w:r w:rsidRPr="00B80265">
        <w:rPr>
          <w:rFonts w:hint="eastAsia"/>
          <w:b/>
          <w:color w:val="0000FF"/>
          <w:u w:val="single"/>
        </w:rPr>
        <w:t>F6.6</w:t>
      </w:r>
      <w:r w:rsidRPr="00B80265">
        <w:rPr>
          <w:rFonts w:hint="eastAsia"/>
          <w:b/>
          <w:color w:val="0000FF"/>
          <w:u w:val="single"/>
        </w:rPr>
        <w:t>行动权益明细查询”</w:t>
      </w:r>
      <w:r w:rsidRPr="00B80265">
        <w:rPr>
          <w:rFonts w:hint="eastAsia"/>
          <w:color w:val="000000" w:themeColor="text1"/>
        </w:rPr>
        <w:t>功能中</w:t>
      </w:r>
      <w:r>
        <w:rPr>
          <w:rFonts w:hint="eastAsia"/>
          <w:color w:val="000000" w:themeColor="text1"/>
        </w:rPr>
        <w:t>，查询条件</w:t>
      </w:r>
      <w:r w:rsidR="00B71E54">
        <w:rPr>
          <w:rFonts w:hint="eastAsia"/>
          <w:color w:val="000000" w:themeColor="text1"/>
        </w:rPr>
        <w:t>相同，内容展示根据各行动有所不同，但本次的股份合并、拆分、转换三个行动查询的内容是一致的。</w:t>
      </w:r>
    </w:p>
    <w:p w:rsidR="0068373A" w:rsidRDefault="0068373A" w:rsidP="00E44DF3">
      <w:pPr>
        <w:pStyle w:val="4"/>
        <w:numPr>
          <w:ilvl w:val="0"/>
          <w:numId w:val="97"/>
        </w:numPr>
      </w:pPr>
      <w:r>
        <w:rPr>
          <w:rFonts w:hint="eastAsia"/>
        </w:rPr>
        <w:t>用户界面</w:t>
      </w:r>
    </w:p>
    <w:p w:rsidR="0068373A" w:rsidRDefault="00B80265" w:rsidP="0068373A">
      <w:pPr>
        <w:ind w:leftChars="100" w:left="210"/>
      </w:pPr>
      <w:r>
        <w:object w:dxaOrig="10392" w:dyaOrig="4996">
          <v:shape id="_x0000_i1053" type="#_x0000_t75" style="width:415.5pt;height:199.5pt" o:ole="">
            <v:imagedata r:id="rId67" o:title=""/>
          </v:shape>
          <o:OLEObject Type="Embed" ProgID="Visio.Drawing.11" ShapeID="_x0000_i1053" DrawAspect="Content" ObjectID="_1402388492" r:id="rId68"/>
        </w:object>
      </w:r>
    </w:p>
    <w:p w:rsidR="0068373A" w:rsidRDefault="0068373A" w:rsidP="0068373A">
      <w:pPr>
        <w:rPr>
          <w:b/>
        </w:rPr>
      </w:pPr>
      <w:r w:rsidRPr="005254C4">
        <w:rPr>
          <w:rFonts w:hint="eastAsia"/>
          <w:b/>
        </w:rPr>
        <w:t>界面说明</w:t>
      </w:r>
    </w:p>
    <w:p w:rsidR="0068373A" w:rsidRDefault="0068373A" w:rsidP="00B71E54">
      <w:pPr>
        <w:pStyle w:val="a7"/>
        <w:numPr>
          <w:ilvl w:val="0"/>
          <w:numId w:val="98"/>
        </w:numPr>
        <w:spacing w:line="360" w:lineRule="auto"/>
        <w:ind w:firstLineChars="0"/>
        <w:rPr>
          <w:rFonts w:asciiTheme="minorEastAsia" w:hAnsiTheme="minorEastAsia"/>
        </w:rPr>
      </w:pPr>
      <w:r>
        <w:rPr>
          <w:rFonts w:asciiTheme="minorEastAsia" w:hAnsiTheme="minorEastAsia" w:hint="eastAsia"/>
        </w:rPr>
        <w:t>查询条件：</w:t>
      </w:r>
    </w:p>
    <w:p w:rsidR="0068373A" w:rsidRDefault="00B71E54" w:rsidP="00B71E54">
      <w:pPr>
        <w:pStyle w:val="a7"/>
        <w:numPr>
          <w:ilvl w:val="1"/>
          <w:numId w:val="98"/>
        </w:numPr>
        <w:spacing w:line="360" w:lineRule="auto"/>
        <w:ind w:firstLineChars="0"/>
        <w:rPr>
          <w:rFonts w:asciiTheme="minorEastAsia" w:hAnsiTheme="minorEastAsia"/>
        </w:rPr>
      </w:pPr>
      <w:r>
        <w:rPr>
          <w:rFonts w:asciiTheme="minorEastAsia" w:hAnsiTheme="minorEastAsia" w:hint="eastAsia"/>
        </w:rPr>
        <w:t>证券代码：指文件中发布的证券代码（与转出转入代码无关）；</w:t>
      </w:r>
    </w:p>
    <w:p w:rsidR="0068373A" w:rsidRDefault="0068373A" w:rsidP="00B71E54">
      <w:pPr>
        <w:pStyle w:val="a7"/>
        <w:numPr>
          <w:ilvl w:val="1"/>
          <w:numId w:val="98"/>
        </w:numPr>
        <w:spacing w:line="360" w:lineRule="auto"/>
        <w:ind w:firstLineChars="0"/>
        <w:rPr>
          <w:rFonts w:asciiTheme="minorEastAsia" w:hAnsiTheme="minorEastAsia"/>
        </w:rPr>
      </w:pPr>
      <w:r>
        <w:rPr>
          <w:rFonts w:asciiTheme="minorEastAsia" w:hAnsiTheme="minorEastAsia" w:hint="eastAsia"/>
        </w:rPr>
        <w:t>起始日期：</w:t>
      </w:r>
      <w:r w:rsidR="00B71E54">
        <w:rPr>
          <w:rFonts w:asciiTheme="minorEastAsia" w:hAnsiTheme="minorEastAsia" w:hint="eastAsia"/>
        </w:rPr>
        <w:t>转换处理的日期，即实际处理日期</w:t>
      </w:r>
      <w:r>
        <w:rPr>
          <w:rFonts w:asciiTheme="minorEastAsia" w:hAnsiTheme="minorEastAsia" w:hint="eastAsia"/>
        </w:rPr>
        <w:t>；</w:t>
      </w:r>
    </w:p>
    <w:p w:rsidR="0068373A" w:rsidRDefault="0068373A" w:rsidP="00B71E54">
      <w:pPr>
        <w:pStyle w:val="a7"/>
        <w:numPr>
          <w:ilvl w:val="1"/>
          <w:numId w:val="98"/>
        </w:numPr>
        <w:spacing w:line="360" w:lineRule="auto"/>
        <w:ind w:firstLineChars="0"/>
        <w:rPr>
          <w:rFonts w:asciiTheme="minorEastAsia" w:hAnsiTheme="minorEastAsia"/>
        </w:rPr>
      </w:pPr>
      <w:r>
        <w:rPr>
          <w:rFonts w:asciiTheme="minorEastAsia" w:hAnsiTheme="minorEastAsia" w:hint="eastAsia"/>
        </w:rPr>
        <w:t>截止日期：</w:t>
      </w:r>
      <w:r w:rsidR="00B71E54">
        <w:rPr>
          <w:rFonts w:asciiTheme="minorEastAsia" w:hAnsiTheme="minorEastAsia" w:hint="eastAsia"/>
        </w:rPr>
        <w:t>转换处理的日期，即实际处理日期</w:t>
      </w:r>
      <w:r>
        <w:rPr>
          <w:rFonts w:asciiTheme="minorEastAsia" w:hAnsiTheme="minorEastAsia" w:hint="eastAsia"/>
        </w:rPr>
        <w:t>；</w:t>
      </w:r>
    </w:p>
    <w:p w:rsidR="006C1A8A" w:rsidRDefault="006C1A8A" w:rsidP="00B71E54">
      <w:pPr>
        <w:pStyle w:val="a7"/>
        <w:numPr>
          <w:ilvl w:val="1"/>
          <w:numId w:val="98"/>
        </w:numPr>
        <w:spacing w:line="360" w:lineRule="auto"/>
        <w:ind w:firstLineChars="0"/>
        <w:rPr>
          <w:rFonts w:asciiTheme="minorEastAsia" w:hAnsiTheme="minorEastAsia"/>
        </w:rPr>
      </w:pPr>
      <w:r>
        <w:rPr>
          <w:rFonts w:asciiTheme="minorEastAsia" w:hAnsiTheme="minorEastAsia" w:hint="eastAsia"/>
        </w:rPr>
        <w:t>行动类别：</w:t>
      </w:r>
    </w:p>
    <w:p w:rsidR="0068373A" w:rsidRDefault="0068373A" w:rsidP="00B71E54">
      <w:pPr>
        <w:pStyle w:val="a7"/>
        <w:numPr>
          <w:ilvl w:val="0"/>
          <w:numId w:val="98"/>
        </w:numPr>
        <w:spacing w:line="360" w:lineRule="auto"/>
        <w:ind w:firstLineChars="0"/>
        <w:rPr>
          <w:rFonts w:asciiTheme="minorEastAsia" w:hAnsiTheme="minorEastAsia"/>
        </w:rPr>
      </w:pPr>
      <w:r>
        <w:rPr>
          <w:rFonts w:asciiTheme="minorEastAsia" w:hAnsiTheme="minorEastAsia" w:hint="eastAsia"/>
        </w:rPr>
        <w:t>投票事件的查询结果：</w:t>
      </w:r>
    </w:p>
    <w:p w:rsidR="0068373A" w:rsidRDefault="0068373A" w:rsidP="00B71E54">
      <w:pPr>
        <w:pStyle w:val="a7"/>
        <w:numPr>
          <w:ilvl w:val="1"/>
          <w:numId w:val="98"/>
        </w:numPr>
        <w:spacing w:line="360" w:lineRule="auto"/>
        <w:ind w:firstLineChars="0"/>
        <w:rPr>
          <w:rFonts w:asciiTheme="minorEastAsia" w:hAnsiTheme="minorEastAsia"/>
        </w:rPr>
      </w:pPr>
      <w:r>
        <w:rPr>
          <w:rFonts w:asciiTheme="minorEastAsia" w:hAnsiTheme="minorEastAsia" w:hint="eastAsia"/>
        </w:rPr>
        <w:lastRenderedPageBreak/>
        <w:t>内容：</w:t>
      </w:r>
      <w:r w:rsidR="006C1A8A">
        <w:rPr>
          <w:rFonts w:asciiTheme="minorEastAsia" w:hAnsiTheme="minorEastAsia" w:hint="eastAsia"/>
        </w:rPr>
        <w:t>资金账号、客户名称、证券代码、转出</w:t>
      </w:r>
      <w:r>
        <w:rPr>
          <w:rFonts w:asciiTheme="minorEastAsia" w:hAnsiTheme="minorEastAsia" w:hint="eastAsia"/>
        </w:rPr>
        <w:t>证券代码、</w:t>
      </w:r>
      <w:r w:rsidR="006C1A8A">
        <w:rPr>
          <w:rFonts w:asciiTheme="minorEastAsia" w:hAnsiTheme="minorEastAsia" w:hint="eastAsia"/>
        </w:rPr>
        <w:t>转入证券代码</w:t>
      </w:r>
      <w:r>
        <w:rPr>
          <w:rFonts w:asciiTheme="minorEastAsia" w:hAnsiTheme="minorEastAsia" w:hint="eastAsia"/>
        </w:rPr>
        <w:t>、</w:t>
      </w:r>
      <w:r w:rsidR="006C1A8A">
        <w:rPr>
          <w:rFonts w:asciiTheme="minorEastAsia" w:hAnsiTheme="minorEastAsia" w:hint="eastAsia"/>
        </w:rPr>
        <w:t>转出数量、转入数量、转换比例、处理</w:t>
      </w:r>
      <w:r>
        <w:rPr>
          <w:rFonts w:asciiTheme="minorEastAsia" w:hAnsiTheme="minorEastAsia" w:hint="eastAsia"/>
        </w:rPr>
        <w:t>日期；</w:t>
      </w:r>
    </w:p>
    <w:p w:rsidR="0068373A" w:rsidRDefault="0068373A" w:rsidP="00B71E54">
      <w:pPr>
        <w:pStyle w:val="a7"/>
        <w:numPr>
          <w:ilvl w:val="1"/>
          <w:numId w:val="98"/>
        </w:numPr>
        <w:spacing w:line="360" w:lineRule="auto"/>
        <w:ind w:firstLineChars="0"/>
        <w:rPr>
          <w:rFonts w:asciiTheme="minorEastAsia" w:hAnsiTheme="minorEastAsia"/>
        </w:rPr>
      </w:pPr>
      <w:r>
        <w:rPr>
          <w:rFonts w:asciiTheme="minorEastAsia" w:hAnsiTheme="minorEastAsia" w:hint="eastAsia"/>
        </w:rPr>
        <w:t>排序：按</w:t>
      </w:r>
      <w:r w:rsidR="006C1A8A">
        <w:rPr>
          <w:rFonts w:asciiTheme="minorEastAsia" w:hAnsiTheme="minorEastAsia" w:hint="eastAsia"/>
        </w:rPr>
        <w:t>处理日期、资金账号</w:t>
      </w:r>
      <w:r>
        <w:rPr>
          <w:rFonts w:asciiTheme="minorEastAsia" w:hAnsiTheme="minorEastAsia" w:hint="eastAsia"/>
        </w:rPr>
        <w:t>排序；</w:t>
      </w:r>
    </w:p>
    <w:p w:rsidR="00B432B3" w:rsidRDefault="00B432B3" w:rsidP="00B432B3">
      <w:pPr>
        <w:pStyle w:val="2"/>
        <w:rPr>
          <w:ins w:id="262" w:author="谢衍筹" w:date="2012-05-31T16:12:00Z"/>
        </w:rPr>
      </w:pPr>
      <w:bookmarkStart w:id="263" w:name="_Toc326326561"/>
      <w:ins w:id="264" w:author="谢衍筹" w:date="2012-05-31T16:12:00Z">
        <w:r>
          <w:rPr>
            <w:rFonts w:hint="eastAsia"/>
          </w:rPr>
          <w:t>F</w:t>
        </w:r>
      </w:ins>
      <w:ins w:id="265" w:author="谢衍筹" w:date="2012-05-31T16:49:00Z">
        <w:r w:rsidR="0030302C">
          <w:rPr>
            <w:rFonts w:hint="eastAsia"/>
          </w:rPr>
          <w:t>4</w:t>
        </w:r>
      </w:ins>
      <w:ins w:id="266" w:author="谢衍筹" w:date="2012-05-31T16:12:00Z">
        <w:r>
          <w:rPr>
            <w:rFonts w:hint="eastAsia"/>
          </w:rPr>
          <w:t>公司行动预警</w:t>
        </w:r>
      </w:ins>
      <w:ins w:id="267" w:author="谢衍筹" w:date="2012-05-31T16:13:00Z">
        <w:r>
          <w:rPr>
            <w:rFonts w:hint="eastAsia"/>
          </w:rPr>
          <w:t>管理</w:t>
        </w:r>
      </w:ins>
      <w:bookmarkEnd w:id="263"/>
    </w:p>
    <w:p w:rsidR="00B432B3" w:rsidRDefault="00B432B3" w:rsidP="00B432B3">
      <w:pPr>
        <w:pStyle w:val="af4"/>
        <w:spacing w:line="360" w:lineRule="auto"/>
        <w:ind w:firstLineChars="200" w:firstLine="440"/>
      </w:pPr>
      <w:r>
        <w:rPr>
          <w:rFonts w:hint="eastAsia"/>
        </w:rPr>
        <w:t>公司行动中的供股、公开发售等都对客户的资产有很大影响，常有客户因不明此类业务的特点而误买入此类的股票而造成资产损失，而证券公司在除权日前也获不到</w:t>
      </w:r>
      <w:r>
        <w:rPr>
          <w:rFonts w:hint="eastAsia"/>
        </w:rPr>
        <w:t>CCASS</w:t>
      </w:r>
      <w:r>
        <w:rPr>
          <w:rFonts w:hint="eastAsia"/>
        </w:rPr>
        <w:t>提供的数据，而无法及时向客户通知。为了防范此类业务带来的风险，通过行动预警功能提高证券公司的风险防范。</w:t>
      </w:r>
    </w:p>
    <w:p w:rsidR="00B432B3" w:rsidRDefault="00B432B3" w:rsidP="00B432B3">
      <w:pPr>
        <w:pStyle w:val="af4"/>
        <w:spacing w:line="360" w:lineRule="auto"/>
        <w:ind w:firstLineChars="200" w:firstLine="440"/>
      </w:pPr>
      <w:r>
        <w:rPr>
          <w:rFonts w:hint="eastAsia"/>
        </w:rPr>
        <w:t>预警管理每个工作日</w:t>
      </w:r>
      <w:r>
        <w:rPr>
          <w:rFonts w:hint="eastAsia"/>
        </w:rPr>
        <w:t>12</w:t>
      </w:r>
      <w:r>
        <w:rPr>
          <w:rFonts w:hint="eastAsia"/>
        </w:rPr>
        <w:t>：</w:t>
      </w:r>
      <w:r>
        <w:rPr>
          <w:rFonts w:hint="eastAsia"/>
        </w:rPr>
        <w:t>00</w:t>
      </w:r>
      <w:r>
        <w:rPr>
          <w:rFonts w:hint="eastAsia"/>
        </w:rPr>
        <w:t>采集指定网站的数据，客户工程部人员定期检查是采集内容，对此类行动增加通知信息，并在一定的时间范围内，系统每日自动向客户发送通知消息。</w:t>
      </w:r>
      <w:r w:rsidR="0030302C">
        <w:rPr>
          <w:rFonts w:hint="eastAsia"/>
        </w:rPr>
        <w:t>如下图：</w:t>
      </w:r>
    </w:p>
    <w:p w:rsidR="0030302C" w:rsidRDefault="0030302C" w:rsidP="00B432B3">
      <w:pPr>
        <w:pStyle w:val="af4"/>
        <w:spacing w:line="360" w:lineRule="auto"/>
        <w:ind w:firstLineChars="200" w:firstLine="440"/>
      </w:pPr>
    </w:p>
    <w:p w:rsidR="0030302C" w:rsidRDefault="0030302C" w:rsidP="00B432B3">
      <w:pPr>
        <w:pStyle w:val="af4"/>
        <w:spacing w:line="360" w:lineRule="auto"/>
        <w:ind w:firstLineChars="200" w:firstLine="440"/>
      </w:pPr>
      <w:r>
        <w:object w:dxaOrig="9896" w:dyaOrig="6314">
          <v:shape id="_x0000_i1054" type="#_x0000_t75" style="width:415.5pt;height:264.75pt" o:ole="">
            <v:imagedata r:id="rId69" o:title=""/>
          </v:shape>
          <o:OLEObject Type="Embed" ProgID="Visio.Drawing.11" ShapeID="_x0000_i1054" DrawAspect="Content" ObjectID="_1402388493" r:id="rId70"/>
        </w:object>
      </w:r>
    </w:p>
    <w:p w:rsidR="00B432B3" w:rsidRDefault="0030302C" w:rsidP="00B432B3">
      <w:pPr>
        <w:pStyle w:val="3"/>
        <w:ind w:leftChars="100" w:left="210"/>
      </w:pPr>
      <w:bookmarkStart w:id="268" w:name="_Toc326326562"/>
      <w:r>
        <w:rPr>
          <w:rFonts w:hint="eastAsia"/>
        </w:rPr>
        <w:lastRenderedPageBreak/>
        <w:t>F4</w:t>
      </w:r>
      <w:r w:rsidR="00B432B3">
        <w:rPr>
          <w:rFonts w:hint="eastAsia"/>
        </w:rPr>
        <w:t>.1</w:t>
      </w:r>
      <w:r>
        <w:rPr>
          <w:rFonts w:hint="eastAsia"/>
        </w:rPr>
        <w:t>行动预警数据采集</w:t>
      </w:r>
      <w:bookmarkEnd w:id="268"/>
    </w:p>
    <w:p w:rsidR="00B432B3" w:rsidRDefault="00B432B3" w:rsidP="0030302C">
      <w:pPr>
        <w:pStyle w:val="4"/>
        <w:numPr>
          <w:ilvl w:val="0"/>
          <w:numId w:val="101"/>
        </w:numPr>
      </w:pPr>
      <w:r>
        <w:rPr>
          <w:rFonts w:hint="eastAsia"/>
        </w:rPr>
        <w:t>业务描述</w:t>
      </w:r>
    </w:p>
    <w:p w:rsidR="00A729B3" w:rsidRDefault="0030302C" w:rsidP="00B432B3">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从网站采集数据，</w:t>
      </w:r>
      <w:r w:rsidR="00A729B3">
        <w:rPr>
          <w:rFonts w:asciiTheme="minorEastAsia" w:hAnsiTheme="minorEastAsia" w:cs="华文仿宋" w:hint="eastAsia"/>
          <w:color w:val="000000"/>
          <w:kern w:val="0"/>
          <w:szCs w:val="21"/>
        </w:rPr>
        <w:t>每天12：00整系统自动采集，同时也支持手动采集；</w:t>
      </w:r>
    </w:p>
    <w:p w:rsidR="00A729B3" w:rsidRPr="00A729B3" w:rsidRDefault="00A729B3" w:rsidP="00A729B3">
      <w:pPr>
        <w:ind w:firstLineChars="150" w:firstLine="315"/>
        <w:rPr>
          <w:rFonts w:asciiTheme="minorEastAsia" w:hAnsiTheme="minorEastAsia" w:cs="华文仿宋"/>
          <w:color w:val="000000"/>
          <w:kern w:val="0"/>
          <w:szCs w:val="21"/>
        </w:rPr>
      </w:pPr>
      <w:r w:rsidRPr="00A729B3">
        <w:rPr>
          <w:rFonts w:asciiTheme="minorEastAsia" w:hAnsiTheme="minorEastAsia" w:cs="华文仿宋" w:hint="eastAsia"/>
          <w:color w:val="000000"/>
          <w:kern w:val="0"/>
          <w:szCs w:val="21"/>
        </w:rPr>
        <w:t>网址：</w:t>
      </w:r>
    </w:p>
    <w:p w:rsidR="00A729B3" w:rsidRDefault="00262F9B" w:rsidP="00A729B3">
      <w:pPr>
        <w:pStyle w:val="a7"/>
        <w:ind w:left="360"/>
      </w:pPr>
      <w:hyperlink r:id="rId71" w:history="1">
        <w:r w:rsidR="00A729B3">
          <w:rPr>
            <w:rStyle w:val="ad"/>
          </w:rPr>
          <w:t>http://corpsv.etnet.com.hk/webservice/jsp/ETNET/DIV-ANNOUNCE/BIG5/SearchResult.jsp?SORT=CODE&amp;TO=20120525&amp;ENCODING=BIG5&amp;ANNOUNCETYPE=RI&amp;STOCKCODE=&amp;MAINTYPE=DIVANNOUNCE&amp;FROM=20120425&amp;INDUSTRY=&amp;SUBTYPE=SEARCH&amp;CLIENT=ETNET</w:t>
        </w:r>
      </w:hyperlink>
    </w:p>
    <w:p w:rsidR="00A729B3" w:rsidRDefault="00A729B3" w:rsidP="00A729B3">
      <w:r>
        <w:rPr>
          <w:rFonts w:hint="eastAsia"/>
        </w:rPr>
        <w:t xml:space="preserve">   </w:t>
      </w:r>
      <w:r>
        <w:rPr>
          <w:rFonts w:hint="eastAsia"/>
        </w:rPr>
        <w:t>网站内容如下</w:t>
      </w:r>
    </w:p>
    <w:p w:rsidR="00A729B3" w:rsidRPr="00A729B3" w:rsidRDefault="00A729B3" w:rsidP="00A729B3">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429375" cy="5876925"/>
            <wp:effectExtent l="19050" t="0" r="9525" b="0"/>
            <wp:docPr id="35" name="图片 35" descr="C:\Documents and Settings\Administrator\Application Data\Tencent\Users\21105530\QQ\WinTemp\RichOle\]0@OX10{2~2[_MBH}_25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tor\Application Data\Tencent\Users\21105530\QQ\WinTemp\RichOle\]0@OX10{2~2[_MBH}_25J@R.jpg"/>
                    <pic:cNvPicPr>
                      <a:picLocks noChangeAspect="1" noChangeArrowheads="1"/>
                    </pic:cNvPicPr>
                  </pic:nvPicPr>
                  <pic:blipFill>
                    <a:blip r:embed="rId72" cstate="print"/>
                    <a:srcRect/>
                    <a:stretch>
                      <a:fillRect/>
                    </a:stretch>
                  </pic:blipFill>
                  <pic:spPr bwMode="auto">
                    <a:xfrm>
                      <a:off x="0" y="0"/>
                      <a:ext cx="6429375" cy="5876925"/>
                    </a:xfrm>
                    <a:prstGeom prst="rect">
                      <a:avLst/>
                    </a:prstGeom>
                    <a:noFill/>
                    <a:ln w="9525">
                      <a:noFill/>
                      <a:miter lim="800000"/>
                      <a:headEnd/>
                      <a:tailEnd/>
                    </a:ln>
                  </pic:spPr>
                </pic:pic>
              </a:graphicData>
            </a:graphic>
          </wp:inline>
        </w:drawing>
      </w:r>
    </w:p>
    <w:p w:rsidR="00A729B3" w:rsidRDefault="00A729B3" w:rsidP="00B432B3">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目前系统先按以下条件采集：</w:t>
      </w:r>
    </w:p>
    <w:p w:rsidR="00A729B3" w:rsidRDefault="00A729B3" w:rsidP="00A729B3">
      <w:pPr>
        <w:pStyle w:val="a7"/>
        <w:numPr>
          <w:ilvl w:val="0"/>
          <w:numId w:val="10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类别：</w:t>
      </w:r>
      <w:r w:rsidRPr="00A729B3">
        <w:rPr>
          <w:rFonts w:asciiTheme="minorEastAsia" w:hAnsiTheme="minorEastAsia" w:cs="华文仿宋" w:hint="eastAsia"/>
          <w:color w:val="000000"/>
          <w:kern w:val="0"/>
          <w:szCs w:val="21"/>
        </w:rPr>
        <w:t>供股业务</w:t>
      </w:r>
      <w:r>
        <w:rPr>
          <w:rFonts w:asciiTheme="minorEastAsia" w:hAnsiTheme="minorEastAsia" w:cs="华文仿宋" w:hint="eastAsia"/>
          <w:color w:val="000000"/>
          <w:kern w:val="0"/>
          <w:szCs w:val="21"/>
        </w:rPr>
        <w:t>；（本次行采集供股</w:t>
      </w:r>
      <w:r>
        <w:rPr>
          <w:rFonts w:asciiTheme="minorEastAsia" w:hAnsiTheme="minorEastAsia" w:cs="华文仿宋"/>
          <w:color w:val="000000"/>
          <w:kern w:val="0"/>
          <w:szCs w:val="21"/>
        </w:rPr>
        <w:t>）</w:t>
      </w:r>
    </w:p>
    <w:p w:rsidR="00A729B3" w:rsidRDefault="00A729B3" w:rsidP="00A729B3">
      <w:pPr>
        <w:pStyle w:val="a7"/>
        <w:numPr>
          <w:ilvl w:val="0"/>
          <w:numId w:val="10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公布日期：</w:t>
      </w:r>
      <w:r w:rsidRPr="00A729B3">
        <w:rPr>
          <w:rFonts w:asciiTheme="minorEastAsia" w:hAnsiTheme="minorEastAsia" w:cs="华文仿宋" w:hint="eastAsia"/>
          <w:color w:val="000000"/>
          <w:kern w:val="0"/>
          <w:szCs w:val="21"/>
        </w:rPr>
        <w:t>最近一星期</w:t>
      </w:r>
      <w:r>
        <w:rPr>
          <w:rFonts w:asciiTheme="minorEastAsia" w:hAnsiTheme="minorEastAsia" w:cs="华文仿宋" w:hint="eastAsia"/>
          <w:color w:val="000000"/>
          <w:kern w:val="0"/>
          <w:szCs w:val="21"/>
        </w:rPr>
        <w:t>选项；</w:t>
      </w:r>
    </w:p>
    <w:p w:rsidR="00A729B3" w:rsidRDefault="00A729B3" w:rsidP="00A729B3">
      <w:pPr>
        <w:pStyle w:val="a7"/>
        <w:numPr>
          <w:ilvl w:val="0"/>
          <w:numId w:val="10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行业分类：所有；</w:t>
      </w:r>
    </w:p>
    <w:p w:rsidR="00A729B3" w:rsidRPr="00A729B3" w:rsidRDefault="00A729B3" w:rsidP="00A729B3">
      <w:pPr>
        <w:pStyle w:val="a7"/>
        <w:numPr>
          <w:ilvl w:val="0"/>
          <w:numId w:val="10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排列：股份编号；</w:t>
      </w:r>
    </w:p>
    <w:p w:rsidR="00A729B3" w:rsidRDefault="00A729B3" w:rsidP="00B432B3">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采集后在系统中内容：</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股票代码；</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股票简称；</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财政年度；</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除净或生成日期；</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公布日期；（以上5项可以</w:t>
      </w:r>
      <w:proofErr w:type="gramStart"/>
      <w:r>
        <w:rPr>
          <w:rFonts w:asciiTheme="minorEastAsia" w:hAnsiTheme="minorEastAsia" w:cs="华文仿宋" w:hint="eastAsia"/>
          <w:color w:val="000000"/>
          <w:kern w:val="0"/>
          <w:szCs w:val="21"/>
        </w:rPr>
        <w:t>做为</w:t>
      </w:r>
      <w:proofErr w:type="gramEnd"/>
      <w:r>
        <w:rPr>
          <w:rFonts w:asciiTheme="minorEastAsia" w:hAnsiTheme="minorEastAsia" w:cs="华文仿宋" w:hint="eastAsia"/>
          <w:color w:val="000000"/>
          <w:kern w:val="0"/>
          <w:szCs w:val="21"/>
        </w:rPr>
        <w:t>一个唯一键）</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事项；</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截止过户日期；</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派息日期；</w:t>
      </w:r>
    </w:p>
    <w:p w:rsidR="00017DF7" w:rsidRDefault="00017DF7" w:rsidP="00017DF7">
      <w:pPr>
        <w:pStyle w:val="a7"/>
        <w:autoSpaceDE w:val="0"/>
        <w:autoSpaceDN w:val="0"/>
        <w:adjustRightInd w:val="0"/>
        <w:spacing w:line="360" w:lineRule="auto"/>
        <w:ind w:left="425" w:firstLineChars="0" w:firstLine="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===========================以下是系统增加的内容=========================</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预警编号：唯一值，用于与操作信息，短信等关联方便；</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行动类别：系统归类，可以根据采集的类别来分</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状态标识：0_未处理，1_已处理，2_结束，3_无效作废；</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采集日期：（系统增加）</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处理日期；（系统增加）</w:t>
      </w:r>
    </w:p>
    <w:p w:rsidR="00017DF7" w:rsidRDefault="00017DF7" w:rsidP="00A729B3">
      <w:pPr>
        <w:pStyle w:val="a7"/>
        <w:numPr>
          <w:ilvl w:val="0"/>
          <w:numId w:val="10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处理人员；（系统增加）</w:t>
      </w:r>
    </w:p>
    <w:p w:rsidR="00B432B3" w:rsidRDefault="00B432B3" w:rsidP="0030302C">
      <w:pPr>
        <w:pStyle w:val="4"/>
        <w:numPr>
          <w:ilvl w:val="0"/>
          <w:numId w:val="101"/>
        </w:numPr>
      </w:pPr>
      <w:r>
        <w:rPr>
          <w:rFonts w:hint="eastAsia"/>
        </w:rPr>
        <w:t>业务功能</w:t>
      </w:r>
    </w:p>
    <w:p w:rsidR="00E61391" w:rsidRDefault="00E61391" w:rsidP="00017DF7">
      <w:pPr>
        <w:pStyle w:val="a7"/>
        <w:numPr>
          <w:ilvl w:val="0"/>
          <w:numId w:val="105"/>
        </w:numPr>
        <w:spacing w:line="360" w:lineRule="auto"/>
        <w:ind w:firstLineChars="0"/>
        <w:rPr>
          <w:rFonts w:asciiTheme="minorEastAsia" w:hAnsiTheme="minorEastAsia"/>
        </w:rPr>
      </w:pPr>
      <w:r>
        <w:rPr>
          <w:rFonts w:asciiTheme="minorEastAsia" w:hAnsiTheme="minorEastAsia" w:hint="eastAsia"/>
        </w:rPr>
        <w:t>每个工作日12：00采集指定网站数据；(时间可以是个参数)</w:t>
      </w:r>
    </w:p>
    <w:p w:rsidR="00E61391" w:rsidRDefault="00E61391" w:rsidP="00017DF7">
      <w:pPr>
        <w:pStyle w:val="a7"/>
        <w:numPr>
          <w:ilvl w:val="0"/>
          <w:numId w:val="105"/>
        </w:numPr>
        <w:spacing w:line="360" w:lineRule="auto"/>
        <w:ind w:firstLineChars="0"/>
        <w:rPr>
          <w:rFonts w:asciiTheme="minorEastAsia" w:hAnsiTheme="minorEastAsia"/>
        </w:rPr>
      </w:pPr>
      <w:r>
        <w:rPr>
          <w:rFonts w:asciiTheme="minorEastAsia" w:hAnsiTheme="minorEastAsia" w:hint="eastAsia"/>
        </w:rPr>
        <w:t>采集后数据处理；</w:t>
      </w:r>
    </w:p>
    <w:p w:rsidR="00E61391" w:rsidRDefault="00E61391" w:rsidP="00E61391">
      <w:pPr>
        <w:pStyle w:val="a7"/>
        <w:numPr>
          <w:ilvl w:val="1"/>
          <w:numId w:val="105"/>
        </w:numPr>
        <w:spacing w:line="360" w:lineRule="auto"/>
        <w:ind w:firstLineChars="0"/>
        <w:rPr>
          <w:rFonts w:asciiTheme="minorEastAsia" w:hAnsiTheme="minorEastAsia"/>
        </w:rPr>
      </w:pPr>
      <w:r>
        <w:rPr>
          <w:rFonts w:asciiTheme="minorEastAsia" w:hAnsiTheme="minorEastAsia" w:hint="eastAsia"/>
        </w:rPr>
        <w:t>如果有新增的数据，增加到行动预警数据表中；</w:t>
      </w:r>
    </w:p>
    <w:p w:rsidR="00E61391" w:rsidRDefault="00E61391" w:rsidP="00E61391">
      <w:pPr>
        <w:pStyle w:val="a7"/>
        <w:numPr>
          <w:ilvl w:val="1"/>
          <w:numId w:val="105"/>
        </w:numPr>
        <w:spacing w:line="360" w:lineRule="auto"/>
        <w:ind w:firstLineChars="0"/>
        <w:rPr>
          <w:rFonts w:asciiTheme="minorEastAsia" w:hAnsiTheme="minorEastAsia"/>
        </w:rPr>
      </w:pPr>
      <w:r>
        <w:rPr>
          <w:rFonts w:asciiTheme="minorEastAsia" w:hAnsiTheme="minorEastAsia" w:hint="eastAsia"/>
        </w:rPr>
        <w:t>如果在预警数据表已存在，不必增加到数据表中；</w:t>
      </w:r>
    </w:p>
    <w:p w:rsidR="00E61391" w:rsidRDefault="00E61391" w:rsidP="00E61391">
      <w:pPr>
        <w:pStyle w:val="a7"/>
        <w:numPr>
          <w:ilvl w:val="1"/>
          <w:numId w:val="105"/>
        </w:numPr>
        <w:spacing w:line="360" w:lineRule="auto"/>
        <w:ind w:firstLineChars="0"/>
        <w:rPr>
          <w:rFonts w:asciiTheme="minorEastAsia" w:hAnsiTheme="minorEastAsia"/>
        </w:rPr>
      </w:pPr>
      <w:r>
        <w:rPr>
          <w:rFonts w:asciiTheme="minorEastAsia" w:hAnsiTheme="minorEastAsia" w:hint="eastAsia"/>
        </w:rPr>
        <w:t>数据处理：</w:t>
      </w:r>
    </w:p>
    <w:p w:rsidR="00E61391" w:rsidRPr="00E61391" w:rsidRDefault="00E61391" w:rsidP="00E61391">
      <w:pPr>
        <w:pStyle w:val="a7"/>
        <w:numPr>
          <w:ilvl w:val="2"/>
          <w:numId w:val="105"/>
        </w:numPr>
        <w:spacing w:line="360" w:lineRule="auto"/>
        <w:ind w:firstLineChars="0"/>
        <w:rPr>
          <w:rFonts w:asciiTheme="minorEastAsia" w:hAnsiTheme="minorEastAsia"/>
        </w:rPr>
      </w:pPr>
      <w:r>
        <w:rPr>
          <w:rFonts w:asciiTheme="minorEastAsia" w:hAnsiTheme="minorEastAsia" w:hint="eastAsia"/>
        </w:rPr>
        <w:t>状态标识：</w:t>
      </w:r>
      <w:r>
        <w:rPr>
          <w:rFonts w:asciiTheme="minorEastAsia" w:hAnsiTheme="minorEastAsia" w:cs="华文仿宋" w:hint="eastAsia"/>
          <w:color w:val="000000"/>
          <w:kern w:val="0"/>
          <w:szCs w:val="21"/>
        </w:rPr>
        <w:t>0_未处理；</w:t>
      </w:r>
    </w:p>
    <w:p w:rsidR="00E61391" w:rsidRPr="00E61391" w:rsidRDefault="00E61391" w:rsidP="00E61391">
      <w:pPr>
        <w:pStyle w:val="a7"/>
        <w:numPr>
          <w:ilvl w:val="2"/>
          <w:numId w:val="105"/>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采集日期：日期前日期+时间；</w:t>
      </w:r>
    </w:p>
    <w:p w:rsidR="00E61391" w:rsidRPr="00E61391" w:rsidRDefault="00E61391" w:rsidP="00E61391">
      <w:pPr>
        <w:pStyle w:val="a7"/>
        <w:numPr>
          <w:ilvl w:val="2"/>
          <w:numId w:val="105"/>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lastRenderedPageBreak/>
        <w:t>处理日期：空；</w:t>
      </w:r>
    </w:p>
    <w:p w:rsidR="00E61391" w:rsidRPr="00E61391" w:rsidRDefault="00E61391" w:rsidP="00E61391">
      <w:pPr>
        <w:pStyle w:val="a7"/>
        <w:numPr>
          <w:ilvl w:val="2"/>
          <w:numId w:val="105"/>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处理人员：空；</w:t>
      </w:r>
    </w:p>
    <w:p w:rsidR="00E61391" w:rsidRDefault="00E61391" w:rsidP="00017DF7">
      <w:pPr>
        <w:pStyle w:val="a7"/>
        <w:numPr>
          <w:ilvl w:val="0"/>
          <w:numId w:val="105"/>
        </w:numPr>
        <w:spacing w:line="360" w:lineRule="auto"/>
        <w:ind w:firstLineChars="0"/>
        <w:rPr>
          <w:rFonts w:asciiTheme="minorEastAsia" w:hAnsiTheme="minorEastAsia"/>
        </w:rPr>
      </w:pPr>
      <w:r>
        <w:rPr>
          <w:rFonts w:asciiTheme="minorEastAsia" w:hAnsiTheme="minorEastAsia" w:hint="eastAsia"/>
        </w:rPr>
        <w:t>系统记录采集记录，采集日期，增加记录数；</w:t>
      </w:r>
    </w:p>
    <w:p w:rsidR="00017DF7" w:rsidRDefault="00017DF7" w:rsidP="00017DF7">
      <w:pPr>
        <w:pStyle w:val="3"/>
        <w:ind w:leftChars="100" w:left="210"/>
      </w:pPr>
      <w:bookmarkStart w:id="269" w:name="_Toc326326563"/>
      <w:r>
        <w:rPr>
          <w:rFonts w:hint="eastAsia"/>
        </w:rPr>
        <w:t>F4.2</w:t>
      </w:r>
      <w:r>
        <w:rPr>
          <w:rFonts w:hint="eastAsia"/>
        </w:rPr>
        <w:t>行动预警</w:t>
      </w:r>
      <w:r w:rsidR="00E61391">
        <w:rPr>
          <w:rFonts w:hint="eastAsia"/>
        </w:rPr>
        <w:t>处理</w:t>
      </w:r>
      <w:bookmarkEnd w:id="269"/>
    </w:p>
    <w:p w:rsidR="005522B2" w:rsidRDefault="00017DF7">
      <w:pPr>
        <w:pStyle w:val="4"/>
        <w:numPr>
          <w:ilvl w:val="0"/>
          <w:numId w:val="106"/>
        </w:numPr>
      </w:pPr>
      <w:r>
        <w:rPr>
          <w:rFonts w:hint="eastAsia"/>
        </w:rPr>
        <w:t>业务描述</w:t>
      </w:r>
    </w:p>
    <w:p w:rsidR="005522B2" w:rsidRDefault="005522B2" w:rsidP="005522B2">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系统对采集后的数据列为行动预警数据，并把未处理的数据在预警待处理列表中展示出来。用户可以对列表中的行动事件进行确认及处理。</w:t>
      </w:r>
    </w:p>
    <w:p w:rsidR="005522B2" w:rsidRDefault="00017DF7">
      <w:pPr>
        <w:pStyle w:val="4"/>
        <w:numPr>
          <w:ilvl w:val="0"/>
          <w:numId w:val="106"/>
        </w:numPr>
      </w:pPr>
      <w:r>
        <w:rPr>
          <w:rFonts w:hint="eastAsia"/>
        </w:rPr>
        <w:t>用户界面</w:t>
      </w:r>
    </w:p>
    <w:p w:rsidR="00017DF7" w:rsidRDefault="005522B2" w:rsidP="00017DF7">
      <w:r>
        <w:object w:dxaOrig="9626" w:dyaOrig="5620">
          <v:shape id="_x0000_i1055" type="#_x0000_t75" style="width:415.5pt;height:242.25pt" o:ole="">
            <v:imagedata r:id="rId73" o:title=""/>
          </v:shape>
          <o:OLEObject Type="Embed" ProgID="Visio.Drawing.11" ShapeID="_x0000_i1055" DrawAspect="Content" ObjectID="_1402388494" r:id="rId74"/>
        </w:object>
      </w:r>
    </w:p>
    <w:p w:rsidR="00017DF7" w:rsidRDefault="00017DF7" w:rsidP="00017DF7">
      <w:pPr>
        <w:rPr>
          <w:b/>
        </w:rPr>
      </w:pPr>
      <w:r w:rsidRPr="005254C4">
        <w:rPr>
          <w:rFonts w:hint="eastAsia"/>
          <w:b/>
        </w:rPr>
        <w:t>界面说明：</w:t>
      </w:r>
    </w:p>
    <w:p w:rsidR="005522B2" w:rsidRDefault="005522B2" w:rsidP="005522B2">
      <w:pPr>
        <w:pStyle w:val="a7"/>
        <w:numPr>
          <w:ilvl w:val="0"/>
          <w:numId w:val="10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过滤条件：</w:t>
      </w:r>
    </w:p>
    <w:p w:rsidR="005522B2" w:rsidRDefault="005522B2" w:rsidP="005522B2">
      <w:pPr>
        <w:pStyle w:val="a7"/>
        <w:numPr>
          <w:ilvl w:val="1"/>
          <w:numId w:val="10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行动类别：默认为供股，提供所有选择；</w:t>
      </w:r>
    </w:p>
    <w:p w:rsidR="005522B2" w:rsidRDefault="005522B2" w:rsidP="005522B2">
      <w:pPr>
        <w:pStyle w:val="a7"/>
        <w:numPr>
          <w:ilvl w:val="0"/>
          <w:numId w:val="10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待处理列表</w:t>
      </w:r>
    </w:p>
    <w:p w:rsidR="005522B2" w:rsidRDefault="005522B2" w:rsidP="005522B2">
      <w:pPr>
        <w:pStyle w:val="a7"/>
        <w:numPr>
          <w:ilvl w:val="1"/>
          <w:numId w:val="10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列表内容：行动类别、证券代码、证券名称、财政年度、除净日、公布日期、状态（这里都是未处理的状态）、采集日期、操作项；</w:t>
      </w:r>
    </w:p>
    <w:p w:rsidR="00922F4F" w:rsidRDefault="005522B2" w:rsidP="005522B2">
      <w:pPr>
        <w:pStyle w:val="a7"/>
        <w:numPr>
          <w:ilvl w:val="1"/>
          <w:numId w:val="10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排序：按除净</w:t>
      </w:r>
      <w:r w:rsidR="00922F4F">
        <w:rPr>
          <w:rFonts w:asciiTheme="minorEastAsia" w:hAnsiTheme="minorEastAsia" w:cs="华文仿宋" w:hint="eastAsia"/>
          <w:color w:val="000000"/>
          <w:kern w:val="0"/>
          <w:szCs w:val="21"/>
        </w:rPr>
        <w:t>日从小到大排列；</w:t>
      </w:r>
    </w:p>
    <w:p w:rsidR="00922F4F" w:rsidRDefault="00922F4F" w:rsidP="00922F4F">
      <w:pPr>
        <w:pStyle w:val="a7"/>
        <w:numPr>
          <w:ilvl w:val="0"/>
          <w:numId w:val="10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提醒处理时弹出下方界面；</w:t>
      </w:r>
    </w:p>
    <w:p w:rsidR="00922F4F" w:rsidRDefault="003D18F6" w:rsidP="00922F4F">
      <w:pPr>
        <w:pStyle w:val="a7"/>
        <w:autoSpaceDE w:val="0"/>
        <w:autoSpaceDN w:val="0"/>
        <w:adjustRightInd w:val="0"/>
        <w:spacing w:line="360" w:lineRule="auto"/>
        <w:ind w:left="425" w:firstLineChars="0" w:firstLine="0"/>
        <w:jc w:val="left"/>
        <w:rPr>
          <w:b/>
        </w:rPr>
      </w:pPr>
      <w:r>
        <w:object w:dxaOrig="9626" w:dyaOrig="5620">
          <v:shape id="_x0000_i1056" type="#_x0000_t75" style="width:415.5pt;height:242.25pt" o:ole="">
            <v:imagedata r:id="rId75" o:title=""/>
          </v:shape>
          <o:OLEObject Type="Embed" ProgID="Visio.Drawing.11" ShapeID="_x0000_i1056" DrawAspect="Content" ObjectID="_1402388495" r:id="rId76"/>
        </w:object>
      </w:r>
      <w:r w:rsidR="00922F4F" w:rsidRPr="005254C4">
        <w:rPr>
          <w:rFonts w:hint="eastAsia"/>
          <w:b/>
        </w:rPr>
        <w:t>界面说明：</w:t>
      </w:r>
    </w:p>
    <w:p w:rsidR="00922F4F" w:rsidRDefault="00922F4F" w:rsidP="00922F4F">
      <w:pPr>
        <w:pStyle w:val="a7"/>
        <w:numPr>
          <w:ilvl w:val="0"/>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基本信息：与列表信息所选中一致；</w:t>
      </w:r>
    </w:p>
    <w:p w:rsidR="00922F4F" w:rsidRDefault="00922F4F" w:rsidP="00922F4F">
      <w:pPr>
        <w:pStyle w:val="a7"/>
        <w:numPr>
          <w:ilvl w:val="0"/>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处理信息：</w:t>
      </w:r>
    </w:p>
    <w:p w:rsidR="00922F4F" w:rsidRDefault="00922F4F" w:rsidP="00922F4F">
      <w:pPr>
        <w:pStyle w:val="a7"/>
        <w:numPr>
          <w:ilvl w:val="1"/>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通知日期范围：在此日期内，每个交易日都需要自动生成客户通知信息；</w:t>
      </w:r>
    </w:p>
    <w:p w:rsidR="00922F4F" w:rsidRDefault="00922F4F" w:rsidP="00922F4F">
      <w:pPr>
        <w:pStyle w:val="a7"/>
        <w:numPr>
          <w:ilvl w:val="2"/>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通知起始日期应大等于当前日期；</w:t>
      </w:r>
    </w:p>
    <w:p w:rsidR="00922F4F" w:rsidRDefault="00922F4F" w:rsidP="00922F4F">
      <w:pPr>
        <w:pStyle w:val="a7"/>
        <w:numPr>
          <w:ilvl w:val="2"/>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截止日期应大等于起始日期；</w:t>
      </w:r>
    </w:p>
    <w:p w:rsidR="00922F4F" w:rsidRDefault="00922F4F" w:rsidP="00922F4F">
      <w:pPr>
        <w:pStyle w:val="a7"/>
        <w:numPr>
          <w:ilvl w:val="1"/>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通知消息内容：</w:t>
      </w:r>
    </w:p>
    <w:p w:rsidR="00922F4F" w:rsidRDefault="00922F4F" w:rsidP="00922F4F">
      <w:pPr>
        <w:pStyle w:val="a7"/>
        <w:numPr>
          <w:ilvl w:val="2"/>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短信与邮件采用一样的通知消息；</w:t>
      </w:r>
    </w:p>
    <w:p w:rsidR="00922F4F" w:rsidRDefault="003D18F6" w:rsidP="00922F4F">
      <w:pPr>
        <w:pStyle w:val="a7"/>
        <w:numPr>
          <w:ilvl w:val="2"/>
          <w:numId w:val="109"/>
        </w:numPr>
        <w:autoSpaceDE w:val="0"/>
        <w:autoSpaceDN w:val="0"/>
        <w:adjustRightInd w:val="0"/>
        <w:spacing w:line="360" w:lineRule="auto"/>
        <w:ind w:firstLineChars="0"/>
        <w:jc w:val="left"/>
        <w:rPr>
          <w:rFonts w:asciiTheme="minorEastAsia" w:hAnsiTheme="minorEastAsia" w:cs="华文仿宋"/>
          <w:color w:val="000000"/>
          <w:kern w:val="0"/>
          <w:szCs w:val="21"/>
        </w:rPr>
      </w:pPr>
      <w:ins w:id="270" w:author="谢衍筹" w:date="2012-06-06T08:50:00Z">
        <w:r>
          <w:rPr>
            <w:rFonts w:asciiTheme="minorEastAsia" w:hAnsiTheme="minorEastAsia" w:cs="华文仿宋" w:hint="eastAsia"/>
            <w:color w:val="000000"/>
            <w:kern w:val="0"/>
            <w:szCs w:val="21"/>
          </w:rPr>
          <w:t>消息内容采用模板，按不同的行动确定模板，</w:t>
        </w:r>
        <w:proofErr w:type="gramStart"/>
        <w:r>
          <w:rPr>
            <w:rFonts w:asciiTheme="minorEastAsia" w:hAnsiTheme="minorEastAsia" w:cs="华文仿宋" w:hint="eastAsia"/>
            <w:color w:val="000000"/>
            <w:kern w:val="0"/>
            <w:szCs w:val="21"/>
          </w:rPr>
          <w:t>由客服工程</w:t>
        </w:r>
        <w:proofErr w:type="gramEnd"/>
        <w:r>
          <w:rPr>
            <w:rFonts w:asciiTheme="minorEastAsia" w:hAnsiTheme="minorEastAsia" w:cs="华文仿宋" w:hint="eastAsia"/>
            <w:color w:val="000000"/>
            <w:kern w:val="0"/>
            <w:szCs w:val="21"/>
          </w:rPr>
          <w:t>部提供模板</w:t>
        </w:r>
      </w:ins>
      <w:del w:id="271" w:author="谢衍筹" w:date="2012-06-06T08:50:00Z">
        <w:r w:rsidR="00922F4F" w:rsidDel="003D18F6">
          <w:rPr>
            <w:rFonts w:asciiTheme="minorEastAsia" w:hAnsiTheme="minorEastAsia" w:cs="华文仿宋" w:hint="eastAsia"/>
            <w:color w:val="000000"/>
            <w:kern w:val="0"/>
            <w:szCs w:val="21"/>
          </w:rPr>
          <w:delText>可以导入系统中维护好的称谓</w:delText>
        </w:r>
      </w:del>
      <w:r w:rsidR="00922F4F">
        <w:rPr>
          <w:rFonts w:asciiTheme="minorEastAsia" w:hAnsiTheme="minorEastAsia" w:cs="华文仿宋" w:hint="eastAsia"/>
          <w:color w:val="000000"/>
          <w:kern w:val="0"/>
          <w:szCs w:val="21"/>
        </w:rPr>
        <w:t>；</w:t>
      </w:r>
    </w:p>
    <w:p w:rsidR="00922F4F" w:rsidDel="003D18F6" w:rsidRDefault="00922F4F" w:rsidP="00922F4F">
      <w:pPr>
        <w:pStyle w:val="a7"/>
        <w:numPr>
          <w:ilvl w:val="2"/>
          <w:numId w:val="109"/>
        </w:numPr>
        <w:autoSpaceDE w:val="0"/>
        <w:autoSpaceDN w:val="0"/>
        <w:adjustRightInd w:val="0"/>
        <w:spacing w:line="360" w:lineRule="auto"/>
        <w:ind w:firstLineChars="0"/>
        <w:jc w:val="left"/>
        <w:rPr>
          <w:del w:id="272" w:author="谢衍筹" w:date="2012-06-06T08:50:00Z"/>
          <w:rFonts w:asciiTheme="minorEastAsia" w:hAnsiTheme="minorEastAsia" w:cs="华文仿宋"/>
          <w:color w:val="000000"/>
          <w:kern w:val="0"/>
          <w:szCs w:val="21"/>
        </w:rPr>
      </w:pPr>
      <w:del w:id="273" w:author="谢衍筹" w:date="2012-06-06T08:50:00Z">
        <w:r w:rsidDel="003D18F6">
          <w:rPr>
            <w:rFonts w:asciiTheme="minorEastAsia" w:hAnsiTheme="minorEastAsia" w:cs="华文仿宋" w:hint="eastAsia"/>
            <w:color w:val="000000"/>
            <w:kern w:val="0"/>
            <w:szCs w:val="21"/>
          </w:rPr>
          <w:delText>可以导入系统中维护好的落款；</w:delText>
        </w:r>
      </w:del>
    </w:p>
    <w:p w:rsidR="005522B2" w:rsidRDefault="00017DF7">
      <w:pPr>
        <w:pStyle w:val="4"/>
        <w:numPr>
          <w:ilvl w:val="0"/>
          <w:numId w:val="106"/>
        </w:numPr>
      </w:pPr>
      <w:r>
        <w:rPr>
          <w:rFonts w:hint="eastAsia"/>
        </w:rPr>
        <w:t>业务功能</w:t>
      </w:r>
    </w:p>
    <w:p w:rsidR="000A0F7F" w:rsidRDefault="000A0F7F" w:rsidP="00922F4F">
      <w:pPr>
        <w:pStyle w:val="a7"/>
        <w:numPr>
          <w:ilvl w:val="0"/>
          <w:numId w:val="108"/>
        </w:numPr>
        <w:spacing w:line="360" w:lineRule="auto"/>
        <w:ind w:firstLineChars="0"/>
        <w:rPr>
          <w:rFonts w:asciiTheme="minorEastAsia" w:hAnsiTheme="minorEastAsia"/>
        </w:rPr>
      </w:pPr>
      <w:r>
        <w:rPr>
          <w:rFonts w:asciiTheme="minorEastAsia" w:hAnsiTheme="minorEastAsia" w:hint="eastAsia"/>
        </w:rPr>
        <w:t>系统在预警待处理列表中展示未处理的行动；</w:t>
      </w:r>
    </w:p>
    <w:p w:rsidR="000A0F7F" w:rsidRDefault="000A0F7F" w:rsidP="000A0F7F">
      <w:pPr>
        <w:pStyle w:val="a7"/>
        <w:numPr>
          <w:ilvl w:val="1"/>
          <w:numId w:val="108"/>
        </w:numPr>
        <w:spacing w:line="360" w:lineRule="auto"/>
        <w:ind w:firstLineChars="0"/>
        <w:rPr>
          <w:rFonts w:asciiTheme="minorEastAsia" w:hAnsiTheme="minorEastAsia"/>
        </w:rPr>
      </w:pPr>
      <w:r>
        <w:rPr>
          <w:rFonts w:asciiTheme="minorEastAsia" w:hAnsiTheme="minorEastAsia" w:hint="eastAsia"/>
        </w:rPr>
        <w:t>状态为“未处理”；</w:t>
      </w:r>
    </w:p>
    <w:p w:rsidR="000A0F7F" w:rsidRDefault="000A0F7F" w:rsidP="00922F4F">
      <w:pPr>
        <w:pStyle w:val="a7"/>
        <w:numPr>
          <w:ilvl w:val="0"/>
          <w:numId w:val="108"/>
        </w:numPr>
        <w:spacing w:line="360" w:lineRule="auto"/>
        <w:ind w:firstLineChars="0"/>
        <w:rPr>
          <w:rFonts w:asciiTheme="minorEastAsia" w:hAnsiTheme="minorEastAsia"/>
        </w:rPr>
      </w:pPr>
      <w:r>
        <w:rPr>
          <w:rFonts w:asciiTheme="minorEastAsia" w:hAnsiTheme="minorEastAsia" w:hint="eastAsia"/>
        </w:rPr>
        <w:t>用户通过“提醒处理”功能弹出处理界面；</w:t>
      </w:r>
    </w:p>
    <w:p w:rsidR="000A0F7F" w:rsidRDefault="000A0F7F" w:rsidP="00922F4F">
      <w:pPr>
        <w:pStyle w:val="a7"/>
        <w:numPr>
          <w:ilvl w:val="0"/>
          <w:numId w:val="108"/>
        </w:numPr>
        <w:spacing w:line="360" w:lineRule="auto"/>
        <w:ind w:firstLineChars="0"/>
        <w:rPr>
          <w:rFonts w:asciiTheme="minorEastAsia" w:hAnsiTheme="minorEastAsia"/>
        </w:rPr>
      </w:pPr>
      <w:r>
        <w:rPr>
          <w:rFonts w:asciiTheme="minorEastAsia" w:hAnsiTheme="minorEastAsia" w:hint="eastAsia"/>
        </w:rPr>
        <w:t>用户输入处理时间范围、通知信息内容，保存处理结果；</w:t>
      </w:r>
    </w:p>
    <w:p w:rsidR="000A0F7F" w:rsidDel="003D18F6" w:rsidRDefault="000A0F7F" w:rsidP="000A0F7F">
      <w:pPr>
        <w:pStyle w:val="a7"/>
        <w:numPr>
          <w:ilvl w:val="1"/>
          <w:numId w:val="108"/>
        </w:numPr>
        <w:spacing w:line="360" w:lineRule="auto"/>
        <w:ind w:firstLineChars="0"/>
        <w:rPr>
          <w:del w:id="274" w:author="谢衍筹" w:date="2012-06-06T08:51:00Z"/>
          <w:rFonts w:asciiTheme="minorEastAsia" w:hAnsiTheme="minorEastAsia"/>
        </w:rPr>
      </w:pPr>
      <w:del w:id="275" w:author="谢衍筹" w:date="2012-06-06T08:51:00Z">
        <w:r w:rsidDel="003D18F6">
          <w:rPr>
            <w:rFonts w:asciiTheme="minorEastAsia" w:hAnsiTheme="minorEastAsia" w:hint="eastAsia"/>
          </w:rPr>
          <w:delText>通知信息支持导入称谓；</w:delText>
        </w:r>
      </w:del>
    </w:p>
    <w:p w:rsidR="000A0F7F" w:rsidDel="003D18F6" w:rsidRDefault="000A0F7F" w:rsidP="000A0F7F">
      <w:pPr>
        <w:pStyle w:val="a7"/>
        <w:numPr>
          <w:ilvl w:val="1"/>
          <w:numId w:val="108"/>
        </w:numPr>
        <w:spacing w:line="360" w:lineRule="auto"/>
        <w:ind w:firstLineChars="0"/>
        <w:rPr>
          <w:del w:id="276" w:author="谢衍筹" w:date="2012-06-06T08:51:00Z"/>
          <w:rFonts w:asciiTheme="minorEastAsia" w:hAnsiTheme="minorEastAsia"/>
        </w:rPr>
      </w:pPr>
      <w:del w:id="277" w:author="谢衍筹" w:date="2012-06-06T08:51:00Z">
        <w:r w:rsidDel="003D18F6">
          <w:rPr>
            <w:rFonts w:asciiTheme="minorEastAsia" w:hAnsiTheme="minorEastAsia" w:hint="eastAsia"/>
          </w:rPr>
          <w:delText>通知信息支持导入落款；</w:delText>
        </w:r>
      </w:del>
    </w:p>
    <w:p w:rsidR="000A0F7F" w:rsidRDefault="000A0F7F" w:rsidP="000A0F7F">
      <w:pPr>
        <w:pStyle w:val="a7"/>
        <w:numPr>
          <w:ilvl w:val="0"/>
          <w:numId w:val="108"/>
        </w:numPr>
        <w:spacing w:line="360" w:lineRule="auto"/>
        <w:ind w:firstLineChars="0"/>
        <w:rPr>
          <w:rFonts w:asciiTheme="minorEastAsia" w:hAnsiTheme="minorEastAsia"/>
        </w:rPr>
      </w:pPr>
      <w:r>
        <w:rPr>
          <w:rFonts w:asciiTheme="minorEastAsia" w:hAnsiTheme="minorEastAsia" w:hint="eastAsia"/>
        </w:rPr>
        <w:t>保存后，系统把预警信息的状态更改为“已处理”，系统刷新待处理列表；</w:t>
      </w:r>
    </w:p>
    <w:p w:rsidR="000A0F7F" w:rsidRDefault="000A0F7F" w:rsidP="000A0F7F">
      <w:pPr>
        <w:pStyle w:val="a7"/>
        <w:numPr>
          <w:ilvl w:val="1"/>
          <w:numId w:val="108"/>
        </w:numPr>
        <w:spacing w:line="360" w:lineRule="auto"/>
        <w:ind w:firstLineChars="0"/>
        <w:rPr>
          <w:rFonts w:asciiTheme="minorEastAsia" w:hAnsiTheme="minorEastAsia"/>
        </w:rPr>
      </w:pPr>
      <w:r>
        <w:rPr>
          <w:rFonts w:asciiTheme="minorEastAsia" w:hAnsiTheme="minorEastAsia" w:hint="eastAsia"/>
        </w:rPr>
        <w:t>系统生成预警待处理任务，任务的时点为晚上8点（支持设置），处理的频度为</w:t>
      </w:r>
      <w:r>
        <w:rPr>
          <w:rFonts w:asciiTheme="minorEastAsia" w:hAnsiTheme="minorEastAsia" w:hint="eastAsia"/>
        </w:rPr>
        <w:lastRenderedPageBreak/>
        <w:t>处理时间范围内的每个交易日；</w:t>
      </w:r>
    </w:p>
    <w:p w:rsidR="000A0F7F" w:rsidRDefault="000A0F7F" w:rsidP="000A0F7F">
      <w:pPr>
        <w:pStyle w:val="a7"/>
        <w:numPr>
          <w:ilvl w:val="0"/>
          <w:numId w:val="108"/>
        </w:numPr>
        <w:spacing w:line="360" w:lineRule="auto"/>
        <w:ind w:firstLineChars="0"/>
        <w:rPr>
          <w:rFonts w:asciiTheme="minorEastAsia" w:hAnsiTheme="minorEastAsia"/>
        </w:rPr>
      </w:pPr>
      <w:r>
        <w:rPr>
          <w:rFonts w:asciiTheme="minorEastAsia" w:hAnsiTheme="minorEastAsia" w:hint="eastAsia"/>
        </w:rPr>
        <w:t>用户如果认为</w:t>
      </w:r>
      <w:proofErr w:type="gramStart"/>
      <w:r>
        <w:rPr>
          <w:rFonts w:asciiTheme="minorEastAsia" w:hAnsiTheme="minorEastAsia" w:hint="eastAsia"/>
        </w:rPr>
        <w:t>改记录</w:t>
      </w:r>
      <w:proofErr w:type="gramEnd"/>
      <w:r>
        <w:rPr>
          <w:rFonts w:asciiTheme="minorEastAsia" w:hAnsiTheme="minorEastAsia" w:hint="eastAsia"/>
        </w:rPr>
        <w:t>无效，可以作废该预警信息，作废前系统需要提醒用户，让用户再次确认后完成废除；</w:t>
      </w:r>
    </w:p>
    <w:p w:rsidR="000A0F7F" w:rsidRDefault="000A0F7F" w:rsidP="000A0F7F">
      <w:pPr>
        <w:pStyle w:val="a7"/>
        <w:numPr>
          <w:ilvl w:val="1"/>
          <w:numId w:val="108"/>
        </w:numPr>
        <w:spacing w:line="360" w:lineRule="auto"/>
        <w:ind w:firstLineChars="0"/>
        <w:rPr>
          <w:rFonts w:asciiTheme="minorEastAsia" w:hAnsiTheme="minorEastAsia"/>
        </w:rPr>
      </w:pPr>
      <w:r>
        <w:rPr>
          <w:rFonts w:asciiTheme="minorEastAsia" w:hAnsiTheme="minorEastAsia" w:hint="eastAsia"/>
        </w:rPr>
        <w:t>废除后系统把预警信息的状态更改为“作废”，系统刷新待处理列表；</w:t>
      </w:r>
    </w:p>
    <w:p w:rsidR="005522B2" w:rsidRDefault="000A0F7F" w:rsidP="000A0F7F">
      <w:pPr>
        <w:pStyle w:val="a7"/>
        <w:numPr>
          <w:ilvl w:val="0"/>
          <w:numId w:val="108"/>
        </w:numPr>
        <w:spacing w:line="360" w:lineRule="auto"/>
        <w:ind w:firstLineChars="0"/>
        <w:rPr>
          <w:rFonts w:asciiTheme="minorEastAsia" w:hAnsiTheme="minorEastAsia"/>
        </w:rPr>
      </w:pPr>
      <w:r>
        <w:rPr>
          <w:rFonts w:asciiTheme="minorEastAsia" w:hAnsiTheme="minorEastAsia" w:hint="eastAsia"/>
        </w:rPr>
        <w:t>系统记录操作日志</w:t>
      </w:r>
      <w:r w:rsidR="00017DF7">
        <w:rPr>
          <w:rFonts w:hint="eastAsia"/>
          <w:lang w:val="en-AU"/>
        </w:rPr>
        <w:t>：包括维护人、维护日期、维护时间、</w:t>
      </w:r>
      <w:r>
        <w:rPr>
          <w:rFonts w:hint="eastAsia"/>
          <w:lang w:val="en-AU"/>
        </w:rPr>
        <w:t>预警信息编号、维护动作（处理、作废）</w:t>
      </w:r>
      <w:r w:rsidR="00017DF7">
        <w:rPr>
          <w:rFonts w:hint="eastAsia"/>
          <w:lang w:val="en-AU"/>
        </w:rPr>
        <w:t>；</w:t>
      </w:r>
      <w:r w:rsidR="00017DF7">
        <w:rPr>
          <w:rFonts w:hint="eastAsia"/>
          <w:lang w:val="en-AU"/>
        </w:rPr>
        <w:t xml:space="preserve"> </w:t>
      </w:r>
    </w:p>
    <w:p w:rsidR="00017DF7" w:rsidRPr="00B432B3" w:rsidRDefault="00017DF7" w:rsidP="00017DF7"/>
    <w:p w:rsidR="009A14A5" w:rsidRDefault="009A14A5" w:rsidP="009A14A5">
      <w:pPr>
        <w:pStyle w:val="3"/>
        <w:ind w:leftChars="100" w:left="210"/>
      </w:pPr>
      <w:bookmarkStart w:id="278" w:name="_Toc326326564"/>
      <w:r>
        <w:rPr>
          <w:rFonts w:hint="eastAsia"/>
        </w:rPr>
        <w:t>F4.3</w:t>
      </w:r>
      <w:r>
        <w:rPr>
          <w:rFonts w:hint="eastAsia"/>
        </w:rPr>
        <w:t>预警任务处理</w:t>
      </w:r>
      <w:bookmarkEnd w:id="278"/>
    </w:p>
    <w:p w:rsidR="009A14A5" w:rsidRDefault="009A14A5" w:rsidP="009A14A5">
      <w:pPr>
        <w:pStyle w:val="4"/>
        <w:numPr>
          <w:ilvl w:val="0"/>
          <w:numId w:val="110"/>
        </w:numPr>
      </w:pPr>
      <w:r>
        <w:rPr>
          <w:rFonts w:hint="eastAsia"/>
        </w:rPr>
        <w:t>业务描述</w:t>
      </w:r>
    </w:p>
    <w:p w:rsidR="009A14A5" w:rsidRDefault="009A14A5" w:rsidP="009A14A5">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在行动预警处理时生了预警任务，任务时间一到，系统自动</w:t>
      </w:r>
      <w:proofErr w:type="gramStart"/>
      <w:r>
        <w:rPr>
          <w:rFonts w:asciiTheme="minorEastAsia" w:hAnsiTheme="minorEastAsia" w:cs="华文仿宋" w:hint="eastAsia"/>
          <w:color w:val="000000"/>
          <w:kern w:val="0"/>
          <w:szCs w:val="21"/>
        </w:rPr>
        <w:t>向满足</w:t>
      </w:r>
      <w:proofErr w:type="gramEnd"/>
      <w:r>
        <w:rPr>
          <w:rFonts w:asciiTheme="minorEastAsia" w:hAnsiTheme="minorEastAsia" w:cs="华文仿宋" w:hint="eastAsia"/>
          <w:color w:val="000000"/>
          <w:kern w:val="0"/>
          <w:szCs w:val="21"/>
        </w:rPr>
        <w:t>条件的客户发送邮件和短信信息；</w:t>
      </w:r>
    </w:p>
    <w:p w:rsidR="009A14A5" w:rsidRDefault="009A14A5" w:rsidP="009A14A5">
      <w:pPr>
        <w:pStyle w:val="4"/>
        <w:numPr>
          <w:ilvl w:val="0"/>
          <w:numId w:val="110"/>
        </w:numPr>
      </w:pPr>
      <w:r>
        <w:rPr>
          <w:rFonts w:hint="eastAsia"/>
        </w:rPr>
        <w:t>业务功能</w:t>
      </w:r>
    </w:p>
    <w:p w:rsidR="009A14A5" w:rsidRDefault="009A14A5" w:rsidP="009A14A5">
      <w:pPr>
        <w:pStyle w:val="a7"/>
        <w:numPr>
          <w:ilvl w:val="0"/>
          <w:numId w:val="111"/>
        </w:numPr>
        <w:spacing w:line="360" w:lineRule="auto"/>
        <w:ind w:firstLineChars="0"/>
        <w:rPr>
          <w:rFonts w:asciiTheme="minorEastAsia" w:hAnsiTheme="minorEastAsia"/>
        </w:rPr>
      </w:pPr>
      <w:r>
        <w:rPr>
          <w:rFonts w:asciiTheme="minorEastAsia" w:hAnsiTheme="minorEastAsia" w:hint="eastAsia"/>
        </w:rPr>
        <w:t>任务时间到时，系统自动向客户发送消息；</w:t>
      </w:r>
    </w:p>
    <w:p w:rsidR="009A14A5" w:rsidRDefault="009A14A5" w:rsidP="009A14A5">
      <w:pPr>
        <w:pStyle w:val="a7"/>
        <w:numPr>
          <w:ilvl w:val="1"/>
          <w:numId w:val="111"/>
        </w:numPr>
        <w:spacing w:line="360" w:lineRule="auto"/>
        <w:ind w:firstLineChars="0"/>
        <w:rPr>
          <w:rFonts w:asciiTheme="minorEastAsia" w:hAnsiTheme="minorEastAsia"/>
        </w:rPr>
      </w:pPr>
      <w:r>
        <w:rPr>
          <w:rFonts w:asciiTheme="minorEastAsia" w:hAnsiTheme="minorEastAsia" w:hint="eastAsia"/>
        </w:rPr>
        <w:t>每个预警信息在处理时</w:t>
      </w:r>
      <w:proofErr w:type="gramStart"/>
      <w:r>
        <w:rPr>
          <w:rFonts w:asciiTheme="minorEastAsia" w:hAnsiTheme="minorEastAsia" w:hint="eastAsia"/>
        </w:rPr>
        <w:t>已维护</w:t>
      </w:r>
      <w:proofErr w:type="gramEnd"/>
      <w:r>
        <w:rPr>
          <w:rFonts w:asciiTheme="minorEastAsia" w:hAnsiTheme="minorEastAsia" w:hint="eastAsia"/>
        </w:rPr>
        <w:t>好信息发送内容；</w:t>
      </w:r>
    </w:p>
    <w:p w:rsidR="009A14A5" w:rsidRDefault="009A14A5" w:rsidP="009A14A5">
      <w:pPr>
        <w:pStyle w:val="a7"/>
        <w:numPr>
          <w:ilvl w:val="1"/>
          <w:numId w:val="111"/>
        </w:numPr>
        <w:spacing w:line="360" w:lineRule="auto"/>
        <w:ind w:firstLineChars="0"/>
        <w:rPr>
          <w:rFonts w:asciiTheme="minorEastAsia" w:hAnsiTheme="minorEastAsia"/>
        </w:rPr>
      </w:pPr>
      <w:r>
        <w:rPr>
          <w:rFonts w:asciiTheme="minorEastAsia" w:hAnsiTheme="minorEastAsia" w:hint="eastAsia"/>
        </w:rPr>
        <w:t>满足条件的客户：</w:t>
      </w:r>
    </w:p>
    <w:p w:rsidR="009A14A5" w:rsidRDefault="009A14A5" w:rsidP="009A14A5">
      <w:pPr>
        <w:pStyle w:val="a7"/>
        <w:numPr>
          <w:ilvl w:val="2"/>
          <w:numId w:val="111"/>
        </w:numPr>
        <w:spacing w:line="360" w:lineRule="auto"/>
        <w:ind w:firstLineChars="0"/>
        <w:rPr>
          <w:rFonts w:asciiTheme="minorEastAsia" w:hAnsiTheme="minorEastAsia"/>
        </w:rPr>
      </w:pPr>
      <w:r>
        <w:rPr>
          <w:rFonts w:asciiTheme="minorEastAsia" w:hAnsiTheme="minorEastAsia" w:hint="eastAsia"/>
        </w:rPr>
        <w:t>在处理日当天该股份的可用余额不为0的客户；（已包括了当日买入的）</w:t>
      </w:r>
    </w:p>
    <w:p w:rsidR="009A14A5" w:rsidRDefault="009A14A5" w:rsidP="009A14A5">
      <w:pPr>
        <w:pStyle w:val="a7"/>
        <w:numPr>
          <w:ilvl w:val="2"/>
          <w:numId w:val="111"/>
        </w:numPr>
        <w:spacing w:line="360" w:lineRule="auto"/>
        <w:ind w:firstLineChars="0"/>
        <w:rPr>
          <w:rFonts w:asciiTheme="minorEastAsia" w:hAnsiTheme="minorEastAsia"/>
        </w:rPr>
      </w:pPr>
      <w:r>
        <w:rPr>
          <w:rFonts w:asciiTheme="minorEastAsia" w:hAnsiTheme="minorEastAsia" w:hint="eastAsia"/>
        </w:rPr>
        <w:t>本次行动预警未发送过的客户；（已发过的客户不需要重复发送</w:t>
      </w:r>
      <w:r>
        <w:rPr>
          <w:rFonts w:asciiTheme="minorEastAsia" w:hAnsiTheme="minorEastAsia"/>
        </w:rPr>
        <w:t>）</w:t>
      </w:r>
    </w:p>
    <w:p w:rsidR="009A14A5" w:rsidRDefault="009A14A5" w:rsidP="009A14A5">
      <w:pPr>
        <w:pStyle w:val="a7"/>
        <w:numPr>
          <w:ilvl w:val="0"/>
          <w:numId w:val="111"/>
        </w:numPr>
        <w:spacing w:line="360" w:lineRule="auto"/>
        <w:ind w:firstLineChars="0"/>
        <w:rPr>
          <w:rFonts w:asciiTheme="minorEastAsia" w:hAnsiTheme="minorEastAsia"/>
        </w:rPr>
      </w:pPr>
      <w:r>
        <w:rPr>
          <w:rFonts w:asciiTheme="minorEastAsia" w:hAnsiTheme="minorEastAsia" w:hint="eastAsia"/>
        </w:rPr>
        <w:t>发送消息后，系统保留发送的记录，以备后查；</w:t>
      </w:r>
    </w:p>
    <w:p w:rsidR="009A14A5" w:rsidRDefault="009A14A5" w:rsidP="009A14A5">
      <w:pPr>
        <w:pStyle w:val="3"/>
        <w:ind w:leftChars="100" w:left="210"/>
      </w:pPr>
      <w:bookmarkStart w:id="279" w:name="_Toc326326565"/>
      <w:r>
        <w:rPr>
          <w:rFonts w:hint="eastAsia"/>
        </w:rPr>
        <w:t>F4.4</w:t>
      </w:r>
      <w:r>
        <w:rPr>
          <w:rFonts w:hint="eastAsia"/>
        </w:rPr>
        <w:t>预警已处理信息查询</w:t>
      </w:r>
      <w:bookmarkEnd w:id="279"/>
    </w:p>
    <w:p w:rsidR="009A14A5" w:rsidRDefault="009A14A5" w:rsidP="009A14A5">
      <w:pPr>
        <w:pStyle w:val="4"/>
        <w:numPr>
          <w:ilvl w:val="0"/>
          <w:numId w:val="112"/>
        </w:numPr>
      </w:pPr>
      <w:r>
        <w:rPr>
          <w:rFonts w:hint="eastAsia"/>
        </w:rPr>
        <w:t>业务描述</w:t>
      </w:r>
    </w:p>
    <w:p w:rsidR="009A14A5" w:rsidRDefault="009A14A5" w:rsidP="009A14A5">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对已处理的信息进行查询，已处理包括正常处理和作废的记录。</w:t>
      </w:r>
    </w:p>
    <w:p w:rsidR="009A14A5" w:rsidRDefault="009A14A5" w:rsidP="009A14A5">
      <w:pPr>
        <w:pStyle w:val="4"/>
        <w:numPr>
          <w:ilvl w:val="0"/>
          <w:numId w:val="112"/>
        </w:numPr>
      </w:pPr>
      <w:r>
        <w:rPr>
          <w:rFonts w:hint="eastAsia"/>
        </w:rPr>
        <w:lastRenderedPageBreak/>
        <w:t>用户界面</w:t>
      </w:r>
    </w:p>
    <w:p w:rsidR="009A14A5" w:rsidRDefault="009A14A5" w:rsidP="009A14A5">
      <w:r>
        <w:object w:dxaOrig="10427" w:dyaOrig="5620">
          <v:shape id="_x0000_i1057" type="#_x0000_t75" style="width:415.5pt;height:224.25pt" o:ole="">
            <v:imagedata r:id="rId77" o:title=""/>
          </v:shape>
          <o:OLEObject Type="Embed" ProgID="Visio.Drawing.11" ShapeID="_x0000_i1057" DrawAspect="Content" ObjectID="_1402388496" r:id="rId78"/>
        </w:object>
      </w:r>
    </w:p>
    <w:p w:rsidR="009A14A5" w:rsidRDefault="009A14A5" w:rsidP="009A14A5">
      <w:pPr>
        <w:rPr>
          <w:b/>
        </w:rPr>
      </w:pPr>
      <w:r w:rsidRPr="005254C4">
        <w:rPr>
          <w:rFonts w:hint="eastAsia"/>
          <w:b/>
        </w:rPr>
        <w:t>界面说明：</w:t>
      </w:r>
    </w:p>
    <w:p w:rsidR="009A14A5" w:rsidRDefault="009A14A5" w:rsidP="009A14A5">
      <w:pPr>
        <w:pStyle w:val="a7"/>
        <w:numPr>
          <w:ilvl w:val="0"/>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过滤条件：</w:t>
      </w:r>
    </w:p>
    <w:p w:rsidR="009A14A5" w:rsidRDefault="009A14A5" w:rsidP="009A14A5">
      <w:pPr>
        <w:pStyle w:val="a7"/>
        <w:numPr>
          <w:ilvl w:val="1"/>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行动类别：默认为供股，提供所有选择；</w:t>
      </w:r>
    </w:p>
    <w:p w:rsidR="009A14A5" w:rsidRDefault="009A14A5" w:rsidP="009A14A5">
      <w:pPr>
        <w:pStyle w:val="a7"/>
        <w:numPr>
          <w:ilvl w:val="1"/>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证券代码；不输为所有；</w:t>
      </w:r>
    </w:p>
    <w:p w:rsidR="009A14A5" w:rsidRDefault="009A14A5" w:rsidP="009A14A5">
      <w:pPr>
        <w:pStyle w:val="a7"/>
        <w:numPr>
          <w:ilvl w:val="1"/>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除净日期范围；</w:t>
      </w:r>
    </w:p>
    <w:p w:rsidR="009A14A5" w:rsidRDefault="009A14A5" w:rsidP="009A14A5">
      <w:pPr>
        <w:pStyle w:val="a7"/>
        <w:numPr>
          <w:ilvl w:val="1"/>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处理日期范围；</w:t>
      </w:r>
    </w:p>
    <w:p w:rsidR="009A14A5" w:rsidRDefault="009A14A5" w:rsidP="009A14A5">
      <w:pPr>
        <w:pStyle w:val="a7"/>
        <w:numPr>
          <w:ilvl w:val="0"/>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待处理列表</w:t>
      </w:r>
    </w:p>
    <w:p w:rsidR="009A14A5" w:rsidRDefault="009A14A5" w:rsidP="009A14A5">
      <w:pPr>
        <w:pStyle w:val="a7"/>
        <w:numPr>
          <w:ilvl w:val="1"/>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列表内容：行动类别、证券代码、证券名称、财政年度、除净日、公布日期、状态（这里都是未处理的状态）、采集日期、处理日期、处理人、操作项；</w:t>
      </w:r>
    </w:p>
    <w:p w:rsidR="009A14A5" w:rsidRDefault="009A14A5" w:rsidP="009A14A5">
      <w:pPr>
        <w:pStyle w:val="a7"/>
        <w:numPr>
          <w:ilvl w:val="1"/>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排序：按</w:t>
      </w:r>
      <w:r w:rsidR="00D94511">
        <w:rPr>
          <w:rFonts w:asciiTheme="minorEastAsia" w:hAnsiTheme="minorEastAsia" w:cs="华文仿宋" w:hint="eastAsia"/>
          <w:color w:val="000000"/>
          <w:kern w:val="0"/>
          <w:szCs w:val="21"/>
        </w:rPr>
        <w:t>处理日期</w:t>
      </w:r>
      <w:r>
        <w:rPr>
          <w:rFonts w:asciiTheme="minorEastAsia" w:hAnsiTheme="minorEastAsia" w:cs="华文仿宋" w:hint="eastAsia"/>
          <w:color w:val="000000"/>
          <w:kern w:val="0"/>
          <w:szCs w:val="21"/>
        </w:rPr>
        <w:t>从</w:t>
      </w:r>
      <w:r w:rsidR="00D94511">
        <w:rPr>
          <w:rFonts w:asciiTheme="minorEastAsia" w:hAnsiTheme="minorEastAsia" w:cs="华文仿宋" w:hint="eastAsia"/>
          <w:color w:val="000000"/>
          <w:kern w:val="0"/>
          <w:szCs w:val="21"/>
        </w:rPr>
        <w:t>大到</w:t>
      </w:r>
      <w:r>
        <w:rPr>
          <w:rFonts w:asciiTheme="minorEastAsia" w:hAnsiTheme="minorEastAsia" w:cs="华文仿宋" w:hint="eastAsia"/>
          <w:color w:val="000000"/>
          <w:kern w:val="0"/>
          <w:szCs w:val="21"/>
        </w:rPr>
        <w:t>小排列；</w:t>
      </w:r>
    </w:p>
    <w:p w:rsidR="009A14A5" w:rsidRDefault="00D94511" w:rsidP="009A14A5">
      <w:pPr>
        <w:pStyle w:val="a7"/>
        <w:numPr>
          <w:ilvl w:val="0"/>
          <w:numId w:val="11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点时通知明细时可以查看该支行动的通知信息，弹出如下界</w:t>
      </w:r>
      <w:r w:rsidR="009A14A5">
        <w:rPr>
          <w:rFonts w:asciiTheme="minorEastAsia" w:hAnsiTheme="minorEastAsia" w:cs="华文仿宋" w:hint="eastAsia"/>
          <w:color w:val="000000"/>
          <w:kern w:val="0"/>
          <w:szCs w:val="21"/>
        </w:rPr>
        <w:t>面；</w:t>
      </w:r>
    </w:p>
    <w:p w:rsidR="009A14A5" w:rsidRDefault="00D94511" w:rsidP="009A14A5">
      <w:pPr>
        <w:pStyle w:val="a7"/>
        <w:autoSpaceDE w:val="0"/>
        <w:autoSpaceDN w:val="0"/>
        <w:adjustRightInd w:val="0"/>
        <w:spacing w:line="360" w:lineRule="auto"/>
        <w:ind w:left="425" w:firstLineChars="0" w:firstLine="0"/>
        <w:jc w:val="left"/>
        <w:rPr>
          <w:b/>
        </w:rPr>
      </w:pPr>
      <w:r>
        <w:object w:dxaOrig="9577" w:dyaOrig="4996">
          <v:shape id="_x0000_i1058" type="#_x0000_t75" style="width:415.5pt;height:216.75pt" o:ole="">
            <v:imagedata r:id="rId79" o:title=""/>
          </v:shape>
          <o:OLEObject Type="Embed" ProgID="Visio.Drawing.11" ShapeID="_x0000_i1058" DrawAspect="Content" ObjectID="_1402388497" r:id="rId80"/>
        </w:object>
      </w:r>
      <w:r w:rsidR="009A14A5" w:rsidRPr="005254C4">
        <w:rPr>
          <w:rFonts w:hint="eastAsia"/>
          <w:b/>
        </w:rPr>
        <w:t>界面说明：</w:t>
      </w:r>
    </w:p>
    <w:p w:rsidR="00D94511" w:rsidRDefault="00D94511" w:rsidP="00D94511">
      <w:pPr>
        <w:pStyle w:val="a7"/>
        <w:numPr>
          <w:ilvl w:val="0"/>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查询条件:</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证券代码：不可更改；</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资金账户：不输为所有；</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通知日期范围；</w:t>
      </w:r>
    </w:p>
    <w:p w:rsidR="009A14A5" w:rsidRDefault="00D94511" w:rsidP="00D94511">
      <w:pPr>
        <w:pStyle w:val="a7"/>
        <w:numPr>
          <w:ilvl w:val="0"/>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通知信息列表</w:t>
      </w:r>
      <w:r w:rsidR="009A14A5">
        <w:rPr>
          <w:rFonts w:asciiTheme="minorEastAsia" w:hAnsiTheme="minorEastAsia" w:cs="华文仿宋" w:hint="eastAsia"/>
          <w:color w:val="000000"/>
          <w:kern w:val="0"/>
          <w:szCs w:val="21"/>
        </w:rPr>
        <w:t>：</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消息序号：行动预警编号；</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资金账号；</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账户名称；</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消息发送日期</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状态；</w:t>
      </w:r>
    </w:p>
    <w:p w:rsidR="00D94511" w:rsidRDefault="00D94511" w:rsidP="00D94511">
      <w:pPr>
        <w:pStyle w:val="a7"/>
        <w:numPr>
          <w:ilvl w:val="0"/>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明细细信；</w:t>
      </w:r>
    </w:p>
    <w:p w:rsidR="00D94511" w:rsidRDefault="00D94511" w:rsidP="00D94511">
      <w:pPr>
        <w:pStyle w:val="a7"/>
        <w:numPr>
          <w:ilvl w:val="1"/>
          <w:numId w:val="11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选择一个客户，可以查看具体的通知信息；</w:t>
      </w:r>
    </w:p>
    <w:p w:rsidR="009A14A5" w:rsidRDefault="009A14A5" w:rsidP="009A14A5">
      <w:pPr>
        <w:pStyle w:val="4"/>
        <w:numPr>
          <w:ilvl w:val="0"/>
          <w:numId w:val="112"/>
        </w:numPr>
      </w:pPr>
      <w:r>
        <w:rPr>
          <w:rFonts w:hint="eastAsia"/>
        </w:rPr>
        <w:t>业务功能</w:t>
      </w:r>
    </w:p>
    <w:p w:rsidR="00D94511" w:rsidRDefault="00D94511" w:rsidP="00D94511">
      <w:pPr>
        <w:pStyle w:val="a7"/>
        <w:numPr>
          <w:ilvl w:val="0"/>
          <w:numId w:val="115"/>
        </w:numPr>
        <w:spacing w:line="360" w:lineRule="auto"/>
        <w:ind w:firstLineChars="0"/>
        <w:rPr>
          <w:rFonts w:asciiTheme="minorEastAsia" w:hAnsiTheme="minorEastAsia"/>
        </w:rPr>
      </w:pPr>
      <w:r>
        <w:rPr>
          <w:rFonts w:asciiTheme="minorEastAsia" w:hAnsiTheme="minorEastAsia" w:hint="eastAsia"/>
        </w:rPr>
        <w:t>用户输入查询条件；</w:t>
      </w:r>
    </w:p>
    <w:p w:rsidR="00D94511" w:rsidRDefault="00D94511" w:rsidP="00D94511">
      <w:pPr>
        <w:pStyle w:val="a7"/>
        <w:numPr>
          <w:ilvl w:val="0"/>
          <w:numId w:val="115"/>
        </w:numPr>
        <w:spacing w:line="360" w:lineRule="auto"/>
        <w:ind w:firstLineChars="0"/>
        <w:rPr>
          <w:rFonts w:asciiTheme="minorEastAsia" w:hAnsiTheme="minorEastAsia"/>
        </w:rPr>
      </w:pPr>
      <w:r>
        <w:rPr>
          <w:rFonts w:asciiTheme="minorEastAsia" w:hAnsiTheme="minorEastAsia" w:hint="eastAsia"/>
        </w:rPr>
        <w:t>系统按界面说明列出通知信息；</w:t>
      </w:r>
    </w:p>
    <w:p w:rsidR="00D94511" w:rsidRDefault="00D94511" w:rsidP="00D94511">
      <w:pPr>
        <w:pStyle w:val="a7"/>
        <w:numPr>
          <w:ilvl w:val="0"/>
          <w:numId w:val="115"/>
        </w:numPr>
        <w:spacing w:line="360" w:lineRule="auto"/>
        <w:ind w:firstLineChars="0"/>
        <w:rPr>
          <w:rFonts w:asciiTheme="minorEastAsia" w:hAnsiTheme="minorEastAsia"/>
        </w:rPr>
      </w:pPr>
      <w:r>
        <w:rPr>
          <w:rFonts w:asciiTheme="minorEastAsia" w:hAnsiTheme="minorEastAsia" w:hint="eastAsia"/>
        </w:rPr>
        <w:t>用户选择中一个账户后，可以查看其通知信息内容；</w:t>
      </w:r>
    </w:p>
    <w:p w:rsidR="00020CA7" w:rsidRDefault="00020CA7" w:rsidP="00020CA7">
      <w:pPr>
        <w:pStyle w:val="2"/>
        <w:rPr>
          <w:ins w:id="280" w:author="谢衍筹" w:date="2012-06-13T14:18:00Z"/>
        </w:rPr>
      </w:pPr>
      <w:ins w:id="281" w:author="谢衍筹" w:date="2012-06-13T14:18:00Z">
        <w:r>
          <w:rPr>
            <w:rFonts w:hint="eastAsia"/>
          </w:rPr>
          <w:lastRenderedPageBreak/>
          <w:t>F5</w:t>
        </w:r>
        <w:r>
          <w:rPr>
            <w:rFonts w:hint="eastAsia"/>
          </w:rPr>
          <w:t>行动回退处理</w:t>
        </w:r>
      </w:ins>
    </w:p>
    <w:p w:rsidR="00020CA7" w:rsidRDefault="00020CA7" w:rsidP="00020CA7">
      <w:pPr>
        <w:pStyle w:val="af4"/>
        <w:spacing w:line="360" w:lineRule="auto"/>
        <w:ind w:firstLineChars="200" w:firstLine="440"/>
      </w:pPr>
      <w:r>
        <w:rPr>
          <w:rFonts w:hint="eastAsia"/>
        </w:rPr>
        <w:t>公司行动处理后如果出现人为处理错误，或者是业务本身出现反复，则需要进行对原来操作的逆向操作，即回退处理。</w:t>
      </w:r>
    </w:p>
    <w:p w:rsidR="007D010F" w:rsidRDefault="007D010F" w:rsidP="00020CA7">
      <w:pPr>
        <w:pStyle w:val="af4"/>
        <w:spacing w:line="360" w:lineRule="auto"/>
        <w:ind w:firstLineChars="200" w:firstLine="440"/>
      </w:pPr>
      <w:r>
        <w:rPr>
          <w:rFonts w:hint="eastAsia"/>
        </w:rPr>
        <w:t>回退处理的发起实现统一入口，通过查询历史任务的（主要是权益分配任务），对其进行回退处理，处理后变成另一个行动业务，现一般按原来业务</w:t>
      </w:r>
      <w:r>
        <w:rPr>
          <w:rFonts w:hint="eastAsia"/>
        </w:rPr>
        <w:t>+</w:t>
      </w:r>
      <w:r>
        <w:rPr>
          <w:rFonts w:hint="eastAsia"/>
        </w:rPr>
        <w:t>回退来命名。现阶段系统只完成股份拆分、股份合并、股份转换的回退出处理，这三类统称为“股份转换回退”业务。</w:t>
      </w:r>
    </w:p>
    <w:p w:rsidR="007D010F" w:rsidRDefault="007D010F" w:rsidP="00020CA7">
      <w:pPr>
        <w:pStyle w:val="af4"/>
        <w:spacing w:line="360" w:lineRule="auto"/>
        <w:ind w:firstLineChars="200" w:firstLine="440"/>
      </w:pPr>
      <w:r>
        <w:rPr>
          <w:rFonts w:hint="eastAsia"/>
        </w:rPr>
        <w:t>回退处理后，按正常业务进入权益分配、权益确认中完成。（不需要维护与复核的阶段）</w:t>
      </w:r>
      <w:r>
        <w:rPr>
          <w:rFonts w:hint="eastAsia"/>
        </w:rPr>
        <w:t>,</w:t>
      </w:r>
      <w:r>
        <w:rPr>
          <w:rFonts w:hint="eastAsia"/>
        </w:rPr>
        <w:t>这样处理有个好处，完全使用原来的流程与各类查询功能。不必另外开发界面。</w:t>
      </w:r>
    </w:p>
    <w:p w:rsidR="007D010F" w:rsidRDefault="007D010F" w:rsidP="00020CA7">
      <w:pPr>
        <w:pStyle w:val="af4"/>
        <w:spacing w:line="360" w:lineRule="auto"/>
        <w:ind w:firstLineChars="200" w:firstLine="440"/>
      </w:pPr>
      <w:r>
        <w:object w:dxaOrig="6381" w:dyaOrig="662">
          <v:shape id="_x0000_i1059" type="#_x0000_t75" style="width:318.75pt;height:33pt" o:ole="">
            <v:imagedata r:id="rId81" o:title=""/>
          </v:shape>
          <o:OLEObject Type="Embed" ProgID="Visio.Drawing.11" ShapeID="_x0000_i1059" DrawAspect="Content" ObjectID="_1402388498" r:id="rId82"/>
        </w:object>
      </w:r>
    </w:p>
    <w:p w:rsidR="00020CA7" w:rsidRDefault="00020CA7" w:rsidP="00020CA7">
      <w:pPr>
        <w:pStyle w:val="3"/>
        <w:ind w:leftChars="100" w:left="210"/>
      </w:pPr>
      <w:r>
        <w:rPr>
          <w:rFonts w:hint="eastAsia"/>
        </w:rPr>
        <w:t>F5.1</w:t>
      </w:r>
      <w:r>
        <w:rPr>
          <w:rFonts w:hint="eastAsia"/>
        </w:rPr>
        <w:t>行动</w:t>
      </w:r>
      <w:r w:rsidR="007D010F">
        <w:rPr>
          <w:rFonts w:hint="eastAsia"/>
        </w:rPr>
        <w:t>回</w:t>
      </w:r>
      <w:r w:rsidR="00A51719">
        <w:rPr>
          <w:rFonts w:hint="eastAsia"/>
        </w:rPr>
        <w:t>退处理</w:t>
      </w:r>
    </w:p>
    <w:p w:rsidR="00020CA7" w:rsidRDefault="00020CA7" w:rsidP="00020CA7">
      <w:pPr>
        <w:pStyle w:val="4"/>
        <w:numPr>
          <w:ilvl w:val="0"/>
          <w:numId w:val="116"/>
        </w:numPr>
      </w:pPr>
      <w:r>
        <w:rPr>
          <w:rFonts w:hint="eastAsia"/>
        </w:rPr>
        <w:t>业务描述</w:t>
      </w:r>
    </w:p>
    <w:p w:rsidR="00A51719" w:rsidRDefault="00A51719" w:rsidP="00020CA7">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根据查询条件查询已完成的行动任务。并对起发起行动回退，生成行动回退任务；</w:t>
      </w:r>
    </w:p>
    <w:p w:rsidR="00A51719" w:rsidRDefault="00A51719" w:rsidP="00020CA7">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目前只开放“股份合并、股份拆分、股份转换三类行动的回退出功能，其回退后的行动类别均命名为股份转换回退，称之为股份转换回退行动。</w:t>
      </w:r>
    </w:p>
    <w:p w:rsidR="00A51719" w:rsidRDefault="00A51719" w:rsidP="00A51719">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股份转换回退行动信息包括以下内容：</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行动编号：唯一标识(系统生成)；</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行动类别</w:t>
      </w:r>
      <w:r w:rsidRPr="00143D00">
        <w:rPr>
          <w:rFonts w:asciiTheme="minorEastAsia" w:hAnsiTheme="minorEastAsia" w:cs="华文仿宋" w:hint="eastAsia"/>
          <w:color w:val="000000"/>
          <w:kern w:val="0"/>
          <w:szCs w:val="21"/>
        </w:rPr>
        <w:t>；</w:t>
      </w:r>
      <w:r>
        <w:rPr>
          <w:rFonts w:asciiTheme="minorEastAsia" w:hAnsiTheme="minorEastAsia" w:cs="华文仿宋"/>
          <w:color w:val="000000"/>
          <w:kern w:val="0"/>
          <w:szCs w:val="21"/>
        </w:rPr>
        <w:t xml:space="preserve"> </w:t>
      </w:r>
      <w:r>
        <w:rPr>
          <w:rFonts w:asciiTheme="minorEastAsia" w:hAnsiTheme="minorEastAsia" w:cs="华文仿宋" w:hint="eastAsia"/>
          <w:color w:val="000000"/>
          <w:kern w:val="0"/>
          <w:szCs w:val="21"/>
        </w:rPr>
        <w:t>（目前只有一类，待增）</w:t>
      </w:r>
    </w:p>
    <w:p w:rsidR="00A51719" w:rsidRPr="002468C2" w:rsidRDefault="00A51719" w:rsidP="00A51719">
      <w:pPr>
        <w:pStyle w:val="a7"/>
        <w:numPr>
          <w:ilvl w:val="1"/>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2468C2">
        <w:rPr>
          <w:rFonts w:asciiTheme="minorEastAsia" w:hAnsiTheme="minorEastAsia" w:cs="华文仿宋" w:hint="eastAsia"/>
          <w:color w:val="000000"/>
          <w:kern w:val="0"/>
          <w:szCs w:val="21"/>
        </w:rPr>
        <w:t>股份</w:t>
      </w:r>
      <w:r>
        <w:rPr>
          <w:rFonts w:asciiTheme="minorEastAsia" w:hAnsiTheme="minorEastAsia" w:cs="华文仿宋" w:hint="eastAsia"/>
          <w:color w:val="000000"/>
          <w:kern w:val="0"/>
          <w:szCs w:val="21"/>
        </w:rPr>
        <w:t>转换回退</w:t>
      </w:r>
      <w:r w:rsidRPr="002468C2">
        <w:rPr>
          <w:rFonts w:asciiTheme="minorEastAsia" w:hAnsiTheme="minorEastAsia" w:cs="华文仿宋" w:hint="eastAsia"/>
          <w:color w:val="000000"/>
          <w:kern w:val="0"/>
          <w:szCs w:val="21"/>
        </w:rPr>
        <w:t>；</w:t>
      </w:r>
    </w:p>
    <w:p w:rsidR="00A51719" w:rsidRPr="002468C2"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行动阶段：（</w:t>
      </w:r>
      <w:proofErr w:type="gramStart"/>
      <w:r>
        <w:rPr>
          <w:rFonts w:asciiTheme="minorEastAsia" w:hAnsiTheme="minorEastAsia" w:cs="华文仿宋" w:hint="eastAsia"/>
          <w:color w:val="000000"/>
          <w:kern w:val="0"/>
          <w:szCs w:val="21"/>
        </w:rPr>
        <w:t>同行动</w:t>
      </w:r>
      <w:proofErr w:type="gramEnd"/>
      <w:r>
        <w:rPr>
          <w:rFonts w:asciiTheme="minorEastAsia" w:hAnsiTheme="minorEastAsia" w:cs="华文仿宋" w:hint="eastAsia"/>
          <w:color w:val="000000"/>
          <w:kern w:val="0"/>
          <w:szCs w:val="21"/>
        </w:rPr>
        <w:t>类别</w:t>
      </w:r>
      <w:proofErr w:type="gramStart"/>
      <w:r>
        <w:rPr>
          <w:rFonts w:asciiTheme="minorEastAsia" w:hAnsiTheme="minorEastAsia" w:cs="华文仿宋" w:hint="eastAsia"/>
          <w:color w:val="000000"/>
          <w:kern w:val="0"/>
          <w:szCs w:val="21"/>
        </w:rPr>
        <w:t>一</w:t>
      </w:r>
      <w:proofErr w:type="gramEnd"/>
      <w:r>
        <w:rPr>
          <w:rFonts w:asciiTheme="minorEastAsia" w:hAnsiTheme="minorEastAsia" w:cs="华文仿宋" w:hint="eastAsia"/>
          <w:color w:val="000000"/>
          <w:kern w:val="0"/>
          <w:szCs w:val="21"/>
        </w:rPr>
        <w:t>至）</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股票代码；</w:t>
      </w:r>
    </w:p>
    <w:p w:rsidR="00DA3706" w:rsidRDefault="00DA3706"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proofErr w:type="gramStart"/>
      <w:r>
        <w:rPr>
          <w:rFonts w:asciiTheme="minorEastAsia" w:hAnsiTheme="minorEastAsia" w:cs="华文仿宋" w:hint="eastAsia"/>
          <w:color w:val="000000"/>
          <w:kern w:val="0"/>
          <w:szCs w:val="21"/>
        </w:rPr>
        <w:t>原任务</w:t>
      </w:r>
      <w:proofErr w:type="gramEnd"/>
      <w:r>
        <w:rPr>
          <w:rFonts w:asciiTheme="minorEastAsia" w:hAnsiTheme="minorEastAsia" w:cs="华文仿宋" w:hint="eastAsia"/>
          <w:color w:val="000000"/>
          <w:kern w:val="0"/>
          <w:szCs w:val="21"/>
        </w:rPr>
        <w:t>日期；</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原处理日期；（指回退出前）</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处理日期；</w:t>
      </w:r>
      <w:r w:rsidR="00DA3706">
        <w:rPr>
          <w:rFonts w:asciiTheme="minorEastAsia" w:hAnsiTheme="minorEastAsia" w:cs="华文仿宋" w:hint="eastAsia"/>
          <w:color w:val="000000"/>
          <w:kern w:val="0"/>
          <w:szCs w:val="21"/>
        </w:rPr>
        <w:t>（当前回退日期）</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转出股票代码；（原来转入变为转出）</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转入股票代码；（原来转出变为转</w:t>
      </w:r>
      <w:r w:rsidR="004335FC">
        <w:rPr>
          <w:rFonts w:asciiTheme="minorEastAsia" w:hAnsiTheme="minorEastAsia" w:cs="华文仿宋" w:hint="eastAsia"/>
          <w:color w:val="000000"/>
          <w:kern w:val="0"/>
          <w:szCs w:val="21"/>
        </w:rPr>
        <w:t>入）</w:t>
      </w:r>
    </w:p>
    <w:p w:rsidR="00DA3706" w:rsidRDefault="00DA3706"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原</w:t>
      </w:r>
      <w:del w:id="282" w:author="谢衍筹" w:date="2012-06-14T14:27:00Z">
        <w:r w:rsidDel="00DA3706">
          <w:rPr>
            <w:rFonts w:asciiTheme="minorEastAsia" w:hAnsiTheme="minorEastAsia" w:cs="华文仿宋" w:hint="eastAsia"/>
            <w:color w:val="000000"/>
            <w:kern w:val="0"/>
            <w:szCs w:val="21"/>
          </w:rPr>
          <w:delText>任务</w:delText>
        </w:r>
      </w:del>
      <w:r>
        <w:rPr>
          <w:rFonts w:asciiTheme="minorEastAsia" w:hAnsiTheme="minorEastAsia" w:cs="华文仿宋" w:hint="eastAsia"/>
          <w:color w:val="000000"/>
          <w:kern w:val="0"/>
          <w:szCs w:val="21"/>
        </w:rPr>
        <w:t>行动编号：（用于记录是针对哪个行动回退）</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操作日期；</w:t>
      </w:r>
    </w:p>
    <w:p w:rsidR="00A51719" w:rsidRDefault="00A51719" w:rsidP="00A51719">
      <w:pPr>
        <w:pStyle w:val="a7"/>
        <w:numPr>
          <w:ilvl w:val="0"/>
          <w:numId w:val="117"/>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操作人员；</w:t>
      </w:r>
    </w:p>
    <w:p w:rsidR="004335FC" w:rsidRDefault="004335FC" w:rsidP="004335FC">
      <w:pPr>
        <w:pStyle w:val="4"/>
        <w:numPr>
          <w:ilvl w:val="0"/>
          <w:numId w:val="116"/>
        </w:numPr>
      </w:pPr>
      <w:r>
        <w:rPr>
          <w:rFonts w:hint="eastAsia"/>
        </w:rPr>
        <w:t>用户界面</w:t>
      </w:r>
    </w:p>
    <w:p w:rsidR="004335FC" w:rsidRDefault="004335FC" w:rsidP="00D864AC">
      <w:pPr>
        <w:spacing w:line="360" w:lineRule="auto"/>
      </w:pPr>
      <w:r>
        <w:object w:dxaOrig="10392" w:dyaOrig="6414">
          <v:shape id="_x0000_i1060" type="#_x0000_t75" style="width:485.25pt;height:256.5pt" o:ole="">
            <v:imagedata r:id="rId83" o:title=""/>
          </v:shape>
          <o:OLEObject Type="Embed" ProgID="Visio.Drawing.11" ShapeID="_x0000_i1060" DrawAspect="Content" ObjectID="_1402388499" r:id="rId84"/>
        </w:object>
      </w:r>
      <w:r w:rsidR="00D864AC">
        <w:rPr>
          <w:rFonts w:hint="eastAsia"/>
        </w:rPr>
        <w:t>界面说明：</w:t>
      </w:r>
    </w:p>
    <w:p w:rsidR="00D864AC" w:rsidRPr="00666C1F" w:rsidRDefault="00D864AC" w:rsidP="00D864AC">
      <w:pPr>
        <w:pStyle w:val="a7"/>
        <w:numPr>
          <w:ilvl w:val="0"/>
          <w:numId w:val="118"/>
        </w:numPr>
        <w:spacing w:line="360" w:lineRule="auto"/>
        <w:ind w:firstLineChars="0"/>
        <w:rPr>
          <w:rFonts w:asciiTheme="minorEastAsia" w:hAnsiTheme="minorEastAsia"/>
        </w:rPr>
      </w:pPr>
      <w:r w:rsidRPr="00666C1F">
        <w:rPr>
          <w:rFonts w:asciiTheme="minorEastAsia" w:hAnsiTheme="minorEastAsia" w:hint="eastAsia"/>
        </w:rPr>
        <w:t>查询条件：</w:t>
      </w:r>
    </w:p>
    <w:p w:rsidR="00D864AC" w:rsidRPr="00666C1F" w:rsidRDefault="00D864AC" w:rsidP="00D864AC">
      <w:pPr>
        <w:pStyle w:val="a7"/>
        <w:numPr>
          <w:ilvl w:val="1"/>
          <w:numId w:val="118"/>
        </w:numPr>
        <w:spacing w:line="360" w:lineRule="auto"/>
        <w:ind w:firstLineChars="0"/>
        <w:rPr>
          <w:rFonts w:asciiTheme="minorEastAsia" w:hAnsiTheme="minorEastAsia"/>
        </w:rPr>
      </w:pPr>
      <w:r w:rsidRPr="00666C1F">
        <w:rPr>
          <w:rFonts w:asciiTheme="minorEastAsia" w:hAnsiTheme="minorEastAsia" w:hint="eastAsia"/>
        </w:rPr>
        <w:t>处理日期</w:t>
      </w:r>
      <w:r w:rsidR="00666C1F" w:rsidRPr="00666C1F">
        <w:rPr>
          <w:rFonts w:asciiTheme="minorEastAsia" w:hAnsiTheme="minorEastAsia" w:hint="eastAsia"/>
        </w:rPr>
        <w:t>区间：指系统</w:t>
      </w:r>
      <w:r w:rsidRPr="00666C1F">
        <w:rPr>
          <w:rFonts w:asciiTheme="minorEastAsia" w:hAnsiTheme="minorEastAsia" w:hint="eastAsia"/>
        </w:rPr>
        <w:t>该任务的日期</w:t>
      </w:r>
      <w:r w:rsidR="00B86596" w:rsidRPr="00666C1F">
        <w:rPr>
          <w:rFonts w:asciiTheme="minorEastAsia" w:hAnsiTheme="minorEastAsia" w:hint="eastAsia"/>
        </w:rPr>
        <w:t>；</w:t>
      </w:r>
    </w:p>
    <w:p w:rsidR="00B86596" w:rsidRPr="00666C1F" w:rsidRDefault="00B86596" w:rsidP="00D864AC">
      <w:pPr>
        <w:pStyle w:val="a7"/>
        <w:numPr>
          <w:ilvl w:val="1"/>
          <w:numId w:val="118"/>
        </w:numPr>
        <w:spacing w:line="360" w:lineRule="auto"/>
        <w:ind w:firstLineChars="0"/>
        <w:rPr>
          <w:rFonts w:asciiTheme="minorEastAsia" w:hAnsiTheme="minorEastAsia"/>
        </w:rPr>
      </w:pPr>
      <w:r w:rsidRPr="00666C1F">
        <w:rPr>
          <w:rFonts w:asciiTheme="minorEastAsia" w:hAnsiTheme="minorEastAsia" w:hint="eastAsia"/>
        </w:rPr>
        <w:t>证券代码：空为所有；</w:t>
      </w:r>
    </w:p>
    <w:p w:rsidR="00B86596" w:rsidRPr="00666C1F" w:rsidRDefault="00B86596" w:rsidP="00D864AC">
      <w:pPr>
        <w:pStyle w:val="a7"/>
        <w:numPr>
          <w:ilvl w:val="1"/>
          <w:numId w:val="118"/>
        </w:numPr>
        <w:spacing w:line="360" w:lineRule="auto"/>
        <w:ind w:firstLineChars="0"/>
        <w:rPr>
          <w:rFonts w:asciiTheme="minorEastAsia" w:hAnsiTheme="minorEastAsia"/>
        </w:rPr>
      </w:pPr>
      <w:r w:rsidRPr="00666C1F">
        <w:rPr>
          <w:rFonts w:asciiTheme="minorEastAsia" w:hAnsiTheme="minorEastAsia" w:hint="eastAsia"/>
        </w:rPr>
        <w:t>行动类别：目前只开放（股份合并、股份拆分、股份转换）</w:t>
      </w:r>
    </w:p>
    <w:p w:rsidR="00B86596" w:rsidRPr="00666C1F" w:rsidRDefault="00B86596" w:rsidP="00D864AC">
      <w:pPr>
        <w:pStyle w:val="a7"/>
        <w:numPr>
          <w:ilvl w:val="1"/>
          <w:numId w:val="118"/>
        </w:numPr>
        <w:spacing w:line="360" w:lineRule="auto"/>
        <w:ind w:firstLineChars="0"/>
        <w:rPr>
          <w:rFonts w:asciiTheme="minorEastAsia" w:hAnsiTheme="minorEastAsia"/>
        </w:rPr>
      </w:pPr>
      <w:r w:rsidRPr="00666C1F">
        <w:rPr>
          <w:rFonts w:asciiTheme="minorEastAsia" w:hAnsiTheme="minorEastAsia" w:hint="eastAsia"/>
        </w:rPr>
        <w:t>状态：为已完成的行动；</w:t>
      </w:r>
    </w:p>
    <w:p w:rsidR="00D864AC" w:rsidRPr="00666C1F" w:rsidRDefault="00D864AC" w:rsidP="00D864AC">
      <w:pPr>
        <w:pStyle w:val="a7"/>
        <w:numPr>
          <w:ilvl w:val="0"/>
          <w:numId w:val="118"/>
        </w:numPr>
        <w:spacing w:line="360" w:lineRule="auto"/>
        <w:ind w:firstLineChars="0"/>
        <w:rPr>
          <w:rFonts w:asciiTheme="minorEastAsia" w:hAnsiTheme="minorEastAsia"/>
        </w:rPr>
      </w:pPr>
      <w:r w:rsidRPr="00666C1F">
        <w:rPr>
          <w:rFonts w:asciiTheme="minorEastAsia" w:hAnsiTheme="minorEastAsia" w:hint="eastAsia"/>
        </w:rPr>
        <w:t>已处理</w:t>
      </w:r>
      <w:proofErr w:type="gramStart"/>
      <w:r w:rsidRPr="00666C1F">
        <w:rPr>
          <w:rFonts w:asciiTheme="minorEastAsia" w:hAnsiTheme="minorEastAsia" w:hint="eastAsia"/>
        </w:rPr>
        <w:t>行动信</w:t>
      </w:r>
      <w:proofErr w:type="gramEnd"/>
      <w:r w:rsidRPr="00666C1F">
        <w:rPr>
          <w:rFonts w:asciiTheme="minorEastAsia" w:hAnsiTheme="minorEastAsia" w:hint="eastAsia"/>
        </w:rPr>
        <w:t>处列表；</w:t>
      </w:r>
    </w:p>
    <w:p w:rsidR="00B86596" w:rsidRPr="00666C1F" w:rsidRDefault="00B86596" w:rsidP="00B86596">
      <w:pPr>
        <w:pStyle w:val="a7"/>
        <w:numPr>
          <w:ilvl w:val="1"/>
          <w:numId w:val="118"/>
        </w:numPr>
        <w:spacing w:line="360" w:lineRule="auto"/>
        <w:ind w:firstLineChars="0"/>
        <w:rPr>
          <w:rFonts w:asciiTheme="minorEastAsia" w:hAnsiTheme="minorEastAsia"/>
        </w:rPr>
      </w:pPr>
      <w:r w:rsidRPr="00666C1F">
        <w:rPr>
          <w:rFonts w:asciiTheme="minorEastAsia" w:hAnsiTheme="minorEastAsia" w:hint="eastAsia"/>
        </w:rPr>
        <w:t>列表内容：证券代码、行动类别、任务日期、处理日期（包括时间）</w:t>
      </w:r>
      <w:r w:rsidR="00666C1F" w:rsidRPr="00666C1F">
        <w:rPr>
          <w:rFonts w:asciiTheme="minorEastAsia" w:hAnsiTheme="minorEastAsia" w:hint="eastAsia"/>
        </w:rPr>
        <w:t>、处理人员、状态；</w:t>
      </w:r>
    </w:p>
    <w:p w:rsidR="00666C1F" w:rsidRPr="00666C1F" w:rsidRDefault="00666C1F" w:rsidP="00B86596">
      <w:pPr>
        <w:pStyle w:val="a7"/>
        <w:numPr>
          <w:ilvl w:val="1"/>
          <w:numId w:val="118"/>
        </w:numPr>
        <w:spacing w:line="360" w:lineRule="auto"/>
        <w:ind w:firstLineChars="0"/>
        <w:rPr>
          <w:rFonts w:asciiTheme="minorEastAsia" w:hAnsiTheme="minorEastAsia"/>
        </w:rPr>
      </w:pPr>
      <w:r w:rsidRPr="00666C1F">
        <w:rPr>
          <w:rFonts w:asciiTheme="minorEastAsia" w:hAnsiTheme="minorEastAsia" w:hint="eastAsia"/>
        </w:rPr>
        <w:t>排序：证券代码，任务日期；</w:t>
      </w:r>
    </w:p>
    <w:p w:rsidR="00D864AC" w:rsidRDefault="00D864AC" w:rsidP="00D864AC">
      <w:pPr>
        <w:pStyle w:val="a7"/>
        <w:numPr>
          <w:ilvl w:val="0"/>
          <w:numId w:val="118"/>
        </w:numPr>
        <w:spacing w:line="360" w:lineRule="auto"/>
        <w:ind w:firstLineChars="0"/>
        <w:rPr>
          <w:rFonts w:asciiTheme="minorEastAsia" w:hAnsiTheme="minorEastAsia"/>
        </w:rPr>
      </w:pPr>
      <w:r w:rsidRPr="00666C1F">
        <w:rPr>
          <w:rFonts w:asciiTheme="minorEastAsia" w:hAnsiTheme="minorEastAsia" w:hint="eastAsia"/>
        </w:rPr>
        <w:t>客户明细信息列表：</w:t>
      </w:r>
      <w:r w:rsidR="00666C1F">
        <w:rPr>
          <w:rFonts w:asciiTheme="minorEastAsia" w:hAnsiTheme="minorEastAsia" w:hint="eastAsia"/>
        </w:rPr>
        <w:t>该内容要根据不同的行动展示不同的信息；</w:t>
      </w:r>
    </w:p>
    <w:p w:rsidR="00666C1F" w:rsidRDefault="00666C1F" w:rsidP="00666C1F">
      <w:pPr>
        <w:pStyle w:val="a7"/>
        <w:numPr>
          <w:ilvl w:val="1"/>
          <w:numId w:val="118"/>
        </w:numPr>
        <w:spacing w:line="360" w:lineRule="auto"/>
        <w:ind w:firstLineChars="0"/>
        <w:rPr>
          <w:rFonts w:asciiTheme="minorEastAsia" w:hAnsiTheme="minorEastAsia"/>
        </w:rPr>
      </w:pPr>
      <w:r w:rsidRPr="00666C1F">
        <w:rPr>
          <w:rFonts w:asciiTheme="minorEastAsia" w:hAnsiTheme="minorEastAsia" w:hint="eastAsia"/>
        </w:rPr>
        <w:lastRenderedPageBreak/>
        <w:t>股份合并、股份拆分、股份转换</w:t>
      </w:r>
    </w:p>
    <w:p w:rsidR="00666C1F" w:rsidRPr="00666C1F" w:rsidRDefault="00666C1F" w:rsidP="00666C1F">
      <w:pPr>
        <w:pStyle w:val="a7"/>
        <w:numPr>
          <w:ilvl w:val="2"/>
          <w:numId w:val="118"/>
        </w:numPr>
        <w:spacing w:line="360" w:lineRule="auto"/>
        <w:ind w:firstLineChars="0"/>
        <w:rPr>
          <w:rFonts w:asciiTheme="minorEastAsia" w:hAnsiTheme="minorEastAsia"/>
        </w:rPr>
      </w:pPr>
      <w:r w:rsidRPr="00666C1F">
        <w:rPr>
          <w:rFonts w:asciiTheme="minorEastAsia" w:hAnsiTheme="minorEastAsia" w:hint="eastAsia"/>
        </w:rPr>
        <w:t>列表内容：</w:t>
      </w:r>
      <w:r>
        <w:rPr>
          <w:rFonts w:asciiTheme="minorEastAsia" w:hAnsiTheme="minorEastAsia" w:hint="eastAsia"/>
        </w:rPr>
        <w:t>资金账号、账户名称、</w:t>
      </w:r>
      <w:r w:rsidRPr="00666C1F">
        <w:rPr>
          <w:rFonts w:asciiTheme="minorEastAsia" w:hAnsiTheme="minorEastAsia" w:hint="eastAsia"/>
        </w:rPr>
        <w:t>证券代码、行动类别、</w:t>
      </w:r>
      <w:r>
        <w:rPr>
          <w:rFonts w:asciiTheme="minorEastAsia" w:hAnsiTheme="minorEastAsia" w:hint="eastAsia"/>
        </w:rPr>
        <w:t>转出证券代码、转入证券代码、转出数量、转入数量、处理日期；（指当时处理的客户明细信息）</w:t>
      </w:r>
      <w:r w:rsidRPr="00666C1F">
        <w:rPr>
          <w:rFonts w:asciiTheme="minorEastAsia" w:hAnsiTheme="minorEastAsia" w:hint="eastAsia"/>
        </w:rPr>
        <w:t>；</w:t>
      </w:r>
    </w:p>
    <w:p w:rsidR="00666C1F" w:rsidRDefault="00666C1F" w:rsidP="00666C1F">
      <w:pPr>
        <w:pStyle w:val="a7"/>
        <w:numPr>
          <w:ilvl w:val="2"/>
          <w:numId w:val="118"/>
        </w:numPr>
        <w:spacing w:line="360" w:lineRule="auto"/>
        <w:ind w:firstLineChars="0"/>
        <w:rPr>
          <w:rFonts w:asciiTheme="minorEastAsia" w:hAnsiTheme="minorEastAsia"/>
        </w:rPr>
      </w:pPr>
      <w:r w:rsidRPr="00666C1F">
        <w:rPr>
          <w:rFonts w:asciiTheme="minorEastAsia" w:hAnsiTheme="minorEastAsia" w:hint="eastAsia"/>
        </w:rPr>
        <w:t>排序：</w:t>
      </w:r>
      <w:r w:rsidR="009A0B20">
        <w:rPr>
          <w:rFonts w:asciiTheme="minorEastAsia" w:hAnsiTheme="minorEastAsia" w:hint="eastAsia"/>
        </w:rPr>
        <w:t>资金账号</w:t>
      </w:r>
      <w:r w:rsidRPr="00666C1F">
        <w:rPr>
          <w:rFonts w:asciiTheme="minorEastAsia" w:hAnsiTheme="minorEastAsia" w:hint="eastAsia"/>
        </w:rPr>
        <w:t>；</w:t>
      </w:r>
    </w:p>
    <w:p w:rsidR="009A0B20" w:rsidRDefault="009A0B20" w:rsidP="009A0B20">
      <w:pPr>
        <w:pStyle w:val="a7"/>
        <w:numPr>
          <w:ilvl w:val="1"/>
          <w:numId w:val="118"/>
        </w:numPr>
        <w:spacing w:line="360" w:lineRule="auto"/>
        <w:ind w:firstLineChars="0"/>
        <w:rPr>
          <w:rFonts w:asciiTheme="minorEastAsia" w:hAnsiTheme="minorEastAsia"/>
        </w:rPr>
      </w:pPr>
      <w:r>
        <w:rPr>
          <w:rFonts w:asciiTheme="minorEastAsia" w:hAnsiTheme="minorEastAsia" w:hint="eastAsia"/>
        </w:rPr>
        <w:t>其它行动（待续）</w:t>
      </w:r>
    </w:p>
    <w:p w:rsidR="004335FC" w:rsidRDefault="004335FC" w:rsidP="004335FC">
      <w:pPr>
        <w:pStyle w:val="4"/>
        <w:numPr>
          <w:ilvl w:val="0"/>
          <w:numId w:val="116"/>
        </w:numPr>
      </w:pPr>
      <w:r>
        <w:rPr>
          <w:rFonts w:hint="eastAsia"/>
        </w:rPr>
        <w:t>业务功能</w:t>
      </w:r>
    </w:p>
    <w:p w:rsidR="00DA3706" w:rsidRDefault="009A0B20">
      <w:pPr>
        <w:pStyle w:val="a7"/>
        <w:numPr>
          <w:ilvl w:val="0"/>
          <w:numId w:val="119"/>
        </w:numPr>
        <w:spacing w:line="360" w:lineRule="auto"/>
        <w:ind w:firstLineChars="0"/>
        <w:rPr>
          <w:rFonts w:asciiTheme="minorEastAsia" w:hAnsiTheme="minorEastAsia"/>
        </w:rPr>
      </w:pPr>
      <w:r>
        <w:rPr>
          <w:rFonts w:asciiTheme="minorEastAsia" w:hAnsiTheme="minorEastAsia" w:hint="eastAsia"/>
        </w:rPr>
        <w:t>用户输入查询条件，系统列出满足条件的历史已完成的行动任务；</w:t>
      </w:r>
    </w:p>
    <w:p w:rsidR="00DA3706" w:rsidRDefault="009A0B20">
      <w:pPr>
        <w:pStyle w:val="a7"/>
        <w:numPr>
          <w:ilvl w:val="0"/>
          <w:numId w:val="119"/>
        </w:numPr>
        <w:spacing w:line="360" w:lineRule="auto"/>
        <w:ind w:firstLineChars="0"/>
        <w:rPr>
          <w:rFonts w:asciiTheme="minorEastAsia" w:hAnsiTheme="minorEastAsia"/>
        </w:rPr>
      </w:pPr>
      <w:r>
        <w:rPr>
          <w:rFonts w:asciiTheme="minorEastAsia" w:hAnsiTheme="minorEastAsia" w:hint="eastAsia"/>
        </w:rPr>
        <w:t>用户选择一个行动任务，系统列出该行动任务处理时相对应的账户明细数据；</w:t>
      </w:r>
    </w:p>
    <w:p w:rsidR="00DA3706" w:rsidRDefault="009A0B20">
      <w:pPr>
        <w:pStyle w:val="a7"/>
        <w:numPr>
          <w:ilvl w:val="0"/>
          <w:numId w:val="119"/>
        </w:numPr>
        <w:spacing w:line="360" w:lineRule="auto"/>
        <w:ind w:firstLineChars="0"/>
        <w:rPr>
          <w:rFonts w:asciiTheme="minorEastAsia" w:hAnsiTheme="minorEastAsia"/>
        </w:rPr>
      </w:pPr>
      <w:r>
        <w:rPr>
          <w:rFonts w:asciiTheme="minorEastAsia" w:hAnsiTheme="minorEastAsia" w:hint="eastAsia"/>
        </w:rPr>
        <w:t>用户通过“回退处理”功能完成该行动的回退；</w:t>
      </w:r>
    </w:p>
    <w:p w:rsidR="00DA3706" w:rsidRDefault="009A0B20">
      <w:pPr>
        <w:pStyle w:val="a7"/>
        <w:numPr>
          <w:ilvl w:val="1"/>
          <w:numId w:val="119"/>
        </w:numPr>
        <w:spacing w:line="360" w:lineRule="auto"/>
        <w:ind w:firstLineChars="0"/>
        <w:rPr>
          <w:rFonts w:asciiTheme="minorEastAsia" w:hAnsiTheme="minorEastAsia"/>
        </w:rPr>
      </w:pPr>
      <w:r>
        <w:rPr>
          <w:rFonts w:asciiTheme="minorEastAsia" w:hAnsiTheme="minorEastAsia" w:hint="eastAsia"/>
        </w:rPr>
        <w:t>生成回退任务；</w:t>
      </w:r>
      <w:r w:rsidR="00DA3706">
        <w:rPr>
          <w:rFonts w:asciiTheme="minorEastAsia" w:hAnsiTheme="minorEastAsia" w:hint="eastAsia"/>
        </w:rPr>
        <w:t>内容参见</w:t>
      </w:r>
      <w:r w:rsidR="00063D64">
        <w:rPr>
          <w:rFonts w:asciiTheme="minorEastAsia" w:hAnsiTheme="minorEastAsia" w:hint="eastAsia"/>
        </w:rPr>
        <w:t>股份合并</w:t>
      </w:r>
      <w:r>
        <w:rPr>
          <w:rFonts w:asciiTheme="minorEastAsia" w:hAnsiTheme="minorEastAsia" w:hint="eastAsia"/>
        </w:rPr>
        <w:t>参见业务规则</w:t>
      </w:r>
    </w:p>
    <w:p w:rsidR="00DA3706" w:rsidRDefault="00020CA7">
      <w:pPr>
        <w:pStyle w:val="a7"/>
        <w:numPr>
          <w:ilvl w:val="0"/>
          <w:numId w:val="119"/>
        </w:numPr>
        <w:spacing w:line="360" w:lineRule="auto"/>
        <w:ind w:firstLineChars="0"/>
        <w:rPr>
          <w:rFonts w:asciiTheme="minorEastAsia" w:hAnsiTheme="minorEastAsia"/>
        </w:rPr>
      </w:pPr>
      <w:r>
        <w:rPr>
          <w:rFonts w:asciiTheme="minorEastAsia" w:hAnsiTheme="minorEastAsia" w:hint="eastAsia"/>
        </w:rPr>
        <w:t>系统记录</w:t>
      </w:r>
      <w:r w:rsidR="009A0B20">
        <w:rPr>
          <w:rFonts w:asciiTheme="minorEastAsia" w:hAnsiTheme="minorEastAsia" w:hint="eastAsia"/>
        </w:rPr>
        <w:t>回退处理日志</w:t>
      </w:r>
      <w:r>
        <w:rPr>
          <w:rFonts w:asciiTheme="minorEastAsia" w:hAnsiTheme="minorEastAsia" w:hint="eastAsia"/>
        </w:rPr>
        <w:t>；</w:t>
      </w:r>
    </w:p>
    <w:p w:rsidR="009A0B20" w:rsidRDefault="009A0B20" w:rsidP="009A0B20">
      <w:pPr>
        <w:pStyle w:val="4"/>
        <w:numPr>
          <w:ilvl w:val="0"/>
          <w:numId w:val="116"/>
        </w:numPr>
      </w:pPr>
      <w:r>
        <w:rPr>
          <w:rFonts w:hint="eastAsia"/>
        </w:rPr>
        <w:t>业务规则</w:t>
      </w:r>
    </w:p>
    <w:p w:rsidR="00DA3706" w:rsidRDefault="00DA3706" w:rsidP="00DA3706">
      <w:pPr>
        <w:pStyle w:val="a7"/>
        <w:numPr>
          <w:ilvl w:val="0"/>
          <w:numId w:val="120"/>
        </w:numPr>
        <w:spacing w:line="360" w:lineRule="auto"/>
        <w:ind w:firstLineChars="0"/>
        <w:rPr>
          <w:rFonts w:asciiTheme="minorEastAsia" w:hAnsiTheme="minorEastAsia"/>
        </w:rPr>
      </w:pPr>
      <w:r>
        <w:rPr>
          <w:rFonts w:asciiTheme="minorEastAsia" w:hAnsiTheme="minorEastAsia" w:hint="eastAsia"/>
        </w:rPr>
        <w:t>股份合并回退处理规则：</w:t>
      </w:r>
    </w:p>
    <w:p w:rsid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hint="eastAsia"/>
        </w:rPr>
        <w:t>行动类别：</w:t>
      </w:r>
    </w:p>
    <w:p w:rsidR="00DA3706" w:rsidRDefault="009A0B20" w:rsidP="00DA3706">
      <w:pPr>
        <w:pStyle w:val="a7"/>
        <w:numPr>
          <w:ilvl w:val="2"/>
          <w:numId w:val="120"/>
        </w:numPr>
        <w:spacing w:line="360" w:lineRule="auto"/>
        <w:ind w:firstLineChars="0"/>
        <w:rPr>
          <w:rFonts w:asciiTheme="minorEastAsia" w:hAnsiTheme="minorEastAsia"/>
        </w:rPr>
      </w:pPr>
      <w:proofErr w:type="gramStart"/>
      <w:r>
        <w:rPr>
          <w:rFonts w:asciiTheme="minorEastAsia" w:hAnsiTheme="minorEastAsia" w:hint="eastAsia"/>
        </w:rPr>
        <w:t>原行动</w:t>
      </w:r>
      <w:proofErr w:type="gramEnd"/>
      <w:r>
        <w:rPr>
          <w:rFonts w:asciiTheme="minorEastAsia" w:hAnsiTheme="minorEastAsia" w:hint="eastAsia"/>
        </w:rPr>
        <w:t>为股份合并，行动</w:t>
      </w:r>
      <w:r w:rsidR="00063D64">
        <w:rPr>
          <w:rFonts w:asciiTheme="minorEastAsia" w:hAnsiTheme="minorEastAsia" w:hint="eastAsia"/>
        </w:rPr>
        <w:t>类别</w:t>
      </w:r>
      <w:r>
        <w:rPr>
          <w:rFonts w:asciiTheme="minorEastAsia" w:hAnsiTheme="minorEastAsia" w:hint="eastAsia"/>
        </w:rPr>
        <w:t>为“股份转换回退”；</w:t>
      </w:r>
    </w:p>
    <w:p w:rsidR="009A0B20" w:rsidRDefault="009A0B20" w:rsidP="00DA3706">
      <w:pPr>
        <w:pStyle w:val="a7"/>
        <w:numPr>
          <w:ilvl w:val="2"/>
          <w:numId w:val="120"/>
        </w:numPr>
        <w:spacing w:line="360" w:lineRule="auto"/>
        <w:ind w:firstLineChars="0"/>
        <w:rPr>
          <w:rFonts w:asciiTheme="minorEastAsia" w:hAnsiTheme="minorEastAsia"/>
        </w:rPr>
      </w:pPr>
      <w:proofErr w:type="gramStart"/>
      <w:r>
        <w:rPr>
          <w:rFonts w:asciiTheme="minorEastAsia" w:hAnsiTheme="minorEastAsia" w:hint="eastAsia"/>
        </w:rPr>
        <w:t>原行动</w:t>
      </w:r>
      <w:proofErr w:type="gramEnd"/>
      <w:r>
        <w:rPr>
          <w:rFonts w:asciiTheme="minorEastAsia" w:hAnsiTheme="minorEastAsia" w:hint="eastAsia"/>
        </w:rPr>
        <w:t>为股份拆分，行动</w:t>
      </w:r>
      <w:r w:rsidR="00063D64">
        <w:rPr>
          <w:rFonts w:asciiTheme="minorEastAsia" w:hAnsiTheme="minorEastAsia" w:hint="eastAsia"/>
        </w:rPr>
        <w:t>类别</w:t>
      </w:r>
      <w:r>
        <w:rPr>
          <w:rFonts w:asciiTheme="minorEastAsia" w:hAnsiTheme="minorEastAsia" w:hint="eastAsia"/>
        </w:rPr>
        <w:t>为“股份转换回退”；</w:t>
      </w:r>
    </w:p>
    <w:p w:rsidR="009A0B20" w:rsidRDefault="009A0B20" w:rsidP="00DA3706">
      <w:pPr>
        <w:pStyle w:val="a7"/>
        <w:numPr>
          <w:ilvl w:val="2"/>
          <w:numId w:val="120"/>
        </w:numPr>
        <w:spacing w:line="360" w:lineRule="auto"/>
        <w:ind w:firstLineChars="0"/>
        <w:rPr>
          <w:rFonts w:asciiTheme="minorEastAsia" w:hAnsiTheme="minorEastAsia"/>
        </w:rPr>
      </w:pPr>
      <w:proofErr w:type="gramStart"/>
      <w:r>
        <w:rPr>
          <w:rFonts w:asciiTheme="minorEastAsia" w:hAnsiTheme="minorEastAsia" w:hint="eastAsia"/>
        </w:rPr>
        <w:t>原行动</w:t>
      </w:r>
      <w:proofErr w:type="gramEnd"/>
      <w:r>
        <w:rPr>
          <w:rFonts w:asciiTheme="minorEastAsia" w:hAnsiTheme="minorEastAsia" w:hint="eastAsia"/>
        </w:rPr>
        <w:t>为股份合并，行动</w:t>
      </w:r>
      <w:r w:rsidR="00063D64">
        <w:rPr>
          <w:rFonts w:asciiTheme="minorEastAsia" w:hAnsiTheme="minorEastAsia" w:hint="eastAsia"/>
        </w:rPr>
        <w:t>类别</w:t>
      </w:r>
      <w:r>
        <w:rPr>
          <w:rFonts w:asciiTheme="minorEastAsia" w:hAnsiTheme="minorEastAsia" w:hint="eastAsia"/>
        </w:rPr>
        <w:t>为“股份转换回退”；</w:t>
      </w:r>
    </w:p>
    <w:p w:rsidR="00063D64" w:rsidRDefault="00063D64" w:rsidP="00DA3706">
      <w:pPr>
        <w:pStyle w:val="a7"/>
        <w:numPr>
          <w:ilvl w:val="1"/>
          <w:numId w:val="120"/>
        </w:numPr>
        <w:spacing w:line="360" w:lineRule="auto"/>
        <w:ind w:firstLineChars="0"/>
        <w:rPr>
          <w:rFonts w:asciiTheme="minorEastAsia" w:hAnsiTheme="minorEastAsia"/>
        </w:rPr>
      </w:pPr>
      <w:r>
        <w:rPr>
          <w:rFonts w:asciiTheme="minorEastAsia" w:hAnsiTheme="minorEastAsia" w:hint="eastAsia"/>
        </w:rPr>
        <w:t>行动阶段：</w:t>
      </w:r>
      <w:proofErr w:type="gramStart"/>
      <w:r>
        <w:rPr>
          <w:rFonts w:asciiTheme="minorEastAsia" w:hAnsiTheme="minorEastAsia" w:hint="eastAsia"/>
        </w:rPr>
        <w:t>同行动</w:t>
      </w:r>
      <w:proofErr w:type="gramEnd"/>
      <w:r>
        <w:rPr>
          <w:rFonts w:asciiTheme="minorEastAsia" w:hAnsiTheme="minorEastAsia" w:hint="eastAsia"/>
        </w:rPr>
        <w:t>类别；</w:t>
      </w:r>
    </w:p>
    <w:p w:rsid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hint="eastAsia"/>
        </w:rPr>
        <w:t>股票代码：取</w:t>
      </w:r>
      <w:proofErr w:type="gramStart"/>
      <w:r>
        <w:rPr>
          <w:rFonts w:asciiTheme="minorEastAsia" w:hAnsiTheme="minorEastAsia" w:hint="eastAsia"/>
        </w:rPr>
        <w:t>原行动</w:t>
      </w:r>
      <w:proofErr w:type="gramEnd"/>
      <w:r>
        <w:rPr>
          <w:rFonts w:asciiTheme="minorEastAsia" w:hAnsiTheme="minorEastAsia" w:hint="eastAsia"/>
        </w:rPr>
        <w:t>的股票代码；</w:t>
      </w:r>
    </w:p>
    <w:p w:rsidR="00DA3706" w:rsidRDefault="00DA3706" w:rsidP="00DA3706">
      <w:pPr>
        <w:pStyle w:val="a7"/>
        <w:numPr>
          <w:ilvl w:val="1"/>
          <w:numId w:val="120"/>
        </w:numPr>
        <w:spacing w:line="360" w:lineRule="auto"/>
        <w:ind w:firstLineChars="0"/>
        <w:rPr>
          <w:rFonts w:asciiTheme="minorEastAsia" w:hAnsiTheme="minorEastAsia"/>
        </w:rPr>
      </w:pPr>
      <w:proofErr w:type="gramStart"/>
      <w:r>
        <w:rPr>
          <w:rFonts w:asciiTheme="minorEastAsia" w:hAnsiTheme="minorEastAsia" w:hint="eastAsia"/>
        </w:rPr>
        <w:t>原任务</w:t>
      </w:r>
      <w:proofErr w:type="gramEnd"/>
      <w:r>
        <w:rPr>
          <w:rFonts w:asciiTheme="minorEastAsia" w:hAnsiTheme="minorEastAsia" w:hint="eastAsia"/>
        </w:rPr>
        <w:t>日期；</w:t>
      </w:r>
    </w:p>
    <w:p w:rsid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hint="eastAsia"/>
        </w:rPr>
        <w:t>原处理日期：</w:t>
      </w:r>
    </w:p>
    <w:p w:rsidR="00DA3706" w:rsidRDefault="00DA3706" w:rsidP="00DA3706">
      <w:pPr>
        <w:pStyle w:val="a7"/>
        <w:numPr>
          <w:ilvl w:val="1"/>
          <w:numId w:val="120"/>
        </w:numPr>
        <w:spacing w:line="360" w:lineRule="auto"/>
        <w:ind w:firstLineChars="0"/>
        <w:rPr>
          <w:rFonts w:asciiTheme="minorEastAsia" w:hAnsiTheme="minorEastAsia"/>
        </w:rPr>
      </w:pPr>
      <w:proofErr w:type="gramStart"/>
      <w:r>
        <w:rPr>
          <w:rFonts w:asciiTheme="minorEastAsia" w:hAnsiTheme="minorEastAsia" w:hint="eastAsia"/>
        </w:rPr>
        <w:t>原行动</w:t>
      </w:r>
      <w:proofErr w:type="gramEnd"/>
      <w:r>
        <w:rPr>
          <w:rFonts w:asciiTheme="minorEastAsia" w:hAnsiTheme="minorEastAsia" w:hint="eastAsia"/>
        </w:rPr>
        <w:t>编号：标明是针对哪个行动回退，可以用它来关联明细数据；</w:t>
      </w:r>
    </w:p>
    <w:p w:rsidR="00DA3706" w:rsidRP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转出股票代码；（原来转入变为转出）</w:t>
      </w:r>
    </w:p>
    <w:p w:rsidR="00DA3706" w:rsidRP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转入股票代码；（原来转出变为转入</w:t>
      </w:r>
    </w:p>
    <w:p w:rsidR="00DA3706" w:rsidRP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操作日期；（空）</w:t>
      </w:r>
    </w:p>
    <w:p w:rsidR="00DA3706" w:rsidRP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lastRenderedPageBreak/>
        <w:t>操作人员；（空）</w:t>
      </w:r>
    </w:p>
    <w:p w:rsidR="00DA3706" w:rsidRDefault="00DA3706" w:rsidP="00DA3706">
      <w:pPr>
        <w:pStyle w:val="a7"/>
        <w:numPr>
          <w:ilvl w:val="1"/>
          <w:numId w:val="12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状态；（待分配</w:t>
      </w:r>
      <w:ins w:id="283" w:author="谢衍筹" w:date="2012-06-14T22:31:00Z">
        <w:r w:rsidR="000B111A">
          <w:rPr>
            <w:rFonts w:asciiTheme="minorEastAsia" w:hAnsiTheme="minorEastAsia" w:cs="华文仿宋" w:hint="eastAsia"/>
            <w:color w:val="000000"/>
            <w:kern w:val="0"/>
            <w:szCs w:val="21"/>
          </w:rPr>
          <w:t>，即已复核</w:t>
        </w:r>
      </w:ins>
      <w:r>
        <w:rPr>
          <w:rFonts w:asciiTheme="minorEastAsia" w:hAnsiTheme="minorEastAsia" w:cs="华文仿宋" w:hint="eastAsia"/>
          <w:color w:val="000000"/>
          <w:kern w:val="0"/>
          <w:szCs w:val="21"/>
        </w:rPr>
        <w:t>）</w:t>
      </w:r>
    </w:p>
    <w:p w:rsidR="0005597F" w:rsidRDefault="0005597F" w:rsidP="0005597F">
      <w:pPr>
        <w:pStyle w:val="2"/>
        <w:rPr>
          <w:ins w:id="284" w:author="谢衍筹" w:date="2012-06-14T14:33:00Z"/>
        </w:rPr>
      </w:pPr>
      <w:ins w:id="285" w:author="谢衍筹" w:date="2012-06-14T14:33:00Z">
        <w:r>
          <w:rPr>
            <w:rFonts w:hint="eastAsia"/>
          </w:rPr>
          <w:t>F6</w:t>
        </w:r>
        <w:r>
          <w:rPr>
            <w:rFonts w:hint="eastAsia"/>
          </w:rPr>
          <w:t>股份</w:t>
        </w:r>
      </w:ins>
      <w:ins w:id="286" w:author="谢衍筹" w:date="2012-06-14T14:43:00Z">
        <w:r w:rsidR="00215829">
          <w:rPr>
            <w:rFonts w:hint="eastAsia"/>
          </w:rPr>
          <w:t>转换</w:t>
        </w:r>
      </w:ins>
      <w:ins w:id="287" w:author="谢衍筹" w:date="2012-06-14T14:33:00Z">
        <w:r>
          <w:rPr>
            <w:rFonts w:hint="eastAsia"/>
          </w:rPr>
          <w:t>回退</w:t>
        </w:r>
      </w:ins>
      <w:ins w:id="288" w:author="谢衍筹" w:date="2012-06-14T14:43:00Z">
        <w:r w:rsidR="00215829">
          <w:rPr>
            <w:rFonts w:hint="eastAsia"/>
          </w:rPr>
          <w:t>行动</w:t>
        </w:r>
      </w:ins>
    </w:p>
    <w:p w:rsidR="0005597F" w:rsidRDefault="0005597F" w:rsidP="0005597F">
      <w:pPr>
        <w:pStyle w:val="3"/>
        <w:ind w:leftChars="100" w:left="210"/>
      </w:pPr>
      <w:r>
        <w:rPr>
          <w:rFonts w:hint="eastAsia"/>
        </w:rPr>
        <w:t>F6.1</w:t>
      </w:r>
      <w:r>
        <w:rPr>
          <w:rFonts w:hint="eastAsia"/>
        </w:rPr>
        <w:t>股份</w:t>
      </w:r>
      <w:r w:rsidR="00215829">
        <w:rPr>
          <w:rFonts w:hint="eastAsia"/>
        </w:rPr>
        <w:t>转换回退</w:t>
      </w:r>
      <w:r>
        <w:rPr>
          <w:rFonts w:hint="eastAsia"/>
        </w:rPr>
        <w:t>处理</w:t>
      </w:r>
    </w:p>
    <w:p w:rsidR="0005597F" w:rsidRDefault="0005597F" w:rsidP="0005597F">
      <w:pPr>
        <w:pStyle w:val="4"/>
        <w:numPr>
          <w:ilvl w:val="0"/>
          <w:numId w:val="122"/>
        </w:numPr>
      </w:pPr>
      <w:r>
        <w:rPr>
          <w:rFonts w:hint="eastAsia"/>
        </w:rPr>
        <w:t>业务描述</w:t>
      </w:r>
    </w:p>
    <w:p w:rsidR="00215829" w:rsidRDefault="00215829" w:rsidP="0005597F">
      <w:pPr>
        <w:spacing w:line="360" w:lineRule="auto"/>
        <w:ind w:firstLineChars="200" w:firstLine="420"/>
      </w:pPr>
      <w:r>
        <w:rPr>
          <w:rFonts w:hint="eastAsia"/>
        </w:rPr>
        <w:t>股份转换回退出发起后，生成的任务状态直接为待分配（即待处理）</w:t>
      </w:r>
      <w:r w:rsidR="00C6049C">
        <w:rPr>
          <w:rFonts w:hint="eastAsia"/>
        </w:rPr>
        <w:t>，转换处理时按照</w:t>
      </w:r>
      <w:proofErr w:type="gramStart"/>
      <w:r w:rsidR="00C6049C">
        <w:rPr>
          <w:rFonts w:hint="eastAsia"/>
        </w:rPr>
        <w:t>原行动</w:t>
      </w:r>
      <w:proofErr w:type="gramEnd"/>
      <w:r w:rsidR="00C6049C">
        <w:rPr>
          <w:rFonts w:hint="eastAsia"/>
        </w:rPr>
        <w:t>任务分配的结果生成返向数据，不必关心当时的转换比率以及处理时所涉及到的零碎股问题。</w:t>
      </w:r>
    </w:p>
    <w:p w:rsidR="0005597F" w:rsidRDefault="0005597F" w:rsidP="0005597F">
      <w:pPr>
        <w:pStyle w:val="4"/>
        <w:numPr>
          <w:ilvl w:val="0"/>
          <w:numId w:val="122"/>
        </w:numPr>
      </w:pPr>
      <w:r>
        <w:rPr>
          <w:rFonts w:hint="eastAsia"/>
        </w:rPr>
        <w:t>用户界面</w:t>
      </w:r>
    </w:p>
    <w:p w:rsidR="0005597F" w:rsidRDefault="000B111A" w:rsidP="0005597F">
      <w:r>
        <w:object w:dxaOrig="11682" w:dyaOrig="6244">
          <v:shape id="_x0000_i1061" type="#_x0000_t75" style="width:415.5pt;height:222pt" o:ole="">
            <v:imagedata r:id="rId85" o:title=""/>
          </v:shape>
          <o:OLEObject Type="Embed" ProgID="Visio.Drawing.11" ShapeID="_x0000_i1061" DrawAspect="Content" ObjectID="_1402388500" r:id="rId86"/>
        </w:object>
      </w:r>
      <w:r w:rsidR="0005597F">
        <w:rPr>
          <w:rFonts w:hint="eastAsia"/>
        </w:rPr>
        <w:t>界面说明：</w:t>
      </w:r>
    </w:p>
    <w:p w:rsidR="0005597F" w:rsidRPr="00001820" w:rsidRDefault="0005597F" w:rsidP="000B111A">
      <w:pPr>
        <w:pStyle w:val="a7"/>
        <w:numPr>
          <w:ilvl w:val="0"/>
          <w:numId w:val="125"/>
        </w:numPr>
        <w:spacing w:line="360" w:lineRule="auto"/>
        <w:ind w:firstLineChars="0"/>
        <w:rPr>
          <w:rFonts w:asciiTheme="minorEastAsia" w:hAnsiTheme="minorEastAsia"/>
        </w:rPr>
      </w:pPr>
      <w:r>
        <w:rPr>
          <w:rFonts w:asciiTheme="minorEastAsia" w:hAnsiTheme="minorEastAsia" w:hint="eastAsia"/>
          <w:lang w:val="en-AU"/>
        </w:rPr>
        <w:t>上方列表显示已复核的行动数据；</w:t>
      </w:r>
    </w:p>
    <w:p w:rsidR="0005597F" w:rsidRDefault="0005597F" w:rsidP="000B111A">
      <w:pPr>
        <w:pStyle w:val="a7"/>
        <w:numPr>
          <w:ilvl w:val="0"/>
          <w:numId w:val="125"/>
        </w:numPr>
        <w:spacing w:line="360" w:lineRule="auto"/>
        <w:ind w:firstLineChars="0"/>
        <w:rPr>
          <w:rFonts w:asciiTheme="minorEastAsia" w:hAnsiTheme="minorEastAsia"/>
        </w:rPr>
      </w:pPr>
      <w:r>
        <w:rPr>
          <w:rFonts w:asciiTheme="minorEastAsia" w:hAnsiTheme="minorEastAsia" w:hint="eastAsia"/>
        </w:rPr>
        <w:t>中间显示</w:t>
      </w:r>
      <w:r w:rsidR="000B111A">
        <w:rPr>
          <w:rFonts w:asciiTheme="minorEastAsia" w:hAnsiTheme="minorEastAsia" w:hint="eastAsia"/>
        </w:rPr>
        <w:t>回退行动对应的证券代码，回退对应的上次行动的转出证券代码、转入证券代码，在命名时均带上“原”</w:t>
      </w:r>
      <w:r>
        <w:rPr>
          <w:rFonts w:asciiTheme="minorEastAsia" w:hAnsiTheme="minorEastAsia" w:hint="eastAsia"/>
        </w:rPr>
        <w:t>；</w:t>
      </w:r>
    </w:p>
    <w:p w:rsidR="0005597F" w:rsidRDefault="0005597F" w:rsidP="000B111A">
      <w:pPr>
        <w:pStyle w:val="a7"/>
        <w:numPr>
          <w:ilvl w:val="0"/>
          <w:numId w:val="125"/>
        </w:numPr>
        <w:spacing w:line="360" w:lineRule="auto"/>
        <w:ind w:firstLineChars="0"/>
        <w:rPr>
          <w:rFonts w:asciiTheme="minorEastAsia" w:hAnsiTheme="minorEastAsia"/>
        </w:rPr>
      </w:pPr>
      <w:r>
        <w:rPr>
          <w:rFonts w:asciiTheme="minorEastAsia" w:hAnsiTheme="minorEastAsia" w:hint="eastAsia"/>
        </w:rPr>
        <w:t>下方列表显示转换</w:t>
      </w:r>
      <w:r w:rsidR="000B111A">
        <w:rPr>
          <w:rFonts w:asciiTheme="minorEastAsia" w:hAnsiTheme="minorEastAsia" w:hint="eastAsia"/>
        </w:rPr>
        <w:t>处理</w:t>
      </w:r>
      <w:r>
        <w:rPr>
          <w:rFonts w:asciiTheme="minorEastAsia" w:hAnsiTheme="minorEastAsia" w:hint="eastAsia"/>
        </w:rPr>
        <w:t>后的结果；</w:t>
      </w:r>
    </w:p>
    <w:p w:rsidR="0005597F" w:rsidRPr="00C95693" w:rsidRDefault="0005597F" w:rsidP="000B111A">
      <w:pPr>
        <w:pStyle w:val="a7"/>
        <w:numPr>
          <w:ilvl w:val="1"/>
          <w:numId w:val="125"/>
        </w:numPr>
        <w:spacing w:line="360" w:lineRule="auto"/>
        <w:ind w:firstLineChars="0"/>
        <w:rPr>
          <w:rFonts w:asciiTheme="minorEastAsia" w:hAnsiTheme="minorEastAsia"/>
        </w:rPr>
      </w:pPr>
      <w:r>
        <w:rPr>
          <w:rFonts w:hint="eastAsia"/>
          <w:lang w:val="en-AU"/>
        </w:rPr>
        <w:t>展示内容：资金账号、客户名称、转出证券代码、转入证券代码、转出数量、</w:t>
      </w:r>
      <w:r>
        <w:rPr>
          <w:rFonts w:hint="eastAsia"/>
          <w:lang w:val="en-AU"/>
        </w:rPr>
        <w:lastRenderedPageBreak/>
        <w:t>转入数量、日期；</w:t>
      </w:r>
    </w:p>
    <w:p w:rsidR="0005597F" w:rsidRPr="00C95693" w:rsidRDefault="0005597F" w:rsidP="000B111A">
      <w:pPr>
        <w:pStyle w:val="a7"/>
        <w:numPr>
          <w:ilvl w:val="1"/>
          <w:numId w:val="125"/>
        </w:numPr>
        <w:spacing w:line="360" w:lineRule="auto"/>
        <w:ind w:firstLineChars="0"/>
        <w:rPr>
          <w:rFonts w:asciiTheme="minorEastAsia" w:hAnsiTheme="minorEastAsia"/>
        </w:rPr>
      </w:pPr>
      <w:r>
        <w:rPr>
          <w:rFonts w:hint="eastAsia"/>
          <w:lang w:val="en-AU"/>
        </w:rPr>
        <w:t>合计内容：转出数量、转入数量；</w:t>
      </w:r>
    </w:p>
    <w:p w:rsidR="0005597F" w:rsidRPr="007468F5" w:rsidRDefault="0005597F" w:rsidP="000B111A">
      <w:pPr>
        <w:pStyle w:val="a7"/>
        <w:numPr>
          <w:ilvl w:val="1"/>
          <w:numId w:val="125"/>
        </w:numPr>
        <w:spacing w:line="360" w:lineRule="auto"/>
        <w:ind w:firstLineChars="0"/>
        <w:rPr>
          <w:rFonts w:asciiTheme="minorEastAsia" w:hAnsiTheme="minorEastAsia"/>
        </w:rPr>
      </w:pPr>
      <w:r>
        <w:rPr>
          <w:rFonts w:hint="eastAsia"/>
          <w:lang w:val="en-AU"/>
        </w:rPr>
        <w:t>排序：资金账号；</w:t>
      </w:r>
    </w:p>
    <w:p w:rsidR="0005597F" w:rsidRDefault="0005597F" w:rsidP="0005597F">
      <w:pPr>
        <w:pStyle w:val="4"/>
        <w:numPr>
          <w:ilvl w:val="0"/>
          <w:numId w:val="122"/>
        </w:numPr>
      </w:pPr>
      <w:r>
        <w:rPr>
          <w:rFonts w:hint="eastAsia"/>
        </w:rPr>
        <w:t>业务功能</w:t>
      </w:r>
    </w:p>
    <w:p w:rsidR="0005597F" w:rsidRPr="007468F5" w:rsidRDefault="0005597F" w:rsidP="000B111A">
      <w:pPr>
        <w:pStyle w:val="a7"/>
        <w:numPr>
          <w:ilvl w:val="0"/>
          <w:numId w:val="126"/>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系统在公司行动信息列表中只能显示已复核的行动数据；</w:t>
      </w:r>
    </w:p>
    <w:p w:rsidR="0005597F" w:rsidRDefault="0005597F" w:rsidP="000B111A">
      <w:pPr>
        <w:pStyle w:val="a7"/>
        <w:numPr>
          <w:ilvl w:val="0"/>
          <w:numId w:val="126"/>
        </w:numPr>
        <w:spacing w:line="360" w:lineRule="auto"/>
        <w:ind w:firstLineChars="0"/>
        <w:rPr>
          <w:rFonts w:asciiTheme="minorEastAsia" w:hAnsiTheme="minorEastAsia"/>
        </w:rPr>
      </w:pPr>
      <w:r>
        <w:rPr>
          <w:rFonts w:asciiTheme="minorEastAsia" w:hAnsiTheme="minorEastAsia" w:hint="eastAsia"/>
        </w:rPr>
        <w:t>系统在转</w:t>
      </w:r>
      <w:proofErr w:type="gramStart"/>
      <w:r>
        <w:rPr>
          <w:rFonts w:asciiTheme="minorEastAsia" w:hAnsiTheme="minorEastAsia" w:hint="eastAsia"/>
        </w:rPr>
        <w:t>股处理</w:t>
      </w:r>
      <w:proofErr w:type="gramEnd"/>
      <w:r>
        <w:rPr>
          <w:rFonts w:asciiTheme="minorEastAsia" w:hAnsiTheme="minorEastAsia" w:hint="eastAsia"/>
        </w:rPr>
        <w:t>后在信息列表中填写处理人员、处理时间；</w:t>
      </w:r>
    </w:p>
    <w:p w:rsidR="0005597F" w:rsidRPr="00B45698" w:rsidRDefault="0005597F" w:rsidP="000B111A">
      <w:pPr>
        <w:pStyle w:val="a7"/>
        <w:numPr>
          <w:ilvl w:val="0"/>
          <w:numId w:val="126"/>
        </w:numPr>
        <w:spacing w:line="360" w:lineRule="auto"/>
        <w:ind w:firstLineChars="0"/>
        <w:rPr>
          <w:rFonts w:asciiTheme="minorEastAsia" w:hAnsiTheme="minorEastAsia"/>
        </w:rPr>
      </w:pPr>
      <w:r>
        <w:rPr>
          <w:rFonts w:asciiTheme="minorEastAsia" w:hAnsiTheme="minorEastAsia" w:hint="eastAsia"/>
        </w:rPr>
        <w:t>转</w:t>
      </w:r>
      <w:r w:rsidR="000B111A">
        <w:rPr>
          <w:rFonts w:asciiTheme="minorEastAsia" w:hAnsiTheme="minorEastAsia" w:hint="eastAsia"/>
        </w:rPr>
        <w:t>换</w:t>
      </w:r>
      <w:r>
        <w:rPr>
          <w:rFonts w:asciiTheme="minorEastAsia" w:hAnsiTheme="minorEastAsia" w:hint="eastAsia"/>
        </w:rPr>
        <w:t>处理</w:t>
      </w:r>
      <w:r>
        <w:rPr>
          <w:rFonts w:asciiTheme="minorEastAsia" w:hAnsiTheme="minorEastAsia" w:hint="eastAsia"/>
          <w:lang w:val="en-AU"/>
        </w:rPr>
        <w:t>；</w:t>
      </w:r>
    </w:p>
    <w:p w:rsidR="00745334" w:rsidRPr="00745334" w:rsidRDefault="0005597F" w:rsidP="000B111A">
      <w:pPr>
        <w:pStyle w:val="a7"/>
        <w:numPr>
          <w:ilvl w:val="1"/>
          <w:numId w:val="126"/>
        </w:numPr>
        <w:spacing w:line="360" w:lineRule="auto"/>
        <w:ind w:firstLineChars="0"/>
        <w:rPr>
          <w:rFonts w:asciiTheme="minorEastAsia" w:hAnsiTheme="minorEastAsia"/>
        </w:rPr>
      </w:pPr>
      <w:r>
        <w:rPr>
          <w:rFonts w:asciiTheme="minorEastAsia" w:hAnsiTheme="minorEastAsia" w:hint="eastAsia"/>
          <w:lang w:val="en-AU"/>
        </w:rPr>
        <w:t>根据</w:t>
      </w:r>
      <w:r w:rsidR="00745334">
        <w:rPr>
          <w:rFonts w:asciiTheme="minorEastAsia" w:hAnsiTheme="minorEastAsia" w:hint="eastAsia"/>
          <w:lang w:val="en-AU"/>
        </w:rPr>
        <w:t>行动业务的</w:t>
      </w:r>
      <w:proofErr w:type="gramStart"/>
      <w:r w:rsidR="00745334">
        <w:rPr>
          <w:rFonts w:asciiTheme="minorEastAsia" w:hAnsiTheme="minorEastAsia" w:hint="eastAsia"/>
          <w:lang w:val="en-AU"/>
        </w:rPr>
        <w:t>原行动</w:t>
      </w:r>
      <w:proofErr w:type="gramEnd"/>
      <w:r w:rsidR="00745334">
        <w:rPr>
          <w:rFonts w:asciiTheme="minorEastAsia" w:hAnsiTheme="minorEastAsia" w:hint="eastAsia"/>
          <w:lang w:val="en-AU"/>
        </w:rPr>
        <w:t>编号关联到</w:t>
      </w:r>
      <w:proofErr w:type="gramStart"/>
      <w:r w:rsidR="00745334">
        <w:rPr>
          <w:rFonts w:asciiTheme="minorEastAsia" w:hAnsiTheme="minorEastAsia" w:hint="eastAsia"/>
          <w:lang w:val="en-AU"/>
        </w:rPr>
        <w:t>原行动</w:t>
      </w:r>
      <w:proofErr w:type="gramEnd"/>
      <w:r w:rsidR="00745334">
        <w:rPr>
          <w:rFonts w:asciiTheme="minorEastAsia" w:hAnsiTheme="minorEastAsia" w:hint="eastAsia"/>
          <w:lang w:val="en-AU"/>
        </w:rPr>
        <w:t>的分配明细数据；</w:t>
      </w:r>
    </w:p>
    <w:p w:rsidR="00745334" w:rsidRDefault="00745334" w:rsidP="000B111A">
      <w:pPr>
        <w:pStyle w:val="a7"/>
        <w:numPr>
          <w:ilvl w:val="1"/>
          <w:numId w:val="126"/>
        </w:numPr>
        <w:spacing w:line="360" w:lineRule="auto"/>
        <w:ind w:firstLineChars="0"/>
        <w:rPr>
          <w:rFonts w:asciiTheme="minorEastAsia" w:hAnsiTheme="minorEastAsia"/>
        </w:rPr>
      </w:pPr>
      <w:r>
        <w:rPr>
          <w:rFonts w:asciiTheme="minorEastAsia" w:hAnsiTheme="minorEastAsia" w:hint="eastAsia"/>
        </w:rPr>
        <w:t>生成转换明细；</w:t>
      </w:r>
    </w:p>
    <w:p w:rsidR="00745334" w:rsidRDefault="00745334" w:rsidP="00745334">
      <w:pPr>
        <w:pStyle w:val="a7"/>
        <w:numPr>
          <w:ilvl w:val="2"/>
          <w:numId w:val="126"/>
        </w:numPr>
        <w:spacing w:line="360" w:lineRule="auto"/>
        <w:ind w:firstLineChars="0"/>
        <w:rPr>
          <w:rFonts w:asciiTheme="minorEastAsia" w:hAnsiTheme="minorEastAsia"/>
        </w:rPr>
      </w:pPr>
      <w:r>
        <w:rPr>
          <w:rFonts w:asciiTheme="minorEastAsia" w:hAnsiTheme="minorEastAsia" w:hint="eastAsia"/>
        </w:rPr>
        <w:t>转出证券代码为本次回退行动的“转出证券代码”；</w:t>
      </w:r>
    </w:p>
    <w:p w:rsidR="00745334" w:rsidRPr="00745334" w:rsidRDefault="00745334" w:rsidP="00745334">
      <w:pPr>
        <w:pStyle w:val="a7"/>
        <w:numPr>
          <w:ilvl w:val="2"/>
          <w:numId w:val="126"/>
        </w:numPr>
        <w:spacing w:line="360" w:lineRule="auto"/>
        <w:ind w:firstLineChars="0"/>
        <w:rPr>
          <w:rFonts w:asciiTheme="minorEastAsia" w:hAnsiTheme="minorEastAsia"/>
        </w:rPr>
      </w:pPr>
      <w:r>
        <w:rPr>
          <w:rFonts w:asciiTheme="minorEastAsia" w:hAnsiTheme="minorEastAsia" w:hint="eastAsia"/>
        </w:rPr>
        <w:t>转入证券代码为本次回退行动</w:t>
      </w:r>
      <w:r>
        <w:rPr>
          <w:rFonts w:asciiTheme="minorEastAsia" w:hAnsiTheme="minorEastAsia" w:hint="eastAsia"/>
          <w:lang w:val="en-AU"/>
        </w:rPr>
        <w:t>的“转入证券代码”；</w:t>
      </w:r>
    </w:p>
    <w:p w:rsidR="00745334" w:rsidRDefault="00745334" w:rsidP="00745334">
      <w:pPr>
        <w:pStyle w:val="a7"/>
        <w:numPr>
          <w:ilvl w:val="2"/>
          <w:numId w:val="126"/>
        </w:numPr>
        <w:spacing w:line="360" w:lineRule="auto"/>
        <w:ind w:firstLineChars="0"/>
        <w:rPr>
          <w:rFonts w:asciiTheme="minorEastAsia" w:hAnsiTheme="minorEastAsia"/>
        </w:rPr>
      </w:pPr>
      <w:r>
        <w:rPr>
          <w:rFonts w:asciiTheme="minorEastAsia" w:hAnsiTheme="minorEastAsia" w:hint="eastAsia"/>
        </w:rPr>
        <w:t>转出数量为该账户上次行动的转入证券数量；</w:t>
      </w:r>
    </w:p>
    <w:p w:rsidR="00745334" w:rsidRDefault="00745334" w:rsidP="00745334">
      <w:pPr>
        <w:pStyle w:val="a7"/>
        <w:numPr>
          <w:ilvl w:val="2"/>
          <w:numId w:val="126"/>
        </w:numPr>
        <w:spacing w:line="360" w:lineRule="auto"/>
        <w:ind w:firstLineChars="0"/>
        <w:rPr>
          <w:rFonts w:asciiTheme="minorEastAsia" w:hAnsiTheme="minorEastAsia"/>
        </w:rPr>
      </w:pPr>
      <w:r>
        <w:rPr>
          <w:rFonts w:asciiTheme="minorEastAsia" w:hAnsiTheme="minorEastAsia" w:hint="eastAsia"/>
        </w:rPr>
        <w:t>转入数量为该账户上次行动的转出证券数量；（两个数量刚好对调）</w:t>
      </w:r>
    </w:p>
    <w:p w:rsidR="00745334" w:rsidRPr="00745334" w:rsidRDefault="00745334" w:rsidP="00745334">
      <w:pPr>
        <w:pStyle w:val="a7"/>
        <w:numPr>
          <w:ilvl w:val="2"/>
          <w:numId w:val="126"/>
        </w:numPr>
        <w:spacing w:line="360" w:lineRule="auto"/>
        <w:ind w:firstLineChars="0"/>
        <w:rPr>
          <w:rFonts w:asciiTheme="minorEastAsia" w:hAnsiTheme="minorEastAsia"/>
        </w:rPr>
      </w:pPr>
      <w:r>
        <w:rPr>
          <w:rFonts w:asciiTheme="minorEastAsia" w:hAnsiTheme="minorEastAsia" w:hint="eastAsia"/>
          <w:lang w:val="en-AU"/>
        </w:rPr>
        <w:t>处理日期：当前日期；</w:t>
      </w:r>
    </w:p>
    <w:p w:rsidR="005C640A" w:rsidRPr="005C640A" w:rsidRDefault="005C640A" w:rsidP="000B111A">
      <w:pPr>
        <w:pStyle w:val="a7"/>
        <w:numPr>
          <w:ilvl w:val="1"/>
          <w:numId w:val="126"/>
        </w:numPr>
        <w:spacing w:line="360" w:lineRule="auto"/>
        <w:ind w:firstLineChars="0"/>
        <w:rPr>
          <w:rFonts w:asciiTheme="minorEastAsia" w:hAnsiTheme="minorEastAsia"/>
        </w:rPr>
      </w:pPr>
      <w:r>
        <w:rPr>
          <w:rFonts w:asciiTheme="minorEastAsia" w:hAnsiTheme="minorEastAsia" w:hint="eastAsia"/>
          <w:lang w:val="en-AU"/>
        </w:rPr>
        <w:t>根据</w:t>
      </w:r>
      <w:proofErr w:type="gramStart"/>
      <w:r>
        <w:rPr>
          <w:rFonts w:asciiTheme="minorEastAsia" w:hAnsiTheme="minorEastAsia" w:hint="eastAsia"/>
          <w:lang w:val="en-AU"/>
        </w:rPr>
        <w:t>原行动</w:t>
      </w:r>
      <w:proofErr w:type="gramEnd"/>
      <w:r>
        <w:rPr>
          <w:rFonts w:asciiTheme="minorEastAsia" w:hAnsiTheme="minorEastAsia" w:hint="eastAsia"/>
          <w:lang w:val="en-AU"/>
        </w:rPr>
        <w:t>分配明细生成</w:t>
      </w:r>
      <w:r w:rsidR="00745334">
        <w:rPr>
          <w:rFonts w:asciiTheme="minorEastAsia" w:hAnsiTheme="minorEastAsia" w:hint="eastAsia"/>
          <w:lang w:val="en-AU"/>
        </w:rPr>
        <w:t>抵押银行中的数据</w:t>
      </w:r>
      <w:r>
        <w:rPr>
          <w:rFonts w:asciiTheme="minorEastAsia" w:hAnsiTheme="minorEastAsia" w:hint="eastAsia"/>
          <w:lang w:val="en-AU"/>
        </w:rPr>
        <w:t>的回退明细；</w:t>
      </w:r>
    </w:p>
    <w:p w:rsidR="0005597F" w:rsidRPr="006B66BE" w:rsidRDefault="0005597F" w:rsidP="000B111A">
      <w:pPr>
        <w:pStyle w:val="a7"/>
        <w:numPr>
          <w:ilvl w:val="0"/>
          <w:numId w:val="126"/>
        </w:numPr>
        <w:spacing w:line="360" w:lineRule="auto"/>
        <w:ind w:firstLineChars="0"/>
        <w:rPr>
          <w:rFonts w:asciiTheme="minorEastAsia" w:hAnsiTheme="minorEastAsia"/>
        </w:rPr>
      </w:pPr>
      <w:r>
        <w:rPr>
          <w:rFonts w:asciiTheme="minorEastAsia" w:hAnsiTheme="minorEastAsia" w:hint="eastAsia"/>
          <w:lang w:val="en-AU"/>
        </w:rPr>
        <w:t>转</w:t>
      </w:r>
      <w:r w:rsidR="005C640A">
        <w:rPr>
          <w:rFonts w:asciiTheme="minorEastAsia" w:hAnsiTheme="minorEastAsia" w:hint="eastAsia"/>
          <w:lang w:val="en-AU"/>
        </w:rPr>
        <w:t>换股份回退</w:t>
      </w:r>
      <w:r>
        <w:rPr>
          <w:rFonts w:asciiTheme="minorEastAsia" w:hAnsiTheme="minorEastAsia" w:hint="eastAsia"/>
          <w:lang w:val="en-AU"/>
        </w:rPr>
        <w:t>的行动事件在未做确认前系统支持</w:t>
      </w:r>
      <w:proofErr w:type="gramStart"/>
      <w:r>
        <w:rPr>
          <w:rFonts w:asciiTheme="minorEastAsia" w:hAnsiTheme="minorEastAsia" w:hint="eastAsia"/>
          <w:lang w:val="en-AU"/>
        </w:rPr>
        <w:t>重复做转股</w:t>
      </w:r>
      <w:proofErr w:type="gramEnd"/>
      <w:r>
        <w:rPr>
          <w:rFonts w:asciiTheme="minorEastAsia" w:hAnsiTheme="minorEastAsia" w:hint="eastAsia"/>
          <w:lang w:val="en-AU"/>
        </w:rPr>
        <w:t>处理，反之则提示用户，转股已确认不能</w:t>
      </w:r>
      <w:proofErr w:type="gramStart"/>
      <w:r>
        <w:rPr>
          <w:rFonts w:asciiTheme="minorEastAsia" w:hAnsiTheme="minorEastAsia" w:hint="eastAsia"/>
          <w:lang w:val="en-AU"/>
        </w:rPr>
        <w:t>再作转股</w:t>
      </w:r>
      <w:proofErr w:type="gramEnd"/>
      <w:r>
        <w:rPr>
          <w:rFonts w:asciiTheme="minorEastAsia" w:hAnsiTheme="minorEastAsia" w:hint="eastAsia"/>
          <w:lang w:val="en-AU"/>
        </w:rPr>
        <w:t>处理</w:t>
      </w:r>
      <w:r w:rsidRPr="006B66BE">
        <w:rPr>
          <w:rFonts w:asciiTheme="minorEastAsia" w:hAnsiTheme="minorEastAsia" w:hint="eastAsia"/>
        </w:rPr>
        <w:t>；</w:t>
      </w:r>
    </w:p>
    <w:p w:rsidR="0005597F" w:rsidRDefault="005C640A" w:rsidP="000B111A">
      <w:pPr>
        <w:pStyle w:val="a7"/>
        <w:numPr>
          <w:ilvl w:val="0"/>
          <w:numId w:val="126"/>
        </w:numPr>
        <w:spacing w:line="360" w:lineRule="auto"/>
        <w:ind w:firstLineChars="0"/>
        <w:rPr>
          <w:rFonts w:asciiTheme="minorEastAsia" w:hAnsiTheme="minorEastAsia"/>
        </w:rPr>
      </w:pPr>
      <w:r>
        <w:rPr>
          <w:rFonts w:asciiTheme="minorEastAsia" w:hAnsiTheme="minorEastAsia" w:hint="eastAsia"/>
          <w:lang w:val="en-AU"/>
        </w:rPr>
        <w:t>退回功能</w:t>
      </w:r>
      <w:proofErr w:type="gramStart"/>
      <w:r>
        <w:rPr>
          <w:rFonts w:asciiTheme="minorEastAsia" w:hAnsiTheme="minorEastAsia" w:hint="eastAsia"/>
          <w:lang w:val="en-AU"/>
        </w:rPr>
        <w:t>不</w:t>
      </w:r>
      <w:proofErr w:type="gramEnd"/>
      <w:r>
        <w:rPr>
          <w:rFonts w:asciiTheme="minorEastAsia" w:hAnsiTheme="minorEastAsia" w:hint="eastAsia"/>
          <w:lang w:val="en-AU"/>
        </w:rPr>
        <w:t>可用</w:t>
      </w:r>
      <w:r w:rsidR="0005597F">
        <w:rPr>
          <w:rFonts w:asciiTheme="minorEastAsia" w:hAnsiTheme="minorEastAsia" w:hint="eastAsia"/>
        </w:rPr>
        <w:t>；</w:t>
      </w:r>
    </w:p>
    <w:p w:rsidR="0005597F" w:rsidRDefault="0005597F" w:rsidP="000B111A">
      <w:pPr>
        <w:pStyle w:val="a7"/>
        <w:numPr>
          <w:ilvl w:val="0"/>
          <w:numId w:val="126"/>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lang w:val="en-AU"/>
        </w:rPr>
        <w:t>转</w:t>
      </w:r>
      <w:proofErr w:type="gramStart"/>
      <w:r>
        <w:rPr>
          <w:rFonts w:asciiTheme="minorEastAsia" w:hAnsiTheme="minorEastAsia" w:hint="eastAsia"/>
          <w:lang w:val="en-AU"/>
        </w:rPr>
        <w:t>股处理</w:t>
      </w:r>
      <w:proofErr w:type="gramEnd"/>
      <w:r w:rsidRPr="006B66BE">
        <w:rPr>
          <w:rFonts w:asciiTheme="minorEastAsia" w:hAnsiTheme="minorEastAsia" w:hint="eastAsia"/>
        </w:rPr>
        <w:t>日志：日志内容包括：行动事件、</w:t>
      </w:r>
      <w:r>
        <w:rPr>
          <w:rFonts w:asciiTheme="minorEastAsia" w:hAnsiTheme="minorEastAsia" w:hint="eastAsia"/>
          <w:lang w:val="en-AU"/>
        </w:rPr>
        <w:t>转</w:t>
      </w:r>
      <w:proofErr w:type="gramStart"/>
      <w:r>
        <w:rPr>
          <w:rFonts w:asciiTheme="minorEastAsia" w:hAnsiTheme="minorEastAsia" w:hint="eastAsia"/>
          <w:lang w:val="en-AU"/>
        </w:rPr>
        <w:t>股处理</w:t>
      </w:r>
      <w:proofErr w:type="gramEnd"/>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05597F" w:rsidRDefault="0005597F" w:rsidP="0005597F">
      <w:pPr>
        <w:pStyle w:val="3"/>
        <w:ind w:leftChars="100" w:left="210"/>
      </w:pPr>
      <w:r>
        <w:rPr>
          <w:rFonts w:hint="eastAsia"/>
        </w:rPr>
        <w:t>F6.2</w:t>
      </w:r>
      <w:r>
        <w:rPr>
          <w:rFonts w:hint="eastAsia"/>
        </w:rPr>
        <w:t>股份</w:t>
      </w:r>
      <w:r w:rsidR="00215829">
        <w:rPr>
          <w:rFonts w:hint="eastAsia"/>
        </w:rPr>
        <w:t>转换回退</w:t>
      </w:r>
      <w:r>
        <w:rPr>
          <w:rFonts w:hint="eastAsia"/>
        </w:rPr>
        <w:t>处理确认</w:t>
      </w:r>
    </w:p>
    <w:p w:rsidR="0005597F" w:rsidRDefault="0005597F" w:rsidP="0005597F">
      <w:pPr>
        <w:pStyle w:val="4"/>
        <w:numPr>
          <w:ilvl w:val="0"/>
          <w:numId w:val="123"/>
        </w:numPr>
      </w:pPr>
      <w:r>
        <w:rPr>
          <w:rFonts w:hint="eastAsia"/>
        </w:rPr>
        <w:t>业务描述</w:t>
      </w:r>
    </w:p>
    <w:p w:rsidR="0005597F" w:rsidRDefault="0005597F" w:rsidP="0005597F">
      <w:pPr>
        <w:spacing w:line="360" w:lineRule="auto"/>
        <w:ind w:firstLineChars="200" w:firstLine="420"/>
      </w:pPr>
      <w:r>
        <w:rPr>
          <w:rFonts w:hint="eastAsia"/>
        </w:rPr>
        <w:t>股份</w:t>
      </w:r>
      <w:r w:rsidR="005C640A">
        <w:rPr>
          <w:rFonts w:hint="eastAsia"/>
        </w:rPr>
        <w:t>转换回退</w:t>
      </w:r>
      <w:r>
        <w:rPr>
          <w:rFonts w:hint="eastAsia"/>
        </w:rPr>
        <w:t>行动在转</w:t>
      </w:r>
      <w:proofErr w:type="gramStart"/>
      <w:r>
        <w:rPr>
          <w:rFonts w:hint="eastAsia"/>
        </w:rPr>
        <w:t>股处理</w:t>
      </w:r>
      <w:proofErr w:type="gramEnd"/>
      <w:r>
        <w:rPr>
          <w:rFonts w:hint="eastAsia"/>
        </w:rPr>
        <w:t>后需要确认，确认一般是由不同的人员来操作，确认后把行动的相关信息更新到交易结算系统。</w:t>
      </w:r>
    </w:p>
    <w:p w:rsidR="0005597F" w:rsidRDefault="0005597F" w:rsidP="0005597F">
      <w:pPr>
        <w:pStyle w:val="4"/>
        <w:numPr>
          <w:ilvl w:val="0"/>
          <w:numId w:val="123"/>
        </w:numPr>
      </w:pPr>
      <w:r>
        <w:rPr>
          <w:rFonts w:hint="eastAsia"/>
        </w:rPr>
        <w:lastRenderedPageBreak/>
        <w:t>用户界面</w:t>
      </w:r>
    </w:p>
    <w:p w:rsidR="0005597F" w:rsidRDefault="000B111A" w:rsidP="0005597F">
      <w:r>
        <w:object w:dxaOrig="11682" w:dyaOrig="6244">
          <v:shape id="_x0000_i1062" type="#_x0000_t75" style="width:415.5pt;height:222pt" o:ole="">
            <v:imagedata r:id="rId87" o:title=""/>
          </v:shape>
          <o:OLEObject Type="Embed" ProgID="Visio.Drawing.11" ShapeID="_x0000_i1062" DrawAspect="Content" ObjectID="_1402388501" r:id="rId88"/>
        </w:object>
      </w:r>
      <w:r w:rsidR="0005597F">
        <w:rPr>
          <w:rFonts w:hint="eastAsia"/>
        </w:rPr>
        <w:t>界面说明：同权益分派</w:t>
      </w:r>
    </w:p>
    <w:p w:rsidR="0005597F" w:rsidRDefault="0005597F" w:rsidP="0005597F">
      <w:pPr>
        <w:pStyle w:val="4"/>
        <w:numPr>
          <w:ilvl w:val="0"/>
          <w:numId w:val="123"/>
        </w:numPr>
      </w:pPr>
      <w:r>
        <w:rPr>
          <w:rFonts w:hint="eastAsia"/>
        </w:rPr>
        <w:t>业务功能</w:t>
      </w:r>
    </w:p>
    <w:p w:rsidR="0005597F" w:rsidRPr="007468F5" w:rsidRDefault="0005597F" w:rsidP="005C640A">
      <w:pPr>
        <w:pStyle w:val="a7"/>
        <w:numPr>
          <w:ilvl w:val="0"/>
          <w:numId w:val="127"/>
        </w:numPr>
        <w:spacing w:line="360" w:lineRule="auto"/>
        <w:ind w:firstLineChars="0"/>
        <w:rPr>
          <w:rFonts w:asciiTheme="minorEastAsia" w:hAnsiTheme="minorEastAsia"/>
        </w:rPr>
      </w:pPr>
      <w:r>
        <w:rPr>
          <w:rFonts w:asciiTheme="minorEastAsia" w:hAnsiTheme="minorEastAsia" w:hint="eastAsia"/>
          <w:lang w:val="en-AU"/>
        </w:rPr>
        <w:t>上市公司行动信息中</w:t>
      </w:r>
      <w:r>
        <w:rPr>
          <w:rFonts w:hint="eastAsia"/>
          <w:lang w:val="en-AU"/>
        </w:rPr>
        <w:t>列出已作处理，并且处理结果正确的行动信息</w:t>
      </w:r>
      <w:r>
        <w:rPr>
          <w:rFonts w:asciiTheme="minorEastAsia" w:hAnsiTheme="minorEastAsia" w:hint="eastAsia"/>
          <w:lang w:val="en-AU"/>
        </w:rPr>
        <w:t>；</w:t>
      </w:r>
      <w:r w:rsidRPr="007468F5">
        <w:rPr>
          <w:rFonts w:asciiTheme="minorEastAsia" w:hAnsiTheme="minorEastAsia" w:hint="eastAsia"/>
        </w:rPr>
        <w:t xml:space="preserve"> </w:t>
      </w:r>
    </w:p>
    <w:p w:rsidR="0005597F" w:rsidRDefault="0005597F" w:rsidP="005C640A">
      <w:pPr>
        <w:pStyle w:val="a7"/>
        <w:numPr>
          <w:ilvl w:val="0"/>
          <w:numId w:val="127"/>
        </w:numPr>
        <w:spacing w:line="360" w:lineRule="auto"/>
        <w:ind w:firstLineChars="0"/>
        <w:rPr>
          <w:rFonts w:asciiTheme="minorEastAsia" w:hAnsiTheme="minorEastAsia"/>
        </w:rPr>
      </w:pPr>
      <w:r>
        <w:rPr>
          <w:rFonts w:asciiTheme="minorEastAsia" w:hAnsiTheme="minorEastAsia" w:hint="eastAsia"/>
        </w:rPr>
        <w:t>转股</w:t>
      </w:r>
      <w:r w:rsidRPr="00093155">
        <w:rPr>
          <w:rFonts w:asciiTheme="minorEastAsia" w:hAnsiTheme="minorEastAsia" w:hint="eastAsia"/>
        </w:rPr>
        <w:t>确认后在上方列表中确认人、确认时间需填写；</w:t>
      </w:r>
    </w:p>
    <w:p w:rsidR="0005597F" w:rsidRPr="00987226" w:rsidRDefault="0005597F" w:rsidP="005C640A">
      <w:pPr>
        <w:pStyle w:val="a7"/>
        <w:numPr>
          <w:ilvl w:val="0"/>
          <w:numId w:val="127"/>
        </w:numPr>
        <w:spacing w:line="360" w:lineRule="auto"/>
        <w:ind w:firstLineChars="0"/>
        <w:rPr>
          <w:rFonts w:asciiTheme="minorEastAsia" w:hAnsiTheme="minorEastAsia"/>
        </w:rPr>
      </w:pPr>
      <w:r>
        <w:rPr>
          <w:rFonts w:asciiTheme="minorEastAsia" w:hAnsiTheme="minorEastAsia" w:hint="eastAsia"/>
        </w:rPr>
        <w:t>转股确认后，系统把</w:t>
      </w:r>
      <w:r>
        <w:rPr>
          <w:rFonts w:hint="eastAsia"/>
        </w:rPr>
        <w:t>确认后把股份转换相关信息更新到交易结算系统；</w:t>
      </w:r>
    </w:p>
    <w:p w:rsidR="0005597F" w:rsidRDefault="0005597F" w:rsidP="005C640A">
      <w:pPr>
        <w:pStyle w:val="a7"/>
        <w:numPr>
          <w:ilvl w:val="1"/>
          <w:numId w:val="127"/>
        </w:numPr>
        <w:spacing w:line="360" w:lineRule="auto"/>
        <w:ind w:firstLineChars="0"/>
        <w:rPr>
          <w:rFonts w:asciiTheme="minorEastAsia" w:hAnsiTheme="minorEastAsia"/>
        </w:rPr>
      </w:pPr>
      <w:r>
        <w:rPr>
          <w:rFonts w:asciiTheme="minorEastAsia" w:hAnsiTheme="minorEastAsia" w:hint="eastAsia"/>
        </w:rPr>
        <w:t>根据转出证券与数据，在交易结算系统中完成扣减；</w:t>
      </w:r>
    </w:p>
    <w:p w:rsidR="0005597F" w:rsidRDefault="0005597F" w:rsidP="005C640A">
      <w:pPr>
        <w:pStyle w:val="a7"/>
        <w:numPr>
          <w:ilvl w:val="2"/>
          <w:numId w:val="127"/>
        </w:numPr>
        <w:spacing w:line="360" w:lineRule="auto"/>
        <w:ind w:firstLineChars="0"/>
        <w:rPr>
          <w:rFonts w:asciiTheme="minorEastAsia" w:hAnsiTheme="minorEastAsia"/>
        </w:rPr>
      </w:pPr>
      <w:r>
        <w:rPr>
          <w:rFonts w:asciiTheme="minorEastAsia" w:hAnsiTheme="minorEastAsia" w:hint="eastAsia"/>
        </w:rPr>
        <w:t>股份摘要体现为“</w:t>
      </w:r>
      <w:r w:rsidRPr="006070B6">
        <w:rPr>
          <w:rFonts w:asciiTheme="minorEastAsia" w:hAnsiTheme="minorEastAsia" w:hint="eastAsia"/>
        </w:rPr>
        <w:t>股份转换</w:t>
      </w:r>
      <w:r w:rsidR="005C640A">
        <w:rPr>
          <w:rFonts w:asciiTheme="minorEastAsia" w:hAnsiTheme="minorEastAsia" w:hint="eastAsia"/>
        </w:rPr>
        <w:t>回退（根据原转换股份原样返回）</w:t>
      </w:r>
      <w:r>
        <w:rPr>
          <w:rFonts w:asciiTheme="minorEastAsia" w:hAnsiTheme="minorEastAsia" w:hint="eastAsia"/>
        </w:rPr>
        <w:t>”；</w:t>
      </w:r>
    </w:p>
    <w:p w:rsidR="0005597F" w:rsidRDefault="0005597F" w:rsidP="005C640A">
      <w:pPr>
        <w:pStyle w:val="a7"/>
        <w:numPr>
          <w:ilvl w:val="1"/>
          <w:numId w:val="127"/>
        </w:numPr>
        <w:spacing w:line="360" w:lineRule="auto"/>
        <w:ind w:firstLineChars="0"/>
        <w:rPr>
          <w:rFonts w:asciiTheme="minorEastAsia" w:hAnsiTheme="minorEastAsia"/>
        </w:rPr>
      </w:pPr>
      <w:r>
        <w:rPr>
          <w:rFonts w:asciiTheme="minorEastAsia" w:hAnsiTheme="minorEastAsia" w:hint="eastAsia"/>
        </w:rPr>
        <w:t>根据转入证券与数据，在交易结算系统中完成记增；</w:t>
      </w:r>
    </w:p>
    <w:p w:rsidR="0005597F" w:rsidRDefault="0005597F" w:rsidP="005C640A">
      <w:pPr>
        <w:pStyle w:val="a7"/>
        <w:numPr>
          <w:ilvl w:val="2"/>
          <w:numId w:val="127"/>
        </w:numPr>
        <w:spacing w:line="360" w:lineRule="auto"/>
        <w:ind w:firstLineChars="0"/>
        <w:rPr>
          <w:rFonts w:asciiTheme="minorEastAsia" w:hAnsiTheme="minorEastAsia"/>
        </w:rPr>
      </w:pPr>
      <w:r>
        <w:rPr>
          <w:rFonts w:asciiTheme="minorEastAsia" w:hAnsiTheme="minorEastAsia" w:hint="eastAsia"/>
        </w:rPr>
        <w:t>股份摘要体现为“</w:t>
      </w:r>
      <w:r w:rsidR="005C640A" w:rsidRPr="006070B6">
        <w:rPr>
          <w:rFonts w:asciiTheme="minorEastAsia" w:hAnsiTheme="minorEastAsia" w:hint="eastAsia"/>
        </w:rPr>
        <w:t>股份转换</w:t>
      </w:r>
      <w:r w:rsidR="005C640A">
        <w:rPr>
          <w:rFonts w:asciiTheme="minorEastAsia" w:hAnsiTheme="minorEastAsia" w:hint="eastAsia"/>
        </w:rPr>
        <w:t>回退（根据原转换股份原样返回）</w:t>
      </w:r>
      <w:r>
        <w:rPr>
          <w:rFonts w:asciiTheme="minorEastAsia" w:hAnsiTheme="minorEastAsia" w:hint="eastAsia"/>
        </w:rPr>
        <w:t>”；</w:t>
      </w:r>
    </w:p>
    <w:p w:rsidR="005C640A" w:rsidRDefault="005C640A" w:rsidP="005C640A">
      <w:pPr>
        <w:pStyle w:val="a7"/>
        <w:numPr>
          <w:ilvl w:val="1"/>
          <w:numId w:val="127"/>
        </w:numPr>
        <w:spacing w:line="360" w:lineRule="auto"/>
        <w:ind w:firstLineChars="0"/>
        <w:rPr>
          <w:rFonts w:asciiTheme="minorEastAsia" w:hAnsiTheme="minorEastAsia"/>
        </w:rPr>
      </w:pPr>
      <w:r>
        <w:rPr>
          <w:rFonts w:asciiTheme="minorEastAsia" w:hAnsiTheme="minorEastAsia" w:hint="eastAsia"/>
        </w:rPr>
        <w:t>对抵押银行的数据进行转出股份扣减与转入股份增加；</w:t>
      </w:r>
    </w:p>
    <w:p w:rsidR="0005597F" w:rsidRDefault="0005597F" w:rsidP="005C640A">
      <w:pPr>
        <w:pStyle w:val="a7"/>
        <w:numPr>
          <w:ilvl w:val="0"/>
          <w:numId w:val="127"/>
        </w:numPr>
        <w:spacing w:line="360" w:lineRule="auto"/>
        <w:ind w:firstLineChars="0"/>
        <w:rPr>
          <w:rFonts w:asciiTheme="minorEastAsia" w:hAnsiTheme="minorEastAsia"/>
        </w:rPr>
      </w:pPr>
      <w:r>
        <w:rPr>
          <w:rFonts w:asciiTheme="minorEastAsia" w:hAnsiTheme="minorEastAsia" w:hint="eastAsia"/>
        </w:rPr>
        <w:t>转股确认后，系统向客服部的邮箱发送股份转让等行动确认信息；</w:t>
      </w:r>
    </w:p>
    <w:p w:rsidR="0005597F" w:rsidRDefault="0005597F" w:rsidP="005C640A">
      <w:pPr>
        <w:pStyle w:val="a7"/>
        <w:numPr>
          <w:ilvl w:val="1"/>
          <w:numId w:val="127"/>
        </w:numPr>
        <w:spacing w:line="360" w:lineRule="auto"/>
        <w:ind w:firstLineChars="0"/>
        <w:rPr>
          <w:rFonts w:asciiTheme="minorEastAsia" w:hAnsiTheme="minorEastAsia"/>
        </w:rPr>
      </w:pPr>
      <w:r>
        <w:rPr>
          <w:rFonts w:asciiTheme="minorEastAsia" w:hAnsiTheme="minorEastAsia" w:hint="eastAsia"/>
        </w:rPr>
        <w:t>发送内容：说明（行动类别）、事件批次、证券代码、证券名称、实际处理日期、转出证券代码、转出数量（汇总）、转入证券代码、转入数量（汇总）。</w:t>
      </w:r>
    </w:p>
    <w:p w:rsidR="0005597F" w:rsidRDefault="0005597F" w:rsidP="005C640A">
      <w:pPr>
        <w:pStyle w:val="a7"/>
        <w:numPr>
          <w:ilvl w:val="1"/>
          <w:numId w:val="127"/>
        </w:numPr>
        <w:spacing w:line="360" w:lineRule="auto"/>
        <w:ind w:firstLineChars="0"/>
        <w:rPr>
          <w:rFonts w:asciiTheme="minorEastAsia" w:hAnsiTheme="minorEastAsia"/>
        </w:rPr>
      </w:pPr>
      <w:r>
        <w:rPr>
          <w:rFonts w:asciiTheme="minorEastAsia" w:hAnsiTheme="minorEastAsia" w:hint="eastAsia"/>
        </w:rPr>
        <w:t>发送格式：以上每一项内容为一行；</w:t>
      </w:r>
    </w:p>
    <w:p w:rsidR="0005597F" w:rsidRDefault="0005597F" w:rsidP="005C640A">
      <w:pPr>
        <w:pStyle w:val="a7"/>
        <w:numPr>
          <w:ilvl w:val="1"/>
          <w:numId w:val="127"/>
        </w:numPr>
        <w:spacing w:line="360" w:lineRule="auto"/>
        <w:ind w:firstLineChars="0"/>
        <w:rPr>
          <w:rFonts w:asciiTheme="minorEastAsia" w:hAnsiTheme="minorEastAsia"/>
        </w:rPr>
      </w:pPr>
      <w:r>
        <w:rPr>
          <w:rFonts w:asciiTheme="minorEastAsia" w:hAnsiTheme="minorEastAsia" w:hint="eastAsia"/>
        </w:rPr>
        <w:t>系统把客户转换明细中的内容生成一份</w:t>
      </w:r>
      <w:r w:rsidRPr="005C3A59">
        <w:rPr>
          <w:rFonts w:asciiTheme="minorEastAsia" w:hAnsiTheme="minorEastAsia"/>
        </w:rPr>
        <w:t>EXCEL文件，</w:t>
      </w:r>
      <w:r w:rsidRPr="005C3A59">
        <w:rPr>
          <w:rFonts w:asciiTheme="minorEastAsia" w:hAnsiTheme="minorEastAsia" w:hint="eastAsia"/>
        </w:rPr>
        <w:t>作为邮件发送的附件；</w:t>
      </w:r>
    </w:p>
    <w:p w:rsidR="0005597F" w:rsidRDefault="0005597F" w:rsidP="005C640A">
      <w:pPr>
        <w:pStyle w:val="a7"/>
        <w:numPr>
          <w:ilvl w:val="0"/>
          <w:numId w:val="127"/>
        </w:numPr>
        <w:spacing w:line="360" w:lineRule="auto"/>
        <w:ind w:firstLineChars="0"/>
        <w:rPr>
          <w:rFonts w:asciiTheme="minorEastAsia" w:hAnsiTheme="minorEastAsia"/>
        </w:rPr>
      </w:pPr>
      <w:r>
        <w:rPr>
          <w:rFonts w:asciiTheme="minorEastAsia" w:hAnsiTheme="minorEastAsia" w:hint="eastAsia"/>
          <w:lang w:val="en-AU"/>
        </w:rPr>
        <w:t>退回功能</w:t>
      </w:r>
      <w:proofErr w:type="gramStart"/>
      <w:r w:rsidR="005C640A">
        <w:rPr>
          <w:rFonts w:asciiTheme="minorEastAsia" w:hAnsiTheme="minorEastAsia" w:hint="eastAsia"/>
          <w:lang w:val="en-AU"/>
        </w:rPr>
        <w:t>不</w:t>
      </w:r>
      <w:proofErr w:type="gramEnd"/>
      <w:r w:rsidR="005C640A">
        <w:rPr>
          <w:rFonts w:asciiTheme="minorEastAsia" w:hAnsiTheme="minorEastAsia" w:hint="eastAsia"/>
          <w:lang w:val="en-AU"/>
        </w:rPr>
        <w:t>可用</w:t>
      </w:r>
      <w:r>
        <w:rPr>
          <w:rFonts w:asciiTheme="minorEastAsia" w:hAnsiTheme="minorEastAsia" w:hint="eastAsia"/>
        </w:rPr>
        <w:t>；</w:t>
      </w:r>
    </w:p>
    <w:p w:rsidR="0005597F" w:rsidRDefault="0005597F" w:rsidP="005C640A">
      <w:pPr>
        <w:pStyle w:val="a7"/>
        <w:numPr>
          <w:ilvl w:val="0"/>
          <w:numId w:val="127"/>
        </w:numPr>
        <w:spacing w:line="360" w:lineRule="auto"/>
        <w:ind w:firstLineChars="0"/>
        <w:rPr>
          <w:rFonts w:asciiTheme="minorEastAsia" w:hAnsiTheme="minorEastAsia"/>
        </w:rPr>
      </w:pPr>
      <w:r>
        <w:rPr>
          <w:rFonts w:asciiTheme="minorEastAsia" w:hAnsiTheme="minorEastAsia" w:hint="eastAsia"/>
        </w:rPr>
        <w:lastRenderedPageBreak/>
        <w:t>转股确认后不能重复确认，如重复操作系统应提示用户；</w:t>
      </w:r>
    </w:p>
    <w:p w:rsidR="0005597F" w:rsidRDefault="0005597F" w:rsidP="005C640A">
      <w:pPr>
        <w:pStyle w:val="a7"/>
        <w:numPr>
          <w:ilvl w:val="0"/>
          <w:numId w:val="127"/>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转股确认</w:t>
      </w:r>
      <w:r w:rsidRPr="006B66BE">
        <w:rPr>
          <w:rFonts w:asciiTheme="minorEastAsia" w:hAnsiTheme="minorEastAsia" w:hint="eastAsia"/>
        </w:rPr>
        <w:t>日志：日志内容包括：行动事件、</w:t>
      </w:r>
      <w:r>
        <w:rPr>
          <w:rFonts w:asciiTheme="minorEastAsia" w:hAnsiTheme="minorEastAsia" w:hint="eastAsia"/>
        </w:rPr>
        <w:t>处理</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05597F" w:rsidRDefault="00215829" w:rsidP="0005597F">
      <w:pPr>
        <w:pStyle w:val="3"/>
        <w:ind w:leftChars="100" w:left="210"/>
      </w:pPr>
      <w:r>
        <w:rPr>
          <w:rFonts w:hint="eastAsia"/>
        </w:rPr>
        <w:t>F6</w:t>
      </w:r>
      <w:r w:rsidR="0005597F">
        <w:rPr>
          <w:rFonts w:hint="eastAsia"/>
        </w:rPr>
        <w:t>.</w:t>
      </w:r>
      <w:r>
        <w:rPr>
          <w:rFonts w:hint="eastAsia"/>
        </w:rPr>
        <w:t>3</w:t>
      </w:r>
      <w:r w:rsidR="0005597F">
        <w:rPr>
          <w:rFonts w:hint="eastAsia"/>
        </w:rPr>
        <w:t>股份</w:t>
      </w:r>
      <w:r>
        <w:rPr>
          <w:rFonts w:hint="eastAsia"/>
        </w:rPr>
        <w:t>转换回退</w:t>
      </w:r>
      <w:r w:rsidR="0005597F">
        <w:rPr>
          <w:rFonts w:hint="eastAsia"/>
        </w:rPr>
        <w:t>明细查询</w:t>
      </w:r>
    </w:p>
    <w:p w:rsidR="0005597F" w:rsidRDefault="0005597F" w:rsidP="00215829">
      <w:pPr>
        <w:pStyle w:val="4"/>
        <w:numPr>
          <w:ilvl w:val="0"/>
          <w:numId w:val="124"/>
        </w:numPr>
      </w:pPr>
      <w:r>
        <w:rPr>
          <w:rFonts w:hint="eastAsia"/>
        </w:rPr>
        <w:t>业务描述</w:t>
      </w:r>
    </w:p>
    <w:p w:rsidR="0005597F" w:rsidRDefault="0005597F" w:rsidP="0005597F">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在第一卷的 “</w:t>
      </w:r>
      <w:r w:rsidRPr="00E44DF3">
        <w:rPr>
          <w:rFonts w:hint="eastAsia"/>
          <w:szCs w:val="21"/>
        </w:rPr>
        <w:t>F6</w:t>
      </w:r>
      <w:r w:rsidRPr="00E44DF3">
        <w:rPr>
          <w:rFonts w:hint="eastAsia"/>
          <w:szCs w:val="21"/>
        </w:rPr>
        <w:t>公司行动信息查询</w:t>
      </w:r>
      <w:r>
        <w:rPr>
          <w:rFonts w:asciiTheme="minorEastAsia" w:hAnsiTheme="minorEastAsia" w:cs="华文仿宋" w:hint="eastAsia"/>
          <w:color w:val="000000"/>
          <w:kern w:val="0"/>
          <w:szCs w:val="21"/>
        </w:rPr>
        <w:t>”的增加一类查询，针对股份</w:t>
      </w:r>
      <w:r w:rsidR="000C2BA3">
        <w:rPr>
          <w:rFonts w:asciiTheme="minorEastAsia" w:hAnsiTheme="minorEastAsia" w:cs="华文仿宋" w:hint="eastAsia"/>
          <w:color w:val="000000"/>
          <w:kern w:val="0"/>
          <w:szCs w:val="21"/>
        </w:rPr>
        <w:t>转换回退</w:t>
      </w:r>
      <w:r>
        <w:rPr>
          <w:rFonts w:asciiTheme="minorEastAsia" w:hAnsiTheme="minorEastAsia" w:cs="华文仿宋" w:hint="eastAsia"/>
          <w:color w:val="000000"/>
          <w:kern w:val="0"/>
          <w:szCs w:val="21"/>
        </w:rPr>
        <w:t>处理后的明细查询。支持</w:t>
      </w:r>
      <w:proofErr w:type="gramStart"/>
      <w:r>
        <w:rPr>
          <w:rFonts w:asciiTheme="minorEastAsia" w:hAnsiTheme="minorEastAsia" w:cs="华文仿宋" w:hint="eastAsia"/>
          <w:color w:val="000000"/>
          <w:kern w:val="0"/>
          <w:szCs w:val="21"/>
        </w:rPr>
        <w:t>查客户</w:t>
      </w:r>
      <w:proofErr w:type="gramEnd"/>
      <w:r>
        <w:rPr>
          <w:rFonts w:asciiTheme="minorEastAsia" w:hAnsiTheme="minorEastAsia" w:cs="华文仿宋" w:hint="eastAsia"/>
          <w:color w:val="000000"/>
          <w:kern w:val="0"/>
          <w:szCs w:val="21"/>
        </w:rPr>
        <w:t>明细及历史的处理信息；</w:t>
      </w:r>
    </w:p>
    <w:p w:rsidR="0005597F" w:rsidRDefault="0005597F" w:rsidP="0005597F">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具体处理合到</w:t>
      </w:r>
      <w:r w:rsidRPr="00B80265">
        <w:rPr>
          <w:rFonts w:asciiTheme="minorEastAsia" w:hAnsiTheme="minorEastAsia" w:cs="华文仿宋" w:hint="eastAsia"/>
          <w:b/>
          <w:color w:val="0000FF"/>
          <w:kern w:val="0"/>
          <w:szCs w:val="21"/>
          <w:u w:val="single"/>
        </w:rPr>
        <w:t>“</w:t>
      </w:r>
      <w:r w:rsidRPr="00B80265">
        <w:rPr>
          <w:rFonts w:hint="eastAsia"/>
          <w:b/>
          <w:color w:val="0000FF"/>
          <w:u w:val="single"/>
        </w:rPr>
        <w:t>F6.6</w:t>
      </w:r>
      <w:r w:rsidRPr="00B80265">
        <w:rPr>
          <w:rFonts w:hint="eastAsia"/>
          <w:b/>
          <w:color w:val="0000FF"/>
          <w:u w:val="single"/>
        </w:rPr>
        <w:t>行动权益明细查询”</w:t>
      </w:r>
      <w:r w:rsidRPr="00B80265">
        <w:rPr>
          <w:rFonts w:hint="eastAsia"/>
          <w:color w:val="000000" w:themeColor="text1"/>
        </w:rPr>
        <w:t>功能中</w:t>
      </w:r>
      <w:r>
        <w:rPr>
          <w:rFonts w:hint="eastAsia"/>
          <w:color w:val="000000" w:themeColor="text1"/>
        </w:rPr>
        <w:t>，查询条件相同，内容展示根据各行动有所不同。</w:t>
      </w:r>
    </w:p>
    <w:p w:rsidR="0005597F" w:rsidRDefault="0005597F" w:rsidP="00215829">
      <w:pPr>
        <w:pStyle w:val="4"/>
        <w:numPr>
          <w:ilvl w:val="0"/>
          <w:numId w:val="124"/>
        </w:numPr>
      </w:pPr>
      <w:r>
        <w:rPr>
          <w:rFonts w:hint="eastAsia"/>
        </w:rPr>
        <w:t>用户界面</w:t>
      </w:r>
    </w:p>
    <w:p w:rsidR="0005597F" w:rsidRDefault="0005597F" w:rsidP="0005597F">
      <w:pPr>
        <w:ind w:leftChars="100" w:left="210"/>
      </w:pPr>
      <w:r>
        <w:object w:dxaOrig="10392" w:dyaOrig="4996">
          <v:shape id="_x0000_i1063" type="#_x0000_t75" style="width:415.5pt;height:199.5pt" o:ole="">
            <v:imagedata r:id="rId67" o:title=""/>
          </v:shape>
          <o:OLEObject Type="Embed" ProgID="Visio.Drawing.11" ShapeID="_x0000_i1063" DrawAspect="Content" ObjectID="_1402388502" r:id="rId89"/>
        </w:object>
      </w:r>
    </w:p>
    <w:p w:rsidR="0005597F" w:rsidRDefault="0005597F" w:rsidP="0005597F">
      <w:pPr>
        <w:rPr>
          <w:b/>
        </w:rPr>
      </w:pPr>
      <w:r w:rsidRPr="005254C4">
        <w:rPr>
          <w:rFonts w:hint="eastAsia"/>
          <w:b/>
        </w:rPr>
        <w:t>界面说明</w:t>
      </w:r>
    </w:p>
    <w:p w:rsidR="0005597F" w:rsidRDefault="0005597F" w:rsidP="000C2BA3">
      <w:pPr>
        <w:pStyle w:val="a7"/>
        <w:numPr>
          <w:ilvl w:val="0"/>
          <w:numId w:val="128"/>
        </w:numPr>
        <w:spacing w:line="360" w:lineRule="auto"/>
        <w:ind w:firstLineChars="0"/>
        <w:rPr>
          <w:rFonts w:asciiTheme="minorEastAsia" w:hAnsiTheme="minorEastAsia"/>
        </w:rPr>
      </w:pPr>
      <w:r>
        <w:rPr>
          <w:rFonts w:asciiTheme="minorEastAsia" w:hAnsiTheme="minorEastAsia" w:hint="eastAsia"/>
        </w:rPr>
        <w:t>查询条件：</w:t>
      </w:r>
    </w:p>
    <w:p w:rsidR="0005597F" w:rsidRDefault="0005597F" w:rsidP="000C2BA3">
      <w:pPr>
        <w:pStyle w:val="a7"/>
        <w:numPr>
          <w:ilvl w:val="1"/>
          <w:numId w:val="128"/>
        </w:numPr>
        <w:spacing w:line="360" w:lineRule="auto"/>
        <w:ind w:firstLineChars="0"/>
        <w:rPr>
          <w:rFonts w:asciiTheme="minorEastAsia" w:hAnsiTheme="minorEastAsia"/>
        </w:rPr>
      </w:pPr>
      <w:r>
        <w:rPr>
          <w:rFonts w:asciiTheme="minorEastAsia" w:hAnsiTheme="minorEastAsia" w:hint="eastAsia"/>
        </w:rPr>
        <w:t>证券代码：指文件中发布的证券代码（与转出转入代码无关）；</w:t>
      </w:r>
    </w:p>
    <w:p w:rsidR="0005597F" w:rsidRDefault="0005597F" w:rsidP="000C2BA3">
      <w:pPr>
        <w:pStyle w:val="a7"/>
        <w:numPr>
          <w:ilvl w:val="1"/>
          <w:numId w:val="128"/>
        </w:numPr>
        <w:spacing w:line="360" w:lineRule="auto"/>
        <w:ind w:firstLineChars="0"/>
        <w:rPr>
          <w:rFonts w:asciiTheme="minorEastAsia" w:hAnsiTheme="minorEastAsia"/>
        </w:rPr>
      </w:pPr>
      <w:r>
        <w:rPr>
          <w:rFonts w:asciiTheme="minorEastAsia" w:hAnsiTheme="minorEastAsia" w:hint="eastAsia"/>
        </w:rPr>
        <w:t>起始日期：转换处理的日期，即实际处理日期；</w:t>
      </w:r>
    </w:p>
    <w:p w:rsidR="0005597F" w:rsidRDefault="0005597F" w:rsidP="000C2BA3">
      <w:pPr>
        <w:pStyle w:val="a7"/>
        <w:numPr>
          <w:ilvl w:val="1"/>
          <w:numId w:val="128"/>
        </w:numPr>
        <w:spacing w:line="360" w:lineRule="auto"/>
        <w:ind w:firstLineChars="0"/>
        <w:rPr>
          <w:rFonts w:asciiTheme="minorEastAsia" w:hAnsiTheme="minorEastAsia"/>
        </w:rPr>
      </w:pPr>
      <w:r>
        <w:rPr>
          <w:rFonts w:asciiTheme="minorEastAsia" w:hAnsiTheme="minorEastAsia" w:hint="eastAsia"/>
        </w:rPr>
        <w:t>截止日期：转换处理的日期，即实际处理日期；</w:t>
      </w:r>
    </w:p>
    <w:p w:rsidR="0005597F" w:rsidRDefault="0005597F" w:rsidP="000C2BA3">
      <w:pPr>
        <w:pStyle w:val="a7"/>
        <w:numPr>
          <w:ilvl w:val="1"/>
          <w:numId w:val="128"/>
        </w:numPr>
        <w:spacing w:line="360" w:lineRule="auto"/>
        <w:ind w:firstLineChars="0"/>
        <w:rPr>
          <w:rFonts w:asciiTheme="minorEastAsia" w:hAnsiTheme="minorEastAsia"/>
        </w:rPr>
      </w:pPr>
      <w:r>
        <w:rPr>
          <w:rFonts w:asciiTheme="minorEastAsia" w:hAnsiTheme="minorEastAsia" w:hint="eastAsia"/>
        </w:rPr>
        <w:t>行动类别：</w:t>
      </w:r>
    </w:p>
    <w:p w:rsidR="0005597F" w:rsidRDefault="0005597F" w:rsidP="000C2BA3">
      <w:pPr>
        <w:pStyle w:val="a7"/>
        <w:numPr>
          <w:ilvl w:val="0"/>
          <w:numId w:val="128"/>
        </w:numPr>
        <w:spacing w:line="360" w:lineRule="auto"/>
        <w:ind w:firstLineChars="0"/>
        <w:rPr>
          <w:rFonts w:asciiTheme="minorEastAsia" w:hAnsiTheme="minorEastAsia"/>
        </w:rPr>
      </w:pPr>
      <w:r>
        <w:rPr>
          <w:rFonts w:asciiTheme="minorEastAsia" w:hAnsiTheme="minorEastAsia" w:hint="eastAsia"/>
        </w:rPr>
        <w:t>投票事件的查询结果：</w:t>
      </w:r>
    </w:p>
    <w:p w:rsidR="0005597F" w:rsidRDefault="0005597F" w:rsidP="000C2BA3">
      <w:pPr>
        <w:pStyle w:val="a7"/>
        <w:numPr>
          <w:ilvl w:val="1"/>
          <w:numId w:val="128"/>
        </w:numPr>
        <w:spacing w:line="360" w:lineRule="auto"/>
        <w:ind w:firstLineChars="0"/>
        <w:rPr>
          <w:rFonts w:asciiTheme="minorEastAsia" w:hAnsiTheme="minorEastAsia"/>
        </w:rPr>
      </w:pPr>
      <w:r>
        <w:rPr>
          <w:rFonts w:asciiTheme="minorEastAsia" w:hAnsiTheme="minorEastAsia" w:hint="eastAsia"/>
        </w:rPr>
        <w:t>内容：资金账号、客户名称、证券代码、转出证券代码、转入证券代码、转出</w:t>
      </w:r>
      <w:r>
        <w:rPr>
          <w:rFonts w:asciiTheme="minorEastAsia" w:hAnsiTheme="minorEastAsia" w:hint="eastAsia"/>
        </w:rPr>
        <w:lastRenderedPageBreak/>
        <w:t>数量、转入数量、处理日期；</w:t>
      </w:r>
    </w:p>
    <w:p w:rsidR="0005597F" w:rsidRDefault="0005597F" w:rsidP="000C2BA3">
      <w:pPr>
        <w:pStyle w:val="a7"/>
        <w:numPr>
          <w:ilvl w:val="1"/>
          <w:numId w:val="128"/>
        </w:numPr>
        <w:spacing w:line="360" w:lineRule="auto"/>
        <w:ind w:firstLineChars="0"/>
        <w:rPr>
          <w:rFonts w:asciiTheme="minorEastAsia" w:hAnsiTheme="minorEastAsia"/>
        </w:rPr>
      </w:pPr>
      <w:r>
        <w:rPr>
          <w:rFonts w:asciiTheme="minorEastAsia" w:hAnsiTheme="minorEastAsia" w:hint="eastAsia"/>
        </w:rPr>
        <w:t>排序：按处理日期、资金账号排序；</w:t>
      </w:r>
    </w:p>
    <w:p w:rsidR="00063D64" w:rsidRPr="0005597F" w:rsidRDefault="00063D64" w:rsidP="00DA3706">
      <w:pPr>
        <w:pStyle w:val="a7"/>
        <w:spacing w:line="360" w:lineRule="auto"/>
        <w:ind w:left="425" w:firstLineChars="0" w:firstLine="0"/>
      </w:pPr>
    </w:p>
    <w:sectPr w:rsidR="00063D64" w:rsidRPr="0005597F" w:rsidSect="00A30D4B">
      <w:pgSz w:w="11906" w:h="16838"/>
      <w:pgMar w:top="1440" w:right="1797" w:bottom="1440" w:left="1797" w:header="851" w:footer="992" w:gutter="0"/>
      <w:cols w:space="425"/>
      <w:titlePg/>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30969" w:rsidRDefault="00B30969" w:rsidP="005751D0">
      <w:r>
        <w:separator/>
      </w:r>
    </w:p>
  </w:endnote>
  <w:endnote w:type="continuationSeparator" w:id="0">
    <w:p w:rsidR="00B30969" w:rsidRDefault="00B30969" w:rsidP="005751D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ZapfHumnst BT">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20002A87" w:usb1="80000000" w:usb2="00000008" w:usb3="00000000" w:csb0="000001FF" w:csb1="00000000"/>
  </w:font>
  <w:font w:name="微软雅黑">
    <w:panose1 w:val="020B0503020204020204"/>
    <w:charset w:val="86"/>
    <w:family w:val="swiss"/>
    <w:pitch w:val="variable"/>
    <w:sig w:usb0="80000287" w:usb1="2A0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仿宋">
    <w:altName w:val="Arial Unicode MS"/>
    <w:charset w:val="86"/>
    <w:family w:val="modern"/>
    <w:pitch w:val="fixed"/>
    <w:sig w:usb0="00000000"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30969" w:rsidRDefault="00B30969" w:rsidP="005751D0">
      <w:r>
        <w:separator/>
      </w:r>
    </w:p>
  </w:footnote>
  <w:footnote w:type="continuationSeparator" w:id="0">
    <w:p w:rsidR="00B30969" w:rsidRDefault="00B30969" w:rsidP="005751D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864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0CF413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D8573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22156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32D08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65F2A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08C7738B"/>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8F308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095C34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0AA51734"/>
    <w:multiLevelType w:val="hybridMultilevel"/>
    <w:tmpl w:val="27621D1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AB6278B"/>
    <w:multiLevelType w:val="hybridMultilevel"/>
    <w:tmpl w:val="64266648"/>
    <w:lvl w:ilvl="0" w:tplc="EE167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462DF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0B4758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0C1669B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0C1D54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1004149C"/>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0A301F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12224B1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12F149A4"/>
    <w:multiLevelType w:val="hybridMultilevel"/>
    <w:tmpl w:val="AE52175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43B5FF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161841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16625D3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16FA17C4"/>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9102DA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19A212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1CEA70F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1D480BE6"/>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DC950F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21FE5478"/>
    <w:multiLevelType w:val="hybridMultilevel"/>
    <w:tmpl w:val="8828F440"/>
    <w:lvl w:ilvl="0" w:tplc="32CE61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22BD54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22FE34B6"/>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231B6D0E"/>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43B27F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280A47BC"/>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8D648C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A2A4B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2A6057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2ACD3657"/>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CFB443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nsid w:val="2D107256"/>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30F5560B"/>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32077FD6"/>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23A141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nsid w:val="36744F18"/>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36B752B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37C42867"/>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37EF1A89"/>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81C4497"/>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82E05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9">
    <w:nsid w:val="391F274D"/>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96B0C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1">
    <w:nsid w:val="39E24B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2">
    <w:nsid w:val="3B4C10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nsid w:val="3BAF6388"/>
    <w:multiLevelType w:val="hybridMultilevel"/>
    <w:tmpl w:val="ADA2A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C1B12FC"/>
    <w:multiLevelType w:val="hybridMultilevel"/>
    <w:tmpl w:val="99D4D446"/>
    <w:lvl w:ilvl="0" w:tplc="C6949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C223633"/>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C23403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nsid w:val="3C705A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8">
    <w:nsid w:val="3CE2790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9">
    <w:nsid w:val="3D2A3B91"/>
    <w:multiLevelType w:val="hybridMultilevel"/>
    <w:tmpl w:val="E6748F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3DF76020"/>
    <w:multiLevelType w:val="hybridMultilevel"/>
    <w:tmpl w:val="F78C514E"/>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3EB435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nsid w:val="3EBD1D1C"/>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EEA55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4">
    <w:nsid w:val="3F24015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nsid w:val="3F584F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nsid w:val="41006EA9"/>
    <w:multiLevelType w:val="hybridMultilevel"/>
    <w:tmpl w:val="368AB0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415E63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8">
    <w:nsid w:val="430D18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9">
    <w:nsid w:val="438457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0">
    <w:nsid w:val="44361B3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nsid w:val="47F83E97"/>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8D42D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3">
    <w:nsid w:val="49015D8F"/>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4A4200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nsid w:val="4B2469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nsid w:val="4C801DE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FF4098B"/>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03B37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nsid w:val="50E05EFE"/>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27D3FF6"/>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54A44F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2">
    <w:nsid w:val="558B0066"/>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6C50C26"/>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585D42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nsid w:val="594459C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6">
    <w:nsid w:val="596B166F"/>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59F72258"/>
    <w:multiLevelType w:val="hybridMultilevel"/>
    <w:tmpl w:val="82BA87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5A2048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9">
    <w:nsid w:val="5A6E03E9"/>
    <w:multiLevelType w:val="hybridMultilevel"/>
    <w:tmpl w:val="521A1F0C"/>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90">
    <w:nsid w:val="5C8F2E1A"/>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CB00B3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nsid w:val="5DBC416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nsid w:val="5DC80ED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nsid w:val="5E6D56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5">
    <w:nsid w:val="5EB473B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6">
    <w:nsid w:val="5EFF2C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7">
    <w:nsid w:val="60A436B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8">
    <w:nsid w:val="610A02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nsid w:val="614F5C77"/>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62383D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1">
    <w:nsid w:val="6449079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654430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3">
    <w:nsid w:val="65733628"/>
    <w:multiLevelType w:val="hybridMultilevel"/>
    <w:tmpl w:val="CC6857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nsid w:val="664831E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5">
    <w:nsid w:val="66E35614"/>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727222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7">
    <w:nsid w:val="672C5D82"/>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79E666F"/>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95C45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nsid w:val="69D84AD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1">
    <w:nsid w:val="6A701DEA"/>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A8C50BB"/>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ADA00E0"/>
    <w:multiLevelType w:val="hybridMultilevel"/>
    <w:tmpl w:val="D93211A6"/>
    <w:lvl w:ilvl="0" w:tplc="691CBB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AE050A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nsid w:val="6BB00E2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nsid w:val="6C0F58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7">
    <w:nsid w:val="6D191C93"/>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E3960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9">
    <w:nsid w:val="6EB444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0">
    <w:nsid w:val="6EE173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1">
    <w:nsid w:val="71AC18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2">
    <w:nsid w:val="725447EB"/>
    <w:multiLevelType w:val="hybridMultilevel"/>
    <w:tmpl w:val="CBC8721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72CD6E6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4">
    <w:nsid w:val="74025476"/>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nsid w:val="7424560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6">
    <w:nsid w:val="7524407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7">
    <w:nsid w:val="75587FE0"/>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5D36426"/>
    <w:multiLevelType w:val="hybridMultilevel"/>
    <w:tmpl w:val="A7A4A7E6"/>
    <w:lvl w:ilvl="0" w:tplc="7D2456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5F91C9E"/>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67F3F4D"/>
    <w:multiLevelType w:val="hybridMultilevel"/>
    <w:tmpl w:val="4AE47B8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8814E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2">
    <w:nsid w:val="79370689"/>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BFE1653"/>
    <w:multiLevelType w:val="hybridMultilevel"/>
    <w:tmpl w:val="624A0F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nsid w:val="7C7036D0"/>
    <w:multiLevelType w:val="hybridMultilevel"/>
    <w:tmpl w:val="ADA2A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7CBE62C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nsid w:val="7E9333E1"/>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7EB83610"/>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0"/>
  </w:num>
  <w:num w:numId="2">
    <w:abstractNumId w:val="11"/>
  </w:num>
  <w:num w:numId="3">
    <w:abstractNumId w:val="107"/>
  </w:num>
  <w:num w:numId="4">
    <w:abstractNumId w:val="134"/>
  </w:num>
  <w:num w:numId="5">
    <w:abstractNumId w:val="1"/>
  </w:num>
  <w:num w:numId="6">
    <w:abstractNumId w:val="6"/>
  </w:num>
  <w:num w:numId="7">
    <w:abstractNumId w:val="31"/>
  </w:num>
  <w:num w:numId="8">
    <w:abstractNumId w:val="127"/>
  </w:num>
  <w:num w:numId="9">
    <w:abstractNumId w:val="101"/>
  </w:num>
  <w:num w:numId="10">
    <w:abstractNumId w:val="41"/>
  </w:num>
  <w:num w:numId="11">
    <w:abstractNumId w:val="73"/>
  </w:num>
  <w:num w:numId="12">
    <w:abstractNumId w:val="79"/>
  </w:num>
  <w:num w:numId="13">
    <w:abstractNumId w:val="45"/>
  </w:num>
  <w:num w:numId="14">
    <w:abstractNumId w:val="55"/>
  </w:num>
  <w:num w:numId="15">
    <w:abstractNumId w:val="124"/>
  </w:num>
  <w:num w:numId="16">
    <w:abstractNumId w:val="30"/>
  </w:num>
  <w:num w:numId="17">
    <w:abstractNumId w:val="82"/>
  </w:num>
  <w:num w:numId="18">
    <w:abstractNumId w:val="26"/>
  </w:num>
  <w:num w:numId="19">
    <w:abstractNumId w:val="22"/>
  </w:num>
  <w:num w:numId="20">
    <w:abstractNumId w:val="111"/>
  </w:num>
  <w:num w:numId="21">
    <w:abstractNumId w:val="123"/>
  </w:num>
  <w:num w:numId="22">
    <w:abstractNumId w:val="121"/>
  </w:num>
  <w:num w:numId="23">
    <w:abstractNumId w:val="57"/>
  </w:num>
  <w:num w:numId="24">
    <w:abstractNumId w:val="120"/>
  </w:num>
  <w:num w:numId="25">
    <w:abstractNumId w:val="136"/>
  </w:num>
  <w:num w:numId="26">
    <w:abstractNumId w:val="43"/>
  </w:num>
  <w:num w:numId="27">
    <w:abstractNumId w:val="14"/>
  </w:num>
  <w:num w:numId="28">
    <w:abstractNumId w:val="137"/>
  </w:num>
  <w:num w:numId="29">
    <w:abstractNumId w:val="71"/>
  </w:num>
  <w:num w:numId="30">
    <w:abstractNumId w:val="4"/>
  </w:num>
  <w:num w:numId="31">
    <w:abstractNumId w:val="102"/>
  </w:num>
  <w:num w:numId="32">
    <w:abstractNumId w:val="40"/>
  </w:num>
  <w:num w:numId="33">
    <w:abstractNumId w:val="62"/>
  </w:num>
  <w:num w:numId="34">
    <w:abstractNumId w:val="97"/>
  </w:num>
  <w:num w:numId="35">
    <w:abstractNumId w:val="51"/>
  </w:num>
  <w:num w:numId="36">
    <w:abstractNumId w:val="56"/>
  </w:num>
  <w:num w:numId="37">
    <w:abstractNumId w:val="98"/>
  </w:num>
  <w:num w:numId="38">
    <w:abstractNumId w:val="13"/>
  </w:num>
  <w:num w:numId="39">
    <w:abstractNumId w:val="113"/>
  </w:num>
  <w:num w:numId="40">
    <w:abstractNumId w:val="12"/>
  </w:num>
  <w:num w:numId="41">
    <w:abstractNumId w:val="36"/>
  </w:num>
  <w:num w:numId="42">
    <w:abstractNumId w:val="7"/>
  </w:num>
  <w:num w:numId="43">
    <w:abstractNumId w:val="89"/>
  </w:num>
  <w:num w:numId="44">
    <w:abstractNumId w:val="20"/>
  </w:num>
  <w:num w:numId="45">
    <w:abstractNumId w:val="67"/>
  </w:num>
  <w:num w:numId="46">
    <w:abstractNumId w:val="72"/>
  </w:num>
  <w:num w:numId="47">
    <w:abstractNumId w:val="132"/>
  </w:num>
  <w:num w:numId="48">
    <w:abstractNumId w:val="0"/>
  </w:num>
  <w:num w:numId="49">
    <w:abstractNumId w:val="88"/>
  </w:num>
  <w:num w:numId="50">
    <w:abstractNumId w:val="68"/>
  </w:num>
  <w:num w:numId="51">
    <w:abstractNumId w:val="60"/>
  </w:num>
  <w:num w:numId="52">
    <w:abstractNumId w:val="93"/>
  </w:num>
  <w:num w:numId="53">
    <w:abstractNumId w:val="48"/>
  </w:num>
  <w:num w:numId="54">
    <w:abstractNumId w:val="99"/>
  </w:num>
  <w:num w:numId="55">
    <w:abstractNumId w:val="28"/>
  </w:num>
  <w:num w:numId="56">
    <w:abstractNumId w:val="104"/>
  </w:num>
  <w:num w:numId="57">
    <w:abstractNumId w:val="78"/>
  </w:num>
  <w:num w:numId="58">
    <w:abstractNumId w:val="3"/>
  </w:num>
  <w:num w:numId="59">
    <w:abstractNumId w:val="64"/>
  </w:num>
  <w:num w:numId="60">
    <w:abstractNumId w:val="69"/>
  </w:num>
  <w:num w:numId="61">
    <w:abstractNumId w:val="5"/>
  </w:num>
  <w:num w:numId="62">
    <w:abstractNumId w:val="84"/>
  </w:num>
  <w:num w:numId="63">
    <w:abstractNumId w:val="17"/>
  </w:num>
  <w:num w:numId="64">
    <w:abstractNumId w:val="81"/>
  </w:num>
  <w:num w:numId="65">
    <w:abstractNumId w:val="27"/>
  </w:num>
  <w:num w:numId="66">
    <w:abstractNumId w:val="61"/>
  </w:num>
  <w:num w:numId="67">
    <w:abstractNumId w:val="94"/>
  </w:num>
  <w:num w:numId="68">
    <w:abstractNumId w:val="19"/>
  </w:num>
  <w:num w:numId="69">
    <w:abstractNumId w:val="52"/>
  </w:num>
  <w:num w:numId="70">
    <w:abstractNumId w:val="119"/>
  </w:num>
  <w:num w:numId="71">
    <w:abstractNumId w:val="77"/>
  </w:num>
  <w:num w:numId="72">
    <w:abstractNumId w:val="32"/>
  </w:num>
  <w:num w:numId="73">
    <w:abstractNumId w:val="54"/>
  </w:num>
  <w:num w:numId="74">
    <w:abstractNumId w:val="10"/>
  </w:num>
  <w:num w:numId="75">
    <w:abstractNumId w:val="130"/>
  </w:num>
  <w:num w:numId="76">
    <w:abstractNumId w:val="18"/>
  </w:num>
  <w:num w:numId="77">
    <w:abstractNumId w:val="128"/>
  </w:num>
  <w:num w:numId="78">
    <w:abstractNumId w:val="103"/>
  </w:num>
  <w:num w:numId="79">
    <w:abstractNumId w:val="23"/>
  </w:num>
  <w:num w:numId="80">
    <w:abstractNumId w:val="47"/>
  </w:num>
  <w:num w:numId="81">
    <w:abstractNumId w:val="42"/>
  </w:num>
  <w:num w:numId="82">
    <w:abstractNumId w:val="131"/>
  </w:num>
  <w:num w:numId="83">
    <w:abstractNumId w:val="65"/>
  </w:num>
  <w:num w:numId="84">
    <w:abstractNumId w:val="86"/>
  </w:num>
  <w:num w:numId="85">
    <w:abstractNumId w:val="108"/>
  </w:num>
  <w:num w:numId="86">
    <w:abstractNumId w:val="59"/>
  </w:num>
  <w:num w:numId="87">
    <w:abstractNumId w:val="66"/>
  </w:num>
  <w:num w:numId="88">
    <w:abstractNumId w:val="133"/>
  </w:num>
  <w:num w:numId="89">
    <w:abstractNumId w:val="126"/>
  </w:num>
  <w:num w:numId="90">
    <w:abstractNumId w:val="70"/>
  </w:num>
  <w:num w:numId="91">
    <w:abstractNumId w:val="46"/>
  </w:num>
  <w:num w:numId="92">
    <w:abstractNumId w:val="25"/>
  </w:num>
  <w:num w:numId="93">
    <w:abstractNumId w:val="16"/>
  </w:num>
  <w:num w:numId="94">
    <w:abstractNumId w:val="105"/>
  </w:num>
  <w:num w:numId="95">
    <w:abstractNumId w:val="135"/>
  </w:num>
  <w:num w:numId="96">
    <w:abstractNumId w:val="34"/>
  </w:num>
  <w:num w:numId="97">
    <w:abstractNumId w:val="39"/>
  </w:num>
  <w:num w:numId="98">
    <w:abstractNumId w:val="29"/>
  </w:num>
  <w:num w:numId="99">
    <w:abstractNumId w:val="15"/>
  </w:num>
  <w:num w:numId="100">
    <w:abstractNumId w:val="114"/>
  </w:num>
  <w:num w:numId="101">
    <w:abstractNumId w:val="80"/>
  </w:num>
  <w:num w:numId="102">
    <w:abstractNumId w:val="116"/>
  </w:num>
  <w:num w:numId="103">
    <w:abstractNumId w:val="87"/>
  </w:num>
  <w:num w:numId="104">
    <w:abstractNumId w:val="35"/>
  </w:num>
  <w:num w:numId="105">
    <w:abstractNumId w:val="44"/>
  </w:num>
  <w:num w:numId="106">
    <w:abstractNumId w:val="83"/>
  </w:num>
  <w:num w:numId="107">
    <w:abstractNumId w:val="95"/>
  </w:num>
  <w:num w:numId="108">
    <w:abstractNumId w:val="21"/>
  </w:num>
  <w:num w:numId="109">
    <w:abstractNumId w:val="106"/>
  </w:num>
  <w:num w:numId="110">
    <w:abstractNumId w:val="33"/>
  </w:num>
  <w:num w:numId="111">
    <w:abstractNumId w:val="63"/>
  </w:num>
  <w:num w:numId="112">
    <w:abstractNumId w:val="49"/>
  </w:num>
  <w:num w:numId="113">
    <w:abstractNumId w:val="125"/>
  </w:num>
  <w:num w:numId="114">
    <w:abstractNumId w:val="115"/>
  </w:num>
  <w:num w:numId="115">
    <w:abstractNumId w:val="8"/>
  </w:num>
  <w:num w:numId="116">
    <w:abstractNumId w:val="9"/>
  </w:num>
  <w:num w:numId="117">
    <w:abstractNumId w:val="92"/>
  </w:num>
  <w:num w:numId="118">
    <w:abstractNumId w:val="85"/>
  </w:num>
  <w:num w:numId="119">
    <w:abstractNumId w:val="2"/>
  </w:num>
  <w:num w:numId="120">
    <w:abstractNumId w:val="91"/>
  </w:num>
  <w:num w:numId="121">
    <w:abstractNumId w:val="37"/>
  </w:num>
  <w:num w:numId="122">
    <w:abstractNumId w:val="112"/>
  </w:num>
  <w:num w:numId="123">
    <w:abstractNumId w:val="117"/>
  </w:num>
  <w:num w:numId="124">
    <w:abstractNumId w:val="90"/>
  </w:num>
  <w:num w:numId="125">
    <w:abstractNumId w:val="118"/>
  </w:num>
  <w:num w:numId="126">
    <w:abstractNumId w:val="96"/>
  </w:num>
  <w:num w:numId="127">
    <w:abstractNumId w:val="38"/>
  </w:num>
  <w:num w:numId="128">
    <w:abstractNumId w:val="58"/>
  </w:num>
  <w:num w:numId="129">
    <w:abstractNumId w:val="76"/>
  </w:num>
  <w:num w:numId="130">
    <w:abstractNumId w:val="100"/>
  </w:num>
  <w:num w:numId="131">
    <w:abstractNumId w:val="109"/>
  </w:num>
  <w:num w:numId="132">
    <w:abstractNumId w:val="53"/>
  </w:num>
  <w:num w:numId="133">
    <w:abstractNumId w:val="75"/>
  </w:num>
  <w:num w:numId="134">
    <w:abstractNumId w:val="110"/>
  </w:num>
  <w:num w:numId="135">
    <w:abstractNumId w:val="129"/>
  </w:num>
  <w:num w:numId="136">
    <w:abstractNumId w:val="24"/>
  </w:num>
  <w:num w:numId="137">
    <w:abstractNumId w:val="74"/>
  </w:num>
  <w:num w:numId="138">
    <w:abstractNumId w:val="122"/>
  </w:num>
  <w:numIdMacAtCleanup w:val="1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471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751D0"/>
    <w:rsid w:val="00001820"/>
    <w:rsid w:val="0000298F"/>
    <w:rsid w:val="00002D26"/>
    <w:rsid w:val="00002F93"/>
    <w:rsid w:val="000049DD"/>
    <w:rsid w:val="000052CD"/>
    <w:rsid w:val="00007501"/>
    <w:rsid w:val="00010BAE"/>
    <w:rsid w:val="00010F39"/>
    <w:rsid w:val="00011C43"/>
    <w:rsid w:val="00012757"/>
    <w:rsid w:val="000139D4"/>
    <w:rsid w:val="00013E0E"/>
    <w:rsid w:val="0001445D"/>
    <w:rsid w:val="00017DF7"/>
    <w:rsid w:val="00020CA7"/>
    <w:rsid w:val="000214FB"/>
    <w:rsid w:val="00021ED0"/>
    <w:rsid w:val="0002200C"/>
    <w:rsid w:val="00022E2B"/>
    <w:rsid w:val="00023F91"/>
    <w:rsid w:val="000248C2"/>
    <w:rsid w:val="00024DE3"/>
    <w:rsid w:val="000273CF"/>
    <w:rsid w:val="00027AA9"/>
    <w:rsid w:val="000307AF"/>
    <w:rsid w:val="000318D0"/>
    <w:rsid w:val="00032C00"/>
    <w:rsid w:val="000347EB"/>
    <w:rsid w:val="00034876"/>
    <w:rsid w:val="00036109"/>
    <w:rsid w:val="0003686A"/>
    <w:rsid w:val="00036F75"/>
    <w:rsid w:val="00037DA0"/>
    <w:rsid w:val="00037DE7"/>
    <w:rsid w:val="000414EF"/>
    <w:rsid w:val="00041FB5"/>
    <w:rsid w:val="000425A0"/>
    <w:rsid w:val="000426FD"/>
    <w:rsid w:val="00046176"/>
    <w:rsid w:val="00047634"/>
    <w:rsid w:val="0005010A"/>
    <w:rsid w:val="00050644"/>
    <w:rsid w:val="00050988"/>
    <w:rsid w:val="000553F3"/>
    <w:rsid w:val="0005597F"/>
    <w:rsid w:val="00056A3E"/>
    <w:rsid w:val="00057DCD"/>
    <w:rsid w:val="0006057B"/>
    <w:rsid w:val="00061282"/>
    <w:rsid w:val="000630FC"/>
    <w:rsid w:val="0006359F"/>
    <w:rsid w:val="00063D64"/>
    <w:rsid w:val="0006465A"/>
    <w:rsid w:val="000649AB"/>
    <w:rsid w:val="00067535"/>
    <w:rsid w:val="000706B9"/>
    <w:rsid w:val="000706CB"/>
    <w:rsid w:val="000741E9"/>
    <w:rsid w:val="00074392"/>
    <w:rsid w:val="000767FD"/>
    <w:rsid w:val="00077CB4"/>
    <w:rsid w:val="000817B5"/>
    <w:rsid w:val="0008345C"/>
    <w:rsid w:val="0008376F"/>
    <w:rsid w:val="0008417B"/>
    <w:rsid w:val="0008706A"/>
    <w:rsid w:val="00090A2F"/>
    <w:rsid w:val="0009184D"/>
    <w:rsid w:val="000920FF"/>
    <w:rsid w:val="00092F2F"/>
    <w:rsid w:val="00093155"/>
    <w:rsid w:val="0009473F"/>
    <w:rsid w:val="00094BAB"/>
    <w:rsid w:val="00097830"/>
    <w:rsid w:val="000A09A1"/>
    <w:rsid w:val="000A09B5"/>
    <w:rsid w:val="000A0F7F"/>
    <w:rsid w:val="000A2552"/>
    <w:rsid w:val="000A3D08"/>
    <w:rsid w:val="000A3FE6"/>
    <w:rsid w:val="000A670A"/>
    <w:rsid w:val="000B03C9"/>
    <w:rsid w:val="000B111A"/>
    <w:rsid w:val="000C0D7A"/>
    <w:rsid w:val="000C0E59"/>
    <w:rsid w:val="000C286E"/>
    <w:rsid w:val="000C2BA3"/>
    <w:rsid w:val="000C2DD7"/>
    <w:rsid w:val="000C44AF"/>
    <w:rsid w:val="000C4A0C"/>
    <w:rsid w:val="000C6A28"/>
    <w:rsid w:val="000D04B1"/>
    <w:rsid w:val="000D121B"/>
    <w:rsid w:val="000D2245"/>
    <w:rsid w:val="000D2796"/>
    <w:rsid w:val="000D34EE"/>
    <w:rsid w:val="000D36A3"/>
    <w:rsid w:val="000D6222"/>
    <w:rsid w:val="000E2437"/>
    <w:rsid w:val="000E285E"/>
    <w:rsid w:val="000E2BA2"/>
    <w:rsid w:val="000E55D4"/>
    <w:rsid w:val="000E5F7B"/>
    <w:rsid w:val="000E66F2"/>
    <w:rsid w:val="000E730A"/>
    <w:rsid w:val="000F115C"/>
    <w:rsid w:val="000F3D5D"/>
    <w:rsid w:val="000F6185"/>
    <w:rsid w:val="001014B2"/>
    <w:rsid w:val="00101A35"/>
    <w:rsid w:val="0010231D"/>
    <w:rsid w:val="00107D0F"/>
    <w:rsid w:val="0011090D"/>
    <w:rsid w:val="00111F81"/>
    <w:rsid w:val="00113FBE"/>
    <w:rsid w:val="00116935"/>
    <w:rsid w:val="00117B49"/>
    <w:rsid w:val="00121148"/>
    <w:rsid w:val="00121BED"/>
    <w:rsid w:val="001224D2"/>
    <w:rsid w:val="001246CF"/>
    <w:rsid w:val="00125D3B"/>
    <w:rsid w:val="00125E6D"/>
    <w:rsid w:val="00126061"/>
    <w:rsid w:val="00126210"/>
    <w:rsid w:val="00126609"/>
    <w:rsid w:val="00126CDC"/>
    <w:rsid w:val="00127C1D"/>
    <w:rsid w:val="00127F05"/>
    <w:rsid w:val="00130A31"/>
    <w:rsid w:val="0013155B"/>
    <w:rsid w:val="00132E04"/>
    <w:rsid w:val="001352F5"/>
    <w:rsid w:val="0013660C"/>
    <w:rsid w:val="00136D39"/>
    <w:rsid w:val="00140427"/>
    <w:rsid w:val="00140537"/>
    <w:rsid w:val="00141867"/>
    <w:rsid w:val="00143D00"/>
    <w:rsid w:val="0014492B"/>
    <w:rsid w:val="0014522B"/>
    <w:rsid w:val="00145517"/>
    <w:rsid w:val="00145715"/>
    <w:rsid w:val="00146CFA"/>
    <w:rsid w:val="00147713"/>
    <w:rsid w:val="00151278"/>
    <w:rsid w:val="00152B2C"/>
    <w:rsid w:val="001571C0"/>
    <w:rsid w:val="00157819"/>
    <w:rsid w:val="00157A57"/>
    <w:rsid w:val="00160404"/>
    <w:rsid w:val="001609D0"/>
    <w:rsid w:val="00160FEF"/>
    <w:rsid w:val="00163064"/>
    <w:rsid w:val="001637A4"/>
    <w:rsid w:val="00163A97"/>
    <w:rsid w:val="00163AA3"/>
    <w:rsid w:val="00164855"/>
    <w:rsid w:val="00165C7E"/>
    <w:rsid w:val="0016745C"/>
    <w:rsid w:val="00167B56"/>
    <w:rsid w:val="00171344"/>
    <w:rsid w:val="00171366"/>
    <w:rsid w:val="001727B2"/>
    <w:rsid w:val="001737AE"/>
    <w:rsid w:val="001766CE"/>
    <w:rsid w:val="00176B52"/>
    <w:rsid w:val="0017726B"/>
    <w:rsid w:val="001807AB"/>
    <w:rsid w:val="00180C31"/>
    <w:rsid w:val="00181F0A"/>
    <w:rsid w:val="00182209"/>
    <w:rsid w:val="0018223A"/>
    <w:rsid w:val="00185245"/>
    <w:rsid w:val="001852A9"/>
    <w:rsid w:val="00185A50"/>
    <w:rsid w:val="001863BE"/>
    <w:rsid w:val="00186919"/>
    <w:rsid w:val="00186FEE"/>
    <w:rsid w:val="0018703E"/>
    <w:rsid w:val="00190123"/>
    <w:rsid w:val="001909B9"/>
    <w:rsid w:val="001918CF"/>
    <w:rsid w:val="00191FA2"/>
    <w:rsid w:val="00192C3B"/>
    <w:rsid w:val="00193B03"/>
    <w:rsid w:val="0019528B"/>
    <w:rsid w:val="00195327"/>
    <w:rsid w:val="00197227"/>
    <w:rsid w:val="001A0E79"/>
    <w:rsid w:val="001A1832"/>
    <w:rsid w:val="001A2C0A"/>
    <w:rsid w:val="001A4704"/>
    <w:rsid w:val="001A53B1"/>
    <w:rsid w:val="001A5DBF"/>
    <w:rsid w:val="001B0AFE"/>
    <w:rsid w:val="001B24EE"/>
    <w:rsid w:val="001B2C13"/>
    <w:rsid w:val="001B5A94"/>
    <w:rsid w:val="001B5CEF"/>
    <w:rsid w:val="001B6CF3"/>
    <w:rsid w:val="001B6D8C"/>
    <w:rsid w:val="001B7489"/>
    <w:rsid w:val="001B79AD"/>
    <w:rsid w:val="001B7A90"/>
    <w:rsid w:val="001C57D2"/>
    <w:rsid w:val="001C7112"/>
    <w:rsid w:val="001C7398"/>
    <w:rsid w:val="001D2E19"/>
    <w:rsid w:val="001D3BF2"/>
    <w:rsid w:val="001D4AB5"/>
    <w:rsid w:val="001D4F34"/>
    <w:rsid w:val="001D59AD"/>
    <w:rsid w:val="001D78D5"/>
    <w:rsid w:val="001E1E69"/>
    <w:rsid w:val="001E4E74"/>
    <w:rsid w:val="001E55FA"/>
    <w:rsid w:val="001E5B21"/>
    <w:rsid w:val="001E6BB3"/>
    <w:rsid w:val="001F062F"/>
    <w:rsid w:val="001F2E74"/>
    <w:rsid w:val="001F395C"/>
    <w:rsid w:val="001F3D1A"/>
    <w:rsid w:val="001F565E"/>
    <w:rsid w:val="001F601B"/>
    <w:rsid w:val="001F7683"/>
    <w:rsid w:val="00200123"/>
    <w:rsid w:val="00200302"/>
    <w:rsid w:val="00200BBB"/>
    <w:rsid w:val="00203B74"/>
    <w:rsid w:val="00205C0E"/>
    <w:rsid w:val="00205E5E"/>
    <w:rsid w:val="00206F57"/>
    <w:rsid w:val="00210B05"/>
    <w:rsid w:val="00215829"/>
    <w:rsid w:val="002162EA"/>
    <w:rsid w:val="00217313"/>
    <w:rsid w:val="00217C3A"/>
    <w:rsid w:val="002212EF"/>
    <w:rsid w:val="0022325C"/>
    <w:rsid w:val="002232E8"/>
    <w:rsid w:val="00223AE0"/>
    <w:rsid w:val="00224691"/>
    <w:rsid w:val="002256B9"/>
    <w:rsid w:val="00225E1B"/>
    <w:rsid w:val="002266BA"/>
    <w:rsid w:val="00231D51"/>
    <w:rsid w:val="00231F52"/>
    <w:rsid w:val="0023226D"/>
    <w:rsid w:val="00233FC0"/>
    <w:rsid w:val="00235718"/>
    <w:rsid w:val="00235F1F"/>
    <w:rsid w:val="00240CD6"/>
    <w:rsid w:val="00240CF4"/>
    <w:rsid w:val="00245B3B"/>
    <w:rsid w:val="002468C2"/>
    <w:rsid w:val="00246FCF"/>
    <w:rsid w:val="00250547"/>
    <w:rsid w:val="00253C77"/>
    <w:rsid w:val="00254B4D"/>
    <w:rsid w:val="00256297"/>
    <w:rsid w:val="00256660"/>
    <w:rsid w:val="00257E11"/>
    <w:rsid w:val="00260233"/>
    <w:rsid w:val="00261B43"/>
    <w:rsid w:val="00262F9B"/>
    <w:rsid w:val="00263278"/>
    <w:rsid w:val="0026365A"/>
    <w:rsid w:val="00263838"/>
    <w:rsid w:val="00264D4A"/>
    <w:rsid w:val="00267FF9"/>
    <w:rsid w:val="00277176"/>
    <w:rsid w:val="00277FF0"/>
    <w:rsid w:val="00280793"/>
    <w:rsid w:val="00280F91"/>
    <w:rsid w:val="002812E2"/>
    <w:rsid w:val="0028132D"/>
    <w:rsid w:val="00283046"/>
    <w:rsid w:val="00283300"/>
    <w:rsid w:val="002915F8"/>
    <w:rsid w:val="00291696"/>
    <w:rsid w:val="00293BA3"/>
    <w:rsid w:val="002965A4"/>
    <w:rsid w:val="002A092D"/>
    <w:rsid w:val="002A27F1"/>
    <w:rsid w:val="002A6A66"/>
    <w:rsid w:val="002B09F2"/>
    <w:rsid w:val="002B0E3B"/>
    <w:rsid w:val="002B5E9F"/>
    <w:rsid w:val="002B7EE9"/>
    <w:rsid w:val="002C1A08"/>
    <w:rsid w:val="002C42A7"/>
    <w:rsid w:val="002C5BE8"/>
    <w:rsid w:val="002D001E"/>
    <w:rsid w:val="002D101D"/>
    <w:rsid w:val="002D19A3"/>
    <w:rsid w:val="002D299F"/>
    <w:rsid w:val="002D6029"/>
    <w:rsid w:val="002D6CC7"/>
    <w:rsid w:val="002D7766"/>
    <w:rsid w:val="002E2C82"/>
    <w:rsid w:val="002E3141"/>
    <w:rsid w:val="002E38AF"/>
    <w:rsid w:val="002E55FC"/>
    <w:rsid w:val="002E586F"/>
    <w:rsid w:val="002E58FE"/>
    <w:rsid w:val="002E5D3C"/>
    <w:rsid w:val="002E6D9A"/>
    <w:rsid w:val="002E7BD3"/>
    <w:rsid w:val="002F0776"/>
    <w:rsid w:val="002F0D35"/>
    <w:rsid w:val="002F3A6B"/>
    <w:rsid w:val="002F3B14"/>
    <w:rsid w:val="002F53D0"/>
    <w:rsid w:val="002F5459"/>
    <w:rsid w:val="00301D8B"/>
    <w:rsid w:val="0030302C"/>
    <w:rsid w:val="00304AE7"/>
    <w:rsid w:val="00304D5F"/>
    <w:rsid w:val="00310637"/>
    <w:rsid w:val="003111EC"/>
    <w:rsid w:val="003115D9"/>
    <w:rsid w:val="0031320A"/>
    <w:rsid w:val="00316956"/>
    <w:rsid w:val="0031726F"/>
    <w:rsid w:val="00320179"/>
    <w:rsid w:val="003206DE"/>
    <w:rsid w:val="00320810"/>
    <w:rsid w:val="00320EDA"/>
    <w:rsid w:val="0032228B"/>
    <w:rsid w:val="003228F3"/>
    <w:rsid w:val="003240E0"/>
    <w:rsid w:val="00325580"/>
    <w:rsid w:val="00325654"/>
    <w:rsid w:val="003267A7"/>
    <w:rsid w:val="003274B7"/>
    <w:rsid w:val="00332584"/>
    <w:rsid w:val="003357CE"/>
    <w:rsid w:val="0033670F"/>
    <w:rsid w:val="00337A83"/>
    <w:rsid w:val="00340677"/>
    <w:rsid w:val="003412BF"/>
    <w:rsid w:val="00342022"/>
    <w:rsid w:val="003423CA"/>
    <w:rsid w:val="003455E5"/>
    <w:rsid w:val="00345830"/>
    <w:rsid w:val="00345E3D"/>
    <w:rsid w:val="00346EF3"/>
    <w:rsid w:val="00347D98"/>
    <w:rsid w:val="00350DD1"/>
    <w:rsid w:val="0035198E"/>
    <w:rsid w:val="00352A6A"/>
    <w:rsid w:val="00354AC1"/>
    <w:rsid w:val="00354F8C"/>
    <w:rsid w:val="00357379"/>
    <w:rsid w:val="00361BFD"/>
    <w:rsid w:val="003641B8"/>
    <w:rsid w:val="00366B1D"/>
    <w:rsid w:val="003715D4"/>
    <w:rsid w:val="00371627"/>
    <w:rsid w:val="003723DC"/>
    <w:rsid w:val="0037522F"/>
    <w:rsid w:val="00375D26"/>
    <w:rsid w:val="00376698"/>
    <w:rsid w:val="00376980"/>
    <w:rsid w:val="00376CF1"/>
    <w:rsid w:val="00376F30"/>
    <w:rsid w:val="003809CE"/>
    <w:rsid w:val="003822A8"/>
    <w:rsid w:val="00383786"/>
    <w:rsid w:val="0038447F"/>
    <w:rsid w:val="00390D86"/>
    <w:rsid w:val="00392E00"/>
    <w:rsid w:val="00393749"/>
    <w:rsid w:val="00393E50"/>
    <w:rsid w:val="0039485F"/>
    <w:rsid w:val="003948E0"/>
    <w:rsid w:val="00395A72"/>
    <w:rsid w:val="00396535"/>
    <w:rsid w:val="0039714D"/>
    <w:rsid w:val="003A200C"/>
    <w:rsid w:val="003A2698"/>
    <w:rsid w:val="003A2711"/>
    <w:rsid w:val="003A294F"/>
    <w:rsid w:val="003A35D8"/>
    <w:rsid w:val="003A4117"/>
    <w:rsid w:val="003A49DC"/>
    <w:rsid w:val="003A4E7D"/>
    <w:rsid w:val="003A5164"/>
    <w:rsid w:val="003A6521"/>
    <w:rsid w:val="003B0B51"/>
    <w:rsid w:val="003B20C6"/>
    <w:rsid w:val="003B2D22"/>
    <w:rsid w:val="003B4EF0"/>
    <w:rsid w:val="003B6429"/>
    <w:rsid w:val="003B6ACA"/>
    <w:rsid w:val="003C05E7"/>
    <w:rsid w:val="003C0C53"/>
    <w:rsid w:val="003C16D7"/>
    <w:rsid w:val="003C1A6B"/>
    <w:rsid w:val="003C49A3"/>
    <w:rsid w:val="003C63A3"/>
    <w:rsid w:val="003C7353"/>
    <w:rsid w:val="003C78C4"/>
    <w:rsid w:val="003C7C45"/>
    <w:rsid w:val="003D18F6"/>
    <w:rsid w:val="003D27FC"/>
    <w:rsid w:val="003D47A1"/>
    <w:rsid w:val="003E0162"/>
    <w:rsid w:val="003E0545"/>
    <w:rsid w:val="003E2A61"/>
    <w:rsid w:val="003E4DFD"/>
    <w:rsid w:val="003F61B9"/>
    <w:rsid w:val="003F73AB"/>
    <w:rsid w:val="003F73D8"/>
    <w:rsid w:val="003F7D0B"/>
    <w:rsid w:val="004027EC"/>
    <w:rsid w:val="00403B00"/>
    <w:rsid w:val="004047DA"/>
    <w:rsid w:val="00404AE7"/>
    <w:rsid w:val="0040791B"/>
    <w:rsid w:val="0041002B"/>
    <w:rsid w:val="00410A98"/>
    <w:rsid w:val="00410D66"/>
    <w:rsid w:val="00411CF3"/>
    <w:rsid w:val="00412A58"/>
    <w:rsid w:val="00413E6B"/>
    <w:rsid w:val="00414E98"/>
    <w:rsid w:val="00416204"/>
    <w:rsid w:val="0041685D"/>
    <w:rsid w:val="00417787"/>
    <w:rsid w:val="00424B61"/>
    <w:rsid w:val="00425E2F"/>
    <w:rsid w:val="004266F1"/>
    <w:rsid w:val="00426A01"/>
    <w:rsid w:val="00426DE9"/>
    <w:rsid w:val="00427052"/>
    <w:rsid w:val="004322F4"/>
    <w:rsid w:val="004325E9"/>
    <w:rsid w:val="004335FC"/>
    <w:rsid w:val="00433C3B"/>
    <w:rsid w:val="00437EF9"/>
    <w:rsid w:val="00440FEA"/>
    <w:rsid w:val="00442121"/>
    <w:rsid w:val="00442C27"/>
    <w:rsid w:val="00443C74"/>
    <w:rsid w:val="00444C35"/>
    <w:rsid w:val="00444E83"/>
    <w:rsid w:val="00447A10"/>
    <w:rsid w:val="004530D2"/>
    <w:rsid w:val="00460026"/>
    <w:rsid w:val="00460487"/>
    <w:rsid w:val="0046197D"/>
    <w:rsid w:val="0046336B"/>
    <w:rsid w:val="004655E8"/>
    <w:rsid w:val="00465B84"/>
    <w:rsid w:val="004679DE"/>
    <w:rsid w:val="00467D00"/>
    <w:rsid w:val="0047039A"/>
    <w:rsid w:val="0047048C"/>
    <w:rsid w:val="00470CD9"/>
    <w:rsid w:val="00471AA2"/>
    <w:rsid w:val="0047271E"/>
    <w:rsid w:val="00475095"/>
    <w:rsid w:val="00475FEC"/>
    <w:rsid w:val="00476F74"/>
    <w:rsid w:val="0047758D"/>
    <w:rsid w:val="00481583"/>
    <w:rsid w:val="00484A0B"/>
    <w:rsid w:val="00485133"/>
    <w:rsid w:val="004854F2"/>
    <w:rsid w:val="00487038"/>
    <w:rsid w:val="004871E5"/>
    <w:rsid w:val="00490306"/>
    <w:rsid w:val="004919AC"/>
    <w:rsid w:val="00491AFE"/>
    <w:rsid w:val="00492120"/>
    <w:rsid w:val="00492B74"/>
    <w:rsid w:val="00493356"/>
    <w:rsid w:val="00496180"/>
    <w:rsid w:val="00496B3C"/>
    <w:rsid w:val="004A0FD4"/>
    <w:rsid w:val="004A12FC"/>
    <w:rsid w:val="004A1FCF"/>
    <w:rsid w:val="004A2480"/>
    <w:rsid w:val="004A536D"/>
    <w:rsid w:val="004A69D7"/>
    <w:rsid w:val="004A710F"/>
    <w:rsid w:val="004A7ADC"/>
    <w:rsid w:val="004B2FC1"/>
    <w:rsid w:val="004B36EB"/>
    <w:rsid w:val="004B4DBC"/>
    <w:rsid w:val="004B589C"/>
    <w:rsid w:val="004B7953"/>
    <w:rsid w:val="004B7E42"/>
    <w:rsid w:val="004C1EF4"/>
    <w:rsid w:val="004C3D33"/>
    <w:rsid w:val="004D0214"/>
    <w:rsid w:val="004D21D9"/>
    <w:rsid w:val="004D3353"/>
    <w:rsid w:val="004D68EE"/>
    <w:rsid w:val="004D79BF"/>
    <w:rsid w:val="004E2329"/>
    <w:rsid w:val="004E2A54"/>
    <w:rsid w:val="004E3745"/>
    <w:rsid w:val="004E4659"/>
    <w:rsid w:val="004E4C27"/>
    <w:rsid w:val="004E57A8"/>
    <w:rsid w:val="004F3C82"/>
    <w:rsid w:val="004F51A4"/>
    <w:rsid w:val="004F5867"/>
    <w:rsid w:val="004F5B1D"/>
    <w:rsid w:val="004F614C"/>
    <w:rsid w:val="004F634C"/>
    <w:rsid w:val="004F7620"/>
    <w:rsid w:val="004F77C1"/>
    <w:rsid w:val="00500B87"/>
    <w:rsid w:val="0050289B"/>
    <w:rsid w:val="005059F5"/>
    <w:rsid w:val="00505A80"/>
    <w:rsid w:val="005079BB"/>
    <w:rsid w:val="00510242"/>
    <w:rsid w:val="00510D1E"/>
    <w:rsid w:val="005115DD"/>
    <w:rsid w:val="005140D2"/>
    <w:rsid w:val="00514E70"/>
    <w:rsid w:val="00520DCA"/>
    <w:rsid w:val="00521144"/>
    <w:rsid w:val="00523F33"/>
    <w:rsid w:val="00524FBA"/>
    <w:rsid w:val="005254C4"/>
    <w:rsid w:val="00525A25"/>
    <w:rsid w:val="005316D4"/>
    <w:rsid w:val="00531F92"/>
    <w:rsid w:val="005329FB"/>
    <w:rsid w:val="005377F0"/>
    <w:rsid w:val="00540A34"/>
    <w:rsid w:val="00540CF7"/>
    <w:rsid w:val="005424D3"/>
    <w:rsid w:val="00551326"/>
    <w:rsid w:val="00551B47"/>
    <w:rsid w:val="005522B2"/>
    <w:rsid w:val="0055298A"/>
    <w:rsid w:val="00556375"/>
    <w:rsid w:val="0055691A"/>
    <w:rsid w:val="00557C3F"/>
    <w:rsid w:val="00560BE2"/>
    <w:rsid w:val="005625B2"/>
    <w:rsid w:val="005641A3"/>
    <w:rsid w:val="00571094"/>
    <w:rsid w:val="00574A38"/>
    <w:rsid w:val="0057505D"/>
    <w:rsid w:val="005751D0"/>
    <w:rsid w:val="00576117"/>
    <w:rsid w:val="005761CA"/>
    <w:rsid w:val="00577566"/>
    <w:rsid w:val="00577E39"/>
    <w:rsid w:val="00580AF6"/>
    <w:rsid w:val="005836EC"/>
    <w:rsid w:val="00584BB0"/>
    <w:rsid w:val="00585A04"/>
    <w:rsid w:val="0058683F"/>
    <w:rsid w:val="00590664"/>
    <w:rsid w:val="005914B7"/>
    <w:rsid w:val="005916DE"/>
    <w:rsid w:val="00591D01"/>
    <w:rsid w:val="005932A0"/>
    <w:rsid w:val="0059441C"/>
    <w:rsid w:val="00595236"/>
    <w:rsid w:val="005969B3"/>
    <w:rsid w:val="00597184"/>
    <w:rsid w:val="005A206F"/>
    <w:rsid w:val="005A2B88"/>
    <w:rsid w:val="005A523D"/>
    <w:rsid w:val="005A6E99"/>
    <w:rsid w:val="005A79E7"/>
    <w:rsid w:val="005B1386"/>
    <w:rsid w:val="005B3D0E"/>
    <w:rsid w:val="005B55F5"/>
    <w:rsid w:val="005B5C21"/>
    <w:rsid w:val="005B682F"/>
    <w:rsid w:val="005B7EE9"/>
    <w:rsid w:val="005C11F7"/>
    <w:rsid w:val="005C1BDA"/>
    <w:rsid w:val="005C3115"/>
    <w:rsid w:val="005C3A59"/>
    <w:rsid w:val="005C3D92"/>
    <w:rsid w:val="005C5C85"/>
    <w:rsid w:val="005C640A"/>
    <w:rsid w:val="005C6959"/>
    <w:rsid w:val="005C7A77"/>
    <w:rsid w:val="005D1143"/>
    <w:rsid w:val="005D243A"/>
    <w:rsid w:val="005D40E0"/>
    <w:rsid w:val="005D433E"/>
    <w:rsid w:val="005D4E47"/>
    <w:rsid w:val="005D4E79"/>
    <w:rsid w:val="005D67CE"/>
    <w:rsid w:val="005D782B"/>
    <w:rsid w:val="005E0A08"/>
    <w:rsid w:val="005E1EFE"/>
    <w:rsid w:val="005E29A6"/>
    <w:rsid w:val="005E5808"/>
    <w:rsid w:val="005E6E58"/>
    <w:rsid w:val="005F4906"/>
    <w:rsid w:val="005F4AEC"/>
    <w:rsid w:val="005F5E09"/>
    <w:rsid w:val="005F636B"/>
    <w:rsid w:val="005F65BF"/>
    <w:rsid w:val="00601165"/>
    <w:rsid w:val="00601AAA"/>
    <w:rsid w:val="006041DF"/>
    <w:rsid w:val="00604AF6"/>
    <w:rsid w:val="006065BA"/>
    <w:rsid w:val="006069DF"/>
    <w:rsid w:val="00606F3A"/>
    <w:rsid w:val="006070B6"/>
    <w:rsid w:val="00611E4C"/>
    <w:rsid w:val="00612CC3"/>
    <w:rsid w:val="006139F3"/>
    <w:rsid w:val="006156B6"/>
    <w:rsid w:val="00617F22"/>
    <w:rsid w:val="00620B87"/>
    <w:rsid w:val="00622E61"/>
    <w:rsid w:val="00623180"/>
    <w:rsid w:val="006258FA"/>
    <w:rsid w:val="006341DC"/>
    <w:rsid w:val="006348BE"/>
    <w:rsid w:val="00635AF6"/>
    <w:rsid w:val="00642AB4"/>
    <w:rsid w:val="0064418E"/>
    <w:rsid w:val="00644433"/>
    <w:rsid w:val="00646611"/>
    <w:rsid w:val="00647371"/>
    <w:rsid w:val="006475FB"/>
    <w:rsid w:val="00650A8B"/>
    <w:rsid w:val="00650BB9"/>
    <w:rsid w:val="00652658"/>
    <w:rsid w:val="0065290A"/>
    <w:rsid w:val="0065456D"/>
    <w:rsid w:val="00655807"/>
    <w:rsid w:val="0065621B"/>
    <w:rsid w:val="00660502"/>
    <w:rsid w:val="00660A31"/>
    <w:rsid w:val="00660D6F"/>
    <w:rsid w:val="00660E23"/>
    <w:rsid w:val="00663E85"/>
    <w:rsid w:val="00664239"/>
    <w:rsid w:val="006646F2"/>
    <w:rsid w:val="00665A69"/>
    <w:rsid w:val="00666830"/>
    <w:rsid w:val="00666C1F"/>
    <w:rsid w:val="00671369"/>
    <w:rsid w:val="00671F50"/>
    <w:rsid w:val="006734D2"/>
    <w:rsid w:val="00676ADC"/>
    <w:rsid w:val="006774EC"/>
    <w:rsid w:val="006776C0"/>
    <w:rsid w:val="006777DF"/>
    <w:rsid w:val="006777FF"/>
    <w:rsid w:val="0068069C"/>
    <w:rsid w:val="006816EE"/>
    <w:rsid w:val="006823C2"/>
    <w:rsid w:val="006824A9"/>
    <w:rsid w:val="00683508"/>
    <w:rsid w:val="006836F8"/>
    <w:rsid w:val="0068373A"/>
    <w:rsid w:val="00687C86"/>
    <w:rsid w:val="00691D03"/>
    <w:rsid w:val="006938B2"/>
    <w:rsid w:val="00694143"/>
    <w:rsid w:val="00694373"/>
    <w:rsid w:val="006945FD"/>
    <w:rsid w:val="00695BB8"/>
    <w:rsid w:val="006A2691"/>
    <w:rsid w:val="006A2E95"/>
    <w:rsid w:val="006A3092"/>
    <w:rsid w:val="006A47DC"/>
    <w:rsid w:val="006A4F49"/>
    <w:rsid w:val="006A5697"/>
    <w:rsid w:val="006A685F"/>
    <w:rsid w:val="006A68AF"/>
    <w:rsid w:val="006A7D9B"/>
    <w:rsid w:val="006B0717"/>
    <w:rsid w:val="006B18D2"/>
    <w:rsid w:val="006B20A1"/>
    <w:rsid w:val="006B2795"/>
    <w:rsid w:val="006B3872"/>
    <w:rsid w:val="006B3E62"/>
    <w:rsid w:val="006B4C2A"/>
    <w:rsid w:val="006B59F1"/>
    <w:rsid w:val="006B5F8C"/>
    <w:rsid w:val="006B635E"/>
    <w:rsid w:val="006B66BE"/>
    <w:rsid w:val="006C1405"/>
    <w:rsid w:val="006C1663"/>
    <w:rsid w:val="006C1800"/>
    <w:rsid w:val="006C1A8A"/>
    <w:rsid w:val="006C25B4"/>
    <w:rsid w:val="006C3145"/>
    <w:rsid w:val="006C3A81"/>
    <w:rsid w:val="006C4903"/>
    <w:rsid w:val="006C511A"/>
    <w:rsid w:val="006D02B6"/>
    <w:rsid w:val="006D0BAB"/>
    <w:rsid w:val="006D1198"/>
    <w:rsid w:val="006D2FFC"/>
    <w:rsid w:val="006D4C48"/>
    <w:rsid w:val="006D6123"/>
    <w:rsid w:val="006D7121"/>
    <w:rsid w:val="006D7174"/>
    <w:rsid w:val="006D748E"/>
    <w:rsid w:val="006D7D37"/>
    <w:rsid w:val="006E0B01"/>
    <w:rsid w:val="006E3060"/>
    <w:rsid w:val="006E44BD"/>
    <w:rsid w:val="006E685D"/>
    <w:rsid w:val="006E741F"/>
    <w:rsid w:val="006F543D"/>
    <w:rsid w:val="006F6372"/>
    <w:rsid w:val="00700AD3"/>
    <w:rsid w:val="00701867"/>
    <w:rsid w:val="00702874"/>
    <w:rsid w:val="00703581"/>
    <w:rsid w:val="0070735E"/>
    <w:rsid w:val="00707D97"/>
    <w:rsid w:val="007104E6"/>
    <w:rsid w:val="007113B1"/>
    <w:rsid w:val="0071251E"/>
    <w:rsid w:val="00716B62"/>
    <w:rsid w:val="00717B03"/>
    <w:rsid w:val="00720359"/>
    <w:rsid w:val="00722A16"/>
    <w:rsid w:val="00722DA0"/>
    <w:rsid w:val="0072662D"/>
    <w:rsid w:val="00730C13"/>
    <w:rsid w:val="00731A83"/>
    <w:rsid w:val="00732076"/>
    <w:rsid w:val="00732BA7"/>
    <w:rsid w:val="00734856"/>
    <w:rsid w:val="00734F53"/>
    <w:rsid w:val="00740F57"/>
    <w:rsid w:val="007413C1"/>
    <w:rsid w:val="00743F2E"/>
    <w:rsid w:val="00744513"/>
    <w:rsid w:val="00744E1F"/>
    <w:rsid w:val="00745334"/>
    <w:rsid w:val="00745DF3"/>
    <w:rsid w:val="007468F5"/>
    <w:rsid w:val="007503B5"/>
    <w:rsid w:val="00750CD6"/>
    <w:rsid w:val="00755335"/>
    <w:rsid w:val="0075733F"/>
    <w:rsid w:val="00760093"/>
    <w:rsid w:val="00760BF3"/>
    <w:rsid w:val="00762838"/>
    <w:rsid w:val="00762AE8"/>
    <w:rsid w:val="00763EE0"/>
    <w:rsid w:val="00764CB0"/>
    <w:rsid w:val="00764D58"/>
    <w:rsid w:val="00765306"/>
    <w:rsid w:val="0076641D"/>
    <w:rsid w:val="007670A6"/>
    <w:rsid w:val="007675BC"/>
    <w:rsid w:val="007678CE"/>
    <w:rsid w:val="00767AC0"/>
    <w:rsid w:val="00771016"/>
    <w:rsid w:val="00773C33"/>
    <w:rsid w:val="007744F6"/>
    <w:rsid w:val="007750E8"/>
    <w:rsid w:val="00775B0C"/>
    <w:rsid w:val="00780D49"/>
    <w:rsid w:val="00781535"/>
    <w:rsid w:val="00783569"/>
    <w:rsid w:val="00783E0E"/>
    <w:rsid w:val="007847D4"/>
    <w:rsid w:val="00787F35"/>
    <w:rsid w:val="0079139E"/>
    <w:rsid w:val="00792282"/>
    <w:rsid w:val="00793652"/>
    <w:rsid w:val="007947A9"/>
    <w:rsid w:val="00795556"/>
    <w:rsid w:val="00796A63"/>
    <w:rsid w:val="007A17A9"/>
    <w:rsid w:val="007A2699"/>
    <w:rsid w:val="007A2EFF"/>
    <w:rsid w:val="007A325C"/>
    <w:rsid w:val="007A3914"/>
    <w:rsid w:val="007A401E"/>
    <w:rsid w:val="007A799D"/>
    <w:rsid w:val="007B2A6F"/>
    <w:rsid w:val="007B4590"/>
    <w:rsid w:val="007B56C6"/>
    <w:rsid w:val="007B704B"/>
    <w:rsid w:val="007B7852"/>
    <w:rsid w:val="007C074D"/>
    <w:rsid w:val="007C11C5"/>
    <w:rsid w:val="007C2B09"/>
    <w:rsid w:val="007D010F"/>
    <w:rsid w:val="007D057D"/>
    <w:rsid w:val="007D1DC9"/>
    <w:rsid w:val="007D2793"/>
    <w:rsid w:val="007D4349"/>
    <w:rsid w:val="007D5F51"/>
    <w:rsid w:val="007D6674"/>
    <w:rsid w:val="007D6D38"/>
    <w:rsid w:val="007D75B9"/>
    <w:rsid w:val="007E0A68"/>
    <w:rsid w:val="007E200B"/>
    <w:rsid w:val="007E2909"/>
    <w:rsid w:val="007E58F7"/>
    <w:rsid w:val="007E6899"/>
    <w:rsid w:val="007E6AB2"/>
    <w:rsid w:val="007E7A27"/>
    <w:rsid w:val="007F0ED8"/>
    <w:rsid w:val="007F1CD0"/>
    <w:rsid w:val="007F2ECD"/>
    <w:rsid w:val="007F6AC0"/>
    <w:rsid w:val="007F7C1E"/>
    <w:rsid w:val="008040F1"/>
    <w:rsid w:val="00806B5C"/>
    <w:rsid w:val="00806CA5"/>
    <w:rsid w:val="0081079D"/>
    <w:rsid w:val="00814CCF"/>
    <w:rsid w:val="00815144"/>
    <w:rsid w:val="00817BBE"/>
    <w:rsid w:val="008212EA"/>
    <w:rsid w:val="00823BB2"/>
    <w:rsid w:val="008249CB"/>
    <w:rsid w:val="00825E37"/>
    <w:rsid w:val="008266B9"/>
    <w:rsid w:val="008277D4"/>
    <w:rsid w:val="008316B2"/>
    <w:rsid w:val="008326FD"/>
    <w:rsid w:val="00832DEC"/>
    <w:rsid w:val="008377A4"/>
    <w:rsid w:val="008411E1"/>
    <w:rsid w:val="00841CE8"/>
    <w:rsid w:val="00843E9C"/>
    <w:rsid w:val="008456E4"/>
    <w:rsid w:val="00847D85"/>
    <w:rsid w:val="00850BE3"/>
    <w:rsid w:val="00852C48"/>
    <w:rsid w:val="008533CC"/>
    <w:rsid w:val="00853534"/>
    <w:rsid w:val="00854C5F"/>
    <w:rsid w:val="00855843"/>
    <w:rsid w:val="00857D3F"/>
    <w:rsid w:val="00862BD2"/>
    <w:rsid w:val="0086459A"/>
    <w:rsid w:val="008656E9"/>
    <w:rsid w:val="00866092"/>
    <w:rsid w:val="00867609"/>
    <w:rsid w:val="00867764"/>
    <w:rsid w:val="00870C38"/>
    <w:rsid w:val="00871120"/>
    <w:rsid w:val="00871C72"/>
    <w:rsid w:val="00871DCD"/>
    <w:rsid w:val="00875197"/>
    <w:rsid w:val="00876416"/>
    <w:rsid w:val="00876652"/>
    <w:rsid w:val="008822F8"/>
    <w:rsid w:val="00882694"/>
    <w:rsid w:val="008828BA"/>
    <w:rsid w:val="00882A45"/>
    <w:rsid w:val="00882CE3"/>
    <w:rsid w:val="00883285"/>
    <w:rsid w:val="00884F7B"/>
    <w:rsid w:val="008866D7"/>
    <w:rsid w:val="00890350"/>
    <w:rsid w:val="00890425"/>
    <w:rsid w:val="00893194"/>
    <w:rsid w:val="008932F7"/>
    <w:rsid w:val="00894572"/>
    <w:rsid w:val="00895B99"/>
    <w:rsid w:val="00896774"/>
    <w:rsid w:val="00897A80"/>
    <w:rsid w:val="008A157D"/>
    <w:rsid w:val="008A2092"/>
    <w:rsid w:val="008A272E"/>
    <w:rsid w:val="008A397F"/>
    <w:rsid w:val="008A3C90"/>
    <w:rsid w:val="008A6844"/>
    <w:rsid w:val="008A7968"/>
    <w:rsid w:val="008A7F49"/>
    <w:rsid w:val="008B06FA"/>
    <w:rsid w:val="008B2184"/>
    <w:rsid w:val="008B3A6F"/>
    <w:rsid w:val="008B3F90"/>
    <w:rsid w:val="008B4302"/>
    <w:rsid w:val="008C08C7"/>
    <w:rsid w:val="008C2653"/>
    <w:rsid w:val="008C64C4"/>
    <w:rsid w:val="008C6742"/>
    <w:rsid w:val="008D424B"/>
    <w:rsid w:val="008D4885"/>
    <w:rsid w:val="008D496A"/>
    <w:rsid w:val="008D67A4"/>
    <w:rsid w:val="008E06AE"/>
    <w:rsid w:val="008E1163"/>
    <w:rsid w:val="008E45BF"/>
    <w:rsid w:val="008F01E7"/>
    <w:rsid w:val="008F0603"/>
    <w:rsid w:val="008F1870"/>
    <w:rsid w:val="008F3B0A"/>
    <w:rsid w:val="008F4F3C"/>
    <w:rsid w:val="008F5394"/>
    <w:rsid w:val="008F5B3B"/>
    <w:rsid w:val="00901B28"/>
    <w:rsid w:val="00902F76"/>
    <w:rsid w:val="009034AC"/>
    <w:rsid w:val="009035F7"/>
    <w:rsid w:val="00905BFB"/>
    <w:rsid w:val="00910473"/>
    <w:rsid w:val="009119C1"/>
    <w:rsid w:val="00912D16"/>
    <w:rsid w:val="0091335F"/>
    <w:rsid w:val="00913E0B"/>
    <w:rsid w:val="00915F8D"/>
    <w:rsid w:val="00916872"/>
    <w:rsid w:val="009211BB"/>
    <w:rsid w:val="00922299"/>
    <w:rsid w:val="00922618"/>
    <w:rsid w:val="00922F4F"/>
    <w:rsid w:val="00923FB5"/>
    <w:rsid w:val="00927211"/>
    <w:rsid w:val="0093132D"/>
    <w:rsid w:val="00931C11"/>
    <w:rsid w:val="00932521"/>
    <w:rsid w:val="00934114"/>
    <w:rsid w:val="00935AD6"/>
    <w:rsid w:val="00936DA7"/>
    <w:rsid w:val="009410AD"/>
    <w:rsid w:val="00942031"/>
    <w:rsid w:val="009479FF"/>
    <w:rsid w:val="00950188"/>
    <w:rsid w:val="00950C50"/>
    <w:rsid w:val="009523A4"/>
    <w:rsid w:val="0095349D"/>
    <w:rsid w:val="009539F3"/>
    <w:rsid w:val="0095417C"/>
    <w:rsid w:val="009574AF"/>
    <w:rsid w:val="009600EE"/>
    <w:rsid w:val="00960297"/>
    <w:rsid w:val="0096029E"/>
    <w:rsid w:val="009607C5"/>
    <w:rsid w:val="00960DE3"/>
    <w:rsid w:val="009625CF"/>
    <w:rsid w:val="009631FF"/>
    <w:rsid w:val="00965CAD"/>
    <w:rsid w:val="00970099"/>
    <w:rsid w:val="00971666"/>
    <w:rsid w:val="00971FA3"/>
    <w:rsid w:val="00973F72"/>
    <w:rsid w:val="00976FA4"/>
    <w:rsid w:val="00980514"/>
    <w:rsid w:val="00982593"/>
    <w:rsid w:val="0098312D"/>
    <w:rsid w:val="00984762"/>
    <w:rsid w:val="00986016"/>
    <w:rsid w:val="00987226"/>
    <w:rsid w:val="0099309F"/>
    <w:rsid w:val="00993AC9"/>
    <w:rsid w:val="0099463B"/>
    <w:rsid w:val="00994AB8"/>
    <w:rsid w:val="00997B62"/>
    <w:rsid w:val="009A0A06"/>
    <w:rsid w:val="009A0B20"/>
    <w:rsid w:val="009A14A5"/>
    <w:rsid w:val="009A2503"/>
    <w:rsid w:val="009A3529"/>
    <w:rsid w:val="009A4468"/>
    <w:rsid w:val="009A4EF3"/>
    <w:rsid w:val="009A582F"/>
    <w:rsid w:val="009A5EB8"/>
    <w:rsid w:val="009A6C51"/>
    <w:rsid w:val="009B2C64"/>
    <w:rsid w:val="009B2F32"/>
    <w:rsid w:val="009B635B"/>
    <w:rsid w:val="009C0B9F"/>
    <w:rsid w:val="009C0EF1"/>
    <w:rsid w:val="009C189E"/>
    <w:rsid w:val="009C2062"/>
    <w:rsid w:val="009C37E3"/>
    <w:rsid w:val="009C646D"/>
    <w:rsid w:val="009C7A9C"/>
    <w:rsid w:val="009C7E24"/>
    <w:rsid w:val="009D22E0"/>
    <w:rsid w:val="009D281B"/>
    <w:rsid w:val="009D3FA5"/>
    <w:rsid w:val="009D4009"/>
    <w:rsid w:val="009D5B33"/>
    <w:rsid w:val="009D5C8A"/>
    <w:rsid w:val="009D68E1"/>
    <w:rsid w:val="009D78E4"/>
    <w:rsid w:val="009E09C0"/>
    <w:rsid w:val="009E2D61"/>
    <w:rsid w:val="009E2E34"/>
    <w:rsid w:val="009E4D26"/>
    <w:rsid w:val="009F2805"/>
    <w:rsid w:val="009F3E42"/>
    <w:rsid w:val="009F5673"/>
    <w:rsid w:val="009F5F4A"/>
    <w:rsid w:val="009F6882"/>
    <w:rsid w:val="009F7A0D"/>
    <w:rsid w:val="00A0129F"/>
    <w:rsid w:val="00A01570"/>
    <w:rsid w:val="00A02084"/>
    <w:rsid w:val="00A040CE"/>
    <w:rsid w:val="00A06016"/>
    <w:rsid w:val="00A0603A"/>
    <w:rsid w:val="00A06A12"/>
    <w:rsid w:val="00A07793"/>
    <w:rsid w:val="00A14181"/>
    <w:rsid w:val="00A152CC"/>
    <w:rsid w:val="00A1534C"/>
    <w:rsid w:val="00A20D53"/>
    <w:rsid w:val="00A21C5D"/>
    <w:rsid w:val="00A230E1"/>
    <w:rsid w:val="00A2399F"/>
    <w:rsid w:val="00A242CC"/>
    <w:rsid w:val="00A2652F"/>
    <w:rsid w:val="00A26571"/>
    <w:rsid w:val="00A26E65"/>
    <w:rsid w:val="00A30681"/>
    <w:rsid w:val="00A30B3D"/>
    <w:rsid w:val="00A30D4B"/>
    <w:rsid w:val="00A33176"/>
    <w:rsid w:val="00A352B1"/>
    <w:rsid w:val="00A357BF"/>
    <w:rsid w:val="00A36902"/>
    <w:rsid w:val="00A36F4E"/>
    <w:rsid w:val="00A415CC"/>
    <w:rsid w:val="00A41F19"/>
    <w:rsid w:val="00A43389"/>
    <w:rsid w:val="00A451BE"/>
    <w:rsid w:val="00A4575E"/>
    <w:rsid w:val="00A45842"/>
    <w:rsid w:val="00A46873"/>
    <w:rsid w:val="00A46E23"/>
    <w:rsid w:val="00A509E1"/>
    <w:rsid w:val="00A50BF8"/>
    <w:rsid w:val="00A51719"/>
    <w:rsid w:val="00A520E7"/>
    <w:rsid w:val="00A53817"/>
    <w:rsid w:val="00A54B6F"/>
    <w:rsid w:val="00A556E4"/>
    <w:rsid w:val="00A5598E"/>
    <w:rsid w:val="00A57EF6"/>
    <w:rsid w:val="00A60452"/>
    <w:rsid w:val="00A60D82"/>
    <w:rsid w:val="00A60E85"/>
    <w:rsid w:val="00A61A53"/>
    <w:rsid w:val="00A637BD"/>
    <w:rsid w:val="00A63BBE"/>
    <w:rsid w:val="00A64982"/>
    <w:rsid w:val="00A70AC2"/>
    <w:rsid w:val="00A729B3"/>
    <w:rsid w:val="00A72DDF"/>
    <w:rsid w:val="00A75D58"/>
    <w:rsid w:val="00A75E2B"/>
    <w:rsid w:val="00A80436"/>
    <w:rsid w:val="00A80EA4"/>
    <w:rsid w:val="00A8473F"/>
    <w:rsid w:val="00A85020"/>
    <w:rsid w:val="00A850E2"/>
    <w:rsid w:val="00A877DA"/>
    <w:rsid w:val="00A87CE8"/>
    <w:rsid w:val="00A90FD1"/>
    <w:rsid w:val="00A923EF"/>
    <w:rsid w:val="00A92B93"/>
    <w:rsid w:val="00A93188"/>
    <w:rsid w:val="00A934C5"/>
    <w:rsid w:val="00A94A6E"/>
    <w:rsid w:val="00A958A2"/>
    <w:rsid w:val="00A95E94"/>
    <w:rsid w:val="00A96850"/>
    <w:rsid w:val="00AA0F69"/>
    <w:rsid w:val="00AA1482"/>
    <w:rsid w:val="00AA1EE7"/>
    <w:rsid w:val="00AA2960"/>
    <w:rsid w:val="00AA3536"/>
    <w:rsid w:val="00AA48F2"/>
    <w:rsid w:val="00AA5EF2"/>
    <w:rsid w:val="00AA665D"/>
    <w:rsid w:val="00AA69DA"/>
    <w:rsid w:val="00AB02D8"/>
    <w:rsid w:val="00AB0449"/>
    <w:rsid w:val="00AB0B5C"/>
    <w:rsid w:val="00AB10D7"/>
    <w:rsid w:val="00AB238F"/>
    <w:rsid w:val="00AB3ACB"/>
    <w:rsid w:val="00AB465B"/>
    <w:rsid w:val="00AB4F6D"/>
    <w:rsid w:val="00AB6C29"/>
    <w:rsid w:val="00AB73B5"/>
    <w:rsid w:val="00AC02E3"/>
    <w:rsid w:val="00AC1645"/>
    <w:rsid w:val="00AC2F91"/>
    <w:rsid w:val="00AC47DE"/>
    <w:rsid w:val="00AC6E53"/>
    <w:rsid w:val="00AC7AF6"/>
    <w:rsid w:val="00AD0051"/>
    <w:rsid w:val="00AD0BAD"/>
    <w:rsid w:val="00AD2A81"/>
    <w:rsid w:val="00AD4585"/>
    <w:rsid w:val="00AD5FCE"/>
    <w:rsid w:val="00AD787A"/>
    <w:rsid w:val="00AD7963"/>
    <w:rsid w:val="00AD7DB7"/>
    <w:rsid w:val="00AE000C"/>
    <w:rsid w:val="00AE0C51"/>
    <w:rsid w:val="00AE3E99"/>
    <w:rsid w:val="00AE58F0"/>
    <w:rsid w:val="00AE61D6"/>
    <w:rsid w:val="00AE6484"/>
    <w:rsid w:val="00AE64DE"/>
    <w:rsid w:val="00AE6B25"/>
    <w:rsid w:val="00AF1355"/>
    <w:rsid w:val="00AF16E7"/>
    <w:rsid w:val="00AF4699"/>
    <w:rsid w:val="00AF6836"/>
    <w:rsid w:val="00AF7612"/>
    <w:rsid w:val="00B002E8"/>
    <w:rsid w:val="00B00A2A"/>
    <w:rsid w:val="00B01233"/>
    <w:rsid w:val="00B01C25"/>
    <w:rsid w:val="00B03918"/>
    <w:rsid w:val="00B0609D"/>
    <w:rsid w:val="00B07099"/>
    <w:rsid w:val="00B1123A"/>
    <w:rsid w:val="00B11A6F"/>
    <w:rsid w:val="00B1413B"/>
    <w:rsid w:val="00B1484C"/>
    <w:rsid w:val="00B14A8E"/>
    <w:rsid w:val="00B15954"/>
    <w:rsid w:val="00B1640C"/>
    <w:rsid w:val="00B1641B"/>
    <w:rsid w:val="00B211FE"/>
    <w:rsid w:val="00B26640"/>
    <w:rsid w:val="00B27B13"/>
    <w:rsid w:val="00B30144"/>
    <w:rsid w:val="00B30969"/>
    <w:rsid w:val="00B309DD"/>
    <w:rsid w:val="00B35FF4"/>
    <w:rsid w:val="00B40735"/>
    <w:rsid w:val="00B4104F"/>
    <w:rsid w:val="00B415DA"/>
    <w:rsid w:val="00B432B3"/>
    <w:rsid w:val="00B45018"/>
    <w:rsid w:val="00B45698"/>
    <w:rsid w:val="00B55F4D"/>
    <w:rsid w:val="00B5616B"/>
    <w:rsid w:val="00B56613"/>
    <w:rsid w:val="00B567FD"/>
    <w:rsid w:val="00B60017"/>
    <w:rsid w:val="00B620BB"/>
    <w:rsid w:val="00B67221"/>
    <w:rsid w:val="00B70A4E"/>
    <w:rsid w:val="00B71E54"/>
    <w:rsid w:val="00B72FBF"/>
    <w:rsid w:val="00B77D95"/>
    <w:rsid w:val="00B80265"/>
    <w:rsid w:val="00B8256E"/>
    <w:rsid w:val="00B82659"/>
    <w:rsid w:val="00B83C11"/>
    <w:rsid w:val="00B83C9F"/>
    <w:rsid w:val="00B83D97"/>
    <w:rsid w:val="00B859D8"/>
    <w:rsid w:val="00B86596"/>
    <w:rsid w:val="00B86B39"/>
    <w:rsid w:val="00B87D58"/>
    <w:rsid w:val="00B91488"/>
    <w:rsid w:val="00B920EA"/>
    <w:rsid w:val="00BA0352"/>
    <w:rsid w:val="00BA0F9D"/>
    <w:rsid w:val="00BA1594"/>
    <w:rsid w:val="00BA3100"/>
    <w:rsid w:val="00BA40C1"/>
    <w:rsid w:val="00BA4DE2"/>
    <w:rsid w:val="00BA5CE4"/>
    <w:rsid w:val="00BA6E33"/>
    <w:rsid w:val="00BA6FA5"/>
    <w:rsid w:val="00BA78F1"/>
    <w:rsid w:val="00BB0089"/>
    <w:rsid w:val="00BB0980"/>
    <w:rsid w:val="00BB2AC6"/>
    <w:rsid w:val="00BB5271"/>
    <w:rsid w:val="00BB554D"/>
    <w:rsid w:val="00BB66C4"/>
    <w:rsid w:val="00BB7129"/>
    <w:rsid w:val="00BC22A1"/>
    <w:rsid w:val="00BC239A"/>
    <w:rsid w:val="00BC2824"/>
    <w:rsid w:val="00BC2C38"/>
    <w:rsid w:val="00BC6E11"/>
    <w:rsid w:val="00BD03D0"/>
    <w:rsid w:val="00BD3FC2"/>
    <w:rsid w:val="00BD4416"/>
    <w:rsid w:val="00BD4B8B"/>
    <w:rsid w:val="00BD7086"/>
    <w:rsid w:val="00BD7B60"/>
    <w:rsid w:val="00BE10B2"/>
    <w:rsid w:val="00BE1447"/>
    <w:rsid w:val="00BE3410"/>
    <w:rsid w:val="00BE40D7"/>
    <w:rsid w:val="00BE5049"/>
    <w:rsid w:val="00BE51E9"/>
    <w:rsid w:val="00BE5244"/>
    <w:rsid w:val="00BE6563"/>
    <w:rsid w:val="00BE6EBE"/>
    <w:rsid w:val="00BE7D69"/>
    <w:rsid w:val="00BF04F5"/>
    <w:rsid w:val="00BF0F8C"/>
    <w:rsid w:val="00BF10B3"/>
    <w:rsid w:val="00BF381D"/>
    <w:rsid w:val="00BF5759"/>
    <w:rsid w:val="00BF714C"/>
    <w:rsid w:val="00C00289"/>
    <w:rsid w:val="00C01E35"/>
    <w:rsid w:val="00C02EA0"/>
    <w:rsid w:val="00C077A1"/>
    <w:rsid w:val="00C102F5"/>
    <w:rsid w:val="00C10C39"/>
    <w:rsid w:val="00C1198D"/>
    <w:rsid w:val="00C1414D"/>
    <w:rsid w:val="00C211A0"/>
    <w:rsid w:val="00C21DAA"/>
    <w:rsid w:val="00C22B41"/>
    <w:rsid w:val="00C241FE"/>
    <w:rsid w:val="00C25F53"/>
    <w:rsid w:val="00C26703"/>
    <w:rsid w:val="00C274EE"/>
    <w:rsid w:val="00C3040E"/>
    <w:rsid w:val="00C32EC2"/>
    <w:rsid w:val="00C33D2B"/>
    <w:rsid w:val="00C35073"/>
    <w:rsid w:val="00C359F5"/>
    <w:rsid w:val="00C361C4"/>
    <w:rsid w:val="00C364DF"/>
    <w:rsid w:val="00C375FF"/>
    <w:rsid w:val="00C45171"/>
    <w:rsid w:val="00C47384"/>
    <w:rsid w:val="00C5043F"/>
    <w:rsid w:val="00C512F5"/>
    <w:rsid w:val="00C52B68"/>
    <w:rsid w:val="00C5320F"/>
    <w:rsid w:val="00C53928"/>
    <w:rsid w:val="00C53978"/>
    <w:rsid w:val="00C54182"/>
    <w:rsid w:val="00C55DC3"/>
    <w:rsid w:val="00C56430"/>
    <w:rsid w:val="00C56990"/>
    <w:rsid w:val="00C57B99"/>
    <w:rsid w:val="00C6049C"/>
    <w:rsid w:val="00C61E52"/>
    <w:rsid w:val="00C63863"/>
    <w:rsid w:val="00C711F5"/>
    <w:rsid w:val="00C71222"/>
    <w:rsid w:val="00C71348"/>
    <w:rsid w:val="00C72263"/>
    <w:rsid w:val="00C722D1"/>
    <w:rsid w:val="00C760EC"/>
    <w:rsid w:val="00C80458"/>
    <w:rsid w:val="00C80ECF"/>
    <w:rsid w:val="00C81B8F"/>
    <w:rsid w:val="00C81DC1"/>
    <w:rsid w:val="00C825DE"/>
    <w:rsid w:val="00C82BA6"/>
    <w:rsid w:val="00C83176"/>
    <w:rsid w:val="00C851D9"/>
    <w:rsid w:val="00C85784"/>
    <w:rsid w:val="00C862B9"/>
    <w:rsid w:val="00C862DB"/>
    <w:rsid w:val="00C86E2D"/>
    <w:rsid w:val="00C90A9C"/>
    <w:rsid w:val="00C9110B"/>
    <w:rsid w:val="00C9116D"/>
    <w:rsid w:val="00C92417"/>
    <w:rsid w:val="00C94289"/>
    <w:rsid w:val="00C95693"/>
    <w:rsid w:val="00CA02C9"/>
    <w:rsid w:val="00CA503A"/>
    <w:rsid w:val="00CA6766"/>
    <w:rsid w:val="00CB088A"/>
    <w:rsid w:val="00CB09F2"/>
    <w:rsid w:val="00CB17EF"/>
    <w:rsid w:val="00CB244C"/>
    <w:rsid w:val="00CB28C2"/>
    <w:rsid w:val="00CB2A39"/>
    <w:rsid w:val="00CB42F7"/>
    <w:rsid w:val="00CB487B"/>
    <w:rsid w:val="00CB52C0"/>
    <w:rsid w:val="00CB6251"/>
    <w:rsid w:val="00CC0D64"/>
    <w:rsid w:val="00CC10D4"/>
    <w:rsid w:val="00CC13FB"/>
    <w:rsid w:val="00CC2008"/>
    <w:rsid w:val="00CC27FB"/>
    <w:rsid w:val="00CC2A04"/>
    <w:rsid w:val="00CC2B4D"/>
    <w:rsid w:val="00CC533D"/>
    <w:rsid w:val="00CC5AD9"/>
    <w:rsid w:val="00CC6BB5"/>
    <w:rsid w:val="00CC7480"/>
    <w:rsid w:val="00CD36E5"/>
    <w:rsid w:val="00CD61F4"/>
    <w:rsid w:val="00CD63D8"/>
    <w:rsid w:val="00CD7A25"/>
    <w:rsid w:val="00CE15B4"/>
    <w:rsid w:val="00CE1CF2"/>
    <w:rsid w:val="00CE3AF1"/>
    <w:rsid w:val="00CE3C72"/>
    <w:rsid w:val="00CE48E9"/>
    <w:rsid w:val="00CE4D52"/>
    <w:rsid w:val="00CE4F5A"/>
    <w:rsid w:val="00CF0A6D"/>
    <w:rsid w:val="00CF0FCD"/>
    <w:rsid w:val="00CF16F3"/>
    <w:rsid w:val="00CF3788"/>
    <w:rsid w:val="00CF4252"/>
    <w:rsid w:val="00CF5B0C"/>
    <w:rsid w:val="00D0690D"/>
    <w:rsid w:val="00D109FA"/>
    <w:rsid w:val="00D15D4C"/>
    <w:rsid w:val="00D15D80"/>
    <w:rsid w:val="00D1639A"/>
    <w:rsid w:val="00D17C9F"/>
    <w:rsid w:val="00D212C4"/>
    <w:rsid w:val="00D220A4"/>
    <w:rsid w:val="00D2228B"/>
    <w:rsid w:val="00D22A21"/>
    <w:rsid w:val="00D2339E"/>
    <w:rsid w:val="00D265B0"/>
    <w:rsid w:val="00D268A4"/>
    <w:rsid w:val="00D26F2D"/>
    <w:rsid w:val="00D300EC"/>
    <w:rsid w:val="00D31B2F"/>
    <w:rsid w:val="00D32819"/>
    <w:rsid w:val="00D32BF9"/>
    <w:rsid w:val="00D34713"/>
    <w:rsid w:val="00D34C31"/>
    <w:rsid w:val="00D40AEC"/>
    <w:rsid w:val="00D40C51"/>
    <w:rsid w:val="00D476B7"/>
    <w:rsid w:val="00D4787D"/>
    <w:rsid w:val="00D47917"/>
    <w:rsid w:val="00D53488"/>
    <w:rsid w:val="00D53571"/>
    <w:rsid w:val="00D544EC"/>
    <w:rsid w:val="00D56FFA"/>
    <w:rsid w:val="00D57523"/>
    <w:rsid w:val="00D5775E"/>
    <w:rsid w:val="00D603BF"/>
    <w:rsid w:val="00D6069F"/>
    <w:rsid w:val="00D64349"/>
    <w:rsid w:val="00D64DF4"/>
    <w:rsid w:val="00D659B0"/>
    <w:rsid w:val="00D70EFD"/>
    <w:rsid w:val="00D75536"/>
    <w:rsid w:val="00D75756"/>
    <w:rsid w:val="00D802CF"/>
    <w:rsid w:val="00D8103E"/>
    <w:rsid w:val="00D8145E"/>
    <w:rsid w:val="00D81B38"/>
    <w:rsid w:val="00D81D16"/>
    <w:rsid w:val="00D861B3"/>
    <w:rsid w:val="00D864AC"/>
    <w:rsid w:val="00D9275F"/>
    <w:rsid w:val="00D92FE8"/>
    <w:rsid w:val="00D93D44"/>
    <w:rsid w:val="00D94511"/>
    <w:rsid w:val="00D94DC3"/>
    <w:rsid w:val="00D95295"/>
    <w:rsid w:val="00D95A93"/>
    <w:rsid w:val="00D97CA6"/>
    <w:rsid w:val="00DA0B90"/>
    <w:rsid w:val="00DA0FA9"/>
    <w:rsid w:val="00DA2C33"/>
    <w:rsid w:val="00DA3706"/>
    <w:rsid w:val="00DA3A48"/>
    <w:rsid w:val="00DA420F"/>
    <w:rsid w:val="00DA44F6"/>
    <w:rsid w:val="00DA46D3"/>
    <w:rsid w:val="00DA57D9"/>
    <w:rsid w:val="00DA59BE"/>
    <w:rsid w:val="00DA5BFF"/>
    <w:rsid w:val="00DA6500"/>
    <w:rsid w:val="00DA73A9"/>
    <w:rsid w:val="00DB054C"/>
    <w:rsid w:val="00DB1171"/>
    <w:rsid w:val="00DB21BD"/>
    <w:rsid w:val="00DB3591"/>
    <w:rsid w:val="00DB3BA2"/>
    <w:rsid w:val="00DB5209"/>
    <w:rsid w:val="00DB5224"/>
    <w:rsid w:val="00DC312B"/>
    <w:rsid w:val="00DC585A"/>
    <w:rsid w:val="00DC5F4E"/>
    <w:rsid w:val="00DD01F9"/>
    <w:rsid w:val="00DD0B64"/>
    <w:rsid w:val="00DD2160"/>
    <w:rsid w:val="00DD4647"/>
    <w:rsid w:val="00DD5210"/>
    <w:rsid w:val="00DD7FFA"/>
    <w:rsid w:val="00DE084D"/>
    <w:rsid w:val="00DE184F"/>
    <w:rsid w:val="00DE2E96"/>
    <w:rsid w:val="00DE4846"/>
    <w:rsid w:val="00DE5418"/>
    <w:rsid w:val="00DE6948"/>
    <w:rsid w:val="00DF257C"/>
    <w:rsid w:val="00DF3415"/>
    <w:rsid w:val="00DF37CD"/>
    <w:rsid w:val="00DF3A3A"/>
    <w:rsid w:val="00DF3B6D"/>
    <w:rsid w:val="00DF433F"/>
    <w:rsid w:val="00DF48D2"/>
    <w:rsid w:val="00DF4F75"/>
    <w:rsid w:val="00DF5FE9"/>
    <w:rsid w:val="00E058FF"/>
    <w:rsid w:val="00E059B8"/>
    <w:rsid w:val="00E07F98"/>
    <w:rsid w:val="00E10F08"/>
    <w:rsid w:val="00E115B8"/>
    <w:rsid w:val="00E11CFD"/>
    <w:rsid w:val="00E12E78"/>
    <w:rsid w:val="00E1465D"/>
    <w:rsid w:val="00E14734"/>
    <w:rsid w:val="00E165F4"/>
    <w:rsid w:val="00E209B3"/>
    <w:rsid w:val="00E24DAE"/>
    <w:rsid w:val="00E25C50"/>
    <w:rsid w:val="00E2652E"/>
    <w:rsid w:val="00E314BD"/>
    <w:rsid w:val="00E314FE"/>
    <w:rsid w:val="00E34A4E"/>
    <w:rsid w:val="00E34E50"/>
    <w:rsid w:val="00E34F65"/>
    <w:rsid w:val="00E3522A"/>
    <w:rsid w:val="00E3525C"/>
    <w:rsid w:val="00E3604A"/>
    <w:rsid w:val="00E36CFF"/>
    <w:rsid w:val="00E36F14"/>
    <w:rsid w:val="00E444A9"/>
    <w:rsid w:val="00E445EE"/>
    <w:rsid w:val="00E44DF3"/>
    <w:rsid w:val="00E53C86"/>
    <w:rsid w:val="00E53E80"/>
    <w:rsid w:val="00E54DBE"/>
    <w:rsid w:val="00E61391"/>
    <w:rsid w:val="00E626D0"/>
    <w:rsid w:val="00E64E28"/>
    <w:rsid w:val="00E67E40"/>
    <w:rsid w:val="00E702CB"/>
    <w:rsid w:val="00E72BE2"/>
    <w:rsid w:val="00E74F4E"/>
    <w:rsid w:val="00E75618"/>
    <w:rsid w:val="00E756D1"/>
    <w:rsid w:val="00E772A5"/>
    <w:rsid w:val="00E817E1"/>
    <w:rsid w:val="00E82315"/>
    <w:rsid w:val="00E832FF"/>
    <w:rsid w:val="00E83A80"/>
    <w:rsid w:val="00E83E59"/>
    <w:rsid w:val="00E85925"/>
    <w:rsid w:val="00E86EE6"/>
    <w:rsid w:val="00E9715B"/>
    <w:rsid w:val="00E97E38"/>
    <w:rsid w:val="00EA08C6"/>
    <w:rsid w:val="00EA145A"/>
    <w:rsid w:val="00EA323B"/>
    <w:rsid w:val="00EA4840"/>
    <w:rsid w:val="00EA577E"/>
    <w:rsid w:val="00EB37A8"/>
    <w:rsid w:val="00EB4ABE"/>
    <w:rsid w:val="00EB5F47"/>
    <w:rsid w:val="00EB63FF"/>
    <w:rsid w:val="00EC047A"/>
    <w:rsid w:val="00EC08A6"/>
    <w:rsid w:val="00EC08EB"/>
    <w:rsid w:val="00EC0A99"/>
    <w:rsid w:val="00EC0D2F"/>
    <w:rsid w:val="00EC4AE6"/>
    <w:rsid w:val="00EC4C69"/>
    <w:rsid w:val="00EC5659"/>
    <w:rsid w:val="00EC6D90"/>
    <w:rsid w:val="00ED0DFE"/>
    <w:rsid w:val="00ED213C"/>
    <w:rsid w:val="00ED2B56"/>
    <w:rsid w:val="00ED4158"/>
    <w:rsid w:val="00ED41D1"/>
    <w:rsid w:val="00ED5AC0"/>
    <w:rsid w:val="00ED67C8"/>
    <w:rsid w:val="00EE2F6C"/>
    <w:rsid w:val="00EE3202"/>
    <w:rsid w:val="00EF2607"/>
    <w:rsid w:val="00EF36E9"/>
    <w:rsid w:val="00EF471E"/>
    <w:rsid w:val="00EF5607"/>
    <w:rsid w:val="00EF5F93"/>
    <w:rsid w:val="00EF6160"/>
    <w:rsid w:val="00EF6294"/>
    <w:rsid w:val="00EF65D6"/>
    <w:rsid w:val="00EF76B3"/>
    <w:rsid w:val="00F01E43"/>
    <w:rsid w:val="00F0591B"/>
    <w:rsid w:val="00F05CB8"/>
    <w:rsid w:val="00F06A80"/>
    <w:rsid w:val="00F077D1"/>
    <w:rsid w:val="00F112E9"/>
    <w:rsid w:val="00F12896"/>
    <w:rsid w:val="00F12F48"/>
    <w:rsid w:val="00F14DDD"/>
    <w:rsid w:val="00F15076"/>
    <w:rsid w:val="00F16446"/>
    <w:rsid w:val="00F171DC"/>
    <w:rsid w:val="00F201FF"/>
    <w:rsid w:val="00F20201"/>
    <w:rsid w:val="00F2051E"/>
    <w:rsid w:val="00F22416"/>
    <w:rsid w:val="00F26164"/>
    <w:rsid w:val="00F30438"/>
    <w:rsid w:val="00F319D9"/>
    <w:rsid w:val="00F31C27"/>
    <w:rsid w:val="00F32235"/>
    <w:rsid w:val="00F337B5"/>
    <w:rsid w:val="00F349F5"/>
    <w:rsid w:val="00F35441"/>
    <w:rsid w:val="00F35456"/>
    <w:rsid w:val="00F35850"/>
    <w:rsid w:val="00F36ABD"/>
    <w:rsid w:val="00F4151C"/>
    <w:rsid w:val="00F44B35"/>
    <w:rsid w:val="00F44E01"/>
    <w:rsid w:val="00F4551E"/>
    <w:rsid w:val="00F464B1"/>
    <w:rsid w:val="00F47807"/>
    <w:rsid w:val="00F50266"/>
    <w:rsid w:val="00F51415"/>
    <w:rsid w:val="00F51BA8"/>
    <w:rsid w:val="00F538F1"/>
    <w:rsid w:val="00F53B50"/>
    <w:rsid w:val="00F540F3"/>
    <w:rsid w:val="00F547F8"/>
    <w:rsid w:val="00F562D9"/>
    <w:rsid w:val="00F57AF3"/>
    <w:rsid w:val="00F57DB7"/>
    <w:rsid w:val="00F61038"/>
    <w:rsid w:val="00F65A2E"/>
    <w:rsid w:val="00F67B2C"/>
    <w:rsid w:val="00F70DE8"/>
    <w:rsid w:val="00F71794"/>
    <w:rsid w:val="00F71D8E"/>
    <w:rsid w:val="00F720BD"/>
    <w:rsid w:val="00F74006"/>
    <w:rsid w:val="00F756D0"/>
    <w:rsid w:val="00F804D8"/>
    <w:rsid w:val="00F82575"/>
    <w:rsid w:val="00F834BB"/>
    <w:rsid w:val="00F83EF3"/>
    <w:rsid w:val="00F85679"/>
    <w:rsid w:val="00F870F7"/>
    <w:rsid w:val="00F92072"/>
    <w:rsid w:val="00F93227"/>
    <w:rsid w:val="00F952FE"/>
    <w:rsid w:val="00F97307"/>
    <w:rsid w:val="00F979B0"/>
    <w:rsid w:val="00FA021F"/>
    <w:rsid w:val="00FA15CE"/>
    <w:rsid w:val="00FA335B"/>
    <w:rsid w:val="00FA53CA"/>
    <w:rsid w:val="00FA590C"/>
    <w:rsid w:val="00FA6268"/>
    <w:rsid w:val="00FB1C2C"/>
    <w:rsid w:val="00FB29AC"/>
    <w:rsid w:val="00FB3BA9"/>
    <w:rsid w:val="00FB3D6F"/>
    <w:rsid w:val="00FB404E"/>
    <w:rsid w:val="00FB4596"/>
    <w:rsid w:val="00FB4EBA"/>
    <w:rsid w:val="00FB5919"/>
    <w:rsid w:val="00FB5E79"/>
    <w:rsid w:val="00FB7BE2"/>
    <w:rsid w:val="00FC124C"/>
    <w:rsid w:val="00FC4773"/>
    <w:rsid w:val="00FC484F"/>
    <w:rsid w:val="00FC492A"/>
    <w:rsid w:val="00FC4EB0"/>
    <w:rsid w:val="00FC6B46"/>
    <w:rsid w:val="00FC71D6"/>
    <w:rsid w:val="00FC7436"/>
    <w:rsid w:val="00FD0FED"/>
    <w:rsid w:val="00FD4253"/>
    <w:rsid w:val="00FD4E60"/>
    <w:rsid w:val="00FD62BF"/>
    <w:rsid w:val="00FE03C6"/>
    <w:rsid w:val="00FE1611"/>
    <w:rsid w:val="00FE18BD"/>
    <w:rsid w:val="00FE32DB"/>
    <w:rsid w:val="00FE35C4"/>
    <w:rsid w:val="00FE3D90"/>
    <w:rsid w:val="00FE6950"/>
    <w:rsid w:val="00FE75F1"/>
    <w:rsid w:val="00FE7ADD"/>
    <w:rsid w:val="00FF1174"/>
    <w:rsid w:val="00FF16F2"/>
    <w:rsid w:val="00FF38E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72A5"/>
    <w:pPr>
      <w:widowControl w:val="0"/>
      <w:jc w:val="both"/>
    </w:pPr>
  </w:style>
  <w:style w:type="paragraph" w:styleId="1">
    <w:name w:val="heading 1"/>
    <w:basedOn w:val="a"/>
    <w:next w:val="a"/>
    <w:link w:val="1Char"/>
    <w:qFormat/>
    <w:rsid w:val="00467D0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751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751D0"/>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5751D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qFormat/>
    <w:rsid w:val="00467D00"/>
    <w:pPr>
      <w:keepLines/>
      <w:widowControl/>
      <w:tabs>
        <w:tab w:val="left" w:pos="-720"/>
      </w:tabs>
      <w:suppressAutoHyphens/>
      <w:overflowPunct w:val="0"/>
      <w:autoSpaceDE w:val="0"/>
      <w:autoSpaceDN w:val="0"/>
      <w:adjustRightInd w:val="0"/>
      <w:spacing w:before="240" w:after="60"/>
      <w:textAlignment w:val="baseline"/>
      <w:outlineLvl w:val="4"/>
    </w:pPr>
    <w:rPr>
      <w:rFonts w:ascii="Arial" w:eastAsia="宋体" w:hAnsi="Arial" w:cs="Times New Roman"/>
      <w:spacing w:val="-2"/>
      <w:kern w:val="22"/>
      <w:sz w:val="22"/>
      <w:szCs w:val="20"/>
      <w:lang w:val="en-AU"/>
    </w:rPr>
  </w:style>
  <w:style w:type="paragraph" w:styleId="6">
    <w:name w:val="heading 6"/>
    <w:basedOn w:val="a"/>
    <w:next w:val="a"/>
    <w:link w:val="6Char"/>
    <w:qFormat/>
    <w:rsid w:val="00467D00"/>
    <w:pPr>
      <w:keepLines/>
      <w:widowControl/>
      <w:tabs>
        <w:tab w:val="left" w:pos="-720"/>
      </w:tabs>
      <w:suppressAutoHyphens/>
      <w:overflowPunct w:val="0"/>
      <w:autoSpaceDE w:val="0"/>
      <w:autoSpaceDN w:val="0"/>
      <w:adjustRightInd w:val="0"/>
      <w:spacing w:before="240" w:after="60"/>
      <w:textAlignment w:val="baseline"/>
      <w:outlineLvl w:val="5"/>
    </w:pPr>
    <w:rPr>
      <w:rFonts w:ascii="Arial" w:eastAsia="宋体" w:hAnsi="Arial" w:cs="Times New Roman"/>
      <w:i/>
      <w:spacing w:val="-2"/>
      <w:kern w:val="22"/>
      <w:sz w:val="22"/>
      <w:szCs w:val="20"/>
      <w:lang w:val="en-AU"/>
    </w:rPr>
  </w:style>
  <w:style w:type="paragraph" w:styleId="7">
    <w:name w:val="heading 7"/>
    <w:basedOn w:val="a"/>
    <w:next w:val="a"/>
    <w:link w:val="7Char"/>
    <w:qFormat/>
    <w:rsid w:val="00467D00"/>
    <w:pPr>
      <w:keepLines/>
      <w:widowControl/>
      <w:tabs>
        <w:tab w:val="left" w:pos="-720"/>
      </w:tabs>
      <w:suppressAutoHyphens/>
      <w:overflowPunct w:val="0"/>
      <w:autoSpaceDE w:val="0"/>
      <w:autoSpaceDN w:val="0"/>
      <w:adjustRightInd w:val="0"/>
      <w:spacing w:before="240" w:after="60"/>
      <w:textAlignment w:val="baseline"/>
      <w:outlineLvl w:val="6"/>
    </w:pPr>
    <w:rPr>
      <w:rFonts w:ascii="Arial" w:eastAsia="宋体" w:hAnsi="Arial" w:cs="Times New Roman"/>
      <w:spacing w:val="-2"/>
      <w:kern w:val="22"/>
      <w:sz w:val="20"/>
      <w:szCs w:val="20"/>
      <w:lang w:val="en-AU"/>
    </w:rPr>
  </w:style>
  <w:style w:type="paragraph" w:styleId="8">
    <w:name w:val="heading 8"/>
    <w:basedOn w:val="a"/>
    <w:next w:val="a"/>
    <w:link w:val="8Char"/>
    <w:qFormat/>
    <w:rsid w:val="00467D00"/>
    <w:pPr>
      <w:keepLines/>
      <w:widowControl/>
      <w:tabs>
        <w:tab w:val="left" w:pos="-720"/>
      </w:tabs>
      <w:suppressAutoHyphens/>
      <w:overflowPunct w:val="0"/>
      <w:autoSpaceDE w:val="0"/>
      <w:autoSpaceDN w:val="0"/>
      <w:adjustRightInd w:val="0"/>
      <w:spacing w:before="240" w:after="60"/>
      <w:textAlignment w:val="baseline"/>
      <w:outlineLvl w:val="7"/>
    </w:pPr>
    <w:rPr>
      <w:rFonts w:ascii="Arial" w:eastAsia="宋体" w:hAnsi="Arial" w:cs="Times New Roman"/>
      <w:i/>
      <w:spacing w:val="-2"/>
      <w:kern w:val="22"/>
      <w:sz w:val="20"/>
      <w:szCs w:val="20"/>
      <w:lang w:val="en-AU"/>
    </w:rPr>
  </w:style>
  <w:style w:type="paragraph" w:styleId="9">
    <w:name w:val="heading 9"/>
    <w:basedOn w:val="a"/>
    <w:next w:val="a"/>
    <w:link w:val="9Char"/>
    <w:qFormat/>
    <w:rsid w:val="00467D00"/>
    <w:pPr>
      <w:keepLines/>
      <w:widowControl/>
      <w:tabs>
        <w:tab w:val="left" w:pos="-720"/>
      </w:tabs>
      <w:suppressAutoHyphens/>
      <w:overflowPunct w:val="0"/>
      <w:autoSpaceDE w:val="0"/>
      <w:autoSpaceDN w:val="0"/>
      <w:adjustRightInd w:val="0"/>
      <w:spacing w:before="240" w:after="60"/>
      <w:textAlignment w:val="baseline"/>
      <w:outlineLvl w:val="8"/>
    </w:pPr>
    <w:rPr>
      <w:rFonts w:ascii="Arial" w:eastAsia="宋体" w:hAnsi="Arial" w:cs="Times New Roman"/>
      <w:i/>
      <w:spacing w:val="-2"/>
      <w:kern w:val="22"/>
      <w:sz w:val="18"/>
      <w:szCs w:val="20"/>
      <w:lang w:val="en-A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751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751D0"/>
    <w:rPr>
      <w:sz w:val="18"/>
      <w:szCs w:val="18"/>
    </w:rPr>
  </w:style>
  <w:style w:type="paragraph" w:styleId="a4">
    <w:name w:val="footer"/>
    <w:basedOn w:val="a"/>
    <w:link w:val="Char0"/>
    <w:uiPriority w:val="99"/>
    <w:unhideWhenUsed/>
    <w:rsid w:val="005751D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751D0"/>
    <w:rPr>
      <w:sz w:val="18"/>
      <w:szCs w:val="18"/>
    </w:rPr>
  </w:style>
  <w:style w:type="paragraph" w:styleId="a5">
    <w:name w:val="Title"/>
    <w:basedOn w:val="a"/>
    <w:next w:val="a"/>
    <w:link w:val="Char1"/>
    <w:uiPriority w:val="10"/>
    <w:qFormat/>
    <w:rsid w:val="005751D0"/>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5751D0"/>
    <w:rPr>
      <w:rFonts w:asciiTheme="majorHAnsi" w:eastAsia="宋体" w:hAnsiTheme="majorHAnsi" w:cstheme="majorBidi"/>
      <w:b/>
      <w:bCs/>
      <w:sz w:val="32"/>
      <w:szCs w:val="32"/>
    </w:rPr>
  </w:style>
  <w:style w:type="paragraph" w:styleId="a6">
    <w:name w:val="Document Map"/>
    <w:basedOn w:val="a"/>
    <w:link w:val="Char2"/>
    <w:semiHidden/>
    <w:unhideWhenUsed/>
    <w:rsid w:val="005751D0"/>
    <w:rPr>
      <w:rFonts w:ascii="宋体" w:eastAsia="宋体"/>
      <w:sz w:val="18"/>
      <w:szCs w:val="18"/>
    </w:rPr>
  </w:style>
  <w:style w:type="character" w:customStyle="1" w:styleId="Char2">
    <w:name w:val="文档结构图 Char"/>
    <w:basedOn w:val="a0"/>
    <w:link w:val="a6"/>
    <w:uiPriority w:val="99"/>
    <w:semiHidden/>
    <w:rsid w:val="005751D0"/>
    <w:rPr>
      <w:rFonts w:ascii="宋体" w:eastAsia="宋体"/>
      <w:sz w:val="18"/>
      <w:szCs w:val="18"/>
    </w:rPr>
  </w:style>
  <w:style w:type="character" w:customStyle="1" w:styleId="2Char">
    <w:name w:val="标题 2 Char"/>
    <w:basedOn w:val="a0"/>
    <w:link w:val="2"/>
    <w:uiPriority w:val="9"/>
    <w:rsid w:val="005751D0"/>
    <w:rPr>
      <w:rFonts w:asciiTheme="majorHAnsi" w:eastAsiaTheme="majorEastAsia" w:hAnsiTheme="majorHAnsi" w:cstheme="majorBidi"/>
      <w:b/>
      <w:bCs/>
      <w:sz w:val="32"/>
      <w:szCs w:val="32"/>
    </w:rPr>
  </w:style>
  <w:style w:type="character" w:customStyle="1" w:styleId="3Char">
    <w:name w:val="标题 3 Char"/>
    <w:basedOn w:val="a0"/>
    <w:link w:val="3"/>
    <w:rsid w:val="005751D0"/>
    <w:rPr>
      <w:b/>
      <w:bCs/>
      <w:sz w:val="32"/>
      <w:szCs w:val="32"/>
    </w:rPr>
  </w:style>
  <w:style w:type="character" w:customStyle="1" w:styleId="4Char">
    <w:name w:val="标题 4 Char"/>
    <w:basedOn w:val="a0"/>
    <w:link w:val="4"/>
    <w:rsid w:val="005751D0"/>
    <w:rPr>
      <w:rFonts w:asciiTheme="majorHAnsi" w:eastAsiaTheme="majorEastAsia" w:hAnsiTheme="majorHAnsi" w:cstheme="majorBidi"/>
      <w:b/>
      <w:bCs/>
      <w:sz w:val="28"/>
      <w:szCs w:val="28"/>
    </w:rPr>
  </w:style>
  <w:style w:type="paragraph" w:styleId="a7">
    <w:name w:val="List Paragraph"/>
    <w:basedOn w:val="a"/>
    <w:uiPriority w:val="34"/>
    <w:qFormat/>
    <w:rsid w:val="005316D4"/>
    <w:pPr>
      <w:ind w:firstLineChars="200" w:firstLine="420"/>
    </w:pPr>
  </w:style>
  <w:style w:type="table" w:styleId="a8">
    <w:name w:val="Table Grid"/>
    <w:basedOn w:val="a1"/>
    <w:rsid w:val="00AF76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467D00"/>
    <w:rPr>
      <w:b/>
      <w:bCs/>
      <w:kern w:val="44"/>
      <w:sz w:val="44"/>
      <w:szCs w:val="44"/>
    </w:rPr>
  </w:style>
  <w:style w:type="character" w:customStyle="1" w:styleId="5Char">
    <w:name w:val="标题 5 Char"/>
    <w:basedOn w:val="a0"/>
    <w:link w:val="5"/>
    <w:rsid w:val="00467D00"/>
    <w:rPr>
      <w:rFonts w:ascii="Arial" w:eastAsia="宋体" w:hAnsi="Arial" w:cs="Times New Roman"/>
      <w:spacing w:val="-2"/>
      <w:kern w:val="22"/>
      <w:sz w:val="22"/>
      <w:szCs w:val="20"/>
      <w:lang w:val="en-AU"/>
    </w:rPr>
  </w:style>
  <w:style w:type="character" w:customStyle="1" w:styleId="6Char">
    <w:name w:val="标题 6 Char"/>
    <w:basedOn w:val="a0"/>
    <w:link w:val="6"/>
    <w:rsid w:val="00467D00"/>
    <w:rPr>
      <w:rFonts w:ascii="Arial" w:eastAsia="宋体" w:hAnsi="Arial" w:cs="Times New Roman"/>
      <w:i/>
      <w:spacing w:val="-2"/>
      <w:kern w:val="22"/>
      <w:sz w:val="22"/>
      <w:szCs w:val="20"/>
      <w:lang w:val="en-AU"/>
    </w:rPr>
  </w:style>
  <w:style w:type="character" w:customStyle="1" w:styleId="7Char">
    <w:name w:val="标题 7 Char"/>
    <w:basedOn w:val="a0"/>
    <w:link w:val="7"/>
    <w:rsid w:val="00467D00"/>
    <w:rPr>
      <w:rFonts w:ascii="Arial" w:eastAsia="宋体" w:hAnsi="Arial" w:cs="Times New Roman"/>
      <w:spacing w:val="-2"/>
      <w:kern w:val="22"/>
      <w:sz w:val="20"/>
      <w:szCs w:val="20"/>
      <w:lang w:val="en-AU"/>
    </w:rPr>
  </w:style>
  <w:style w:type="character" w:customStyle="1" w:styleId="8Char">
    <w:name w:val="标题 8 Char"/>
    <w:basedOn w:val="a0"/>
    <w:link w:val="8"/>
    <w:rsid w:val="00467D00"/>
    <w:rPr>
      <w:rFonts w:ascii="Arial" w:eastAsia="宋体" w:hAnsi="Arial" w:cs="Times New Roman"/>
      <w:i/>
      <w:spacing w:val="-2"/>
      <w:kern w:val="22"/>
      <w:sz w:val="20"/>
      <w:szCs w:val="20"/>
      <w:lang w:val="en-AU"/>
    </w:rPr>
  </w:style>
  <w:style w:type="character" w:customStyle="1" w:styleId="9Char">
    <w:name w:val="标题 9 Char"/>
    <w:basedOn w:val="a0"/>
    <w:link w:val="9"/>
    <w:rsid w:val="00467D00"/>
    <w:rPr>
      <w:rFonts w:ascii="Arial" w:eastAsia="宋体" w:hAnsi="Arial" w:cs="Times New Roman"/>
      <w:i/>
      <w:spacing w:val="-2"/>
      <w:kern w:val="22"/>
      <w:sz w:val="18"/>
      <w:szCs w:val="20"/>
      <w:lang w:val="en-AU"/>
    </w:rPr>
  </w:style>
  <w:style w:type="character" w:styleId="a9">
    <w:name w:val="page number"/>
    <w:basedOn w:val="a0"/>
    <w:rsid w:val="00467D00"/>
  </w:style>
  <w:style w:type="paragraph" w:customStyle="1" w:styleId="10">
    <w:name w:val="样式1"/>
    <w:basedOn w:val="3"/>
    <w:rsid w:val="00467D00"/>
    <w:pPr>
      <w:widowControl/>
      <w:tabs>
        <w:tab w:val="left" w:pos="-720"/>
      </w:tabs>
      <w:suppressAutoHyphens/>
      <w:overflowPunct w:val="0"/>
      <w:autoSpaceDE w:val="0"/>
      <w:autoSpaceDN w:val="0"/>
      <w:adjustRightInd w:val="0"/>
      <w:spacing w:before="0" w:after="20" w:line="240" w:lineRule="auto"/>
      <w:textAlignment w:val="baseline"/>
      <w:outlineLvl w:val="9"/>
    </w:pPr>
    <w:rPr>
      <w:rFonts w:ascii="Arial" w:eastAsia="黑体" w:hAnsi="ZapfHumnst BT" w:cs="Times New Roman"/>
      <w:bCs w:val="0"/>
      <w:spacing w:val="-2"/>
      <w:kern w:val="0"/>
      <w:sz w:val="22"/>
      <w:szCs w:val="20"/>
      <w:lang w:val="en-AU"/>
    </w:rPr>
  </w:style>
  <w:style w:type="paragraph" w:customStyle="1" w:styleId="aa">
    <w:name w:val="标准"/>
    <w:basedOn w:val="2"/>
    <w:rsid w:val="00467D00"/>
    <w:pPr>
      <w:widowControl/>
      <w:tabs>
        <w:tab w:val="left" w:pos="-720"/>
      </w:tabs>
      <w:suppressAutoHyphens/>
      <w:overflowPunct w:val="0"/>
      <w:autoSpaceDE w:val="0"/>
      <w:autoSpaceDN w:val="0"/>
      <w:adjustRightInd w:val="0"/>
      <w:spacing w:before="60" w:after="20" w:line="240" w:lineRule="auto"/>
      <w:textAlignment w:val="baseline"/>
      <w:outlineLvl w:val="9"/>
    </w:pPr>
    <w:rPr>
      <w:rFonts w:ascii="黑体" w:eastAsia="黑体" w:hAnsi="ZapfHumnst BT" w:cs="Times New Roman"/>
      <w:bCs w:val="0"/>
      <w:spacing w:val="-2"/>
      <w:kern w:val="1"/>
      <w:sz w:val="30"/>
      <w:szCs w:val="20"/>
      <w:lang w:val="en-AU"/>
    </w:rPr>
  </w:style>
  <w:style w:type="paragraph" w:customStyle="1" w:styleId="L2Txt">
    <w:name w:val="L2Txt"/>
    <w:basedOn w:val="L1Txt"/>
    <w:rsid w:val="00467D00"/>
    <w:pPr>
      <w:ind w:left="720"/>
    </w:pPr>
  </w:style>
  <w:style w:type="paragraph" w:customStyle="1" w:styleId="L1Txt">
    <w:name w:val="L1Txt"/>
    <w:basedOn w:val="a"/>
    <w:rsid w:val="00467D00"/>
    <w:pPr>
      <w:keepLines/>
      <w:widowControl/>
      <w:tabs>
        <w:tab w:val="left" w:pos="-720"/>
      </w:tabs>
      <w:suppressAutoHyphens/>
      <w:overflowPunct w:val="0"/>
      <w:autoSpaceDE w:val="0"/>
      <w:autoSpaceDN w:val="0"/>
      <w:adjustRightInd w:val="0"/>
      <w:spacing w:after="20"/>
      <w:textAlignment w:val="baseline"/>
    </w:pPr>
    <w:rPr>
      <w:rFonts w:ascii="Helvetica" w:eastAsia="宋体" w:hAnsi="Helvetica" w:cs="Times New Roman"/>
      <w:spacing w:val="-3"/>
      <w:kern w:val="1"/>
      <w:sz w:val="22"/>
      <w:szCs w:val="20"/>
      <w:lang w:val="en-AU"/>
    </w:rPr>
  </w:style>
  <w:style w:type="paragraph" w:customStyle="1" w:styleId="21">
    <w:name w:val="正文文本 21"/>
    <w:basedOn w:val="a"/>
    <w:rsid w:val="00467D00"/>
    <w:pPr>
      <w:keepLines/>
      <w:widowControl/>
      <w:tabs>
        <w:tab w:val="left" w:pos="-720"/>
      </w:tabs>
      <w:suppressAutoHyphens/>
      <w:overflowPunct w:val="0"/>
      <w:autoSpaceDE w:val="0"/>
      <w:autoSpaceDN w:val="0"/>
      <w:adjustRightInd w:val="0"/>
      <w:spacing w:after="20"/>
      <w:ind w:left="630"/>
      <w:jc w:val="left"/>
      <w:textAlignment w:val="baseline"/>
    </w:pPr>
    <w:rPr>
      <w:rFonts w:ascii="宋体" w:eastAsia="宋体" w:hAnsi="ZapfHumnst BT" w:cs="Times New Roman"/>
      <w:spacing w:val="-2"/>
      <w:kern w:val="22"/>
      <w:sz w:val="22"/>
      <w:szCs w:val="20"/>
      <w:lang w:val="en-AU"/>
    </w:rPr>
  </w:style>
  <w:style w:type="paragraph" w:styleId="ab">
    <w:name w:val="Body Text Indent"/>
    <w:basedOn w:val="a"/>
    <w:link w:val="Char3"/>
    <w:rsid w:val="00467D00"/>
    <w:pPr>
      <w:widowControl/>
      <w:ind w:firstLine="480"/>
      <w:jc w:val="left"/>
    </w:pPr>
    <w:rPr>
      <w:rFonts w:ascii="Times New Roman" w:eastAsia="宋体" w:hAnsi="Times New Roman" w:cs="Times New Roman"/>
      <w:kern w:val="0"/>
      <w:sz w:val="20"/>
      <w:szCs w:val="20"/>
    </w:rPr>
  </w:style>
  <w:style w:type="character" w:customStyle="1" w:styleId="Char3">
    <w:name w:val="正文文本缩进 Char"/>
    <w:basedOn w:val="a0"/>
    <w:link w:val="ab"/>
    <w:rsid w:val="00467D00"/>
    <w:rPr>
      <w:rFonts w:ascii="Times New Roman" w:eastAsia="宋体" w:hAnsi="Times New Roman" w:cs="Times New Roman"/>
      <w:kern w:val="0"/>
      <w:sz w:val="20"/>
      <w:szCs w:val="20"/>
    </w:rPr>
  </w:style>
  <w:style w:type="paragraph" w:styleId="ac">
    <w:name w:val="List Bullet"/>
    <w:basedOn w:val="a"/>
    <w:autoRedefine/>
    <w:rsid w:val="00467D00"/>
    <w:pPr>
      <w:keepLines/>
      <w:widowControl/>
      <w:tabs>
        <w:tab w:val="left" w:pos="-720"/>
      </w:tabs>
      <w:suppressAutoHyphens/>
      <w:overflowPunct w:val="0"/>
      <w:autoSpaceDE w:val="0"/>
      <w:autoSpaceDN w:val="0"/>
      <w:adjustRightInd w:val="0"/>
      <w:spacing w:after="20"/>
      <w:ind w:left="283" w:hanging="283"/>
      <w:textAlignment w:val="baseline"/>
    </w:pPr>
    <w:rPr>
      <w:rFonts w:ascii="ZapfHumnst BT" w:eastAsia="宋体" w:hAnsi="ZapfHumnst BT" w:cs="Times New Roman"/>
      <w:spacing w:val="-2"/>
      <w:kern w:val="22"/>
      <w:sz w:val="22"/>
      <w:szCs w:val="20"/>
      <w:lang w:val="en-AU"/>
    </w:rPr>
  </w:style>
  <w:style w:type="character" w:styleId="ad">
    <w:name w:val="Hyperlink"/>
    <w:basedOn w:val="a0"/>
    <w:uiPriority w:val="99"/>
    <w:rsid w:val="00467D00"/>
    <w:rPr>
      <w:color w:val="0000FF"/>
      <w:u w:val="single"/>
    </w:rPr>
  </w:style>
  <w:style w:type="paragraph" w:styleId="11">
    <w:name w:val="toc 1"/>
    <w:basedOn w:val="a"/>
    <w:next w:val="a"/>
    <w:autoRedefine/>
    <w:uiPriority w:val="39"/>
    <w:rsid w:val="00467D00"/>
    <w:pPr>
      <w:spacing w:before="120" w:after="120"/>
      <w:jc w:val="left"/>
    </w:pPr>
    <w:rPr>
      <w:rFonts w:ascii="Times New Roman" w:eastAsia="宋体" w:hAnsi="Times New Roman" w:cs="Times New Roman"/>
      <w:b/>
      <w:bCs/>
      <w:caps/>
      <w:szCs w:val="24"/>
    </w:rPr>
  </w:style>
  <w:style w:type="paragraph" w:styleId="20">
    <w:name w:val="toc 2"/>
    <w:basedOn w:val="11"/>
    <w:next w:val="a"/>
    <w:autoRedefine/>
    <w:uiPriority w:val="39"/>
    <w:rsid w:val="00467D00"/>
    <w:pPr>
      <w:spacing w:before="0" w:after="0"/>
      <w:ind w:left="210"/>
    </w:pPr>
    <w:rPr>
      <w:b w:val="0"/>
      <w:bCs w:val="0"/>
      <w:caps w:val="0"/>
      <w:smallCaps/>
    </w:rPr>
  </w:style>
  <w:style w:type="paragraph" w:styleId="30">
    <w:name w:val="toc 3"/>
    <w:basedOn w:val="20"/>
    <w:next w:val="a"/>
    <w:autoRedefine/>
    <w:uiPriority w:val="39"/>
    <w:rsid w:val="00467D00"/>
    <w:pPr>
      <w:ind w:left="420"/>
    </w:pPr>
    <w:rPr>
      <w:i/>
      <w:iCs/>
      <w:smallCaps w:val="0"/>
    </w:rPr>
  </w:style>
  <w:style w:type="paragraph" w:styleId="40">
    <w:name w:val="toc 4"/>
    <w:basedOn w:val="a"/>
    <w:next w:val="a"/>
    <w:autoRedefine/>
    <w:uiPriority w:val="39"/>
    <w:rsid w:val="00467D00"/>
    <w:pPr>
      <w:ind w:left="630"/>
      <w:jc w:val="left"/>
    </w:pPr>
    <w:rPr>
      <w:rFonts w:ascii="Times New Roman" w:eastAsia="宋体" w:hAnsi="Times New Roman" w:cs="Times New Roman"/>
      <w:szCs w:val="21"/>
    </w:rPr>
  </w:style>
  <w:style w:type="paragraph" w:styleId="50">
    <w:name w:val="toc 5"/>
    <w:basedOn w:val="a"/>
    <w:next w:val="a"/>
    <w:autoRedefine/>
    <w:uiPriority w:val="39"/>
    <w:rsid w:val="00467D00"/>
    <w:pPr>
      <w:ind w:left="840"/>
      <w:jc w:val="left"/>
    </w:pPr>
    <w:rPr>
      <w:rFonts w:ascii="Times New Roman" w:eastAsia="宋体" w:hAnsi="Times New Roman" w:cs="Times New Roman"/>
      <w:szCs w:val="21"/>
    </w:rPr>
  </w:style>
  <w:style w:type="paragraph" w:styleId="60">
    <w:name w:val="toc 6"/>
    <w:basedOn w:val="a"/>
    <w:next w:val="a"/>
    <w:autoRedefine/>
    <w:uiPriority w:val="39"/>
    <w:rsid w:val="00467D00"/>
    <w:pPr>
      <w:ind w:left="1050"/>
      <w:jc w:val="left"/>
    </w:pPr>
    <w:rPr>
      <w:rFonts w:ascii="Times New Roman" w:eastAsia="宋体" w:hAnsi="Times New Roman" w:cs="Times New Roman"/>
      <w:szCs w:val="21"/>
    </w:rPr>
  </w:style>
  <w:style w:type="paragraph" w:styleId="70">
    <w:name w:val="toc 7"/>
    <w:basedOn w:val="a"/>
    <w:next w:val="a"/>
    <w:autoRedefine/>
    <w:uiPriority w:val="39"/>
    <w:rsid w:val="00467D00"/>
    <w:pPr>
      <w:ind w:left="1260"/>
      <w:jc w:val="left"/>
    </w:pPr>
    <w:rPr>
      <w:rFonts w:ascii="Times New Roman" w:eastAsia="宋体" w:hAnsi="Times New Roman" w:cs="Times New Roman"/>
      <w:szCs w:val="21"/>
    </w:rPr>
  </w:style>
  <w:style w:type="paragraph" w:styleId="80">
    <w:name w:val="toc 8"/>
    <w:basedOn w:val="a"/>
    <w:next w:val="a"/>
    <w:autoRedefine/>
    <w:uiPriority w:val="39"/>
    <w:rsid w:val="00467D00"/>
    <w:pPr>
      <w:ind w:left="1470"/>
      <w:jc w:val="left"/>
    </w:pPr>
    <w:rPr>
      <w:rFonts w:ascii="Times New Roman" w:eastAsia="宋体" w:hAnsi="Times New Roman" w:cs="Times New Roman"/>
      <w:szCs w:val="21"/>
    </w:rPr>
  </w:style>
  <w:style w:type="paragraph" w:styleId="90">
    <w:name w:val="toc 9"/>
    <w:basedOn w:val="a"/>
    <w:next w:val="a"/>
    <w:autoRedefine/>
    <w:uiPriority w:val="39"/>
    <w:rsid w:val="00467D00"/>
    <w:pPr>
      <w:ind w:left="1680"/>
      <w:jc w:val="left"/>
    </w:pPr>
    <w:rPr>
      <w:rFonts w:ascii="Times New Roman" w:eastAsia="宋体" w:hAnsi="Times New Roman" w:cs="Times New Roman"/>
      <w:szCs w:val="21"/>
    </w:rPr>
  </w:style>
  <w:style w:type="paragraph" w:styleId="ae">
    <w:name w:val="Normal Indent"/>
    <w:aliases w:val="表正文,正文非缩进,特点,段1,标题4,正文（首行缩进两字） Char Char,ALT+Z"/>
    <w:basedOn w:val="a"/>
    <w:rsid w:val="00467D00"/>
    <w:pPr>
      <w:ind w:firstLine="420"/>
    </w:pPr>
    <w:rPr>
      <w:rFonts w:ascii="Times New Roman" w:eastAsia="宋体" w:hAnsi="Times New Roman" w:cs="Times New Roman"/>
      <w:szCs w:val="20"/>
    </w:rPr>
  </w:style>
  <w:style w:type="paragraph" w:styleId="af">
    <w:name w:val="Balloon Text"/>
    <w:basedOn w:val="a"/>
    <w:link w:val="Char4"/>
    <w:semiHidden/>
    <w:rsid w:val="00467D00"/>
    <w:rPr>
      <w:rFonts w:ascii="Times New Roman" w:eastAsia="宋体" w:hAnsi="Times New Roman" w:cs="Times New Roman"/>
      <w:sz w:val="18"/>
      <w:szCs w:val="18"/>
    </w:rPr>
  </w:style>
  <w:style w:type="character" w:customStyle="1" w:styleId="Char4">
    <w:name w:val="批注框文本 Char"/>
    <w:basedOn w:val="a0"/>
    <w:link w:val="af"/>
    <w:semiHidden/>
    <w:rsid w:val="00467D00"/>
    <w:rPr>
      <w:rFonts w:ascii="Times New Roman" w:eastAsia="宋体" w:hAnsi="Times New Roman" w:cs="Times New Roman"/>
      <w:sz w:val="18"/>
      <w:szCs w:val="18"/>
    </w:rPr>
  </w:style>
  <w:style w:type="paragraph" w:styleId="af0">
    <w:name w:val="Plain Text"/>
    <w:basedOn w:val="a"/>
    <w:link w:val="Char5"/>
    <w:uiPriority w:val="99"/>
    <w:unhideWhenUsed/>
    <w:rsid w:val="00467D00"/>
    <w:pPr>
      <w:jc w:val="left"/>
    </w:pPr>
    <w:rPr>
      <w:rFonts w:ascii="Calibri" w:eastAsia="宋体" w:hAnsi="Courier New" w:cs="Courier New"/>
      <w:szCs w:val="21"/>
    </w:rPr>
  </w:style>
  <w:style w:type="character" w:customStyle="1" w:styleId="Char5">
    <w:name w:val="纯文本 Char"/>
    <w:basedOn w:val="a0"/>
    <w:link w:val="af0"/>
    <w:uiPriority w:val="99"/>
    <w:rsid w:val="00467D00"/>
    <w:rPr>
      <w:rFonts w:ascii="Calibri" w:eastAsia="宋体" w:hAnsi="Courier New" w:cs="Courier New"/>
      <w:szCs w:val="21"/>
    </w:rPr>
  </w:style>
  <w:style w:type="character" w:styleId="af1">
    <w:name w:val="annotation reference"/>
    <w:basedOn w:val="a0"/>
    <w:rsid w:val="00467D00"/>
    <w:rPr>
      <w:sz w:val="21"/>
      <w:szCs w:val="21"/>
    </w:rPr>
  </w:style>
  <w:style w:type="paragraph" w:styleId="af2">
    <w:name w:val="annotation text"/>
    <w:basedOn w:val="a"/>
    <w:link w:val="Char6"/>
    <w:rsid w:val="00467D00"/>
    <w:pPr>
      <w:jc w:val="left"/>
    </w:pPr>
    <w:rPr>
      <w:rFonts w:ascii="Times New Roman" w:eastAsia="宋体" w:hAnsi="Times New Roman" w:cs="Times New Roman"/>
      <w:szCs w:val="24"/>
    </w:rPr>
  </w:style>
  <w:style w:type="character" w:customStyle="1" w:styleId="Char6">
    <w:name w:val="批注文字 Char"/>
    <w:basedOn w:val="a0"/>
    <w:link w:val="af2"/>
    <w:rsid w:val="00467D00"/>
    <w:rPr>
      <w:rFonts w:ascii="Times New Roman" w:eastAsia="宋体" w:hAnsi="Times New Roman" w:cs="Times New Roman"/>
      <w:szCs w:val="24"/>
    </w:rPr>
  </w:style>
  <w:style w:type="paragraph" w:styleId="af3">
    <w:name w:val="annotation subject"/>
    <w:basedOn w:val="af2"/>
    <w:next w:val="af2"/>
    <w:link w:val="Char7"/>
    <w:rsid w:val="00467D00"/>
    <w:rPr>
      <w:b/>
      <w:bCs/>
    </w:rPr>
  </w:style>
  <w:style w:type="character" w:customStyle="1" w:styleId="Char7">
    <w:name w:val="批注主题 Char"/>
    <w:basedOn w:val="Char6"/>
    <w:link w:val="af3"/>
    <w:rsid w:val="00467D00"/>
    <w:rPr>
      <w:b/>
      <w:bCs/>
    </w:rPr>
  </w:style>
  <w:style w:type="paragraph" w:customStyle="1" w:styleId="Default">
    <w:name w:val="Default"/>
    <w:rsid w:val="00467D00"/>
    <w:pPr>
      <w:widowControl w:val="0"/>
      <w:autoSpaceDE w:val="0"/>
      <w:autoSpaceDN w:val="0"/>
      <w:adjustRightInd w:val="0"/>
    </w:pPr>
    <w:rPr>
      <w:rFonts w:ascii="Times New Roman" w:eastAsia="宋体" w:hAnsi="Times New Roman" w:cs="Times New Roman"/>
      <w:color w:val="000000"/>
      <w:kern w:val="0"/>
      <w:sz w:val="24"/>
      <w:szCs w:val="24"/>
    </w:rPr>
  </w:style>
  <w:style w:type="table" w:customStyle="1" w:styleId="-11">
    <w:name w:val="浅色网格 - 强调文字颜色 11"/>
    <w:basedOn w:val="a1"/>
    <w:uiPriority w:val="62"/>
    <w:rsid w:val="00C33D2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110">
    <w:name w:val="浅色网格 - 强调文字颜色 11"/>
    <w:basedOn w:val="a1"/>
    <w:next w:val="-11"/>
    <w:uiPriority w:val="62"/>
    <w:rsid w:val="00C33D2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af4">
    <w:name w:val="No Spacing"/>
    <w:link w:val="Char8"/>
    <w:uiPriority w:val="1"/>
    <w:qFormat/>
    <w:rsid w:val="002D19A3"/>
    <w:rPr>
      <w:kern w:val="0"/>
      <w:sz w:val="22"/>
    </w:rPr>
  </w:style>
  <w:style w:type="character" w:customStyle="1" w:styleId="Char8">
    <w:name w:val="无间隔 Char"/>
    <w:basedOn w:val="a0"/>
    <w:link w:val="af4"/>
    <w:uiPriority w:val="1"/>
    <w:rsid w:val="002D19A3"/>
    <w:rPr>
      <w:kern w:val="0"/>
      <w:sz w:val="22"/>
    </w:rPr>
  </w:style>
  <w:style w:type="character" w:customStyle="1" w:styleId="shorttext">
    <w:name w:val="short_text"/>
    <w:basedOn w:val="a0"/>
    <w:rsid w:val="00BB5271"/>
  </w:style>
  <w:style w:type="character" w:customStyle="1" w:styleId="hps">
    <w:name w:val="hps"/>
    <w:basedOn w:val="a0"/>
    <w:rsid w:val="006B2795"/>
  </w:style>
  <w:style w:type="paragraph" w:styleId="af5">
    <w:name w:val="Date"/>
    <w:basedOn w:val="a"/>
    <w:next w:val="a"/>
    <w:link w:val="Char9"/>
    <w:uiPriority w:val="99"/>
    <w:semiHidden/>
    <w:unhideWhenUsed/>
    <w:rsid w:val="003206DE"/>
    <w:pPr>
      <w:ind w:leftChars="2500" w:left="100"/>
    </w:pPr>
  </w:style>
  <w:style w:type="character" w:customStyle="1" w:styleId="Char9">
    <w:name w:val="日期 Char"/>
    <w:basedOn w:val="a0"/>
    <w:link w:val="af5"/>
    <w:uiPriority w:val="99"/>
    <w:semiHidden/>
    <w:rsid w:val="003206DE"/>
  </w:style>
</w:styles>
</file>

<file path=word/webSettings.xml><?xml version="1.0" encoding="utf-8"?>
<w:webSettings xmlns:r="http://schemas.openxmlformats.org/officeDocument/2006/relationships" xmlns:w="http://schemas.openxmlformats.org/wordprocessingml/2006/main">
  <w:divs>
    <w:div w:id="13967591">
      <w:bodyDiv w:val="1"/>
      <w:marLeft w:val="0"/>
      <w:marRight w:val="0"/>
      <w:marTop w:val="0"/>
      <w:marBottom w:val="0"/>
      <w:divBdr>
        <w:top w:val="none" w:sz="0" w:space="0" w:color="auto"/>
        <w:left w:val="none" w:sz="0" w:space="0" w:color="auto"/>
        <w:bottom w:val="none" w:sz="0" w:space="0" w:color="auto"/>
        <w:right w:val="none" w:sz="0" w:space="0" w:color="auto"/>
      </w:divBdr>
      <w:divsChild>
        <w:div w:id="822089359">
          <w:marLeft w:val="0"/>
          <w:marRight w:val="0"/>
          <w:marTop w:val="0"/>
          <w:marBottom w:val="0"/>
          <w:divBdr>
            <w:top w:val="none" w:sz="0" w:space="0" w:color="auto"/>
            <w:left w:val="none" w:sz="0" w:space="0" w:color="auto"/>
            <w:bottom w:val="none" w:sz="0" w:space="0" w:color="auto"/>
            <w:right w:val="none" w:sz="0" w:space="0" w:color="auto"/>
          </w:divBdr>
          <w:divsChild>
            <w:div w:id="1163743959">
              <w:marLeft w:val="0"/>
              <w:marRight w:val="0"/>
              <w:marTop w:val="0"/>
              <w:marBottom w:val="0"/>
              <w:divBdr>
                <w:top w:val="none" w:sz="0" w:space="0" w:color="auto"/>
                <w:left w:val="none" w:sz="0" w:space="0" w:color="auto"/>
                <w:bottom w:val="none" w:sz="0" w:space="0" w:color="auto"/>
                <w:right w:val="none" w:sz="0" w:space="0" w:color="auto"/>
              </w:divBdr>
              <w:divsChild>
                <w:div w:id="337969487">
                  <w:marLeft w:val="0"/>
                  <w:marRight w:val="0"/>
                  <w:marTop w:val="0"/>
                  <w:marBottom w:val="0"/>
                  <w:divBdr>
                    <w:top w:val="none" w:sz="0" w:space="0" w:color="auto"/>
                    <w:left w:val="none" w:sz="0" w:space="0" w:color="auto"/>
                    <w:bottom w:val="none" w:sz="0" w:space="0" w:color="auto"/>
                    <w:right w:val="none" w:sz="0" w:space="0" w:color="auto"/>
                  </w:divBdr>
                  <w:divsChild>
                    <w:div w:id="22092856">
                      <w:marLeft w:val="0"/>
                      <w:marRight w:val="0"/>
                      <w:marTop w:val="0"/>
                      <w:marBottom w:val="0"/>
                      <w:divBdr>
                        <w:top w:val="none" w:sz="0" w:space="0" w:color="auto"/>
                        <w:left w:val="none" w:sz="0" w:space="0" w:color="auto"/>
                        <w:bottom w:val="none" w:sz="0" w:space="0" w:color="auto"/>
                        <w:right w:val="none" w:sz="0" w:space="0" w:color="auto"/>
                      </w:divBdr>
                      <w:divsChild>
                        <w:div w:id="800001512">
                          <w:marLeft w:val="0"/>
                          <w:marRight w:val="0"/>
                          <w:marTop w:val="0"/>
                          <w:marBottom w:val="0"/>
                          <w:divBdr>
                            <w:top w:val="none" w:sz="0" w:space="0" w:color="auto"/>
                            <w:left w:val="none" w:sz="0" w:space="0" w:color="auto"/>
                            <w:bottom w:val="none" w:sz="0" w:space="0" w:color="auto"/>
                            <w:right w:val="none" w:sz="0" w:space="0" w:color="auto"/>
                          </w:divBdr>
                          <w:divsChild>
                            <w:div w:id="1878197209">
                              <w:marLeft w:val="0"/>
                              <w:marRight w:val="0"/>
                              <w:marTop w:val="0"/>
                              <w:marBottom w:val="0"/>
                              <w:divBdr>
                                <w:top w:val="none" w:sz="0" w:space="0" w:color="auto"/>
                                <w:left w:val="none" w:sz="0" w:space="0" w:color="auto"/>
                                <w:bottom w:val="none" w:sz="0" w:space="0" w:color="auto"/>
                                <w:right w:val="none" w:sz="0" w:space="0" w:color="auto"/>
                              </w:divBdr>
                              <w:divsChild>
                                <w:div w:id="18363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0354">
      <w:bodyDiv w:val="1"/>
      <w:marLeft w:val="0"/>
      <w:marRight w:val="0"/>
      <w:marTop w:val="0"/>
      <w:marBottom w:val="0"/>
      <w:divBdr>
        <w:top w:val="none" w:sz="0" w:space="0" w:color="auto"/>
        <w:left w:val="none" w:sz="0" w:space="0" w:color="auto"/>
        <w:bottom w:val="none" w:sz="0" w:space="0" w:color="auto"/>
        <w:right w:val="none" w:sz="0" w:space="0" w:color="auto"/>
      </w:divBdr>
      <w:divsChild>
        <w:div w:id="1472940361">
          <w:marLeft w:val="0"/>
          <w:marRight w:val="0"/>
          <w:marTop w:val="0"/>
          <w:marBottom w:val="0"/>
          <w:divBdr>
            <w:top w:val="none" w:sz="0" w:space="0" w:color="auto"/>
            <w:left w:val="none" w:sz="0" w:space="0" w:color="auto"/>
            <w:bottom w:val="none" w:sz="0" w:space="0" w:color="auto"/>
            <w:right w:val="none" w:sz="0" w:space="0" w:color="auto"/>
          </w:divBdr>
          <w:divsChild>
            <w:div w:id="1252397026">
              <w:marLeft w:val="0"/>
              <w:marRight w:val="0"/>
              <w:marTop w:val="0"/>
              <w:marBottom w:val="0"/>
              <w:divBdr>
                <w:top w:val="none" w:sz="0" w:space="0" w:color="auto"/>
                <w:left w:val="none" w:sz="0" w:space="0" w:color="auto"/>
                <w:bottom w:val="none" w:sz="0" w:space="0" w:color="auto"/>
                <w:right w:val="none" w:sz="0" w:space="0" w:color="auto"/>
              </w:divBdr>
              <w:divsChild>
                <w:div w:id="795639755">
                  <w:marLeft w:val="0"/>
                  <w:marRight w:val="0"/>
                  <w:marTop w:val="0"/>
                  <w:marBottom w:val="0"/>
                  <w:divBdr>
                    <w:top w:val="none" w:sz="0" w:space="0" w:color="auto"/>
                    <w:left w:val="none" w:sz="0" w:space="0" w:color="auto"/>
                    <w:bottom w:val="none" w:sz="0" w:space="0" w:color="auto"/>
                    <w:right w:val="none" w:sz="0" w:space="0" w:color="auto"/>
                  </w:divBdr>
                  <w:divsChild>
                    <w:div w:id="1818837231">
                      <w:marLeft w:val="0"/>
                      <w:marRight w:val="0"/>
                      <w:marTop w:val="0"/>
                      <w:marBottom w:val="0"/>
                      <w:divBdr>
                        <w:top w:val="none" w:sz="0" w:space="0" w:color="auto"/>
                        <w:left w:val="none" w:sz="0" w:space="0" w:color="auto"/>
                        <w:bottom w:val="none" w:sz="0" w:space="0" w:color="auto"/>
                        <w:right w:val="none" w:sz="0" w:space="0" w:color="auto"/>
                      </w:divBdr>
                      <w:divsChild>
                        <w:div w:id="1717705532">
                          <w:marLeft w:val="0"/>
                          <w:marRight w:val="0"/>
                          <w:marTop w:val="0"/>
                          <w:marBottom w:val="0"/>
                          <w:divBdr>
                            <w:top w:val="none" w:sz="0" w:space="0" w:color="auto"/>
                            <w:left w:val="none" w:sz="0" w:space="0" w:color="auto"/>
                            <w:bottom w:val="none" w:sz="0" w:space="0" w:color="auto"/>
                            <w:right w:val="none" w:sz="0" w:space="0" w:color="auto"/>
                          </w:divBdr>
                          <w:divsChild>
                            <w:div w:id="785465651">
                              <w:marLeft w:val="0"/>
                              <w:marRight w:val="0"/>
                              <w:marTop w:val="0"/>
                              <w:marBottom w:val="0"/>
                              <w:divBdr>
                                <w:top w:val="none" w:sz="0" w:space="0" w:color="auto"/>
                                <w:left w:val="none" w:sz="0" w:space="0" w:color="auto"/>
                                <w:bottom w:val="none" w:sz="0" w:space="0" w:color="auto"/>
                                <w:right w:val="none" w:sz="0" w:space="0" w:color="auto"/>
                              </w:divBdr>
                              <w:divsChild>
                                <w:div w:id="32132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74325">
      <w:bodyDiv w:val="1"/>
      <w:marLeft w:val="0"/>
      <w:marRight w:val="0"/>
      <w:marTop w:val="0"/>
      <w:marBottom w:val="0"/>
      <w:divBdr>
        <w:top w:val="none" w:sz="0" w:space="0" w:color="auto"/>
        <w:left w:val="none" w:sz="0" w:space="0" w:color="auto"/>
        <w:bottom w:val="none" w:sz="0" w:space="0" w:color="auto"/>
        <w:right w:val="none" w:sz="0" w:space="0" w:color="auto"/>
      </w:divBdr>
      <w:divsChild>
        <w:div w:id="245581218">
          <w:marLeft w:val="0"/>
          <w:marRight w:val="0"/>
          <w:marTop w:val="0"/>
          <w:marBottom w:val="0"/>
          <w:divBdr>
            <w:top w:val="none" w:sz="0" w:space="0" w:color="auto"/>
            <w:left w:val="none" w:sz="0" w:space="0" w:color="auto"/>
            <w:bottom w:val="none" w:sz="0" w:space="0" w:color="auto"/>
            <w:right w:val="none" w:sz="0" w:space="0" w:color="auto"/>
          </w:divBdr>
          <w:divsChild>
            <w:div w:id="831337406">
              <w:marLeft w:val="0"/>
              <w:marRight w:val="0"/>
              <w:marTop w:val="0"/>
              <w:marBottom w:val="0"/>
              <w:divBdr>
                <w:top w:val="none" w:sz="0" w:space="0" w:color="auto"/>
                <w:left w:val="none" w:sz="0" w:space="0" w:color="auto"/>
                <w:bottom w:val="none" w:sz="0" w:space="0" w:color="auto"/>
                <w:right w:val="none" w:sz="0" w:space="0" w:color="auto"/>
              </w:divBdr>
              <w:divsChild>
                <w:div w:id="1150900295">
                  <w:marLeft w:val="0"/>
                  <w:marRight w:val="0"/>
                  <w:marTop w:val="0"/>
                  <w:marBottom w:val="0"/>
                  <w:divBdr>
                    <w:top w:val="none" w:sz="0" w:space="0" w:color="auto"/>
                    <w:left w:val="none" w:sz="0" w:space="0" w:color="auto"/>
                    <w:bottom w:val="none" w:sz="0" w:space="0" w:color="auto"/>
                    <w:right w:val="none" w:sz="0" w:space="0" w:color="auto"/>
                  </w:divBdr>
                  <w:divsChild>
                    <w:div w:id="1934582719">
                      <w:marLeft w:val="0"/>
                      <w:marRight w:val="0"/>
                      <w:marTop w:val="0"/>
                      <w:marBottom w:val="0"/>
                      <w:divBdr>
                        <w:top w:val="none" w:sz="0" w:space="0" w:color="auto"/>
                        <w:left w:val="none" w:sz="0" w:space="0" w:color="auto"/>
                        <w:bottom w:val="none" w:sz="0" w:space="0" w:color="auto"/>
                        <w:right w:val="none" w:sz="0" w:space="0" w:color="auto"/>
                      </w:divBdr>
                      <w:divsChild>
                        <w:div w:id="1170096456">
                          <w:marLeft w:val="0"/>
                          <w:marRight w:val="0"/>
                          <w:marTop w:val="0"/>
                          <w:marBottom w:val="0"/>
                          <w:divBdr>
                            <w:top w:val="none" w:sz="0" w:space="0" w:color="auto"/>
                            <w:left w:val="none" w:sz="0" w:space="0" w:color="auto"/>
                            <w:bottom w:val="none" w:sz="0" w:space="0" w:color="auto"/>
                            <w:right w:val="none" w:sz="0" w:space="0" w:color="auto"/>
                          </w:divBdr>
                          <w:divsChild>
                            <w:div w:id="2024240875">
                              <w:marLeft w:val="0"/>
                              <w:marRight w:val="0"/>
                              <w:marTop w:val="0"/>
                              <w:marBottom w:val="0"/>
                              <w:divBdr>
                                <w:top w:val="none" w:sz="0" w:space="0" w:color="auto"/>
                                <w:left w:val="none" w:sz="0" w:space="0" w:color="auto"/>
                                <w:bottom w:val="none" w:sz="0" w:space="0" w:color="auto"/>
                                <w:right w:val="none" w:sz="0" w:space="0" w:color="auto"/>
                              </w:divBdr>
                              <w:divsChild>
                                <w:div w:id="129370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611380">
      <w:bodyDiv w:val="1"/>
      <w:marLeft w:val="0"/>
      <w:marRight w:val="0"/>
      <w:marTop w:val="0"/>
      <w:marBottom w:val="0"/>
      <w:divBdr>
        <w:top w:val="none" w:sz="0" w:space="0" w:color="auto"/>
        <w:left w:val="none" w:sz="0" w:space="0" w:color="auto"/>
        <w:bottom w:val="none" w:sz="0" w:space="0" w:color="auto"/>
        <w:right w:val="none" w:sz="0" w:space="0" w:color="auto"/>
      </w:divBdr>
      <w:divsChild>
        <w:div w:id="2027098677">
          <w:marLeft w:val="0"/>
          <w:marRight w:val="0"/>
          <w:marTop w:val="0"/>
          <w:marBottom w:val="0"/>
          <w:divBdr>
            <w:top w:val="none" w:sz="0" w:space="0" w:color="auto"/>
            <w:left w:val="none" w:sz="0" w:space="0" w:color="auto"/>
            <w:bottom w:val="none" w:sz="0" w:space="0" w:color="auto"/>
            <w:right w:val="none" w:sz="0" w:space="0" w:color="auto"/>
          </w:divBdr>
        </w:div>
      </w:divsChild>
    </w:div>
    <w:div w:id="94903519">
      <w:bodyDiv w:val="1"/>
      <w:marLeft w:val="0"/>
      <w:marRight w:val="0"/>
      <w:marTop w:val="0"/>
      <w:marBottom w:val="0"/>
      <w:divBdr>
        <w:top w:val="none" w:sz="0" w:space="0" w:color="auto"/>
        <w:left w:val="none" w:sz="0" w:space="0" w:color="auto"/>
        <w:bottom w:val="none" w:sz="0" w:space="0" w:color="auto"/>
        <w:right w:val="none" w:sz="0" w:space="0" w:color="auto"/>
      </w:divBdr>
      <w:divsChild>
        <w:div w:id="606233784">
          <w:marLeft w:val="0"/>
          <w:marRight w:val="0"/>
          <w:marTop w:val="0"/>
          <w:marBottom w:val="0"/>
          <w:divBdr>
            <w:top w:val="none" w:sz="0" w:space="0" w:color="auto"/>
            <w:left w:val="none" w:sz="0" w:space="0" w:color="auto"/>
            <w:bottom w:val="none" w:sz="0" w:space="0" w:color="auto"/>
            <w:right w:val="none" w:sz="0" w:space="0" w:color="auto"/>
          </w:divBdr>
        </w:div>
      </w:divsChild>
    </w:div>
    <w:div w:id="141120956">
      <w:bodyDiv w:val="1"/>
      <w:marLeft w:val="0"/>
      <w:marRight w:val="0"/>
      <w:marTop w:val="0"/>
      <w:marBottom w:val="0"/>
      <w:divBdr>
        <w:top w:val="none" w:sz="0" w:space="0" w:color="auto"/>
        <w:left w:val="none" w:sz="0" w:space="0" w:color="auto"/>
        <w:bottom w:val="none" w:sz="0" w:space="0" w:color="auto"/>
        <w:right w:val="none" w:sz="0" w:space="0" w:color="auto"/>
      </w:divBdr>
      <w:divsChild>
        <w:div w:id="1192455406">
          <w:marLeft w:val="0"/>
          <w:marRight w:val="0"/>
          <w:marTop w:val="0"/>
          <w:marBottom w:val="0"/>
          <w:divBdr>
            <w:top w:val="none" w:sz="0" w:space="0" w:color="auto"/>
            <w:left w:val="none" w:sz="0" w:space="0" w:color="auto"/>
            <w:bottom w:val="none" w:sz="0" w:space="0" w:color="auto"/>
            <w:right w:val="none" w:sz="0" w:space="0" w:color="auto"/>
          </w:divBdr>
        </w:div>
      </w:divsChild>
    </w:div>
    <w:div w:id="173543108">
      <w:bodyDiv w:val="1"/>
      <w:marLeft w:val="0"/>
      <w:marRight w:val="0"/>
      <w:marTop w:val="0"/>
      <w:marBottom w:val="0"/>
      <w:divBdr>
        <w:top w:val="none" w:sz="0" w:space="0" w:color="auto"/>
        <w:left w:val="none" w:sz="0" w:space="0" w:color="auto"/>
        <w:bottom w:val="none" w:sz="0" w:space="0" w:color="auto"/>
        <w:right w:val="none" w:sz="0" w:space="0" w:color="auto"/>
      </w:divBdr>
      <w:divsChild>
        <w:div w:id="906959207">
          <w:marLeft w:val="0"/>
          <w:marRight w:val="0"/>
          <w:marTop w:val="0"/>
          <w:marBottom w:val="0"/>
          <w:divBdr>
            <w:top w:val="none" w:sz="0" w:space="0" w:color="auto"/>
            <w:left w:val="none" w:sz="0" w:space="0" w:color="auto"/>
            <w:bottom w:val="none" w:sz="0" w:space="0" w:color="auto"/>
            <w:right w:val="none" w:sz="0" w:space="0" w:color="auto"/>
          </w:divBdr>
          <w:divsChild>
            <w:div w:id="637879008">
              <w:marLeft w:val="0"/>
              <w:marRight w:val="0"/>
              <w:marTop w:val="0"/>
              <w:marBottom w:val="0"/>
              <w:divBdr>
                <w:top w:val="none" w:sz="0" w:space="0" w:color="auto"/>
                <w:left w:val="none" w:sz="0" w:space="0" w:color="auto"/>
                <w:bottom w:val="none" w:sz="0" w:space="0" w:color="auto"/>
                <w:right w:val="none" w:sz="0" w:space="0" w:color="auto"/>
              </w:divBdr>
              <w:divsChild>
                <w:div w:id="1271280114">
                  <w:marLeft w:val="0"/>
                  <w:marRight w:val="0"/>
                  <w:marTop w:val="0"/>
                  <w:marBottom w:val="0"/>
                  <w:divBdr>
                    <w:top w:val="none" w:sz="0" w:space="0" w:color="auto"/>
                    <w:left w:val="none" w:sz="0" w:space="0" w:color="auto"/>
                    <w:bottom w:val="none" w:sz="0" w:space="0" w:color="auto"/>
                    <w:right w:val="none" w:sz="0" w:space="0" w:color="auto"/>
                  </w:divBdr>
                  <w:divsChild>
                    <w:div w:id="1523279100">
                      <w:marLeft w:val="0"/>
                      <w:marRight w:val="0"/>
                      <w:marTop w:val="0"/>
                      <w:marBottom w:val="0"/>
                      <w:divBdr>
                        <w:top w:val="none" w:sz="0" w:space="0" w:color="auto"/>
                        <w:left w:val="none" w:sz="0" w:space="0" w:color="auto"/>
                        <w:bottom w:val="none" w:sz="0" w:space="0" w:color="auto"/>
                        <w:right w:val="none" w:sz="0" w:space="0" w:color="auto"/>
                      </w:divBdr>
                      <w:divsChild>
                        <w:div w:id="1785423785">
                          <w:marLeft w:val="0"/>
                          <w:marRight w:val="0"/>
                          <w:marTop w:val="0"/>
                          <w:marBottom w:val="0"/>
                          <w:divBdr>
                            <w:top w:val="none" w:sz="0" w:space="0" w:color="auto"/>
                            <w:left w:val="none" w:sz="0" w:space="0" w:color="auto"/>
                            <w:bottom w:val="none" w:sz="0" w:space="0" w:color="auto"/>
                            <w:right w:val="none" w:sz="0" w:space="0" w:color="auto"/>
                          </w:divBdr>
                          <w:divsChild>
                            <w:div w:id="27805113">
                              <w:marLeft w:val="0"/>
                              <w:marRight w:val="0"/>
                              <w:marTop w:val="0"/>
                              <w:marBottom w:val="0"/>
                              <w:divBdr>
                                <w:top w:val="none" w:sz="0" w:space="0" w:color="auto"/>
                                <w:left w:val="none" w:sz="0" w:space="0" w:color="auto"/>
                                <w:bottom w:val="none" w:sz="0" w:space="0" w:color="auto"/>
                                <w:right w:val="none" w:sz="0" w:space="0" w:color="auto"/>
                              </w:divBdr>
                              <w:divsChild>
                                <w:div w:id="9566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050731">
      <w:bodyDiv w:val="1"/>
      <w:marLeft w:val="0"/>
      <w:marRight w:val="0"/>
      <w:marTop w:val="0"/>
      <w:marBottom w:val="0"/>
      <w:divBdr>
        <w:top w:val="none" w:sz="0" w:space="0" w:color="auto"/>
        <w:left w:val="none" w:sz="0" w:space="0" w:color="auto"/>
        <w:bottom w:val="none" w:sz="0" w:space="0" w:color="auto"/>
        <w:right w:val="none" w:sz="0" w:space="0" w:color="auto"/>
      </w:divBdr>
      <w:divsChild>
        <w:div w:id="1166745079">
          <w:marLeft w:val="0"/>
          <w:marRight w:val="0"/>
          <w:marTop w:val="0"/>
          <w:marBottom w:val="0"/>
          <w:divBdr>
            <w:top w:val="none" w:sz="0" w:space="0" w:color="auto"/>
            <w:left w:val="none" w:sz="0" w:space="0" w:color="auto"/>
            <w:bottom w:val="none" w:sz="0" w:space="0" w:color="auto"/>
            <w:right w:val="none" w:sz="0" w:space="0" w:color="auto"/>
          </w:divBdr>
          <w:divsChild>
            <w:div w:id="1111819893">
              <w:marLeft w:val="0"/>
              <w:marRight w:val="0"/>
              <w:marTop w:val="0"/>
              <w:marBottom w:val="0"/>
              <w:divBdr>
                <w:top w:val="none" w:sz="0" w:space="0" w:color="auto"/>
                <w:left w:val="none" w:sz="0" w:space="0" w:color="auto"/>
                <w:bottom w:val="none" w:sz="0" w:space="0" w:color="auto"/>
                <w:right w:val="none" w:sz="0" w:space="0" w:color="auto"/>
              </w:divBdr>
              <w:divsChild>
                <w:div w:id="1188710817">
                  <w:marLeft w:val="0"/>
                  <w:marRight w:val="0"/>
                  <w:marTop w:val="0"/>
                  <w:marBottom w:val="0"/>
                  <w:divBdr>
                    <w:top w:val="none" w:sz="0" w:space="0" w:color="auto"/>
                    <w:left w:val="none" w:sz="0" w:space="0" w:color="auto"/>
                    <w:bottom w:val="none" w:sz="0" w:space="0" w:color="auto"/>
                    <w:right w:val="none" w:sz="0" w:space="0" w:color="auto"/>
                  </w:divBdr>
                  <w:divsChild>
                    <w:div w:id="523985999">
                      <w:marLeft w:val="0"/>
                      <w:marRight w:val="0"/>
                      <w:marTop w:val="0"/>
                      <w:marBottom w:val="0"/>
                      <w:divBdr>
                        <w:top w:val="none" w:sz="0" w:space="0" w:color="auto"/>
                        <w:left w:val="none" w:sz="0" w:space="0" w:color="auto"/>
                        <w:bottom w:val="none" w:sz="0" w:space="0" w:color="auto"/>
                        <w:right w:val="none" w:sz="0" w:space="0" w:color="auto"/>
                      </w:divBdr>
                      <w:divsChild>
                        <w:div w:id="945387049">
                          <w:marLeft w:val="0"/>
                          <w:marRight w:val="0"/>
                          <w:marTop w:val="0"/>
                          <w:marBottom w:val="0"/>
                          <w:divBdr>
                            <w:top w:val="none" w:sz="0" w:space="0" w:color="auto"/>
                            <w:left w:val="none" w:sz="0" w:space="0" w:color="auto"/>
                            <w:bottom w:val="none" w:sz="0" w:space="0" w:color="auto"/>
                            <w:right w:val="none" w:sz="0" w:space="0" w:color="auto"/>
                          </w:divBdr>
                          <w:divsChild>
                            <w:div w:id="1199902032">
                              <w:marLeft w:val="0"/>
                              <w:marRight w:val="0"/>
                              <w:marTop w:val="0"/>
                              <w:marBottom w:val="0"/>
                              <w:divBdr>
                                <w:top w:val="none" w:sz="0" w:space="0" w:color="auto"/>
                                <w:left w:val="none" w:sz="0" w:space="0" w:color="auto"/>
                                <w:bottom w:val="none" w:sz="0" w:space="0" w:color="auto"/>
                                <w:right w:val="none" w:sz="0" w:space="0" w:color="auto"/>
                              </w:divBdr>
                              <w:divsChild>
                                <w:div w:id="16325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45893">
      <w:bodyDiv w:val="1"/>
      <w:marLeft w:val="0"/>
      <w:marRight w:val="0"/>
      <w:marTop w:val="0"/>
      <w:marBottom w:val="0"/>
      <w:divBdr>
        <w:top w:val="none" w:sz="0" w:space="0" w:color="auto"/>
        <w:left w:val="none" w:sz="0" w:space="0" w:color="auto"/>
        <w:bottom w:val="none" w:sz="0" w:space="0" w:color="auto"/>
        <w:right w:val="none" w:sz="0" w:space="0" w:color="auto"/>
      </w:divBdr>
      <w:divsChild>
        <w:div w:id="1657801666">
          <w:marLeft w:val="0"/>
          <w:marRight w:val="0"/>
          <w:marTop w:val="0"/>
          <w:marBottom w:val="0"/>
          <w:divBdr>
            <w:top w:val="none" w:sz="0" w:space="0" w:color="auto"/>
            <w:left w:val="none" w:sz="0" w:space="0" w:color="auto"/>
            <w:bottom w:val="none" w:sz="0" w:space="0" w:color="auto"/>
            <w:right w:val="none" w:sz="0" w:space="0" w:color="auto"/>
          </w:divBdr>
          <w:divsChild>
            <w:div w:id="1930890584">
              <w:marLeft w:val="0"/>
              <w:marRight w:val="0"/>
              <w:marTop w:val="0"/>
              <w:marBottom w:val="0"/>
              <w:divBdr>
                <w:top w:val="none" w:sz="0" w:space="0" w:color="auto"/>
                <w:left w:val="none" w:sz="0" w:space="0" w:color="auto"/>
                <w:bottom w:val="none" w:sz="0" w:space="0" w:color="auto"/>
                <w:right w:val="none" w:sz="0" w:space="0" w:color="auto"/>
              </w:divBdr>
              <w:divsChild>
                <w:div w:id="1940867654">
                  <w:marLeft w:val="0"/>
                  <w:marRight w:val="0"/>
                  <w:marTop w:val="0"/>
                  <w:marBottom w:val="0"/>
                  <w:divBdr>
                    <w:top w:val="none" w:sz="0" w:space="0" w:color="auto"/>
                    <w:left w:val="none" w:sz="0" w:space="0" w:color="auto"/>
                    <w:bottom w:val="none" w:sz="0" w:space="0" w:color="auto"/>
                    <w:right w:val="none" w:sz="0" w:space="0" w:color="auto"/>
                  </w:divBdr>
                  <w:divsChild>
                    <w:div w:id="947394444">
                      <w:marLeft w:val="0"/>
                      <w:marRight w:val="0"/>
                      <w:marTop w:val="0"/>
                      <w:marBottom w:val="0"/>
                      <w:divBdr>
                        <w:top w:val="none" w:sz="0" w:space="0" w:color="auto"/>
                        <w:left w:val="none" w:sz="0" w:space="0" w:color="auto"/>
                        <w:bottom w:val="none" w:sz="0" w:space="0" w:color="auto"/>
                        <w:right w:val="none" w:sz="0" w:space="0" w:color="auto"/>
                      </w:divBdr>
                      <w:divsChild>
                        <w:div w:id="1983458859">
                          <w:marLeft w:val="0"/>
                          <w:marRight w:val="0"/>
                          <w:marTop w:val="0"/>
                          <w:marBottom w:val="0"/>
                          <w:divBdr>
                            <w:top w:val="none" w:sz="0" w:space="0" w:color="auto"/>
                            <w:left w:val="none" w:sz="0" w:space="0" w:color="auto"/>
                            <w:bottom w:val="none" w:sz="0" w:space="0" w:color="auto"/>
                            <w:right w:val="none" w:sz="0" w:space="0" w:color="auto"/>
                          </w:divBdr>
                          <w:divsChild>
                            <w:div w:id="1303733051">
                              <w:marLeft w:val="0"/>
                              <w:marRight w:val="0"/>
                              <w:marTop w:val="0"/>
                              <w:marBottom w:val="0"/>
                              <w:divBdr>
                                <w:top w:val="none" w:sz="0" w:space="0" w:color="auto"/>
                                <w:left w:val="none" w:sz="0" w:space="0" w:color="auto"/>
                                <w:bottom w:val="none" w:sz="0" w:space="0" w:color="auto"/>
                                <w:right w:val="none" w:sz="0" w:space="0" w:color="auto"/>
                              </w:divBdr>
                              <w:divsChild>
                                <w:div w:id="14327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89453">
      <w:bodyDiv w:val="1"/>
      <w:marLeft w:val="0"/>
      <w:marRight w:val="0"/>
      <w:marTop w:val="0"/>
      <w:marBottom w:val="0"/>
      <w:divBdr>
        <w:top w:val="none" w:sz="0" w:space="0" w:color="auto"/>
        <w:left w:val="none" w:sz="0" w:space="0" w:color="auto"/>
        <w:bottom w:val="none" w:sz="0" w:space="0" w:color="auto"/>
        <w:right w:val="none" w:sz="0" w:space="0" w:color="auto"/>
      </w:divBdr>
      <w:divsChild>
        <w:div w:id="508645953">
          <w:marLeft w:val="0"/>
          <w:marRight w:val="0"/>
          <w:marTop w:val="0"/>
          <w:marBottom w:val="0"/>
          <w:divBdr>
            <w:top w:val="none" w:sz="0" w:space="0" w:color="auto"/>
            <w:left w:val="none" w:sz="0" w:space="0" w:color="auto"/>
            <w:bottom w:val="none" w:sz="0" w:space="0" w:color="auto"/>
            <w:right w:val="none" w:sz="0" w:space="0" w:color="auto"/>
          </w:divBdr>
          <w:divsChild>
            <w:div w:id="907768247">
              <w:marLeft w:val="0"/>
              <w:marRight w:val="0"/>
              <w:marTop w:val="0"/>
              <w:marBottom w:val="0"/>
              <w:divBdr>
                <w:top w:val="none" w:sz="0" w:space="0" w:color="auto"/>
                <w:left w:val="none" w:sz="0" w:space="0" w:color="auto"/>
                <w:bottom w:val="none" w:sz="0" w:space="0" w:color="auto"/>
                <w:right w:val="none" w:sz="0" w:space="0" w:color="auto"/>
              </w:divBdr>
              <w:divsChild>
                <w:div w:id="459037697">
                  <w:marLeft w:val="0"/>
                  <w:marRight w:val="0"/>
                  <w:marTop w:val="0"/>
                  <w:marBottom w:val="0"/>
                  <w:divBdr>
                    <w:top w:val="none" w:sz="0" w:space="0" w:color="auto"/>
                    <w:left w:val="none" w:sz="0" w:space="0" w:color="auto"/>
                    <w:bottom w:val="none" w:sz="0" w:space="0" w:color="auto"/>
                    <w:right w:val="none" w:sz="0" w:space="0" w:color="auto"/>
                  </w:divBdr>
                  <w:divsChild>
                    <w:div w:id="983699051">
                      <w:marLeft w:val="0"/>
                      <w:marRight w:val="0"/>
                      <w:marTop w:val="0"/>
                      <w:marBottom w:val="0"/>
                      <w:divBdr>
                        <w:top w:val="none" w:sz="0" w:space="0" w:color="auto"/>
                        <w:left w:val="none" w:sz="0" w:space="0" w:color="auto"/>
                        <w:bottom w:val="none" w:sz="0" w:space="0" w:color="auto"/>
                        <w:right w:val="none" w:sz="0" w:space="0" w:color="auto"/>
                      </w:divBdr>
                      <w:divsChild>
                        <w:div w:id="1494832833">
                          <w:marLeft w:val="0"/>
                          <w:marRight w:val="0"/>
                          <w:marTop w:val="0"/>
                          <w:marBottom w:val="0"/>
                          <w:divBdr>
                            <w:top w:val="none" w:sz="0" w:space="0" w:color="auto"/>
                            <w:left w:val="none" w:sz="0" w:space="0" w:color="auto"/>
                            <w:bottom w:val="none" w:sz="0" w:space="0" w:color="auto"/>
                            <w:right w:val="none" w:sz="0" w:space="0" w:color="auto"/>
                          </w:divBdr>
                          <w:divsChild>
                            <w:div w:id="1718698731">
                              <w:marLeft w:val="0"/>
                              <w:marRight w:val="0"/>
                              <w:marTop w:val="0"/>
                              <w:marBottom w:val="0"/>
                              <w:divBdr>
                                <w:top w:val="none" w:sz="0" w:space="0" w:color="auto"/>
                                <w:left w:val="none" w:sz="0" w:space="0" w:color="auto"/>
                                <w:bottom w:val="none" w:sz="0" w:space="0" w:color="auto"/>
                                <w:right w:val="none" w:sz="0" w:space="0" w:color="auto"/>
                              </w:divBdr>
                              <w:divsChild>
                                <w:div w:id="8542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209336">
      <w:bodyDiv w:val="1"/>
      <w:marLeft w:val="0"/>
      <w:marRight w:val="0"/>
      <w:marTop w:val="0"/>
      <w:marBottom w:val="0"/>
      <w:divBdr>
        <w:top w:val="none" w:sz="0" w:space="0" w:color="auto"/>
        <w:left w:val="none" w:sz="0" w:space="0" w:color="auto"/>
        <w:bottom w:val="none" w:sz="0" w:space="0" w:color="auto"/>
        <w:right w:val="none" w:sz="0" w:space="0" w:color="auto"/>
      </w:divBdr>
      <w:divsChild>
        <w:div w:id="920681938">
          <w:marLeft w:val="0"/>
          <w:marRight w:val="0"/>
          <w:marTop w:val="0"/>
          <w:marBottom w:val="0"/>
          <w:divBdr>
            <w:top w:val="none" w:sz="0" w:space="0" w:color="auto"/>
            <w:left w:val="none" w:sz="0" w:space="0" w:color="auto"/>
            <w:bottom w:val="none" w:sz="0" w:space="0" w:color="auto"/>
            <w:right w:val="none" w:sz="0" w:space="0" w:color="auto"/>
          </w:divBdr>
        </w:div>
      </w:divsChild>
    </w:div>
    <w:div w:id="479350641">
      <w:bodyDiv w:val="1"/>
      <w:marLeft w:val="0"/>
      <w:marRight w:val="0"/>
      <w:marTop w:val="0"/>
      <w:marBottom w:val="0"/>
      <w:divBdr>
        <w:top w:val="none" w:sz="0" w:space="0" w:color="auto"/>
        <w:left w:val="none" w:sz="0" w:space="0" w:color="auto"/>
        <w:bottom w:val="none" w:sz="0" w:space="0" w:color="auto"/>
        <w:right w:val="none" w:sz="0" w:space="0" w:color="auto"/>
      </w:divBdr>
      <w:divsChild>
        <w:div w:id="382297229">
          <w:marLeft w:val="0"/>
          <w:marRight w:val="0"/>
          <w:marTop w:val="0"/>
          <w:marBottom w:val="0"/>
          <w:divBdr>
            <w:top w:val="none" w:sz="0" w:space="0" w:color="auto"/>
            <w:left w:val="none" w:sz="0" w:space="0" w:color="auto"/>
            <w:bottom w:val="none" w:sz="0" w:space="0" w:color="auto"/>
            <w:right w:val="none" w:sz="0" w:space="0" w:color="auto"/>
          </w:divBdr>
          <w:divsChild>
            <w:div w:id="1598752542">
              <w:marLeft w:val="0"/>
              <w:marRight w:val="0"/>
              <w:marTop w:val="0"/>
              <w:marBottom w:val="0"/>
              <w:divBdr>
                <w:top w:val="none" w:sz="0" w:space="0" w:color="auto"/>
                <w:left w:val="none" w:sz="0" w:space="0" w:color="auto"/>
                <w:bottom w:val="none" w:sz="0" w:space="0" w:color="auto"/>
                <w:right w:val="none" w:sz="0" w:space="0" w:color="auto"/>
              </w:divBdr>
              <w:divsChild>
                <w:div w:id="2035107741">
                  <w:marLeft w:val="0"/>
                  <w:marRight w:val="0"/>
                  <w:marTop w:val="0"/>
                  <w:marBottom w:val="0"/>
                  <w:divBdr>
                    <w:top w:val="none" w:sz="0" w:space="0" w:color="auto"/>
                    <w:left w:val="none" w:sz="0" w:space="0" w:color="auto"/>
                    <w:bottom w:val="none" w:sz="0" w:space="0" w:color="auto"/>
                    <w:right w:val="none" w:sz="0" w:space="0" w:color="auto"/>
                  </w:divBdr>
                  <w:divsChild>
                    <w:div w:id="77561498">
                      <w:marLeft w:val="0"/>
                      <w:marRight w:val="0"/>
                      <w:marTop w:val="0"/>
                      <w:marBottom w:val="0"/>
                      <w:divBdr>
                        <w:top w:val="none" w:sz="0" w:space="0" w:color="auto"/>
                        <w:left w:val="none" w:sz="0" w:space="0" w:color="auto"/>
                        <w:bottom w:val="none" w:sz="0" w:space="0" w:color="auto"/>
                        <w:right w:val="none" w:sz="0" w:space="0" w:color="auto"/>
                      </w:divBdr>
                      <w:divsChild>
                        <w:div w:id="760568141">
                          <w:marLeft w:val="0"/>
                          <w:marRight w:val="0"/>
                          <w:marTop w:val="0"/>
                          <w:marBottom w:val="0"/>
                          <w:divBdr>
                            <w:top w:val="none" w:sz="0" w:space="0" w:color="auto"/>
                            <w:left w:val="none" w:sz="0" w:space="0" w:color="auto"/>
                            <w:bottom w:val="none" w:sz="0" w:space="0" w:color="auto"/>
                            <w:right w:val="none" w:sz="0" w:space="0" w:color="auto"/>
                          </w:divBdr>
                          <w:divsChild>
                            <w:div w:id="354236348">
                              <w:marLeft w:val="0"/>
                              <w:marRight w:val="0"/>
                              <w:marTop w:val="0"/>
                              <w:marBottom w:val="0"/>
                              <w:divBdr>
                                <w:top w:val="none" w:sz="0" w:space="0" w:color="auto"/>
                                <w:left w:val="none" w:sz="0" w:space="0" w:color="auto"/>
                                <w:bottom w:val="none" w:sz="0" w:space="0" w:color="auto"/>
                                <w:right w:val="none" w:sz="0" w:space="0" w:color="auto"/>
                              </w:divBdr>
                              <w:divsChild>
                                <w:div w:id="11820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359487">
      <w:bodyDiv w:val="1"/>
      <w:marLeft w:val="0"/>
      <w:marRight w:val="0"/>
      <w:marTop w:val="0"/>
      <w:marBottom w:val="0"/>
      <w:divBdr>
        <w:top w:val="none" w:sz="0" w:space="0" w:color="auto"/>
        <w:left w:val="none" w:sz="0" w:space="0" w:color="auto"/>
        <w:bottom w:val="none" w:sz="0" w:space="0" w:color="auto"/>
        <w:right w:val="none" w:sz="0" w:space="0" w:color="auto"/>
      </w:divBdr>
    </w:div>
    <w:div w:id="530918972">
      <w:bodyDiv w:val="1"/>
      <w:marLeft w:val="0"/>
      <w:marRight w:val="0"/>
      <w:marTop w:val="0"/>
      <w:marBottom w:val="0"/>
      <w:divBdr>
        <w:top w:val="none" w:sz="0" w:space="0" w:color="auto"/>
        <w:left w:val="none" w:sz="0" w:space="0" w:color="auto"/>
        <w:bottom w:val="none" w:sz="0" w:space="0" w:color="auto"/>
        <w:right w:val="none" w:sz="0" w:space="0" w:color="auto"/>
      </w:divBdr>
      <w:divsChild>
        <w:div w:id="1560047314">
          <w:marLeft w:val="0"/>
          <w:marRight w:val="0"/>
          <w:marTop w:val="0"/>
          <w:marBottom w:val="0"/>
          <w:divBdr>
            <w:top w:val="none" w:sz="0" w:space="0" w:color="auto"/>
            <w:left w:val="none" w:sz="0" w:space="0" w:color="auto"/>
            <w:bottom w:val="none" w:sz="0" w:space="0" w:color="auto"/>
            <w:right w:val="none" w:sz="0" w:space="0" w:color="auto"/>
          </w:divBdr>
          <w:divsChild>
            <w:div w:id="1453473869">
              <w:marLeft w:val="0"/>
              <w:marRight w:val="0"/>
              <w:marTop w:val="0"/>
              <w:marBottom w:val="0"/>
              <w:divBdr>
                <w:top w:val="none" w:sz="0" w:space="0" w:color="auto"/>
                <w:left w:val="none" w:sz="0" w:space="0" w:color="auto"/>
                <w:bottom w:val="none" w:sz="0" w:space="0" w:color="auto"/>
                <w:right w:val="none" w:sz="0" w:space="0" w:color="auto"/>
              </w:divBdr>
              <w:divsChild>
                <w:div w:id="308362670">
                  <w:marLeft w:val="0"/>
                  <w:marRight w:val="0"/>
                  <w:marTop w:val="0"/>
                  <w:marBottom w:val="0"/>
                  <w:divBdr>
                    <w:top w:val="none" w:sz="0" w:space="0" w:color="auto"/>
                    <w:left w:val="none" w:sz="0" w:space="0" w:color="auto"/>
                    <w:bottom w:val="none" w:sz="0" w:space="0" w:color="auto"/>
                    <w:right w:val="none" w:sz="0" w:space="0" w:color="auto"/>
                  </w:divBdr>
                  <w:divsChild>
                    <w:div w:id="2034066119">
                      <w:marLeft w:val="0"/>
                      <w:marRight w:val="0"/>
                      <w:marTop w:val="0"/>
                      <w:marBottom w:val="0"/>
                      <w:divBdr>
                        <w:top w:val="none" w:sz="0" w:space="0" w:color="auto"/>
                        <w:left w:val="none" w:sz="0" w:space="0" w:color="auto"/>
                        <w:bottom w:val="none" w:sz="0" w:space="0" w:color="auto"/>
                        <w:right w:val="none" w:sz="0" w:space="0" w:color="auto"/>
                      </w:divBdr>
                      <w:divsChild>
                        <w:div w:id="556665977">
                          <w:marLeft w:val="0"/>
                          <w:marRight w:val="0"/>
                          <w:marTop w:val="0"/>
                          <w:marBottom w:val="0"/>
                          <w:divBdr>
                            <w:top w:val="none" w:sz="0" w:space="0" w:color="auto"/>
                            <w:left w:val="none" w:sz="0" w:space="0" w:color="auto"/>
                            <w:bottom w:val="none" w:sz="0" w:space="0" w:color="auto"/>
                            <w:right w:val="none" w:sz="0" w:space="0" w:color="auto"/>
                          </w:divBdr>
                          <w:divsChild>
                            <w:div w:id="1913007915">
                              <w:marLeft w:val="0"/>
                              <w:marRight w:val="0"/>
                              <w:marTop w:val="0"/>
                              <w:marBottom w:val="0"/>
                              <w:divBdr>
                                <w:top w:val="none" w:sz="0" w:space="0" w:color="auto"/>
                                <w:left w:val="none" w:sz="0" w:space="0" w:color="auto"/>
                                <w:bottom w:val="none" w:sz="0" w:space="0" w:color="auto"/>
                                <w:right w:val="none" w:sz="0" w:space="0" w:color="auto"/>
                              </w:divBdr>
                              <w:divsChild>
                                <w:div w:id="21432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230709">
      <w:bodyDiv w:val="1"/>
      <w:marLeft w:val="0"/>
      <w:marRight w:val="0"/>
      <w:marTop w:val="0"/>
      <w:marBottom w:val="0"/>
      <w:divBdr>
        <w:top w:val="none" w:sz="0" w:space="0" w:color="auto"/>
        <w:left w:val="none" w:sz="0" w:space="0" w:color="auto"/>
        <w:bottom w:val="none" w:sz="0" w:space="0" w:color="auto"/>
        <w:right w:val="none" w:sz="0" w:space="0" w:color="auto"/>
      </w:divBdr>
      <w:divsChild>
        <w:div w:id="245265143">
          <w:marLeft w:val="0"/>
          <w:marRight w:val="0"/>
          <w:marTop w:val="0"/>
          <w:marBottom w:val="0"/>
          <w:divBdr>
            <w:top w:val="none" w:sz="0" w:space="0" w:color="auto"/>
            <w:left w:val="none" w:sz="0" w:space="0" w:color="auto"/>
            <w:bottom w:val="none" w:sz="0" w:space="0" w:color="auto"/>
            <w:right w:val="none" w:sz="0" w:space="0" w:color="auto"/>
          </w:divBdr>
          <w:divsChild>
            <w:div w:id="97675165">
              <w:marLeft w:val="0"/>
              <w:marRight w:val="0"/>
              <w:marTop w:val="0"/>
              <w:marBottom w:val="0"/>
              <w:divBdr>
                <w:top w:val="none" w:sz="0" w:space="0" w:color="auto"/>
                <w:left w:val="none" w:sz="0" w:space="0" w:color="auto"/>
                <w:bottom w:val="none" w:sz="0" w:space="0" w:color="auto"/>
                <w:right w:val="none" w:sz="0" w:space="0" w:color="auto"/>
              </w:divBdr>
              <w:divsChild>
                <w:div w:id="1901473352">
                  <w:marLeft w:val="0"/>
                  <w:marRight w:val="0"/>
                  <w:marTop w:val="0"/>
                  <w:marBottom w:val="0"/>
                  <w:divBdr>
                    <w:top w:val="none" w:sz="0" w:space="0" w:color="auto"/>
                    <w:left w:val="none" w:sz="0" w:space="0" w:color="auto"/>
                    <w:bottom w:val="none" w:sz="0" w:space="0" w:color="auto"/>
                    <w:right w:val="none" w:sz="0" w:space="0" w:color="auto"/>
                  </w:divBdr>
                  <w:divsChild>
                    <w:div w:id="1648241343">
                      <w:marLeft w:val="0"/>
                      <w:marRight w:val="0"/>
                      <w:marTop w:val="0"/>
                      <w:marBottom w:val="0"/>
                      <w:divBdr>
                        <w:top w:val="none" w:sz="0" w:space="0" w:color="auto"/>
                        <w:left w:val="none" w:sz="0" w:space="0" w:color="auto"/>
                        <w:bottom w:val="none" w:sz="0" w:space="0" w:color="auto"/>
                        <w:right w:val="none" w:sz="0" w:space="0" w:color="auto"/>
                      </w:divBdr>
                      <w:divsChild>
                        <w:div w:id="493227585">
                          <w:marLeft w:val="0"/>
                          <w:marRight w:val="0"/>
                          <w:marTop w:val="0"/>
                          <w:marBottom w:val="0"/>
                          <w:divBdr>
                            <w:top w:val="none" w:sz="0" w:space="0" w:color="auto"/>
                            <w:left w:val="none" w:sz="0" w:space="0" w:color="auto"/>
                            <w:bottom w:val="none" w:sz="0" w:space="0" w:color="auto"/>
                            <w:right w:val="none" w:sz="0" w:space="0" w:color="auto"/>
                          </w:divBdr>
                          <w:divsChild>
                            <w:div w:id="1338843756">
                              <w:marLeft w:val="0"/>
                              <w:marRight w:val="0"/>
                              <w:marTop w:val="0"/>
                              <w:marBottom w:val="0"/>
                              <w:divBdr>
                                <w:top w:val="none" w:sz="0" w:space="0" w:color="auto"/>
                                <w:left w:val="none" w:sz="0" w:space="0" w:color="auto"/>
                                <w:bottom w:val="none" w:sz="0" w:space="0" w:color="auto"/>
                                <w:right w:val="none" w:sz="0" w:space="0" w:color="auto"/>
                              </w:divBdr>
                              <w:divsChild>
                                <w:div w:id="2066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7252724">
      <w:bodyDiv w:val="1"/>
      <w:marLeft w:val="0"/>
      <w:marRight w:val="0"/>
      <w:marTop w:val="0"/>
      <w:marBottom w:val="0"/>
      <w:divBdr>
        <w:top w:val="none" w:sz="0" w:space="0" w:color="auto"/>
        <w:left w:val="none" w:sz="0" w:space="0" w:color="auto"/>
        <w:bottom w:val="none" w:sz="0" w:space="0" w:color="auto"/>
        <w:right w:val="none" w:sz="0" w:space="0" w:color="auto"/>
      </w:divBdr>
    </w:div>
    <w:div w:id="611864632">
      <w:bodyDiv w:val="1"/>
      <w:marLeft w:val="0"/>
      <w:marRight w:val="0"/>
      <w:marTop w:val="0"/>
      <w:marBottom w:val="0"/>
      <w:divBdr>
        <w:top w:val="none" w:sz="0" w:space="0" w:color="auto"/>
        <w:left w:val="none" w:sz="0" w:space="0" w:color="auto"/>
        <w:bottom w:val="none" w:sz="0" w:space="0" w:color="auto"/>
        <w:right w:val="none" w:sz="0" w:space="0" w:color="auto"/>
      </w:divBdr>
      <w:divsChild>
        <w:div w:id="738676382">
          <w:marLeft w:val="0"/>
          <w:marRight w:val="0"/>
          <w:marTop w:val="0"/>
          <w:marBottom w:val="0"/>
          <w:divBdr>
            <w:top w:val="none" w:sz="0" w:space="0" w:color="auto"/>
            <w:left w:val="none" w:sz="0" w:space="0" w:color="auto"/>
            <w:bottom w:val="none" w:sz="0" w:space="0" w:color="auto"/>
            <w:right w:val="none" w:sz="0" w:space="0" w:color="auto"/>
          </w:divBdr>
          <w:divsChild>
            <w:div w:id="840777193">
              <w:marLeft w:val="0"/>
              <w:marRight w:val="0"/>
              <w:marTop w:val="0"/>
              <w:marBottom w:val="0"/>
              <w:divBdr>
                <w:top w:val="none" w:sz="0" w:space="0" w:color="auto"/>
                <w:left w:val="none" w:sz="0" w:space="0" w:color="auto"/>
                <w:bottom w:val="none" w:sz="0" w:space="0" w:color="auto"/>
                <w:right w:val="none" w:sz="0" w:space="0" w:color="auto"/>
              </w:divBdr>
              <w:divsChild>
                <w:div w:id="1500347779">
                  <w:marLeft w:val="0"/>
                  <w:marRight w:val="0"/>
                  <w:marTop w:val="0"/>
                  <w:marBottom w:val="0"/>
                  <w:divBdr>
                    <w:top w:val="none" w:sz="0" w:space="0" w:color="auto"/>
                    <w:left w:val="none" w:sz="0" w:space="0" w:color="auto"/>
                    <w:bottom w:val="none" w:sz="0" w:space="0" w:color="auto"/>
                    <w:right w:val="none" w:sz="0" w:space="0" w:color="auto"/>
                  </w:divBdr>
                  <w:divsChild>
                    <w:div w:id="818695339">
                      <w:marLeft w:val="0"/>
                      <w:marRight w:val="0"/>
                      <w:marTop w:val="0"/>
                      <w:marBottom w:val="0"/>
                      <w:divBdr>
                        <w:top w:val="none" w:sz="0" w:space="0" w:color="auto"/>
                        <w:left w:val="none" w:sz="0" w:space="0" w:color="auto"/>
                        <w:bottom w:val="none" w:sz="0" w:space="0" w:color="auto"/>
                        <w:right w:val="none" w:sz="0" w:space="0" w:color="auto"/>
                      </w:divBdr>
                      <w:divsChild>
                        <w:div w:id="1503399972">
                          <w:marLeft w:val="0"/>
                          <w:marRight w:val="0"/>
                          <w:marTop w:val="0"/>
                          <w:marBottom w:val="0"/>
                          <w:divBdr>
                            <w:top w:val="none" w:sz="0" w:space="0" w:color="auto"/>
                            <w:left w:val="none" w:sz="0" w:space="0" w:color="auto"/>
                            <w:bottom w:val="none" w:sz="0" w:space="0" w:color="auto"/>
                            <w:right w:val="none" w:sz="0" w:space="0" w:color="auto"/>
                          </w:divBdr>
                          <w:divsChild>
                            <w:div w:id="1080368909">
                              <w:marLeft w:val="0"/>
                              <w:marRight w:val="0"/>
                              <w:marTop w:val="0"/>
                              <w:marBottom w:val="0"/>
                              <w:divBdr>
                                <w:top w:val="none" w:sz="0" w:space="0" w:color="auto"/>
                                <w:left w:val="none" w:sz="0" w:space="0" w:color="auto"/>
                                <w:bottom w:val="none" w:sz="0" w:space="0" w:color="auto"/>
                                <w:right w:val="none" w:sz="0" w:space="0" w:color="auto"/>
                              </w:divBdr>
                              <w:divsChild>
                                <w:div w:id="18327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8077497">
      <w:bodyDiv w:val="1"/>
      <w:marLeft w:val="0"/>
      <w:marRight w:val="0"/>
      <w:marTop w:val="0"/>
      <w:marBottom w:val="0"/>
      <w:divBdr>
        <w:top w:val="none" w:sz="0" w:space="0" w:color="auto"/>
        <w:left w:val="none" w:sz="0" w:space="0" w:color="auto"/>
        <w:bottom w:val="none" w:sz="0" w:space="0" w:color="auto"/>
        <w:right w:val="none" w:sz="0" w:space="0" w:color="auto"/>
      </w:divBdr>
      <w:divsChild>
        <w:div w:id="1376856345">
          <w:marLeft w:val="0"/>
          <w:marRight w:val="0"/>
          <w:marTop w:val="0"/>
          <w:marBottom w:val="0"/>
          <w:divBdr>
            <w:top w:val="none" w:sz="0" w:space="0" w:color="auto"/>
            <w:left w:val="none" w:sz="0" w:space="0" w:color="auto"/>
            <w:bottom w:val="none" w:sz="0" w:space="0" w:color="auto"/>
            <w:right w:val="none" w:sz="0" w:space="0" w:color="auto"/>
          </w:divBdr>
          <w:divsChild>
            <w:div w:id="441732584">
              <w:marLeft w:val="0"/>
              <w:marRight w:val="0"/>
              <w:marTop w:val="0"/>
              <w:marBottom w:val="0"/>
              <w:divBdr>
                <w:top w:val="none" w:sz="0" w:space="0" w:color="auto"/>
                <w:left w:val="none" w:sz="0" w:space="0" w:color="auto"/>
                <w:bottom w:val="none" w:sz="0" w:space="0" w:color="auto"/>
                <w:right w:val="none" w:sz="0" w:space="0" w:color="auto"/>
              </w:divBdr>
              <w:divsChild>
                <w:div w:id="2031225354">
                  <w:marLeft w:val="0"/>
                  <w:marRight w:val="0"/>
                  <w:marTop w:val="0"/>
                  <w:marBottom w:val="0"/>
                  <w:divBdr>
                    <w:top w:val="none" w:sz="0" w:space="0" w:color="auto"/>
                    <w:left w:val="none" w:sz="0" w:space="0" w:color="auto"/>
                    <w:bottom w:val="none" w:sz="0" w:space="0" w:color="auto"/>
                    <w:right w:val="none" w:sz="0" w:space="0" w:color="auto"/>
                  </w:divBdr>
                  <w:divsChild>
                    <w:div w:id="381295347">
                      <w:marLeft w:val="0"/>
                      <w:marRight w:val="0"/>
                      <w:marTop w:val="0"/>
                      <w:marBottom w:val="0"/>
                      <w:divBdr>
                        <w:top w:val="none" w:sz="0" w:space="0" w:color="auto"/>
                        <w:left w:val="none" w:sz="0" w:space="0" w:color="auto"/>
                        <w:bottom w:val="none" w:sz="0" w:space="0" w:color="auto"/>
                        <w:right w:val="none" w:sz="0" w:space="0" w:color="auto"/>
                      </w:divBdr>
                      <w:divsChild>
                        <w:div w:id="736632878">
                          <w:marLeft w:val="0"/>
                          <w:marRight w:val="0"/>
                          <w:marTop w:val="0"/>
                          <w:marBottom w:val="0"/>
                          <w:divBdr>
                            <w:top w:val="none" w:sz="0" w:space="0" w:color="auto"/>
                            <w:left w:val="none" w:sz="0" w:space="0" w:color="auto"/>
                            <w:bottom w:val="none" w:sz="0" w:space="0" w:color="auto"/>
                            <w:right w:val="none" w:sz="0" w:space="0" w:color="auto"/>
                          </w:divBdr>
                          <w:divsChild>
                            <w:div w:id="314726037">
                              <w:marLeft w:val="0"/>
                              <w:marRight w:val="0"/>
                              <w:marTop w:val="0"/>
                              <w:marBottom w:val="0"/>
                              <w:divBdr>
                                <w:top w:val="none" w:sz="0" w:space="0" w:color="auto"/>
                                <w:left w:val="none" w:sz="0" w:space="0" w:color="auto"/>
                                <w:bottom w:val="none" w:sz="0" w:space="0" w:color="auto"/>
                                <w:right w:val="none" w:sz="0" w:space="0" w:color="auto"/>
                              </w:divBdr>
                              <w:divsChild>
                                <w:div w:id="74226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777838">
      <w:bodyDiv w:val="1"/>
      <w:marLeft w:val="0"/>
      <w:marRight w:val="0"/>
      <w:marTop w:val="0"/>
      <w:marBottom w:val="0"/>
      <w:divBdr>
        <w:top w:val="none" w:sz="0" w:space="0" w:color="auto"/>
        <w:left w:val="none" w:sz="0" w:space="0" w:color="auto"/>
        <w:bottom w:val="none" w:sz="0" w:space="0" w:color="auto"/>
        <w:right w:val="none" w:sz="0" w:space="0" w:color="auto"/>
      </w:divBdr>
      <w:divsChild>
        <w:div w:id="310405405">
          <w:marLeft w:val="0"/>
          <w:marRight w:val="0"/>
          <w:marTop w:val="0"/>
          <w:marBottom w:val="0"/>
          <w:divBdr>
            <w:top w:val="none" w:sz="0" w:space="0" w:color="auto"/>
            <w:left w:val="none" w:sz="0" w:space="0" w:color="auto"/>
            <w:bottom w:val="none" w:sz="0" w:space="0" w:color="auto"/>
            <w:right w:val="none" w:sz="0" w:space="0" w:color="auto"/>
          </w:divBdr>
          <w:divsChild>
            <w:div w:id="92677053">
              <w:marLeft w:val="0"/>
              <w:marRight w:val="0"/>
              <w:marTop w:val="0"/>
              <w:marBottom w:val="0"/>
              <w:divBdr>
                <w:top w:val="none" w:sz="0" w:space="0" w:color="auto"/>
                <w:left w:val="none" w:sz="0" w:space="0" w:color="auto"/>
                <w:bottom w:val="none" w:sz="0" w:space="0" w:color="auto"/>
                <w:right w:val="none" w:sz="0" w:space="0" w:color="auto"/>
              </w:divBdr>
              <w:divsChild>
                <w:div w:id="506285005">
                  <w:marLeft w:val="0"/>
                  <w:marRight w:val="0"/>
                  <w:marTop w:val="0"/>
                  <w:marBottom w:val="0"/>
                  <w:divBdr>
                    <w:top w:val="none" w:sz="0" w:space="0" w:color="auto"/>
                    <w:left w:val="none" w:sz="0" w:space="0" w:color="auto"/>
                    <w:bottom w:val="none" w:sz="0" w:space="0" w:color="auto"/>
                    <w:right w:val="none" w:sz="0" w:space="0" w:color="auto"/>
                  </w:divBdr>
                  <w:divsChild>
                    <w:div w:id="1737387313">
                      <w:marLeft w:val="0"/>
                      <w:marRight w:val="0"/>
                      <w:marTop w:val="0"/>
                      <w:marBottom w:val="0"/>
                      <w:divBdr>
                        <w:top w:val="none" w:sz="0" w:space="0" w:color="auto"/>
                        <w:left w:val="none" w:sz="0" w:space="0" w:color="auto"/>
                        <w:bottom w:val="none" w:sz="0" w:space="0" w:color="auto"/>
                        <w:right w:val="none" w:sz="0" w:space="0" w:color="auto"/>
                      </w:divBdr>
                      <w:divsChild>
                        <w:div w:id="419717133">
                          <w:marLeft w:val="0"/>
                          <w:marRight w:val="0"/>
                          <w:marTop w:val="0"/>
                          <w:marBottom w:val="0"/>
                          <w:divBdr>
                            <w:top w:val="none" w:sz="0" w:space="0" w:color="auto"/>
                            <w:left w:val="none" w:sz="0" w:space="0" w:color="auto"/>
                            <w:bottom w:val="none" w:sz="0" w:space="0" w:color="auto"/>
                            <w:right w:val="none" w:sz="0" w:space="0" w:color="auto"/>
                          </w:divBdr>
                          <w:divsChild>
                            <w:div w:id="2094425903">
                              <w:marLeft w:val="0"/>
                              <w:marRight w:val="0"/>
                              <w:marTop w:val="0"/>
                              <w:marBottom w:val="0"/>
                              <w:divBdr>
                                <w:top w:val="none" w:sz="0" w:space="0" w:color="auto"/>
                                <w:left w:val="none" w:sz="0" w:space="0" w:color="auto"/>
                                <w:bottom w:val="none" w:sz="0" w:space="0" w:color="auto"/>
                                <w:right w:val="none" w:sz="0" w:space="0" w:color="auto"/>
                              </w:divBdr>
                              <w:divsChild>
                                <w:div w:id="15920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1876418">
      <w:bodyDiv w:val="1"/>
      <w:marLeft w:val="0"/>
      <w:marRight w:val="0"/>
      <w:marTop w:val="0"/>
      <w:marBottom w:val="0"/>
      <w:divBdr>
        <w:top w:val="none" w:sz="0" w:space="0" w:color="auto"/>
        <w:left w:val="none" w:sz="0" w:space="0" w:color="auto"/>
        <w:bottom w:val="none" w:sz="0" w:space="0" w:color="auto"/>
        <w:right w:val="none" w:sz="0" w:space="0" w:color="auto"/>
      </w:divBdr>
      <w:divsChild>
        <w:div w:id="603197529">
          <w:marLeft w:val="0"/>
          <w:marRight w:val="0"/>
          <w:marTop w:val="0"/>
          <w:marBottom w:val="0"/>
          <w:divBdr>
            <w:top w:val="none" w:sz="0" w:space="0" w:color="auto"/>
            <w:left w:val="none" w:sz="0" w:space="0" w:color="auto"/>
            <w:bottom w:val="none" w:sz="0" w:space="0" w:color="auto"/>
            <w:right w:val="none" w:sz="0" w:space="0" w:color="auto"/>
          </w:divBdr>
        </w:div>
      </w:divsChild>
    </w:div>
    <w:div w:id="720056598">
      <w:bodyDiv w:val="1"/>
      <w:marLeft w:val="0"/>
      <w:marRight w:val="0"/>
      <w:marTop w:val="0"/>
      <w:marBottom w:val="0"/>
      <w:divBdr>
        <w:top w:val="none" w:sz="0" w:space="0" w:color="auto"/>
        <w:left w:val="none" w:sz="0" w:space="0" w:color="auto"/>
        <w:bottom w:val="none" w:sz="0" w:space="0" w:color="auto"/>
        <w:right w:val="none" w:sz="0" w:space="0" w:color="auto"/>
      </w:divBdr>
    </w:div>
    <w:div w:id="772632880">
      <w:bodyDiv w:val="1"/>
      <w:marLeft w:val="0"/>
      <w:marRight w:val="0"/>
      <w:marTop w:val="0"/>
      <w:marBottom w:val="0"/>
      <w:divBdr>
        <w:top w:val="none" w:sz="0" w:space="0" w:color="auto"/>
        <w:left w:val="none" w:sz="0" w:space="0" w:color="auto"/>
        <w:bottom w:val="none" w:sz="0" w:space="0" w:color="auto"/>
        <w:right w:val="none" w:sz="0" w:space="0" w:color="auto"/>
      </w:divBdr>
      <w:divsChild>
        <w:div w:id="588193695">
          <w:marLeft w:val="0"/>
          <w:marRight w:val="0"/>
          <w:marTop w:val="0"/>
          <w:marBottom w:val="0"/>
          <w:divBdr>
            <w:top w:val="none" w:sz="0" w:space="0" w:color="auto"/>
            <w:left w:val="none" w:sz="0" w:space="0" w:color="auto"/>
            <w:bottom w:val="none" w:sz="0" w:space="0" w:color="auto"/>
            <w:right w:val="none" w:sz="0" w:space="0" w:color="auto"/>
          </w:divBdr>
          <w:divsChild>
            <w:div w:id="868834885">
              <w:marLeft w:val="0"/>
              <w:marRight w:val="0"/>
              <w:marTop w:val="0"/>
              <w:marBottom w:val="0"/>
              <w:divBdr>
                <w:top w:val="none" w:sz="0" w:space="0" w:color="auto"/>
                <w:left w:val="none" w:sz="0" w:space="0" w:color="auto"/>
                <w:bottom w:val="none" w:sz="0" w:space="0" w:color="auto"/>
                <w:right w:val="none" w:sz="0" w:space="0" w:color="auto"/>
              </w:divBdr>
              <w:divsChild>
                <w:div w:id="10882580">
                  <w:marLeft w:val="0"/>
                  <w:marRight w:val="0"/>
                  <w:marTop w:val="0"/>
                  <w:marBottom w:val="0"/>
                  <w:divBdr>
                    <w:top w:val="none" w:sz="0" w:space="0" w:color="auto"/>
                    <w:left w:val="none" w:sz="0" w:space="0" w:color="auto"/>
                    <w:bottom w:val="none" w:sz="0" w:space="0" w:color="auto"/>
                    <w:right w:val="none" w:sz="0" w:space="0" w:color="auto"/>
                  </w:divBdr>
                  <w:divsChild>
                    <w:div w:id="1244946892">
                      <w:marLeft w:val="0"/>
                      <w:marRight w:val="0"/>
                      <w:marTop w:val="0"/>
                      <w:marBottom w:val="0"/>
                      <w:divBdr>
                        <w:top w:val="none" w:sz="0" w:space="0" w:color="auto"/>
                        <w:left w:val="none" w:sz="0" w:space="0" w:color="auto"/>
                        <w:bottom w:val="none" w:sz="0" w:space="0" w:color="auto"/>
                        <w:right w:val="none" w:sz="0" w:space="0" w:color="auto"/>
                      </w:divBdr>
                      <w:divsChild>
                        <w:div w:id="108596393">
                          <w:marLeft w:val="0"/>
                          <w:marRight w:val="0"/>
                          <w:marTop w:val="0"/>
                          <w:marBottom w:val="0"/>
                          <w:divBdr>
                            <w:top w:val="none" w:sz="0" w:space="0" w:color="auto"/>
                            <w:left w:val="none" w:sz="0" w:space="0" w:color="auto"/>
                            <w:bottom w:val="none" w:sz="0" w:space="0" w:color="auto"/>
                            <w:right w:val="none" w:sz="0" w:space="0" w:color="auto"/>
                          </w:divBdr>
                          <w:divsChild>
                            <w:div w:id="1145782300">
                              <w:marLeft w:val="0"/>
                              <w:marRight w:val="0"/>
                              <w:marTop w:val="0"/>
                              <w:marBottom w:val="0"/>
                              <w:divBdr>
                                <w:top w:val="none" w:sz="0" w:space="0" w:color="auto"/>
                                <w:left w:val="none" w:sz="0" w:space="0" w:color="auto"/>
                                <w:bottom w:val="none" w:sz="0" w:space="0" w:color="auto"/>
                                <w:right w:val="none" w:sz="0" w:space="0" w:color="auto"/>
                              </w:divBdr>
                              <w:divsChild>
                                <w:div w:id="694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653042">
      <w:bodyDiv w:val="1"/>
      <w:marLeft w:val="0"/>
      <w:marRight w:val="0"/>
      <w:marTop w:val="0"/>
      <w:marBottom w:val="0"/>
      <w:divBdr>
        <w:top w:val="none" w:sz="0" w:space="0" w:color="auto"/>
        <w:left w:val="none" w:sz="0" w:space="0" w:color="auto"/>
        <w:bottom w:val="none" w:sz="0" w:space="0" w:color="auto"/>
        <w:right w:val="none" w:sz="0" w:space="0" w:color="auto"/>
      </w:divBdr>
      <w:divsChild>
        <w:div w:id="546332763">
          <w:marLeft w:val="0"/>
          <w:marRight w:val="0"/>
          <w:marTop w:val="0"/>
          <w:marBottom w:val="0"/>
          <w:divBdr>
            <w:top w:val="none" w:sz="0" w:space="0" w:color="auto"/>
            <w:left w:val="none" w:sz="0" w:space="0" w:color="auto"/>
            <w:bottom w:val="none" w:sz="0" w:space="0" w:color="auto"/>
            <w:right w:val="none" w:sz="0" w:space="0" w:color="auto"/>
          </w:divBdr>
          <w:divsChild>
            <w:div w:id="1510213229">
              <w:marLeft w:val="0"/>
              <w:marRight w:val="0"/>
              <w:marTop w:val="0"/>
              <w:marBottom w:val="0"/>
              <w:divBdr>
                <w:top w:val="none" w:sz="0" w:space="0" w:color="auto"/>
                <w:left w:val="none" w:sz="0" w:space="0" w:color="auto"/>
                <w:bottom w:val="none" w:sz="0" w:space="0" w:color="auto"/>
                <w:right w:val="none" w:sz="0" w:space="0" w:color="auto"/>
              </w:divBdr>
              <w:divsChild>
                <w:div w:id="1719089945">
                  <w:marLeft w:val="0"/>
                  <w:marRight w:val="0"/>
                  <w:marTop w:val="0"/>
                  <w:marBottom w:val="0"/>
                  <w:divBdr>
                    <w:top w:val="none" w:sz="0" w:space="0" w:color="auto"/>
                    <w:left w:val="none" w:sz="0" w:space="0" w:color="auto"/>
                    <w:bottom w:val="none" w:sz="0" w:space="0" w:color="auto"/>
                    <w:right w:val="none" w:sz="0" w:space="0" w:color="auto"/>
                  </w:divBdr>
                  <w:divsChild>
                    <w:div w:id="741634072">
                      <w:marLeft w:val="0"/>
                      <w:marRight w:val="0"/>
                      <w:marTop w:val="0"/>
                      <w:marBottom w:val="0"/>
                      <w:divBdr>
                        <w:top w:val="none" w:sz="0" w:space="0" w:color="auto"/>
                        <w:left w:val="none" w:sz="0" w:space="0" w:color="auto"/>
                        <w:bottom w:val="none" w:sz="0" w:space="0" w:color="auto"/>
                        <w:right w:val="none" w:sz="0" w:space="0" w:color="auto"/>
                      </w:divBdr>
                      <w:divsChild>
                        <w:div w:id="450782807">
                          <w:marLeft w:val="0"/>
                          <w:marRight w:val="0"/>
                          <w:marTop w:val="0"/>
                          <w:marBottom w:val="0"/>
                          <w:divBdr>
                            <w:top w:val="none" w:sz="0" w:space="0" w:color="auto"/>
                            <w:left w:val="none" w:sz="0" w:space="0" w:color="auto"/>
                            <w:bottom w:val="none" w:sz="0" w:space="0" w:color="auto"/>
                            <w:right w:val="none" w:sz="0" w:space="0" w:color="auto"/>
                          </w:divBdr>
                          <w:divsChild>
                            <w:div w:id="1214392093">
                              <w:marLeft w:val="0"/>
                              <w:marRight w:val="0"/>
                              <w:marTop w:val="0"/>
                              <w:marBottom w:val="0"/>
                              <w:divBdr>
                                <w:top w:val="none" w:sz="0" w:space="0" w:color="auto"/>
                                <w:left w:val="none" w:sz="0" w:space="0" w:color="auto"/>
                                <w:bottom w:val="none" w:sz="0" w:space="0" w:color="auto"/>
                                <w:right w:val="none" w:sz="0" w:space="0" w:color="auto"/>
                              </w:divBdr>
                              <w:divsChild>
                                <w:div w:id="1507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9272545">
      <w:bodyDiv w:val="1"/>
      <w:marLeft w:val="0"/>
      <w:marRight w:val="0"/>
      <w:marTop w:val="0"/>
      <w:marBottom w:val="0"/>
      <w:divBdr>
        <w:top w:val="none" w:sz="0" w:space="0" w:color="auto"/>
        <w:left w:val="none" w:sz="0" w:space="0" w:color="auto"/>
        <w:bottom w:val="none" w:sz="0" w:space="0" w:color="auto"/>
        <w:right w:val="none" w:sz="0" w:space="0" w:color="auto"/>
      </w:divBdr>
    </w:div>
    <w:div w:id="894659599">
      <w:bodyDiv w:val="1"/>
      <w:marLeft w:val="0"/>
      <w:marRight w:val="0"/>
      <w:marTop w:val="0"/>
      <w:marBottom w:val="0"/>
      <w:divBdr>
        <w:top w:val="none" w:sz="0" w:space="0" w:color="auto"/>
        <w:left w:val="none" w:sz="0" w:space="0" w:color="auto"/>
        <w:bottom w:val="none" w:sz="0" w:space="0" w:color="auto"/>
        <w:right w:val="none" w:sz="0" w:space="0" w:color="auto"/>
      </w:divBdr>
      <w:divsChild>
        <w:div w:id="574359367">
          <w:marLeft w:val="0"/>
          <w:marRight w:val="0"/>
          <w:marTop w:val="0"/>
          <w:marBottom w:val="0"/>
          <w:divBdr>
            <w:top w:val="none" w:sz="0" w:space="0" w:color="auto"/>
            <w:left w:val="none" w:sz="0" w:space="0" w:color="auto"/>
            <w:bottom w:val="none" w:sz="0" w:space="0" w:color="auto"/>
            <w:right w:val="none" w:sz="0" w:space="0" w:color="auto"/>
          </w:divBdr>
        </w:div>
      </w:divsChild>
    </w:div>
    <w:div w:id="905844936">
      <w:bodyDiv w:val="1"/>
      <w:marLeft w:val="0"/>
      <w:marRight w:val="0"/>
      <w:marTop w:val="0"/>
      <w:marBottom w:val="0"/>
      <w:divBdr>
        <w:top w:val="none" w:sz="0" w:space="0" w:color="auto"/>
        <w:left w:val="none" w:sz="0" w:space="0" w:color="auto"/>
        <w:bottom w:val="none" w:sz="0" w:space="0" w:color="auto"/>
        <w:right w:val="none" w:sz="0" w:space="0" w:color="auto"/>
      </w:divBdr>
      <w:divsChild>
        <w:div w:id="2015298531">
          <w:marLeft w:val="0"/>
          <w:marRight w:val="0"/>
          <w:marTop w:val="0"/>
          <w:marBottom w:val="0"/>
          <w:divBdr>
            <w:top w:val="none" w:sz="0" w:space="0" w:color="auto"/>
            <w:left w:val="none" w:sz="0" w:space="0" w:color="auto"/>
            <w:bottom w:val="none" w:sz="0" w:space="0" w:color="auto"/>
            <w:right w:val="none" w:sz="0" w:space="0" w:color="auto"/>
          </w:divBdr>
          <w:divsChild>
            <w:div w:id="1088424000">
              <w:marLeft w:val="0"/>
              <w:marRight w:val="0"/>
              <w:marTop w:val="0"/>
              <w:marBottom w:val="0"/>
              <w:divBdr>
                <w:top w:val="none" w:sz="0" w:space="0" w:color="auto"/>
                <w:left w:val="none" w:sz="0" w:space="0" w:color="auto"/>
                <w:bottom w:val="none" w:sz="0" w:space="0" w:color="auto"/>
                <w:right w:val="none" w:sz="0" w:space="0" w:color="auto"/>
              </w:divBdr>
              <w:divsChild>
                <w:div w:id="83233471">
                  <w:marLeft w:val="0"/>
                  <w:marRight w:val="0"/>
                  <w:marTop w:val="0"/>
                  <w:marBottom w:val="0"/>
                  <w:divBdr>
                    <w:top w:val="none" w:sz="0" w:space="0" w:color="auto"/>
                    <w:left w:val="none" w:sz="0" w:space="0" w:color="auto"/>
                    <w:bottom w:val="none" w:sz="0" w:space="0" w:color="auto"/>
                    <w:right w:val="none" w:sz="0" w:space="0" w:color="auto"/>
                  </w:divBdr>
                  <w:divsChild>
                    <w:div w:id="966546538">
                      <w:marLeft w:val="0"/>
                      <w:marRight w:val="0"/>
                      <w:marTop w:val="0"/>
                      <w:marBottom w:val="0"/>
                      <w:divBdr>
                        <w:top w:val="none" w:sz="0" w:space="0" w:color="auto"/>
                        <w:left w:val="none" w:sz="0" w:space="0" w:color="auto"/>
                        <w:bottom w:val="none" w:sz="0" w:space="0" w:color="auto"/>
                        <w:right w:val="none" w:sz="0" w:space="0" w:color="auto"/>
                      </w:divBdr>
                      <w:divsChild>
                        <w:div w:id="1087767697">
                          <w:marLeft w:val="0"/>
                          <w:marRight w:val="0"/>
                          <w:marTop w:val="0"/>
                          <w:marBottom w:val="0"/>
                          <w:divBdr>
                            <w:top w:val="none" w:sz="0" w:space="0" w:color="auto"/>
                            <w:left w:val="none" w:sz="0" w:space="0" w:color="auto"/>
                            <w:bottom w:val="none" w:sz="0" w:space="0" w:color="auto"/>
                            <w:right w:val="none" w:sz="0" w:space="0" w:color="auto"/>
                          </w:divBdr>
                          <w:divsChild>
                            <w:div w:id="1675648872">
                              <w:marLeft w:val="0"/>
                              <w:marRight w:val="0"/>
                              <w:marTop w:val="0"/>
                              <w:marBottom w:val="0"/>
                              <w:divBdr>
                                <w:top w:val="none" w:sz="0" w:space="0" w:color="auto"/>
                                <w:left w:val="none" w:sz="0" w:space="0" w:color="auto"/>
                                <w:bottom w:val="none" w:sz="0" w:space="0" w:color="auto"/>
                                <w:right w:val="none" w:sz="0" w:space="0" w:color="auto"/>
                              </w:divBdr>
                              <w:divsChild>
                                <w:div w:id="9439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5018441">
      <w:bodyDiv w:val="1"/>
      <w:marLeft w:val="0"/>
      <w:marRight w:val="0"/>
      <w:marTop w:val="0"/>
      <w:marBottom w:val="0"/>
      <w:divBdr>
        <w:top w:val="none" w:sz="0" w:space="0" w:color="auto"/>
        <w:left w:val="none" w:sz="0" w:space="0" w:color="auto"/>
        <w:bottom w:val="none" w:sz="0" w:space="0" w:color="auto"/>
        <w:right w:val="none" w:sz="0" w:space="0" w:color="auto"/>
      </w:divBdr>
      <w:divsChild>
        <w:div w:id="22439251">
          <w:marLeft w:val="0"/>
          <w:marRight w:val="0"/>
          <w:marTop w:val="0"/>
          <w:marBottom w:val="0"/>
          <w:divBdr>
            <w:top w:val="none" w:sz="0" w:space="0" w:color="auto"/>
            <w:left w:val="none" w:sz="0" w:space="0" w:color="auto"/>
            <w:bottom w:val="none" w:sz="0" w:space="0" w:color="auto"/>
            <w:right w:val="none" w:sz="0" w:space="0" w:color="auto"/>
          </w:divBdr>
          <w:divsChild>
            <w:div w:id="754784531">
              <w:marLeft w:val="0"/>
              <w:marRight w:val="0"/>
              <w:marTop w:val="0"/>
              <w:marBottom w:val="0"/>
              <w:divBdr>
                <w:top w:val="none" w:sz="0" w:space="0" w:color="auto"/>
                <w:left w:val="none" w:sz="0" w:space="0" w:color="auto"/>
                <w:bottom w:val="none" w:sz="0" w:space="0" w:color="auto"/>
                <w:right w:val="none" w:sz="0" w:space="0" w:color="auto"/>
              </w:divBdr>
              <w:divsChild>
                <w:div w:id="1008866563">
                  <w:marLeft w:val="0"/>
                  <w:marRight w:val="0"/>
                  <w:marTop w:val="0"/>
                  <w:marBottom w:val="0"/>
                  <w:divBdr>
                    <w:top w:val="none" w:sz="0" w:space="0" w:color="auto"/>
                    <w:left w:val="none" w:sz="0" w:space="0" w:color="auto"/>
                    <w:bottom w:val="none" w:sz="0" w:space="0" w:color="auto"/>
                    <w:right w:val="none" w:sz="0" w:space="0" w:color="auto"/>
                  </w:divBdr>
                  <w:divsChild>
                    <w:div w:id="1154297367">
                      <w:marLeft w:val="0"/>
                      <w:marRight w:val="0"/>
                      <w:marTop w:val="0"/>
                      <w:marBottom w:val="0"/>
                      <w:divBdr>
                        <w:top w:val="none" w:sz="0" w:space="0" w:color="auto"/>
                        <w:left w:val="none" w:sz="0" w:space="0" w:color="auto"/>
                        <w:bottom w:val="none" w:sz="0" w:space="0" w:color="auto"/>
                        <w:right w:val="none" w:sz="0" w:space="0" w:color="auto"/>
                      </w:divBdr>
                      <w:divsChild>
                        <w:div w:id="1660886290">
                          <w:marLeft w:val="0"/>
                          <w:marRight w:val="0"/>
                          <w:marTop w:val="0"/>
                          <w:marBottom w:val="0"/>
                          <w:divBdr>
                            <w:top w:val="none" w:sz="0" w:space="0" w:color="auto"/>
                            <w:left w:val="none" w:sz="0" w:space="0" w:color="auto"/>
                            <w:bottom w:val="none" w:sz="0" w:space="0" w:color="auto"/>
                            <w:right w:val="none" w:sz="0" w:space="0" w:color="auto"/>
                          </w:divBdr>
                          <w:divsChild>
                            <w:div w:id="1972132539">
                              <w:marLeft w:val="0"/>
                              <w:marRight w:val="0"/>
                              <w:marTop w:val="0"/>
                              <w:marBottom w:val="0"/>
                              <w:divBdr>
                                <w:top w:val="none" w:sz="0" w:space="0" w:color="auto"/>
                                <w:left w:val="none" w:sz="0" w:space="0" w:color="auto"/>
                                <w:bottom w:val="none" w:sz="0" w:space="0" w:color="auto"/>
                                <w:right w:val="none" w:sz="0" w:space="0" w:color="auto"/>
                              </w:divBdr>
                              <w:divsChild>
                                <w:div w:id="8696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8518450">
      <w:bodyDiv w:val="1"/>
      <w:marLeft w:val="0"/>
      <w:marRight w:val="0"/>
      <w:marTop w:val="0"/>
      <w:marBottom w:val="0"/>
      <w:divBdr>
        <w:top w:val="none" w:sz="0" w:space="0" w:color="auto"/>
        <w:left w:val="none" w:sz="0" w:space="0" w:color="auto"/>
        <w:bottom w:val="none" w:sz="0" w:space="0" w:color="auto"/>
        <w:right w:val="none" w:sz="0" w:space="0" w:color="auto"/>
      </w:divBdr>
    </w:div>
    <w:div w:id="919944527">
      <w:bodyDiv w:val="1"/>
      <w:marLeft w:val="0"/>
      <w:marRight w:val="0"/>
      <w:marTop w:val="0"/>
      <w:marBottom w:val="0"/>
      <w:divBdr>
        <w:top w:val="none" w:sz="0" w:space="0" w:color="auto"/>
        <w:left w:val="none" w:sz="0" w:space="0" w:color="auto"/>
        <w:bottom w:val="none" w:sz="0" w:space="0" w:color="auto"/>
        <w:right w:val="none" w:sz="0" w:space="0" w:color="auto"/>
      </w:divBdr>
      <w:divsChild>
        <w:div w:id="1581988603">
          <w:marLeft w:val="0"/>
          <w:marRight w:val="0"/>
          <w:marTop w:val="0"/>
          <w:marBottom w:val="0"/>
          <w:divBdr>
            <w:top w:val="none" w:sz="0" w:space="0" w:color="auto"/>
            <w:left w:val="none" w:sz="0" w:space="0" w:color="auto"/>
            <w:bottom w:val="none" w:sz="0" w:space="0" w:color="auto"/>
            <w:right w:val="none" w:sz="0" w:space="0" w:color="auto"/>
          </w:divBdr>
        </w:div>
      </w:divsChild>
    </w:div>
    <w:div w:id="942691650">
      <w:bodyDiv w:val="1"/>
      <w:marLeft w:val="0"/>
      <w:marRight w:val="0"/>
      <w:marTop w:val="0"/>
      <w:marBottom w:val="0"/>
      <w:divBdr>
        <w:top w:val="none" w:sz="0" w:space="0" w:color="auto"/>
        <w:left w:val="none" w:sz="0" w:space="0" w:color="auto"/>
        <w:bottom w:val="none" w:sz="0" w:space="0" w:color="auto"/>
        <w:right w:val="none" w:sz="0" w:space="0" w:color="auto"/>
      </w:divBdr>
      <w:divsChild>
        <w:div w:id="948975424">
          <w:marLeft w:val="0"/>
          <w:marRight w:val="0"/>
          <w:marTop w:val="0"/>
          <w:marBottom w:val="0"/>
          <w:divBdr>
            <w:top w:val="none" w:sz="0" w:space="0" w:color="auto"/>
            <w:left w:val="none" w:sz="0" w:space="0" w:color="auto"/>
            <w:bottom w:val="none" w:sz="0" w:space="0" w:color="auto"/>
            <w:right w:val="none" w:sz="0" w:space="0" w:color="auto"/>
          </w:divBdr>
          <w:divsChild>
            <w:div w:id="1928683895">
              <w:marLeft w:val="0"/>
              <w:marRight w:val="0"/>
              <w:marTop w:val="0"/>
              <w:marBottom w:val="0"/>
              <w:divBdr>
                <w:top w:val="none" w:sz="0" w:space="0" w:color="auto"/>
                <w:left w:val="none" w:sz="0" w:space="0" w:color="auto"/>
                <w:bottom w:val="none" w:sz="0" w:space="0" w:color="auto"/>
                <w:right w:val="none" w:sz="0" w:space="0" w:color="auto"/>
              </w:divBdr>
              <w:divsChild>
                <w:div w:id="1576890315">
                  <w:marLeft w:val="0"/>
                  <w:marRight w:val="0"/>
                  <w:marTop w:val="0"/>
                  <w:marBottom w:val="0"/>
                  <w:divBdr>
                    <w:top w:val="none" w:sz="0" w:space="0" w:color="auto"/>
                    <w:left w:val="none" w:sz="0" w:space="0" w:color="auto"/>
                    <w:bottom w:val="none" w:sz="0" w:space="0" w:color="auto"/>
                    <w:right w:val="none" w:sz="0" w:space="0" w:color="auto"/>
                  </w:divBdr>
                  <w:divsChild>
                    <w:div w:id="1080754846">
                      <w:marLeft w:val="0"/>
                      <w:marRight w:val="0"/>
                      <w:marTop w:val="0"/>
                      <w:marBottom w:val="0"/>
                      <w:divBdr>
                        <w:top w:val="none" w:sz="0" w:space="0" w:color="auto"/>
                        <w:left w:val="none" w:sz="0" w:space="0" w:color="auto"/>
                        <w:bottom w:val="none" w:sz="0" w:space="0" w:color="auto"/>
                        <w:right w:val="none" w:sz="0" w:space="0" w:color="auto"/>
                      </w:divBdr>
                      <w:divsChild>
                        <w:div w:id="2030596082">
                          <w:marLeft w:val="0"/>
                          <w:marRight w:val="0"/>
                          <w:marTop w:val="0"/>
                          <w:marBottom w:val="0"/>
                          <w:divBdr>
                            <w:top w:val="none" w:sz="0" w:space="0" w:color="auto"/>
                            <w:left w:val="none" w:sz="0" w:space="0" w:color="auto"/>
                            <w:bottom w:val="none" w:sz="0" w:space="0" w:color="auto"/>
                            <w:right w:val="none" w:sz="0" w:space="0" w:color="auto"/>
                          </w:divBdr>
                          <w:divsChild>
                            <w:div w:id="816990573">
                              <w:marLeft w:val="0"/>
                              <w:marRight w:val="0"/>
                              <w:marTop w:val="0"/>
                              <w:marBottom w:val="0"/>
                              <w:divBdr>
                                <w:top w:val="none" w:sz="0" w:space="0" w:color="auto"/>
                                <w:left w:val="none" w:sz="0" w:space="0" w:color="auto"/>
                                <w:bottom w:val="none" w:sz="0" w:space="0" w:color="auto"/>
                                <w:right w:val="none" w:sz="0" w:space="0" w:color="auto"/>
                              </w:divBdr>
                              <w:divsChild>
                                <w:div w:id="13361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009193">
      <w:bodyDiv w:val="1"/>
      <w:marLeft w:val="0"/>
      <w:marRight w:val="0"/>
      <w:marTop w:val="0"/>
      <w:marBottom w:val="0"/>
      <w:divBdr>
        <w:top w:val="none" w:sz="0" w:space="0" w:color="auto"/>
        <w:left w:val="none" w:sz="0" w:space="0" w:color="auto"/>
        <w:bottom w:val="none" w:sz="0" w:space="0" w:color="auto"/>
        <w:right w:val="none" w:sz="0" w:space="0" w:color="auto"/>
      </w:divBdr>
      <w:divsChild>
        <w:div w:id="1976175021">
          <w:marLeft w:val="0"/>
          <w:marRight w:val="0"/>
          <w:marTop w:val="0"/>
          <w:marBottom w:val="0"/>
          <w:divBdr>
            <w:top w:val="none" w:sz="0" w:space="0" w:color="auto"/>
            <w:left w:val="none" w:sz="0" w:space="0" w:color="auto"/>
            <w:bottom w:val="none" w:sz="0" w:space="0" w:color="auto"/>
            <w:right w:val="none" w:sz="0" w:space="0" w:color="auto"/>
          </w:divBdr>
        </w:div>
      </w:divsChild>
    </w:div>
    <w:div w:id="954211364">
      <w:bodyDiv w:val="1"/>
      <w:marLeft w:val="0"/>
      <w:marRight w:val="0"/>
      <w:marTop w:val="0"/>
      <w:marBottom w:val="0"/>
      <w:divBdr>
        <w:top w:val="none" w:sz="0" w:space="0" w:color="auto"/>
        <w:left w:val="none" w:sz="0" w:space="0" w:color="auto"/>
        <w:bottom w:val="none" w:sz="0" w:space="0" w:color="auto"/>
        <w:right w:val="none" w:sz="0" w:space="0" w:color="auto"/>
      </w:divBdr>
      <w:divsChild>
        <w:div w:id="1556119092">
          <w:marLeft w:val="0"/>
          <w:marRight w:val="0"/>
          <w:marTop w:val="0"/>
          <w:marBottom w:val="0"/>
          <w:divBdr>
            <w:top w:val="none" w:sz="0" w:space="0" w:color="auto"/>
            <w:left w:val="none" w:sz="0" w:space="0" w:color="auto"/>
            <w:bottom w:val="none" w:sz="0" w:space="0" w:color="auto"/>
            <w:right w:val="none" w:sz="0" w:space="0" w:color="auto"/>
          </w:divBdr>
          <w:divsChild>
            <w:div w:id="1463962992">
              <w:marLeft w:val="0"/>
              <w:marRight w:val="0"/>
              <w:marTop w:val="0"/>
              <w:marBottom w:val="0"/>
              <w:divBdr>
                <w:top w:val="none" w:sz="0" w:space="0" w:color="auto"/>
                <w:left w:val="none" w:sz="0" w:space="0" w:color="auto"/>
                <w:bottom w:val="none" w:sz="0" w:space="0" w:color="auto"/>
                <w:right w:val="none" w:sz="0" w:space="0" w:color="auto"/>
              </w:divBdr>
              <w:divsChild>
                <w:div w:id="257448735">
                  <w:marLeft w:val="0"/>
                  <w:marRight w:val="0"/>
                  <w:marTop w:val="0"/>
                  <w:marBottom w:val="0"/>
                  <w:divBdr>
                    <w:top w:val="none" w:sz="0" w:space="0" w:color="auto"/>
                    <w:left w:val="none" w:sz="0" w:space="0" w:color="auto"/>
                    <w:bottom w:val="none" w:sz="0" w:space="0" w:color="auto"/>
                    <w:right w:val="none" w:sz="0" w:space="0" w:color="auto"/>
                  </w:divBdr>
                  <w:divsChild>
                    <w:div w:id="1458796926">
                      <w:marLeft w:val="0"/>
                      <w:marRight w:val="0"/>
                      <w:marTop w:val="0"/>
                      <w:marBottom w:val="0"/>
                      <w:divBdr>
                        <w:top w:val="none" w:sz="0" w:space="0" w:color="auto"/>
                        <w:left w:val="none" w:sz="0" w:space="0" w:color="auto"/>
                        <w:bottom w:val="none" w:sz="0" w:space="0" w:color="auto"/>
                        <w:right w:val="none" w:sz="0" w:space="0" w:color="auto"/>
                      </w:divBdr>
                      <w:divsChild>
                        <w:div w:id="1306276903">
                          <w:marLeft w:val="0"/>
                          <w:marRight w:val="0"/>
                          <w:marTop w:val="0"/>
                          <w:marBottom w:val="0"/>
                          <w:divBdr>
                            <w:top w:val="none" w:sz="0" w:space="0" w:color="auto"/>
                            <w:left w:val="none" w:sz="0" w:space="0" w:color="auto"/>
                            <w:bottom w:val="none" w:sz="0" w:space="0" w:color="auto"/>
                            <w:right w:val="none" w:sz="0" w:space="0" w:color="auto"/>
                          </w:divBdr>
                          <w:divsChild>
                            <w:div w:id="535583799">
                              <w:marLeft w:val="0"/>
                              <w:marRight w:val="0"/>
                              <w:marTop w:val="0"/>
                              <w:marBottom w:val="0"/>
                              <w:divBdr>
                                <w:top w:val="none" w:sz="0" w:space="0" w:color="auto"/>
                                <w:left w:val="none" w:sz="0" w:space="0" w:color="auto"/>
                                <w:bottom w:val="none" w:sz="0" w:space="0" w:color="auto"/>
                                <w:right w:val="none" w:sz="0" w:space="0" w:color="auto"/>
                              </w:divBdr>
                              <w:divsChild>
                                <w:div w:id="609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922033">
      <w:bodyDiv w:val="1"/>
      <w:marLeft w:val="0"/>
      <w:marRight w:val="0"/>
      <w:marTop w:val="0"/>
      <w:marBottom w:val="0"/>
      <w:divBdr>
        <w:top w:val="none" w:sz="0" w:space="0" w:color="auto"/>
        <w:left w:val="none" w:sz="0" w:space="0" w:color="auto"/>
        <w:bottom w:val="none" w:sz="0" w:space="0" w:color="auto"/>
        <w:right w:val="none" w:sz="0" w:space="0" w:color="auto"/>
      </w:divBdr>
      <w:divsChild>
        <w:div w:id="211698060">
          <w:marLeft w:val="0"/>
          <w:marRight w:val="0"/>
          <w:marTop w:val="0"/>
          <w:marBottom w:val="0"/>
          <w:divBdr>
            <w:top w:val="none" w:sz="0" w:space="0" w:color="auto"/>
            <w:left w:val="none" w:sz="0" w:space="0" w:color="auto"/>
            <w:bottom w:val="none" w:sz="0" w:space="0" w:color="auto"/>
            <w:right w:val="none" w:sz="0" w:space="0" w:color="auto"/>
          </w:divBdr>
          <w:divsChild>
            <w:div w:id="2076194954">
              <w:marLeft w:val="0"/>
              <w:marRight w:val="0"/>
              <w:marTop w:val="0"/>
              <w:marBottom w:val="0"/>
              <w:divBdr>
                <w:top w:val="none" w:sz="0" w:space="0" w:color="auto"/>
                <w:left w:val="none" w:sz="0" w:space="0" w:color="auto"/>
                <w:bottom w:val="none" w:sz="0" w:space="0" w:color="auto"/>
                <w:right w:val="none" w:sz="0" w:space="0" w:color="auto"/>
              </w:divBdr>
              <w:divsChild>
                <w:div w:id="107091963">
                  <w:marLeft w:val="0"/>
                  <w:marRight w:val="0"/>
                  <w:marTop w:val="0"/>
                  <w:marBottom w:val="0"/>
                  <w:divBdr>
                    <w:top w:val="none" w:sz="0" w:space="0" w:color="auto"/>
                    <w:left w:val="none" w:sz="0" w:space="0" w:color="auto"/>
                    <w:bottom w:val="none" w:sz="0" w:space="0" w:color="auto"/>
                    <w:right w:val="none" w:sz="0" w:space="0" w:color="auto"/>
                  </w:divBdr>
                  <w:divsChild>
                    <w:div w:id="2066487151">
                      <w:marLeft w:val="0"/>
                      <w:marRight w:val="0"/>
                      <w:marTop w:val="0"/>
                      <w:marBottom w:val="0"/>
                      <w:divBdr>
                        <w:top w:val="none" w:sz="0" w:space="0" w:color="auto"/>
                        <w:left w:val="none" w:sz="0" w:space="0" w:color="auto"/>
                        <w:bottom w:val="none" w:sz="0" w:space="0" w:color="auto"/>
                        <w:right w:val="none" w:sz="0" w:space="0" w:color="auto"/>
                      </w:divBdr>
                      <w:divsChild>
                        <w:div w:id="372971615">
                          <w:marLeft w:val="0"/>
                          <w:marRight w:val="0"/>
                          <w:marTop w:val="0"/>
                          <w:marBottom w:val="0"/>
                          <w:divBdr>
                            <w:top w:val="none" w:sz="0" w:space="0" w:color="auto"/>
                            <w:left w:val="none" w:sz="0" w:space="0" w:color="auto"/>
                            <w:bottom w:val="none" w:sz="0" w:space="0" w:color="auto"/>
                            <w:right w:val="none" w:sz="0" w:space="0" w:color="auto"/>
                          </w:divBdr>
                          <w:divsChild>
                            <w:div w:id="1099787949">
                              <w:marLeft w:val="0"/>
                              <w:marRight w:val="0"/>
                              <w:marTop w:val="0"/>
                              <w:marBottom w:val="0"/>
                              <w:divBdr>
                                <w:top w:val="none" w:sz="0" w:space="0" w:color="auto"/>
                                <w:left w:val="none" w:sz="0" w:space="0" w:color="auto"/>
                                <w:bottom w:val="none" w:sz="0" w:space="0" w:color="auto"/>
                                <w:right w:val="none" w:sz="0" w:space="0" w:color="auto"/>
                              </w:divBdr>
                              <w:divsChild>
                                <w:div w:id="167499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053244">
      <w:bodyDiv w:val="1"/>
      <w:marLeft w:val="0"/>
      <w:marRight w:val="0"/>
      <w:marTop w:val="0"/>
      <w:marBottom w:val="0"/>
      <w:divBdr>
        <w:top w:val="none" w:sz="0" w:space="0" w:color="auto"/>
        <w:left w:val="none" w:sz="0" w:space="0" w:color="auto"/>
        <w:bottom w:val="none" w:sz="0" w:space="0" w:color="auto"/>
        <w:right w:val="none" w:sz="0" w:space="0" w:color="auto"/>
      </w:divBdr>
      <w:divsChild>
        <w:div w:id="321012916">
          <w:marLeft w:val="0"/>
          <w:marRight w:val="0"/>
          <w:marTop w:val="0"/>
          <w:marBottom w:val="0"/>
          <w:divBdr>
            <w:top w:val="none" w:sz="0" w:space="0" w:color="auto"/>
            <w:left w:val="none" w:sz="0" w:space="0" w:color="auto"/>
            <w:bottom w:val="none" w:sz="0" w:space="0" w:color="auto"/>
            <w:right w:val="none" w:sz="0" w:space="0" w:color="auto"/>
          </w:divBdr>
          <w:divsChild>
            <w:div w:id="1556695292">
              <w:marLeft w:val="0"/>
              <w:marRight w:val="0"/>
              <w:marTop w:val="0"/>
              <w:marBottom w:val="0"/>
              <w:divBdr>
                <w:top w:val="none" w:sz="0" w:space="0" w:color="auto"/>
                <w:left w:val="none" w:sz="0" w:space="0" w:color="auto"/>
                <w:bottom w:val="none" w:sz="0" w:space="0" w:color="auto"/>
                <w:right w:val="none" w:sz="0" w:space="0" w:color="auto"/>
              </w:divBdr>
              <w:divsChild>
                <w:div w:id="443422861">
                  <w:marLeft w:val="0"/>
                  <w:marRight w:val="0"/>
                  <w:marTop w:val="0"/>
                  <w:marBottom w:val="0"/>
                  <w:divBdr>
                    <w:top w:val="none" w:sz="0" w:space="0" w:color="auto"/>
                    <w:left w:val="none" w:sz="0" w:space="0" w:color="auto"/>
                    <w:bottom w:val="none" w:sz="0" w:space="0" w:color="auto"/>
                    <w:right w:val="none" w:sz="0" w:space="0" w:color="auto"/>
                  </w:divBdr>
                  <w:divsChild>
                    <w:div w:id="1885826827">
                      <w:marLeft w:val="0"/>
                      <w:marRight w:val="0"/>
                      <w:marTop w:val="0"/>
                      <w:marBottom w:val="0"/>
                      <w:divBdr>
                        <w:top w:val="none" w:sz="0" w:space="0" w:color="auto"/>
                        <w:left w:val="none" w:sz="0" w:space="0" w:color="auto"/>
                        <w:bottom w:val="none" w:sz="0" w:space="0" w:color="auto"/>
                        <w:right w:val="none" w:sz="0" w:space="0" w:color="auto"/>
                      </w:divBdr>
                      <w:divsChild>
                        <w:div w:id="1545370095">
                          <w:marLeft w:val="0"/>
                          <w:marRight w:val="0"/>
                          <w:marTop w:val="0"/>
                          <w:marBottom w:val="0"/>
                          <w:divBdr>
                            <w:top w:val="none" w:sz="0" w:space="0" w:color="auto"/>
                            <w:left w:val="none" w:sz="0" w:space="0" w:color="auto"/>
                            <w:bottom w:val="none" w:sz="0" w:space="0" w:color="auto"/>
                            <w:right w:val="none" w:sz="0" w:space="0" w:color="auto"/>
                          </w:divBdr>
                          <w:divsChild>
                            <w:div w:id="1225719987">
                              <w:marLeft w:val="0"/>
                              <w:marRight w:val="0"/>
                              <w:marTop w:val="0"/>
                              <w:marBottom w:val="0"/>
                              <w:divBdr>
                                <w:top w:val="none" w:sz="0" w:space="0" w:color="auto"/>
                                <w:left w:val="none" w:sz="0" w:space="0" w:color="auto"/>
                                <w:bottom w:val="none" w:sz="0" w:space="0" w:color="auto"/>
                                <w:right w:val="none" w:sz="0" w:space="0" w:color="auto"/>
                              </w:divBdr>
                              <w:divsChild>
                                <w:div w:id="6534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3831167">
      <w:bodyDiv w:val="1"/>
      <w:marLeft w:val="0"/>
      <w:marRight w:val="0"/>
      <w:marTop w:val="0"/>
      <w:marBottom w:val="0"/>
      <w:divBdr>
        <w:top w:val="none" w:sz="0" w:space="0" w:color="auto"/>
        <w:left w:val="none" w:sz="0" w:space="0" w:color="auto"/>
        <w:bottom w:val="none" w:sz="0" w:space="0" w:color="auto"/>
        <w:right w:val="none" w:sz="0" w:space="0" w:color="auto"/>
      </w:divBdr>
      <w:divsChild>
        <w:div w:id="1317687006">
          <w:marLeft w:val="0"/>
          <w:marRight w:val="0"/>
          <w:marTop w:val="0"/>
          <w:marBottom w:val="0"/>
          <w:divBdr>
            <w:top w:val="none" w:sz="0" w:space="0" w:color="auto"/>
            <w:left w:val="none" w:sz="0" w:space="0" w:color="auto"/>
            <w:bottom w:val="none" w:sz="0" w:space="0" w:color="auto"/>
            <w:right w:val="none" w:sz="0" w:space="0" w:color="auto"/>
          </w:divBdr>
          <w:divsChild>
            <w:div w:id="2051807032">
              <w:marLeft w:val="0"/>
              <w:marRight w:val="0"/>
              <w:marTop w:val="0"/>
              <w:marBottom w:val="0"/>
              <w:divBdr>
                <w:top w:val="none" w:sz="0" w:space="0" w:color="auto"/>
                <w:left w:val="none" w:sz="0" w:space="0" w:color="auto"/>
                <w:bottom w:val="none" w:sz="0" w:space="0" w:color="auto"/>
                <w:right w:val="none" w:sz="0" w:space="0" w:color="auto"/>
              </w:divBdr>
              <w:divsChild>
                <w:div w:id="1692416931">
                  <w:marLeft w:val="0"/>
                  <w:marRight w:val="0"/>
                  <w:marTop w:val="0"/>
                  <w:marBottom w:val="0"/>
                  <w:divBdr>
                    <w:top w:val="none" w:sz="0" w:space="0" w:color="auto"/>
                    <w:left w:val="none" w:sz="0" w:space="0" w:color="auto"/>
                    <w:bottom w:val="none" w:sz="0" w:space="0" w:color="auto"/>
                    <w:right w:val="none" w:sz="0" w:space="0" w:color="auto"/>
                  </w:divBdr>
                  <w:divsChild>
                    <w:div w:id="2073455633">
                      <w:marLeft w:val="0"/>
                      <w:marRight w:val="0"/>
                      <w:marTop w:val="0"/>
                      <w:marBottom w:val="0"/>
                      <w:divBdr>
                        <w:top w:val="none" w:sz="0" w:space="0" w:color="auto"/>
                        <w:left w:val="none" w:sz="0" w:space="0" w:color="auto"/>
                        <w:bottom w:val="none" w:sz="0" w:space="0" w:color="auto"/>
                        <w:right w:val="none" w:sz="0" w:space="0" w:color="auto"/>
                      </w:divBdr>
                      <w:divsChild>
                        <w:div w:id="1702901644">
                          <w:marLeft w:val="0"/>
                          <w:marRight w:val="0"/>
                          <w:marTop w:val="0"/>
                          <w:marBottom w:val="0"/>
                          <w:divBdr>
                            <w:top w:val="none" w:sz="0" w:space="0" w:color="auto"/>
                            <w:left w:val="none" w:sz="0" w:space="0" w:color="auto"/>
                            <w:bottom w:val="none" w:sz="0" w:space="0" w:color="auto"/>
                            <w:right w:val="none" w:sz="0" w:space="0" w:color="auto"/>
                          </w:divBdr>
                          <w:divsChild>
                            <w:div w:id="1174492655">
                              <w:marLeft w:val="0"/>
                              <w:marRight w:val="0"/>
                              <w:marTop w:val="0"/>
                              <w:marBottom w:val="0"/>
                              <w:divBdr>
                                <w:top w:val="none" w:sz="0" w:space="0" w:color="auto"/>
                                <w:left w:val="none" w:sz="0" w:space="0" w:color="auto"/>
                                <w:bottom w:val="none" w:sz="0" w:space="0" w:color="auto"/>
                                <w:right w:val="none" w:sz="0" w:space="0" w:color="auto"/>
                              </w:divBdr>
                              <w:divsChild>
                                <w:div w:id="20573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7070370">
      <w:bodyDiv w:val="1"/>
      <w:marLeft w:val="0"/>
      <w:marRight w:val="0"/>
      <w:marTop w:val="0"/>
      <w:marBottom w:val="0"/>
      <w:divBdr>
        <w:top w:val="none" w:sz="0" w:space="0" w:color="auto"/>
        <w:left w:val="none" w:sz="0" w:space="0" w:color="auto"/>
        <w:bottom w:val="none" w:sz="0" w:space="0" w:color="auto"/>
        <w:right w:val="none" w:sz="0" w:space="0" w:color="auto"/>
      </w:divBdr>
    </w:div>
    <w:div w:id="1108624004">
      <w:bodyDiv w:val="1"/>
      <w:marLeft w:val="0"/>
      <w:marRight w:val="0"/>
      <w:marTop w:val="0"/>
      <w:marBottom w:val="0"/>
      <w:divBdr>
        <w:top w:val="none" w:sz="0" w:space="0" w:color="auto"/>
        <w:left w:val="none" w:sz="0" w:space="0" w:color="auto"/>
        <w:bottom w:val="none" w:sz="0" w:space="0" w:color="auto"/>
        <w:right w:val="none" w:sz="0" w:space="0" w:color="auto"/>
      </w:divBdr>
      <w:divsChild>
        <w:div w:id="2078042471">
          <w:marLeft w:val="0"/>
          <w:marRight w:val="0"/>
          <w:marTop w:val="0"/>
          <w:marBottom w:val="0"/>
          <w:divBdr>
            <w:top w:val="none" w:sz="0" w:space="0" w:color="auto"/>
            <w:left w:val="none" w:sz="0" w:space="0" w:color="auto"/>
            <w:bottom w:val="none" w:sz="0" w:space="0" w:color="auto"/>
            <w:right w:val="none" w:sz="0" w:space="0" w:color="auto"/>
          </w:divBdr>
        </w:div>
      </w:divsChild>
    </w:div>
    <w:div w:id="1161116882">
      <w:bodyDiv w:val="1"/>
      <w:marLeft w:val="0"/>
      <w:marRight w:val="0"/>
      <w:marTop w:val="0"/>
      <w:marBottom w:val="0"/>
      <w:divBdr>
        <w:top w:val="none" w:sz="0" w:space="0" w:color="auto"/>
        <w:left w:val="none" w:sz="0" w:space="0" w:color="auto"/>
        <w:bottom w:val="none" w:sz="0" w:space="0" w:color="auto"/>
        <w:right w:val="none" w:sz="0" w:space="0" w:color="auto"/>
      </w:divBdr>
      <w:divsChild>
        <w:div w:id="186330284">
          <w:marLeft w:val="0"/>
          <w:marRight w:val="0"/>
          <w:marTop w:val="0"/>
          <w:marBottom w:val="0"/>
          <w:divBdr>
            <w:top w:val="none" w:sz="0" w:space="0" w:color="auto"/>
            <w:left w:val="none" w:sz="0" w:space="0" w:color="auto"/>
            <w:bottom w:val="none" w:sz="0" w:space="0" w:color="auto"/>
            <w:right w:val="none" w:sz="0" w:space="0" w:color="auto"/>
          </w:divBdr>
          <w:divsChild>
            <w:div w:id="448403925">
              <w:marLeft w:val="0"/>
              <w:marRight w:val="0"/>
              <w:marTop w:val="0"/>
              <w:marBottom w:val="0"/>
              <w:divBdr>
                <w:top w:val="none" w:sz="0" w:space="0" w:color="auto"/>
                <w:left w:val="none" w:sz="0" w:space="0" w:color="auto"/>
                <w:bottom w:val="none" w:sz="0" w:space="0" w:color="auto"/>
                <w:right w:val="none" w:sz="0" w:space="0" w:color="auto"/>
              </w:divBdr>
              <w:divsChild>
                <w:div w:id="661617697">
                  <w:marLeft w:val="0"/>
                  <w:marRight w:val="0"/>
                  <w:marTop w:val="0"/>
                  <w:marBottom w:val="0"/>
                  <w:divBdr>
                    <w:top w:val="none" w:sz="0" w:space="0" w:color="auto"/>
                    <w:left w:val="none" w:sz="0" w:space="0" w:color="auto"/>
                    <w:bottom w:val="none" w:sz="0" w:space="0" w:color="auto"/>
                    <w:right w:val="none" w:sz="0" w:space="0" w:color="auto"/>
                  </w:divBdr>
                  <w:divsChild>
                    <w:div w:id="1444112726">
                      <w:marLeft w:val="0"/>
                      <w:marRight w:val="0"/>
                      <w:marTop w:val="0"/>
                      <w:marBottom w:val="0"/>
                      <w:divBdr>
                        <w:top w:val="none" w:sz="0" w:space="0" w:color="auto"/>
                        <w:left w:val="none" w:sz="0" w:space="0" w:color="auto"/>
                        <w:bottom w:val="none" w:sz="0" w:space="0" w:color="auto"/>
                        <w:right w:val="none" w:sz="0" w:space="0" w:color="auto"/>
                      </w:divBdr>
                      <w:divsChild>
                        <w:div w:id="1270968183">
                          <w:marLeft w:val="0"/>
                          <w:marRight w:val="0"/>
                          <w:marTop w:val="0"/>
                          <w:marBottom w:val="0"/>
                          <w:divBdr>
                            <w:top w:val="none" w:sz="0" w:space="0" w:color="auto"/>
                            <w:left w:val="none" w:sz="0" w:space="0" w:color="auto"/>
                            <w:bottom w:val="none" w:sz="0" w:space="0" w:color="auto"/>
                            <w:right w:val="none" w:sz="0" w:space="0" w:color="auto"/>
                          </w:divBdr>
                          <w:divsChild>
                            <w:div w:id="1806317654">
                              <w:marLeft w:val="0"/>
                              <w:marRight w:val="0"/>
                              <w:marTop w:val="0"/>
                              <w:marBottom w:val="0"/>
                              <w:divBdr>
                                <w:top w:val="none" w:sz="0" w:space="0" w:color="auto"/>
                                <w:left w:val="none" w:sz="0" w:space="0" w:color="auto"/>
                                <w:bottom w:val="none" w:sz="0" w:space="0" w:color="auto"/>
                                <w:right w:val="none" w:sz="0" w:space="0" w:color="auto"/>
                              </w:divBdr>
                              <w:divsChild>
                                <w:div w:id="10061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9247789">
      <w:bodyDiv w:val="1"/>
      <w:marLeft w:val="0"/>
      <w:marRight w:val="0"/>
      <w:marTop w:val="0"/>
      <w:marBottom w:val="0"/>
      <w:divBdr>
        <w:top w:val="none" w:sz="0" w:space="0" w:color="auto"/>
        <w:left w:val="none" w:sz="0" w:space="0" w:color="auto"/>
        <w:bottom w:val="none" w:sz="0" w:space="0" w:color="auto"/>
        <w:right w:val="none" w:sz="0" w:space="0" w:color="auto"/>
      </w:divBdr>
    </w:div>
    <w:div w:id="1222212872">
      <w:bodyDiv w:val="1"/>
      <w:marLeft w:val="0"/>
      <w:marRight w:val="0"/>
      <w:marTop w:val="0"/>
      <w:marBottom w:val="0"/>
      <w:divBdr>
        <w:top w:val="none" w:sz="0" w:space="0" w:color="auto"/>
        <w:left w:val="none" w:sz="0" w:space="0" w:color="auto"/>
        <w:bottom w:val="none" w:sz="0" w:space="0" w:color="auto"/>
        <w:right w:val="none" w:sz="0" w:space="0" w:color="auto"/>
      </w:divBdr>
    </w:div>
    <w:div w:id="1222713754">
      <w:bodyDiv w:val="1"/>
      <w:marLeft w:val="0"/>
      <w:marRight w:val="0"/>
      <w:marTop w:val="0"/>
      <w:marBottom w:val="0"/>
      <w:divBdr>
        <w:top w:val="none" w:sz="0" w:space="0" w:color="auto"/>
        <w:left w:val="none" w:sz="0" w:space="0" w:color="auto"/>
        <w:bottom w:val="none" w:sz="0" w:space="0" w:color="auto"/>
        <w:right w:val="none" w:sz="0" w:space="0" w:color="auto"/>
      </w:divBdr>
      <w:divsChild>
        <w:div w:id="954294497">
          <w:marLeft w:val="0"/>
          <w:marRight w:val="0"/>
          <w:marTop w:val="0"/>
          <w:marBottom w:val="0"/>
          <w:divBdr>
            <w:top w:val="none" w:sz="0" w:space="0" w:color="auto"/>
            <w:left w:val="none" w:sz="0" w:space="0" w:color="auto"/>
            <w:bottom w:val="none" w:sz="0" w:space="0" w:color="auto"/>
            <w:right w:val="none" w:sz="0" w:space="0" w:color="auto"/>
          </w:divBdr>
          <w:divsChild>
            <w:div w:id="166940742">
              <w:marLeft w:val="0"/>
              <w:marRight w:val="0"/>
              <w:marTop w:val="0"/>
              <w:marBottom w:val="0"/>
              <w:divBdr>
                <w:top w:val="none" w:sz="0" w:space="0" w:color="auto"/>
                <w:left w:val="none" w:sz="0" w:space="0" w:color="auto"/>
                <w:bottom w:val="none" w:sz="0" w:space="0" w:color="auto"/>
                <w:right w:val="none" w:sz="0" w:space="0" w:color="auto"/>
              </w:divBdr>
              <w:divsChild>
                <w:div w:id="2068676360">
                  <w:marLeft w:val="0"/>
                  <w:marRight w:val="0"/>
                  <w:marTop w:val="0"/>
                  <w:marBottom w:val="0"/>
                  <w:divBdr>
                    <w:top w:val="none" w:sz="0" w:space="0" w:color="auto"/>
                    <w:left w:val="none" w:sz="0" w:space="0" w:color="auto"/>
                    <w:bottom w:val="none" w:sz="0" w:space="0" w:color="auto"/>
                    <w:right w:val="none" w:sz="0" w:space="0" w:color="auto"/>
                  </w:divBdr>
                  <w:divsChild>
                    <w:div w:id="681469102">
                      <w:marLeft w:val="0"/>
                      <w:marRight w:val="0"/>
                      <w:marTop w:val="0"/>
                      <w:marBottom w:val="0"/>
                      <w:divBdr>
                        <w:top w:val="none" w:sz="0" w:space="0" w:color="auto"/>
                        <w:left w:val="none" w:sz="0" w:space="0" w:color="auto"/>
                        <w:bottom w:val="none" w:sz="0" w:space="0" w:color="auto"/>
                        <w:right w:val="none" w:sz="0" w:space="0" w:color="auto"/>
                      </w:divBdr>
                      <w:divsChild>
                        <w:div w:id="1671521969">
                          <w:marLeft w:val="0"/>
                          <w:marRight w:val="0"/>
                          <w:marTop w:val="0"/>
                          <w:marBottom w:val="0"/>
                          <w:divBdr>
                            <w:top w:val="none" w:sz="0" w:space="0" w:color="auto"/>
                            <w:left w:val="none" w:sz="0" w:space="0" w:color="auto"/>
                            <w:bottom w:val="none" w:sz="0" w:space="0" w:color="auto"/>
                            <w:right w:val="none" w:sz="0" w:space="0" w:color="auto"/>
                          </w:divBdr>
                          <w:divsChild>
                            <w:div w:id="1915821611">
                              <w:marLeft w:val="0"/>
                              <w:marRight w:val="0"/>
                              <w:marTop w:val="0"/>
                              <w:marBottom w:val="0"/>
                              <w:divBdr>
                                <w:top w:val="none" w:sz="0" w:space="0" w:color="auto"/>
                                <w:left w:val="none" w:sz="0" w:space="0" w:color="auto"/>
                                <w:bottom w:val="none" w:sz="0" w:space="0" w:color="auto"/>
                                <w:right w:val="none" w:sz="0" w:space="0" w:color="auto"/>
                              </w:divBdr>
                              <w:divsChild>
                                <w:div w:id="249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784208">
      <w:bodyDiv w:val="1"/>
      <w:marLeft w:val="0"/>
      <w:marRight w:val="0"/>
      <w:marTop w:val="0"/>
      <w:marBottom w:val="0"/>
      <w:divBdr>
        <w:top w:val="none" w:sz="0" w:space="0" w:color="auto"/>
        <w:left w:val="none" w:sz="0" w:space="0" w:color="auto"/>
        <w:bottom w:val="none" w:sz="0" w:space="0" w:color="auto"/>
        <w:right w:val="none" w:sz="0" w:space="0" w:color="auto"/>
      </w:divBdr>
      <w:divsChild>
        <w:div w:id="155078733">
          <w:marLeft w:val="0"/>
          <w:marRight w:val="0"/>
          <w:marTop w:val="0"/>
          <w:marBottom w:val="0"/>
          <w:divBdr>
            <w:top w:val="none" w:sz="0" w:space="0" w:color="auto"/>
            <w:left w:val="none" w:sz="0" w:space="0" w:color="auto"/>
            <w:bottom w:val="none" w:sz="0" w:space="0" w:color="auto"/>
            <w:right w:val="none" w:sz="0" w:space="0" w:color="auto"/>
          </w:divBdr>
          <w:divsChild>
            <w:div w:id="2124379928">
              <w:marLeft w:val="0"/>
              <w:marRight w:val="0"/>
              <w:marTop w:val="0"/>
              <w:marBottom w:val="0"/>
              <w:divBdr>
                <w:top w:val="none" w:sz="0" w:space="0" w:color="auto"/>
                <w:left w:val="none" w:sz="0" w:space="0" w:color="auto"/>
                <w:bottom w:val="none" w:sz="0" w:space="0" w:color="auto"/>
                <w:right w:val="none" w:sz="0" w:space="0" w:color="auto"/>
              </w:divBdr>
              <w:divsChild>
                <w:div w:id="949357175">
                  <w:marLeft w:val="0"/>
                  <w:marRight w:val="0"/>
                  <w:marTop w:val="0"/>
                  <w:marBottom w:val="0"/>
                  <w:divBdr>
                    <w:top w:val="none" w:sz="0" w:space="0" w:color="auto"/>
                    <w:left w:val="none" w:sz="0" w:space="0" w:color="auto"/>
                    <w:bottom w:val="none" w:sz="0" w:space="0" w:color="auto"/>
                    <w:right w:val="none" w:sz="0" w:space="0" w:color="auto"/>
                  </w:divBdr>
                  <w:divsChild>
                    <w:div w:id="205988277">
                      <w:marLeft w:val="0"/>
                      <w:marRight w:val="0"/>
                      <w:marTop w:val="0"/>
                      <w:marBottom w:val="0"/>
                      <w:divBdr>
                        <w:top w:val="none" w:sz="0" w:space="0" w:color="auto"/>
                        <w:left w:val="none" w:sz="0" w:space="0" w:color="auto"/>
                        <w:bottom w:val="none" w:sz="0" w:space="0" w:color="auto"/>
                        <w:right w:val="none" w:sz="0" w:space="0" w:color="auto"/>
                      </w:divBdr>
                      <w:divsChild>
                        <w:div w:id="913130511">
                          <w:marLeft w:val="0"/>
                          <w:marRight w:val="0"/>
                          <w:marTop w:val="0"/>
                          <w:marBottom w:val="0"/>
                          <w:divBdr>
                            <w:top w:val="none" w:sz="0" w:space="0" w:color="auto"/>
                            <w:left w:val="none" w:sz="0" w:space="0" w:color="auto"/>
                            <w:bottom w:val="none" w:sz="0" w:space="0" w:color="auto"/>
                            <w:right w:val="none" w:sz="0" w:space="0" w:color="auto"/>
                          </w:divBdr>
                          <w:divsChild>
                            <w:div w:id="388459405">
                              <w:marLeft w:val="0"/>
                              <w:marRight w:val="0"/>
                              <w:marTop w:val="0"/>
                              <w:marBottom w:val="0"/>
                              <w:divBdr>
                                <w:top w:val="none" w:sz="0" w:space="0" w:color="auto"/>
                                <w:left w:val="none" w:sz="0" w:space="0" w:color="auto"/>
                                <w:bottom w:val="none" w:sz="0" w:space="0" w:color="auto"/>
                                <w:right w:val="none" w:sz="0" w:space="0" w:color="auto"/>
                              </w:divBdr>
                              <w:divsChild>
                                <w:div w:id="8563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371673">
      <w:bodyDiv w:val="1"/>
      <w:marLeft w:val="0"/>
      <w:marRight w:val="0"/>
      <w:marTop w:val="0"/>
      <w:marBottom w:val="0"/>
      <w:divBdr>
        <w:top w:val="none" w:sz="0" w:space="0" w:color="auto"/>
        <w:left w:val="none" w:sz="0" w:space="0" w:color="auto"/>
        <w:bottom w:val="none" w:sz="0" w:space="0" w:color="auto"/>
        <w:right w:val="none" w:sz="0" w:space="0" w:color="auto"/>
      </w:divBdr>
      <w:divsChild>
        <w:div w:id="784083819">
          <w:marLeft w:val="0"/>
          <w:marRight w:val="0"/>
          <w:marTop w:val="0"/>
          <w:marBottom w:val="0"/>
          <w:divBdr>
            <w:top w:val="none" w:sz="0" w:space="0" w:color="auto"/>
            <w:left w:val="none" w:sz="0" w:space="0" w:color="auto"/>
            <w:bottom w:val="none" w:sz="0" w:space="0" w:color="auto"/>
            <w:right w:val="none" w:sz="0" w:space="0" w:color="auto"/>
          </w:divBdr>
        </w:div>
      </w:divsChild>
    </w:div>
    <w:div w:id="1379158322">
      <w:bodyDiv w:val="1"/>
      <w:marLeft w:val="0"/>
      <w:marRight w:val="0"/>
      <w:marTop w:val="0"/>
      <w:marBottom w:val="0"/>
      <w:divBdr>
        <w:top w:val="none" w:sz="0" w:space="0" w:color="auto"/>
        <w:left w:val="none" w:sz="0" w:space="0" w:color="auto"/>
        <w:bottom w:val="none" w:sz="0" w:space="0" w:color="auto"/>
        <w:right w:val="none" w:sz="0" w:space="0" w:color="auto"/>
      </w:divBdr>
      <w:divsChild>
        <w:div w:id="1596671120">
          <w:marLeft w:val="0"/>
          <w:marRight w:val="0"/>
          <w:marTop w:val="0"/>
          <w:marBottom w:val="0"/>
          <w:divBdr>
            <w:top w:val="none" w:sz="0" w:space="0" w:color="auto"/>
            <w:left w:val="none" w:sz="0" w:space="0" w:color="auto"/>
            <w:bottom w:val="none" w:sz="0" w:space="0" w:color="auto"/>
            <w:right w:val="none" w:sz="0" w:space="0" w:color="auto"/>
          </w:divBdr>
        </w:div>
      </w:divsChild>
    </w:div>
    <w:div w:id="1394893069">
      <w:bodyDiv w:val="1"/>
      <w:marLeft w:val="0"/>
      <w:marRight w:val="0"/>
      <w:marTop w:val="0"/>
      <w:marBottom w:val="0"/>
      <w:divBdr>
        <w:top w:val="none" w:sz="0" w:space="0" w:color="auto"/>
        <w:left w:val="none" w:sz="0" w:space="0" w:color="auto"/>
        <w:bottom w:val="none" w:sz="0" w:space="0" w:color="auto"/>
        <w:right w:val="none" w:sz="0" w:space="0" w:color="auto"/>
      </w:divBdr>
      <w:divsChild>
        <w:div w:id="1392466385">
          <w:marLeft w:val="0"/>
          <w:marRight w:val="0"/>
          <w:marTop w:val="0"/>
          <w:marBottom w:val="0"/>
          <w:divBdr>
            <w:top w:val="none" w:sz="0" w:space="0" w:color="auto"/>
            <w:left w:val="none" w:sz="0" w:space="0" w:color="auto"/>
            <w:bottom w:val="none" w:sz="0" w:space="0" w:color="auto"/>
            <w:right w:val="none" w:sz="0" w:space="0" w:color="auto"/>
          </w:divBdr>
          <w:divsChild>
            <w:div w:id="1979650748">
              <w:marLeft w:val="0"/>
              <w:marRight w:val="0"/>
              <w:marTop w:val="0"/>
              <w:marBottom w:val="0"/>
              <w:divBdr>
                <w:top w:val="none" w:sz="0" w:space="0" w:color="auto"/>
                <w:left w:val="none" w:sz="0" w:space="0" w:color="auto"/>
                <w:bottom w:val="none" w:sz="0" w:space="0" w:color="auto"/>
                <w:right w:val="none" w:sz="0" w:space="0" w:color="auto"/>
              </w:divBdr>
              <w:divsChild>
                <w:div w:id="1036812253">
                  <w:marLeft w:val="0"/>
                  <w:marRight w:val="0"/>
                  <w:marTop w:val="0"/>
                  <w:marBottom w:val="0"/>
                  <w:divBdr>
                    <w:top w:val="none" w:sz="0" w:space="0" w:color="auto"/>
                    <w:left w:val="none" w:sz="0" w:space="0" w:color="auto"/>
                    <w:bottom w:val="none" w:sz="0" w:space="0" w:color="auto"/>
                    <w:right w:val="none" w:sz="0" w:space="0" w:color="auto"/>
                  </w:divBdr>
                  <w:divsChild>
                    <w:div w:id="18623803">
                      <w:marLeft w:val="0"/>
                      <w:marRight w:val="0"/>
                      <w:marTop w:val="0"/>
                      <w:marBottom w:val="0"/>
                      <w:divBdr>
                        <w:top w:val="none" w:sz="0" w:space="0" w:color="auto"/>
                        <w:left w:val="none" w:sz="0" w:space="0" w:color="auto"/>
                        <w:bottom w:val="none" w:sz="0" w:space="0" w:color="auto"/>
                        <w:right w:val="none" w:sz="0" w:space="0" w:color="auto"/>
                      </w:divBdr>
                      <w:divsChild>
                        <w:div w:id="940836107">
                          <w:marLeft w:val="0"/>
                          <w:marRight w:val="0"/>
                          <w:marTop w:val="0"/>
                          <w:marBottom w:val="0"/>
                          <w:divBdr>
                            <w:top w:val="none" w:sz="0" w:space="0" w:color="auto"/>
                            <w:left w:val="none" w:sz="0" w:space="0" w:color="auto"/>
                            <w:bottom w:val="none" w:sz="0" w:space="0" w:color="auto"/>
                            <w:right w:val="none" w:sz="0" w:space="0" w:color="auto"/>
                          </w:divBdr>
                          <w:divsChild>
                            <w:div w:id="1957562123">
                              <w:marLeft w:val="0"/>
                              <w:marRight w:val="0"/>
                              <w:marTop w:val="0"/>
                              <w:marBottom w:val="0"/>
                              <w:divBdr>
                                <w:top w:val="none" w:sz="0" w:space="0" w:color="auto"/>
                                <w:left w:val="none" w:sz="0" w:space="0" w:color="auto"/>
                                <w:bottom w:val="none" w:sz="0" w:space="0" w:color="auto"/>
                                <w:right w:val="none" w:sz="0" w:space="0" w:color="auto"/>
                              </w:divBdr>
                              <w:divsChild>
                                <w:div w:id="726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066725">
      <w:bodyDiv w:val="1"/>
      <w:marLeft w:val="0"/>
      <w:marRight w:val="0"/>
      <w:marTop w:val="0"/>
      <w:marBottom w:val="0"/>
      <w:divBdr>
        <w:top w:val="none" w:sz="0" w:space="0" w:color="auto"/>
        <w:left w:val="none" w:sz="0" w:space="0" w:color="auto"/>
        <w:bottom w:val="none" w:sz="0" w:space="0" w:color="auto"/>
        <w:right w:val="none" w:sz="0" w:space="0" w:color="auto"/>
      </w:divBdr>
      <w:divsChild>
        <w:div w:id="999429554">
          <w:marLeft w:val="0"/>
          <w:marRight w:val="0"/>
          <w:marTop w:val="0"/>
          <w:marBottom w:val="0"/>
          <w:divBdr>
            <w:top w:val="none" w:sz="0" w:space="0" w:color="auto"/>
            <w:left w:val="none" w:sz="0" w:space="0" w:color="auto"/>
            <w:bottom w:val="none" w:sz="0" w:space="0" w:color="auto"/>
            <w:right w:val="none" w:sz="0" w:space="0" w:color="auto"/>
          </w:divBdr>
        </w:div>
      </w:divsChild>
    </w:div>
    <w:div w:id="1455710780">
      <w:bodyDiv w:val="1"/>
      <w:marLeft w:val="0"/>
      <w:marRight w:val="0"/>
      <w:marTop w:val="0"/>
      <w:marBottom w:val="0"/>
      <w:divBdr>
        <w:top w:val="none" w:sz="0" w:space="0" w:color="auto"/>
        <w:left w:val="none" w:sz="0" w:space="0" w:color="auto"/>
        <w:bottom w:val="none" w:sz="0" w:space="0" w:color="auto"/>
        <w:right w:val="none" w:sz="0" w:space="0" w:color="auto"/>
      </w:divBdr>
      <w:divsChild>
        <w:div w:id="1959674837">
          <w:marLeft w:val="0"/>
          <w:marRight w:val="0"/>
          <w:marTop w:val="0"/>
          <w:marBottom w:val="0"/>
          <w:divBdr>
            <w:top w:val="none" w:sz="0" w:space="0" w:color="auto"/>
            <w:left w:val="none" w:sz="0" w:space="0" w:color="auto"/>
            <w:bottom w:val="none" w:sz="0" w:space="0" w:color="auto"/>
            <w:right w:val="none" w:sz="0" w:space="0" w:color="auto"/>
          </w:divBdr>
          <w:divsChild>
            <w:div w:id="375550537">
              <w:marLeft w:val="0"/>
              <w:marRight w:val="0"/>
              <w:marTop w:val="0"/>
              <w:marBottom w:val="0"/>
              <w:divBdr>
                <w:top w:val="none" w:sz="0" w:space="0" w:color="auto"/>
                <w:left w:val="none" w:sz="0" w:space="0" w:color="auto"/>
                <w:bottom w:val="none" w:sz="0" w:space="0" w:color="auto"/>
                <w:right w:val="none" w:sz="0" w:space="0" w:color="auto"/>
              </w:divBdr>
              <w:divsChild>
                <w:div w:id="485053903">
                  <w:marLeft w:val="0"/>
                  <w:marRight w:val="0"/>
                  <w:marTop w:val="0"/>
                  <w:marBottom w:val="0"/>
                  <w:divBdr>
                    <w:top w:val="none" w:sz="0" w:space="0" w:color="auto"/>
                    <w:left w:val="none" w:sz="0" w:space="0" w:color="auto"/>
                    <w:bottom w:val="none" w:sz="0" w:space="0" w:color="auto"/>
                    <w:right w:val="none" w:sz="0" w:space="0" w:color="auto"/>
                  </w:divBdr>
                  <w:divsChild>
                    <w:div w:id="927158792">
                      <w:marLeft w:val="0"/>
                      <w:marRight w:val="0"/>
                      <w:marTop w:val="0"/>
                      <w:marBottom w:val="0"/>
                      <w:divBdr>
                        <w:top w:val="none" w:sz="0" w:space="0" w:color="auto"/>
                        <w:left w:val="none" w:sz="0" w:space="0" w:color="auto"/>
                        <w:bottom w:val="none" w:sz="0" w:space="0" w:color="auto"/>
                        <w:right w:val="none" w:sz="0" w:space="0" w:color="auto"/>
                      </w:divBdr>
                      <w:divsChild>
                        <w:div w:id="1157458903">
                          <w:marLeft w:val="0"/>
                          <w:marRight w:val="0"/>
                          <w:marTop w:val="0"/>
                          <w:marBottom w:val="0"/>
                          <w:divBdr>
                            <w:top w:val="none" w:sz="0" w:space="0" w:color="auto"/>
                            <w:left w:val="none" w:sz="0" w:space="0" w:color="auto"/>
                            <w:bottom w:val="none" w:sz="0" w:space="0" w:color="auto"/>
                            <w:right w:val="none" w:sz="0" w:space="0" w:color="auto"/>
                          </w:divBdr>
                          <w:divsChild>
                            <w:div w:id="173495894">
                              <w:marLeft w:val="0"/>
                              <w:marRight w:val="0"/>
                              <w:marTop w:val="0"/>
                              <w:marBottom w:val="0"/>
                              <w:divBdr>
                                <w:top w:val="none" w:sz="0" w:space="0" w:color="auto"/>
                                <w:left w:val="none" w:sz="0" w:space="0" w:color="auto"/>
                                <w:bottom w:val="none" w:sz="0" w:space="0" w:color="auto"/>
                                <w:right w:val="none" w:sz="0" w:space="0" w:color="auto"/>
                              </w:divBdr>
                              <w:divsChild>
                                <w:div w:id="132096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17935">
      <w:bodyDiv w:val="1"/>
      <w:marLeft w:val="0"/>
      <w:marRight w:val="0"/>
      <w:marTop w:val="0"/>
      <w:marBottom w:val="0"/>
      <w:divBdr>
        <w:top w:val="none" w:sz="0" w:space="0" w:color="auto"/>
        <w:left w:val="none" w:sz="0" w:space="0" w:color="auto"/>
        <w:bottom w:val="none" w:sz="0" w:space="0" w:color="auto"/>
        <w:right w:val="none" w:sz="0" w:space="0" w:color="auto"/>
      </w:divBdr>
      <w:divsChild>
        <w:div w:id="2091387557">
          <w:marLeft w:val="0"/>
          <w:marRight w:val="0"/>
          <w:marTop w:val="0"/>
          <w:marBottom w:val="0"/>
          <w:divBdr>
            <w:top w:val="none" w:sz="0" w:space="0" w:color="auto"/>
            <w:left w:val="none" w:sz="0" w:space="0" w:color="auto"/>
            <w:bottom w:val="none" w:sz="0" w:space="0" w:color="auto"/>
            <w:right w:val="none" w:sz="0" w:space="0" w:color="auto"/>
          </w:divBdr>
          <w:divsChild>
            <w:div w:id="883366754">
              <w:marLeft w:val="0"/>
              <w:marRight w:val="0"/>
              <w:marTop w:val="0"/>
              <w:marBottom w:val="0"/>
              <w:divBdr>
                <w:top w:val="none" w:sz="0" w:space="0" w:color="auto"/>
                <w:left w:val="none" w:sz="0" w:space="0" w:color="auto"/>
                <w:bottom w:val="none" w:sz="0" w:space="0" w:color="auto"/>
                <w:right w:val="none" w:sz="0" w:space="0" w:color="auto"/>
              </w:divBdr>
              <w:divsChild>
                <w:div w:id="252129602">
                  <w:marLeft w:val="0"/>
                  <w:marRight w:val="0"/>
                  <w:marTop w:val="0"/>
                  <w:marBottom w:val="0"/>
                  <w:divBdr>
                    <w:top w:val="none" w:sz="0" w:space="0" w:color="auto"/>
                    <w:left w:val="none" w:sz="0" w:space="0" w:color="auto"/>
                    <w:bottom w:val="none" w:sz="0" w:space="0" w:color="auto"/>
                    <w:right w:val="none" w:sz="0" w:space="0" w:color="auto"/>
                  </w:divBdr>
                  <w:divsChild>
                    <w:div w:id="2086341436">
                      <w:marLeft w:val="0"/>
                      <w:marRight w:val="0"/>
                      <w:marTop w:val="0"/>
                      <w:marBottom w:val="0"/>
                      <w:divBdr>
                        <w:top w:val="none" w:sz="0" w:space="0" w:color="auto"/>
                        <w:left w:val="none" w:sz="0" w:space="0" w:color="auto"/>
                        <w:bottom w:val="none" w:sz="0" w:space="0" w:color="auto"/>
                        <w:right w:val="none" w:sz="0" w:space="0" w:color="auto"/>
                      </w:divBdr>
                      <w:divsChild>
                        <w:div w:id="2013144897">
                          <w:marLeft w:val="0"/>
                          <w:marRight w:val="0"/>
                          <w:marTop w:val="0"/>
                          <w:marBottom w:val="0"/>
                          <w:divBdr>
                            <w:top w:val="none" w:sz="0" w:space="0" w:color="auto"/>
                            <w:left w:val="none" w:sz="0" w:space="0" w:color="auto"/>
                            <w:bottom w:val="none" w:sz="0" w:space="0" w:color="auto"/>
                            <w:right w:val="none" w:sz="0" w:space="0" w:color="auto"/>
                          </w:divBdr>
                          <w:divsChild>
                            <w:div w:id="1540046552">
                              <w:marLeft w:val="0"/>
                              <w:marRight w:val="0"/>
                              <w:marTop w:val="0"/>
                              <w:marBottom w:val="0"/>
                              <w:divBdr>
                                <w:top w:val="none" w:sz="0" w:space="0" w:color="auto"/>
                                <w:left w:val="none" w:sz="0" w:space="0" w:color="auto"/>
                                <w:bottom w:val="none" w:sz="0" w:space="0" w:color="auto"/>
                                <w:right w:val="none" w:sz="0" w:space="0" w:color="auto"/>
                              </w:divBdr>
                              <w:divsChild>
                                <w:div w:id="10223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574620">
      <w:bodyDiv w:val="1"/>
      <w:marLeft w:val="0"/>
      <w:marRight w:val="0"/>
      <w:marTop w:val="0"/>
      <w:marBottom w:val="0"/>
      <w:divBdr>
        <w:top w:val="none" w:sz="0" w:space="0" w:color="auto"/>
        <w:left w:val="none" w:sz="0" w:space="0" w:color="auto"/>
        <w:bottom w:val="none" w:sz="0" w:space="0" w:color="auto"/>
        <w:right w:val="none" w:sz="0" w:space="0" w:color="auto"/>
      </w:divBdr>
      <w:divsChild>
        <w:div w:id="2072382597">
          <w:marLeft w:val="0"/>
          <w:marRight w:val="0"/>
          <w:marTop w:val="0"/>
          <w:marBottom w:val="0"/>
          <w:divBdr>
            <w:top w:val="none" w:sz="0" w:space="0" w:color="auto"/>
            <w:left w:val="none" w:sz="0" w:space="0" w:color="auto"/>
            <w:bottom w:val="none" w:sz="0" w:space="0" w:color="auto"/>
            <w:right w:val="none" w:sz="0" w:space="0" w:color="auto"/>
          </w:divBdr>
          <w:divsChild>
            <w:div w:id="177740995">
              <w:marLeft w:val="0"/>
              <w:marRight w:val="0"/>
              <w:marTop w:val="0"/>
              <w:marBottom w:val="0"/>
              <w:divBdr>
                <w:top w:val="none" w:sz="0" w:space="0" w:color="auto"/>
                <w:left w:val="none" w:sz="0" w:space="0" w:color="auto"/>
                <w:bottom w:val="none" w:sz="0" w:space="0" w:color="auto"/>
                <w:right w:val="none" w:sz="0" w:space="0" w:color="auto"/>
              </w:divBdr>
              <w:divsChild>
                <w:div w:id="2043894944">
                  <w:marLeft w:val="0"/>
                  <w:marRight w:val="0"/>
                  <w:marTop w:val="0"/>
                  <w:marBottom w:val="0"/>
                  <w:divBdr>
                    <w:top w:val="none" w:sz="0" w:space="0" w:color="auto"/>
                    <w:left w:val="none" w:sz="0" w:space="0" w:color="auto"/>
                    <w:bottom w:val="none" w:sz="0" w:space="0" w:color="auto"/>
                    <w:right w:val="none" w:sz="0" w:space="0" w:color="auto"/>
                  </w:divBdr>
                  <w:divsChild>
                    <w:div w:id="382294682">
                      <w:marLeft w:val="0"/>
                      <w:marRight w:val="0"/>
                      <w:marTop w:val="0"/>
                      <w:marBottom w:val="0"/>
                      <w:divBdr>
                        <w:top w:val="none" w:sz="0" w:space="0" w:color="auto"/>
                        <w:left w:val="none" w:sz="0" w:space="0" w:color="auto"/>
                        <w:bottom w:val="none" w:sz="0" w:space="0" w:color="auto"/>
                        <w:right w:val="none" w:sz="0" w:space="0" w:color="auto"/>
                      </w:divBdr>
                      <w:divsChild>
                        <w:div w:id="390035251">
                          <w:marLeft w:val="0"/>
                          <w:marRight w:val="0"/>
                          <w:marTop w:val="0"/>
                          <w:marBottom w:val="0"/>
                          <w:divBdr>
                            <w:top w:val="none" w:sz="0" w:space="0" w:color="auto"/>
                            <w:left w:val="none" w:sz="0" w:space="0" w:color="auto"/>
                            <w:bottom w:val="none" w:sz="0" w:space="0" w:color="auto"/>
                            <w:right w:val="none" w:sz="0" w:space="0" w:color="auto"/>
                          </w:divBdr>
                          <w:divsChild>
                            <w:div w:id="1127239769">
                              <w:marLeft w:val="0"/>
                              <w:marRight w:val="0"/>
                              <w:marTop w:val="0"/>
                              <w:marBottom w:val="0"/>
                              <w:divBdr>
                                <w:top w:val="none" w:sz="0" w:space="0" w:color="auto"/>
                                <w:left w:val="none" w:sz="0" w:space="0" w:color="auto"/>
                                <w:bottom w:val="none" w:sz="0" w:space="0" w:color="auto"/>
                                <w:right w:val="none" w:sz="0" w:space="0" w:color="auto"/>
                              </w:divBdr>
                              <w:divsChild>
                                <w:div w:id="19789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2110242">
      <w:bodyDiv w:val="1"/>
      <w:marLeft w:val="0"/>
      <w:marRight w:val="0"/>
      <w:marTop w:val="0"/>
      <w:marBottom w:val="0"/>
      <w:divBdr>
        <w:top w:val="none" w:sz="0" w:space="0" w:color="auto"/>
        <w:left w:val="none" w:sz="0" w:space="0" w:color="auto"/>
        <w:bottom w:val="none" w:sz="0" w:space="0" w:color="auto"/>
        <w:right w:val="none" w:sz="0" w:space="0" w:color="auto"/>
      </w:divBdr>
      <w:divsChild>
        <w:div w:id="1754158098">
          <w:marLeft w:val="0"/>
          <w:marRight w:val="0"/>
          <w:marTop w:val="0"/>
          <w:marBottom w:val="0"/>
          <w:divBdr>
            <w:top w:val="none" w:sz="0" w:space="0" w:color="auto"/>
            <w:left w:val="none" w:sz="0" w:space="0" w:color="auto"/>
            <w:bottom w:val="none" w:sz="0" w:space="0" w:color="auto"/>
            <w:right w:val="none" w:sz="0" w:space="0" w:color="auto"/>
          </w:divBdr>
          <w:divsChild>
            <w:div w:id="1216164884">
              <w:marLeft w:val="0"/>
              <w:marRight w:val="0"/>
              <w:marTop w:val="0"/>
              <w:marBottom w:val="0"/>
              <w:divBdr>
                <w:top w:val="none" w:sz="0" w:space="0" w:color="auto"/>
                <w:left w:val="none" w:sz="0" w:space="0" w:color="auto"/>
                <w:bottom w:val="none" w:sz="0" w:space="0" w:color="auto"/>
                <w:right w:val="none" w:sz="0" w:space="0" w:color="auto"/>
              </w:divBdr>
              <w:divsChild>
                <w:div w:id="515847407">
                  <w:marLeft w:val="0"/>
                  <w:marRight w:val="0"/>
                  <w:marTop w:val="0"/>
                  <w:marBottom w:val="0"/>
                  <w:divBdr>
                    <w:top w:val="none" w:sz="0" w:space="0" w:color="auto"/>
                    <w:left w:val="none" w:sz="0" w:space="0" w:color="auto"/>
                    <w:bottom w:val="none" w:sz="0" w:space="0" w:color="auto"/>
                    <w:right w:val="none" w:sz="0" w:space="0" w:color="auto"/>
                  </w:divBdr>
                  <w:divsChild>
                    <w:div w:id="1240212253">
                      <w:marLeft w:val="0"/>
                      <w:marRight w:val="0"/>
                      <w:marTop w:val="0"/>
                      <w:marBottom w:val="0"/>
                      <w:divBdr>
                        <w:top w:val="none" w:sz="0" w:space="0" w:color="auto"/>
                        <w:left w:val="none" w:sz="0" w:space="0" w:color="auto"/>
                        <w:bottom w:val="none" w:sz="0" w:space="0" w:color="auto"/>
                        <w:right w:val="none" w:sz="0" w:space="0" w:color="auto"/>
                      </w:divBdr>
                      <w:divsChild>
                        <w:div w:id="1378507824">
                          <w:marLeft w:val="0"/>
                          <w:marRight w:val="0"/>
                          <w:marTop w:val="0"/>
                          <w:marBottom w:val="0"/>
                          <w:divBdr>
                            <w:top w:val="none" w:sz="0" w:space="0" w:color="auto"/>
                            <w:left w:val="none" w:sz="0" w:space="0" w:color="auto"/>
                            <w:bottom w:val="none" w:sz="0" w:space="0" w:color="auto"/>
                            <w:right w:val="none" w:sz="0" w:space="0" w:color="auto"/>
                          </w:divBdr>
                          <w:divsChild>
                            <w:div w:id="62799952">
                              <w:marLeft w:val="0"/>
                              <w:marRight w:val="0"/>
                              <w:marTop w:val="0"/>
                              <w:marBottom w:val="0"/>
                              <w:divBdr>
                                <w:top w:val="none" w:sz="0" w:space="0" w:color="auto"/>
                                <w:left w:val="none" w:sz="0" w:space="0" w:color="auto"/>
                                <w:bottom w:val="none" w:sz="0" w:space="0" w:color="auto"/>
                                <w:right w:val="none" w:sz="0" w:space="0" w:color="auto"/>
                              </w:divBdr>
                              <w:divsChild>
                                <w:div w:id="3602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434257">
      <w:bodyDiv w:val="1"/>
      <w:marLeft w:val="0"/>
      <w:marRight w:val="0"/>
      <w:marTop w:val="0"/>
      <w:marBottom w:val="0"/>
      <w:divBdr>
        <w:top w:val="none" w:sz="0" w:space="0" w:color="auto"/>
        <w:left w:val="none" w:sz="0" w:space="0" w:color="auto"/>
        <w:bottom w:val="none" w:sz="0" w:space="0" w:color="auto"/>
        <w:right w:val="none" w:sz="0" w:space="0" w:color="auto"/>
      </w:divBdr>
      <w:divsChild>
        <w:div w:id="2007779319">
          <w:marLeft w:val="0"/>
          <w:marRight w:val="0"/>
          <w:marTop w:val="0"/>
          <w:marBottom w:val="0"/>
          <w:divBdr>
            <w:top w:val="none" w:sz="0" w:space="0" w:color="auto"/>
            <w:left w:val="none" w:sz="0" w:space="0" w:color="auto"/>
            <w:bottom w:val="none" w:sz="0" w:space="0" w:color="auto"/>
            <w:right w:val="none" w:sz="0" w:space="0" w:color="auto"/>
          </w:divBdr>
          <w:divsChild>
            <w:div w:id="1012075577">
              <w:marLeft w:val="0"/>
              <w:marRight w:val="0"/>
              <w:marTop w:val="0"/>
              <w:marBottom w:val="0"/>
              <w:divBdr>
                <w:top w:val="none" w:sz="0" w:space="0" w:color="auto"/>
                <w:left w:val="none" w:sz="0" w:space="0" w:color="auto"/>
                <w:bottom w:val="none" w:sz="0" w:space="0" w:color="auto"/>
                <w:right w:val="none" w:sz="0" w:space="0" w:color="auto"/>
              </w:divBdr>
              <w:divsChild>
                <w:div w:id="416709872">
                  <w:marLeft w:val="0"/>
                  <w:marRight w:val="0"/>
                  <w:marTop w:val="0"/>
                  <w:marBottom w:val="0"/>
                  <w:divBdr>
                    <w:top w:val="none" w:sz="0" w:space="0" w:color="auto"/>
                    <w:left w:val="none" w:sz="0" w:space="0" w:color="auto"/>
                    <w:bottom w:val="none" w:sz="0" w:space="0" w:color="auto"/>
                    <w:right w:val="none" w:sz="0" w:space="0" w:color="auto"/>
                  </w:divBdr>
                  <w:divsChild>
                    <w:div w:id="683363808">
                      <w:marLeft w:val="0"/>
                      <w:marRight w:val="0"/>
                      <w:marTop w:val="0"/>
                      <w:marBottom w:val="0"/>
                      <w:divBdr>
                        <w:top w:val="none" w:sz="0" w:space="0" w:color="auto"/>
                        <w:left w:val="none" w:sz="0" w:space="0" w:color="auto"/>
                        <w:bottom w:val="none" w:sz="0" w:space="0" w:color="auto"/>
                        <w:right w:val="none" w:sz="0" w:space="0" w:color="auto"/>
                      </w:divBdr>
                      <w:divsChild>
                        <w:div w:id="76483149">
                          <w:marLeft w:val="0"/>
                          <w:marRight w:val="0"/>
                          <w:marTop w:val="0"/>
                          <w:marBottom w:val="0"/>
                          <w:divBdr>
                            <w:top w:val="none" w:sz="0" w:space="0" w:color="auto"/>
                            <w:left w:val="none" w:sz="0" w:space="0" w:color="auto"/>
                            <w:bottom w:val="none" w:sz="0" w:space="0" w:color="auto"/>
                            <w:right w:val="none" w:sz="0" w:space="0" w:color="auto"/>
                          </w:divBdr>
                          <w:divsChild>
                            <w:div w:id="673845876">
                              <w:marLeft w:val="0"/>
                              <w:marRight w:val="0"/>
                              <w:marTop w:val="0"/>
                              <w:marBottom w:val="0"/>
                              <w:divBdr>
                                <w:top w:val="none" w:sz="0" w:space="0" w:color="auto"/>
                                <w:left w:val="none" w:sz="0" w:space="0" w:color="auto"/>
                                <w:bottom w:val="none" w:sz="0" w:space="0" w:color="auto"/>
                                <w:right w:val="none" w:sz="0" w:space="0" w:color="auto"/>
                              </w:divBdr>
                              <w:divsChild>
                                <w:div w:id="11226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403">
      <w:bodyDiv w:val="1"/>
      <w:marLeft w:val="0"/>
      <w:marRight w:val="0"/>
      <w:marTop w:val="0"/>
      <w:marBottom w:val="0"/>
      <w:divBdr>
        <w:top w:val="none" w:sz="0" w:space="0" w:color="auto"/>
        <w:left w:val="none" w:sz="0" w:space="0" w:color="auto"/>
        <w:bottom w:val="none" w:sz="0" w:space="0" w:color="auto"/>
        <w:right w:val="none" w:sz="0" w:space="0" w:color="auto"/>
      </w:divBdr>
      <w:divsChild>
        <w:div w:id="1160973052">
          <w:marLeft w:val="0"/>
          <w:marRight w:val="0"/>
          <w:marTop w:val="0"/>
          <w:marBottom w:val="0"/>
          <w:divBdr>
            <w:top w:val="none" w:sz="0" w:space="0" w:color="auto"/>
            <w:left w:val="none" w:sz="0" w:space="0" w:color="auto"/>
            <w:bottom w:val="none" w:sz="0" w:space="0" w:color="auto"/>
            <w:right w:val="none" w:sz="0" w:space="0" w:color="auto"/>
          </w:divBdr>
          <w:divsChild>
            <w:div w:id="277032211">
              <w:marLeft w:val="0"/>
              <w:marRight w:val="0"/>
              <w:marTop w:val="0"/>
              <w:marBottom w:val="0"/>
              <w:divBdr>
                <w:top w:val="none" w:sz="0" w:space="0" w:color="auto"/>
                <w:left w:val="none" w:sz="0" w:space="0" w:color="auto"/>
                <w:bottom w:val="none" w:sz="0" w:space="0" w:color="auto"/>
                <w:right w:val="none" w:sz="0" w:space="0" w:color="auto"/>
              </w:divBdr>
              <w:divsChild>
                <w:div w:id="688485067">
                  <w:marLeft w:val="0"/>
                  <w:marRight w:val="0"/>
                  <w:marTop w:val="0"/>
                  <w:marBottom w:val="0"/>
                  <w:divBdr>
                    <w:top w:val="none" w:sz="0" w:space="0" w:color="auto"/>
                    <w:left w:val="none" w:sz="0" w:space="0" w:color="auto"/>
                    <w:bottom w:val="none" w:sz="0" w:space="0" w:color="auto"/>
                    <w:right w:val="none" w:sz="0" w:space="0" w:color="auto"/>
                  </w:divBdr>
                  <w:divsChild>
                    <w:div w:id="1580216217">
                      <w:marLeft w:val="0"/>
                      <w:marRight w:val="0"/>
                      <w:marTop w:val="0"/>
                      <w:marBottom w:val="0"/>
                      <w:divBdr>
                        <w:top w:val="none" w:sz="0" w:space="0" w:color="auto"/>
                        <w:left w:val="none" w:sz="0" w:space="0" w:color="auto"/>
                        <w:bottom w:val="none" w:sz="0" w:space="0" w:color="auto"/>
                        <w:right w:val="none" w:sz="0" w:space="0" w:color="auto"/>
                      </w:divBdr>
                      <w:divsChild>
                        <w:div w:id="374817742">
                          <w:marLeft w:val="0"/>
                          <w:marRight w:val="0"/>
                          <w:marTop w:val="0"/>
                          <w:marBottom w:val="0"/>
                          <w:divBdr>
                            <w:top w:val="none" w:sz="0" w:space="0" w:color="auto"/>
                            <w:left w:val="none" w:sz="0" w:space="0" w:color="auto"/>
                            <w:bottom w:val="none" w:sz="0" w:space="0" w:color="auto"/>
                            <w:right w:val="none" w:sz="0" w:space="0" w:color="auto"/>
                          </w:divBdr>
                          <w:divsChild>
                            <w:div w:id="1755324008">
                              <w:marLeft w:val="0"/>
                              <w:marRight w:val="0"/>
                              <w:marTop w:val="0"/>
                              <w:marBottom w:val="0"/>
                              <w:divBdr>
                                <w:top w:val="none" w:sz="0" w:space="0" w:color="auto"/>
                                <w:left w:val="none" w:sz="0" w:space="0" w:color="auto"/>
                                <w:bottom w:val="none" w:sz="0" w:space="0" w:color="auto"/>
                                <w:right w:val="none" w:sz="0" w:space="0" w:color="auto"/>
                              </w:divBdr>
                              <w:divsChild>
                                <w:div w:id="19708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4529711">
      <w:bodyDiv w:val="1"/>
      <w:marLeft w:val="0"/>
      <w:marRight w:val="0"/>
      <w:marTop w:val="0"/>
      <w:marBottom w:val="0"/>
      <w:divBdr>
        <w:top w:val="none" w:sz="0" w:space="0" w:color="auto"/>
        <w:left w:val="none" w:sz="0" w:space="0" w:color="auto"/>
        <w:bottom w:val="none" w:sz="0" w:space="0" w:color="auto"/>
        <w:right w:val="none" w:sz="0" w:space="0" w:color="auto"/>
      </w:divBdr>
      <w:divsChild>
        <w:div w:id="955021043">
          <w:marLeft w:val="0"/>
          <w:marRight w:val="0"/>
          <w:marTop w:val="0"/>
          <w:marBottom w:val="0"/>
          <w:divBdr>
            <w:top w:val="none" w:sz="0" w:space="0" w:color="auto"/>
            <w:left w:val="none" w:sz="0" w:space="0" w:color="auto"/>
            <w:bottom w:val="none" w:sz="0" w:space="0" w:color="auto"/>
            <w:right w:val="none" w:sz="0" w:space="0" w:color="auto"/>
          </w:divBdr>
        </w:div>
      </w:divsChild>
    </w:div>
    <w:div w:id="1740858086">
      <w:bodyDiv w:val="1"/>
      <w:marLeft w:val="0"/>
      <w:marRight w:val="0"/>
      <w:marTop w:val="0"/>
      <w:marBottom w:val="0"/>
      <w:divBdr>
        <w:top w:val="none" w:sz="0" w:space="0" w:color="auto"/>
        <w:left w:val="none" w:sz="0" w:space="0" w:color="auto"/>
        <w:bottom w:val="none" w:sz="0" w:space="0" w:color="auto"/>
        <w:right w:val="none" w:sz="0" w:space="0" w:color="auto"/>
      </w:divBdr>
      <w:divsChild>
        <w:div w:id="734161997">
          <w:marLeft w:val="0"/>
          <w:marRight w:val="0"/>
          <w:marTop w:val="0"/>
          <w:marBottom w:val="0"/>
          <w:divBdr>
            <w:top w:val="none" w:sz="0" w:space="0" w:color="auto"/>
            <w:left w:val="none" w:sz="0" w:space="0" w:color="auto"/>
            <w:bottom w:val="none" w:sz="0" w:space="0" w:color="auto"/>
            <w:right w:val="none" w:sz="0" w:space="0" w:color="auto"/>
          </w:divBdr>
          <w:divsChild>
            <w:div w:id="1210654933">
              <w:marLeft w:val="0"/>
              <w:marRight w:val="0"/>
              <w:marTop w:val="0"/>
              <w:marBottom w:val="0"/>
              <w:divBdr>
                <w:top w:val="none" w:sz="0" w:space="0" w:color="auto"/>
                <w:left w:val="none" w:sz="0" w:space="0" w:color="auto"/>
                <w:bottom w:val="none" w:sz="0" w:space="0" w:color="auto"/>
                <w:right w:val="none" w:sz="0" w:space="0" w:color="auto"/>
              </w:divBdr>
              <w:divsChild>
                <w:div w:id="2032024572">
                  <w:marLeft w:val="0"/>
                  <w:marRight w:val="0"/>
                  <w:marTop w:val="0"/>
                  <w:marBottom w:val="0"/>
                  <w:divBdr>
                    <w:top w:val="none" w:sz="0" w:space="0" w:color="auto"/>
                    <w:left w:val="none" w:sz="0" w:space="0" w:color="auto"/>
                    <w:bottom w:val="none" w:sz="0" w:space="0" w:color="auto"/>
                    <w:right w:val="none" w:sz="0" w:space="0" w:color="auto"/>
                  </w:divBdr>
                  <w:divsChild>
                    <w:div w:id="972565327">
                      <w:marLeft w:val="0"/>
                      <w:marRight w:val="0"/>
                      <w:marTop w:val="0"/>
                      <w:marBottom w:val="0"/>
                      <w:divBdr>
                        <w:top w:val="none" w:sz="0" w:space="0" w:color="auto"/>
                        <w:left w:val="none" w:sz="0" w:space="0" w:color="auto"/>
                        <w:bottom w:val="none" w:sz="0" w:space="0" w:color="auto"/>
                        <w:right w:val="none" w:sz="0" w:space="0" w:color="auto"/>
                      </w:divBdr>
                      <w:divsChild>
                        <w:div w:id="91702975">
                          <w:marLeft w:val="0"/>
                          <w:marRight w:val="0"/>
                          <w:marTop w:val="0"/>
                          <w:marBottom w:val="0"/>
                          <w:divBdr>
                            <w:top w:val="none" w:sz="0" w:space="0" w:color="auto"/>
                            <w:left w:val="none" w:sz="0" w:space="0" w:color="auto"/>
                            <w:bottom w:val="none" w:sz="0" w:space="0" w:color="auto"/>
                            <w:right w:val="none" w:sz="0" w:space="0" w:color="auto"/>
                          </w:divBdr>
                          <w:divsChild>
                            <w:div w:id="1870021563">
                              <w:marLeft w:val="0"/>
                              <w:marRight w:val="0"/>
                              <w:marTop w:val="0"/>
                              <w:marBottom w:val="0"/>
                              <w:divBdr>
                                <w:top w:val="none" w:sz="0" w:space="0" w:color="auto"/>
                                <w:left w:val="none" w:sz="0" w:space="0" w:color="auto"/>
                                <w:bottom w:val="none" w:sz="0" w:space="0" w:color="auto"/>
                                <w:right w:val="none" w:sz="0" w:space="0" w:color="auto"/>
                              </w:divBdr>
                              <w:divsChild>
                                <w:div w:id="8019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858825">
      <w:bodyDiv w:val="1"/>
      <w:marLeft w:val="0"/>
      <w:marRight w:val="0"/>
      <w:marTop w:val="0"/>
      <w:marBottom w:val="0"/>
      <w:divBdr>
        <w:top w:val="none" w:sz="0" w:space="0" w:color="auto"/>
        <w:left w:val="none" w:sz="0" w:space="0" w:color="auto"/>
        <w:bottom w:val="none" w:sz="0" w:space="0" w:color="auto"/>
        <w:right w:val="none" w:sz="0" w:space="0" w:color="auto"/>
      </w:divBdr>
      <w:divsChild>
        <w:div w:id="262962020">
          <w:marLeft w:val="0"/>
          <w:marRight w:val="0"/>
          <w:marTop w:val="0"/>
          <w:marBottom w:val="0"/>
          <w:divBdr>
            <w:top w:val="none" w:sz="0" w:space="0" w:color="auto"/>
            <w:left w:val="none" w:sz="0" w:space="0" w:color="auto"/>
            <w:bottom w:val="none" w:sz="0" w:space="0" w:color="auto"/>
            <w:right w:val="none" w:sz="0" w:space="0" w:color="auto"/>
          </w:divBdr>
        </w:div>
      </w:divsChild>
    </w:div>
    <w:div w:id="1789930153">
      <w:bodyDiv w:val="1"/>
      <w:marLeft w:val="0"/>
      <w:marRight w:val="0"/>
      <w:marTop w:val="0"/>
      <w:marBottom w:val="0"/>
      <w:divBdr>
        <w:top w:val="none" w:sz="0" w:space="0" w:color="auto"/>
        <w:left w:val="none" w:sz="0" w:space="0" w:color="auto"/>
        <w:bottom w:val="none" w:sz="0" w:space="0" w:color="auto"/>
        <w:right w:val="none" w:sz="0" w:space="0" w:color="auto"/>
      </w:divBdr>
      <w:divsChild>
        <w:div w:id="1119689642">
          <w:marLeft w:val="0"/>
          <w:marRight w:val="0"/>
          <w:marTop w:val="0"/>
          <w:marBottom w:val="0"/>
          <w:divBdr>
            <w:top w:val="none" w:sz="0" w:space="0" w:color="auto"/>
            <w:left w:val="none" w:sz="0" w:space="0" w:color="auto"/>
            <w:bottom w:val="none" w:sz="0" w:space="0" w:color="auto"/>
            <w:right w:val="none" w:sz="0" w:space="0" w:color="auto"/>
          </w:divBdr>
          <w:divsChild>
            <w:div w:id="2130974043">
              <w:marLeft w:val="0"/>
              <w:marRight w:val="0"/>
              <w:marTop w:val="0"/>
              <w:marBottom w:val="0"/>
              <w:divBdr>
                <w:top w:val="none" w:sz="0" w:space="0" w:color="auto"/>
                <w:left w:val="none" w:sz="0" w:space="0" w:color="auto"/>
                <w:bottom w:val="none" w:sz="0" w:space="0" w:color="auto"/>
                <w:right w:val="none" w:sz="0" w:space="0" w:color="auto"/>
              </w:divBdr>
              <w:divsChild>
                <w:div w:id="1105080276">
                  <w:marLeft w:val="0"/>
                  <w:marRight w:val="0"/>
                  <w:marTop w:val="0"/>
                  <w:marBottom w:val="0"/>
                  <w:divBdr>
                    <w:top w:val="none" w:sz="0" w:space="0" w:color="auto"/>
                    <w:left w:val="none" w:sz="0" w:space="0" w:color="auto"/>
                    <w:bottom w:val="none" w:sz="0" w:space="0" w:color="auto"/>
                    <w:right w:val="none" w:sz="0" w:space="0" w:color="auto"/>
                  </w:divBdr>
                  <w:divsChild>
                    <w:div w:id="1385562771">
                      <w:marLeft w:val="0"/>
                      <w:marRight w:val="0"/>
                      <w:marTop w:val="0"/>
                      <w:marBottom w:val="0"/>
                      <w:divBdr>
                        <w:top w:val="none" w:sz="0" w:space="0" w:color="auto"/>
                        <w:left w:val="none" w:sz="0" w:space="0" w:color="auto"/>
                        <w:bottom w:val="none" w:sz="0" w:space="0" w:color="auto"/>
                        <w:right w:val="none" w:sz="0" w:space="0" w:color="auto"/>
                      </w:divBdr>
                      <w:divsChild>
                        <w:div w:id="1017003638">
                          <w:marLeft w:val="0"/>
                          <w:marRight w:val="0"/>
                          <w:marTop w:val="0"/>
                          <w:marBottom w:val="0"/>
                          <w:divBdr>
                            <w:top w:val="none" w:sz="0" w:space="0" w:color="auto"/>
                            <w:left w:val="none" w:sz="0" w:space="0" w:color="auto"/>
                            <w:bottom w:val="none" w:sz="0" w:space="0" w:color="auto"/>
                            <w:right w:val="none" w:sz="0" w:space="0" w:color="auto"/>
                          </w:divBdr>
                          <w:divsChild>
                            <w:div w:id="1142312737">
                              <w:marLeft w:val="0"/>
                              <w:marRight w:val="0"/>
                              <w:marTop w:val="0"/>
                              <w:marBottom w:val="0"/>
                              <w:divBdr>
                                <w:top w:val="none" w:sz="0" w:space="0" w:color="auto"/>
                                <w:left w:val="none" w:sz="0" w:space="0" w:color="auto"/>
                                <w:bottom w:val="none" w:sz="0" w:space="0" w:color="auto"/>
                                <w:right w:val="none" w:sz="0" w:space="0" w:color="auto"/>
                              </w:divBdr>
                              <w:divsChild>
                                <w:div w:id="6547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116952">
      <w:bodyDiv w:val="1"/>
      <w:marLeft w:val="0"/>
      <w:marRight w:val="0"/>
      <w:marTop w:val="0"/>
      <w:marBottom w:val="0"/>
      <w:divBdr>
        <w:top w:val="none" w:sz="0" w:space="0" w:color="auto"/>
        <w:left w:val="none" w:sz="0" w:space="0" w:color="auto"/>
        <w:bottom w:val="none" w:sz="0" w:space="0" w:color="auto"/>
        <w:right w:val="none" w:sz="0" w:space="0" w:color="auto"/>
      </w:divBdr>
      <w:divsChild>
        <w:div w:id="938561921">
          <w:marLeft w:val="0"/>
          <w:marRight w:val="0"/>
          <w:marTop w:val="0"/>
          <w:marBottom w:val="0"/>
          <w:divBdr>
            <w:top w:val="none" w:sz="0" w:space="0" w:color="auto"/>
            <w:left w:val="none" w:sz="0" w:space="0" w:color="auto"/>
            <w:bottom w:val="none" w:sz="0" w:space="0" w:color="auto"/>
            <w:right w:val="none" w:sz="0" w:space="0" w:color="auto"/>
          </w:divBdr>
          <w:divsChild>
            <w:div w:id="583878906">
              <w:marLeft w:val="0"/>
              <w:marRight w:val="0"/>
              <w:marTop w:val="0"/>
              <w:marBottom w:val="0"/>
              <w:divBdr>
                <w:top w:val="none" w:sz="0" w:space="0" w:color="auto"/>
                <w:left w:val="none" w:sz="0" w:space="0" w:color="auto"/>
                <w:bottom w:val="none" w:sz="0" w:space="0" w:color="auto"/>
                <w:right w:val="none" w:sz="0" w:space="0" w:color="auto"/>
              </w:divBdr>
              <w:divsChild>
                <w:div w:id="47461247">
                  <w:marLeft w:val="0"/>
                  <w:marRight w:val="0"/>
                  <w:marTop w:val="0"/>
                  <w:marBottom w:val="0"/>
                  <w:divBdr>
                    <w:top w:val="none" w:sz="0" w:space="0" w:color="auto"/>
                    <w:left w:val="none" w:sz="0" w:space="0" w:color="auto"/>
                    <w:bottom w:val="none" w:sz="0" w:space="0" w:color="auto"/>
                    <w:right w:val="none" w:sz="0" w:space="0" w:color="auto"/>
                  </w:divBdr>
                  <w:divsChild>
                    <w:div w:id="971324183">
                      <w:marLeft w:val="0"/>
                      <w:marRight w:val="0"/>
                      <w:marTop w:val="0"/>
                      <w:marBottom w:val="0"/>
                      <w:divBdr>
                        <w:top w:val="none" w:sz="0" w:space="0" w:color="auto"/>
                        <w:left w:val="none" w:sz="0" w:space="0" w:color="auto"/>
                        <w:bottom w:val="none" w:sz="0" w:space="0" w:color="auto"/>
                        <w:right w:val="none" w:sz="0" w:space="0" w:color="auto"/>
                      </w:divBdr>
                      <w:divsChild>
                        <w:div w:id="796072997">
                          <w:marLeft w:val="0"/>
                          <w:marRight w:val="0"/>
                          <w:marTop w:val="0"/>
                          <w:marBottom w:val="0"/>
                          <w:divBdr>
                            <w:top w:val="none" w:sz="0" w:space="0" w:color="auto"/>
                            <w:left w:val="none" w:sz="0" w:space="0" w:color="auto"/>
                            <w:bottom w:val="none" w:sz="0" w:space="0" w:color="auto"/>
                            <w:right w:val="none" w:sz="0" w:space="0" w:color="auto"/>
                          </w:divBdr>
                          <w:divsChild>
                            <w:div w:id="594019780">
                              <w:marLeft w:val="0"/>
                              <w:marRight w:val="0"/>
                              <w:marTop w:val="0"/>
                              <w:marBottom w:val="0"/>
                              <w:divBdr>
                                <w:top w:val="none" w:sz="0" w:space="0" w:color="auto"/>
                                <w:left w:val="none" w:sz="0" w:space="0" w:color="auto"/>
                                <w:bottom w:val="none" w:sz="0" w:space="0" w:color="auto"/>
                                <w:right w:val="none" w:sz="0" w:space="0" w:color="auto"/>
                              </w:divBdr>
                              <w:divsChild>
                                <w:div w:id="2133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1509233">
      <w:bodyDiv w:val="1"/>
      <w:marLeft w:val="0"/>
      <w:marRight w:val="0"/>
      <w:marTop w:val="0"/>
      <w:marBottom w:val="0"/>
      <w:divBdr>
        <w:top w:val="none" w:sz="0" w:space="0" w:color="auto"/>
        <w:left w:val="none" w:sz="0" w:space="0" w:color="auto"/>
        <w:bottom w:val="none" w:sz="0" w:space="0" w:color="auto"/>
        <w:right w:val="none" w:sz="0" w:space="0" w:color="auto"/>
      </w:divBdr>
      <w:divsChild>
        <w:div w:id="765073142">
          <w:marLeft w:val="0"/>
          <w:marRight w:val="0"/>
          <w:marTop w:val="0"/>
          <w:marBottom w:val="0"/>
          <w:divBdr>
            <w:top w:val="none" w:sz="0" w:space="0" w:color="auto"/>
            <w:left w:val="none" w:sz="0" w:space="0" w:color="auto"/>
            <w:bottom w:val="none" w:sz="0" w:space="0" w:color="auto"/>
            <w:right w:val="none" w:sz="0" w:space="0" w:color="auto"/>
          </w:divBdr>
          <w:divsChild>
            <w:div w:id="1902595956">
              <w:marLeft w:val="0"/>
              <w:marRight w:val="0"/>
              <w:marTop w:val="0"/>
              <w:marBottom w:val="0"/>
              <w:divBdr>
                <w:top w:val="none" w:sz="0" w:space="0" w:color="auto"/>
                <w:left w:val="none" w:sz="0" w:space="0" w:color="auto"/>
                <w:bottom w:val="none" w:sz="0" w:space="0" w:color="auto"/>
                <w:right w:val="none" w:sz="0" w:space="0" w:color="auto"/>
              </w:divBdr>
              <w:divsChild>
                <w:div w:id="1826362469">
                  <w:marLeft w:val="0"/>
                  <w:marRight w:val="0"/>
                  <w:marTop w:val="0"/>
                  <w:marBottom w:val="0"/>
                  <w:divBdr>
                    <w:top w:val="none" w:sz="0" w:space="0" w:color="auto"/>
                    <w:left w:val="none" w:sz="0" w:space="0" w:color="auto"/>
                    <w:bottom w:val="none" w:sz="0" w:space="0" w:color="auto"/>
                    <w:right w:val="none" w:sz="0" w:space="0" w:color="auto"/>
                  </w:divBdr>
                  <w:divsChild>
                    <w:div w:id="1032417654">
                      <w:marLeft w:val="0"/>
                      <w:marRight w:val="0"/>
                      <w:marTop w:val="0"/>
                      <w:marBottom w:val="0"/>
                      <w:divBdr>
                        <w:top w:val="none" w:sz="0" w:space="0" w:color="auto"/>
                        <w:left w:val="none" w:sz="0" w:space="0" w:color="auto"/>
                        <w:bottom w:val="none" w:sz="0" w:space="0" w:color="auto"/>
                        <w:right w:val="none" w:sz="0" w:space="0" w:color="auto"/>
                      </w:divBdr>
                      <w:divsChild>
                        <w:div w:id="1835292276">
                          <w:marLeft w:val="0"/>
                          <w:marRight w:val="0"/>
                          <w:marTop w:val="0"/>
                          <w:marBottom w:val="0"/>
                          <w:divBdr>
                            <w:top w:val="none" w:sz="0" w:space="0" w:color="auto"/>
                            <w:left w:val="none" w:sz="0" w:space="0" w:color="auto"/>
                            <w:bottom w:val="none" w:sz="0" w:space="0" w:color="auto"/>
                            <w:right w:val="none" w:sz="0" w:space="0" w:color="auto"/>
                          </w:divBdr>
                          <w:divsChild>
                            <w:div w:id="1527984988">
                              <w:marLeft w:val="0"/>
                              <w:marRight w:val="0"/>
                              <w:marTop w:val="0"/>
                              <w:marBottom w:val="0"/>
                              <w:divBdr>
                                <w:top w:val="none" w:sz="0" w:space="0" w:color="auto"/>
                                <w:left w:val="none" w:sz="0" w:space="0" w:color="auto"/>
                                <w:bottom w:val="none" w:sz="0" w:space="0" w:color="auto"/>
                                <w:right w:val="none" w:sz="0" w:space="0" w:color="auto"/>
                              </w:divBdr>
                              <w:divsChild>
                                <w:div w:id="2730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811767">
      <w:bodyDiv w:val="1"/>
      <w:marLeft w:val="0"/>
      <w:marRight w:val="0"/>
      <w:marTop w:val="0"/>
      <w:marBottom w:val="0"/>
      <w:divBdr>
        <w:top w:val="none" w:sz="0" w:space="0" w:color="auto"/>
        <w:left w:val="none" w:sz="0" w:space="0" w:color="auto"/>
        <w:bottom w:val="none" w:sz="0" w:space="0" w:color="auto"/>
        <w:right w:val="none" w:sz="0" w:space="0" w:color="auto"/>
      </w:divBdr>
      <w:divsChild>
        <w:div w:id="354581389">
          <w:marLeft w:val="0"/>
          <w:marRight w:val="0"/>
          <w:marTop w:val="0"/>
          <w:marBottom w:val="0"/>
          <w:divBdr>
            <w:top w:val="none" w:sz="0" w:space="0" w:color="auto"/>
            <w:left w:val="none" w:sz="0" w:space="0" w:color="auto"/>
            <w:bottom w:val="none" w:sz="0" w:space="0" w:color="auto"/>
            <w:right w:val="none" w:sz="0" w:space="0" w:color="auto"/>
          </w:divBdr>
          <w:divsChild>
            <w:div w:id="735083933">
              <w:marLeft w:val="0"/>
              <w:marRight w:val="0"/>
              <w:marTop w:val="0"/>
              <w:marBottom w:val="0"/>
              <w:divBdr>
                <w:top w:val="none" w:sz="0" w:space="0" w:color="auto"/>
                <w:left w:val="none" w:sz="0" w:space="0" w:color="auto"/>
                <w:bottom w:val="none" w:sz="0" w:space="0" w:color="auto"/>
                <w:right w:val="none" w:sz="0" w:space="0" w:color="auto"/>
              </w:divBdr>
              <w:divsChild>
                <w:div w:id="859244789">
                  <w:marLeft w:val="0"/>
                  <w:marRight w:val="0"/>
                  <w:marTop w:val="0"/>
                  <w:marBottom w:val="0"/>
                  <w:divBdr>
                    <w:top w:val="none" w:sz="0" w:space="0" w:color="auto"/>
                    <w:left w:val="none" w:sz="0" w:space="0" w:color="auto"/>
                    <w:bottom w:val="none" w:sz="0" w:space="0" w:color="auto"/>
                    <w:right w:val="none" w:sz="0" w:space="0" w:color="auto"/>
                  </w:divBdr>
                  <w:divsChild>
                    <w:div w:id="1799759913">
                      <w:marLeft w:val="0"/>
                      <w:marRight w:val="0"/>
                      <w:marTop w:val="0"/>
                      <w:marBottom w:val="0"/>
                      <w:divBdr>
                        <w:top w:val="none" w:sz="0" w:space="0" w:color="auto"/>
                        <w:left w:val="none" w:sz="0" w:space="0" w:color="auto"/>
                        <w:bottom w:val="none" w:sz="0" w:space="0" w:color="auto"/>
                        <w:right w:val="none" w:sz="0" w:space="0" w:color="auto"/>
                      </w:divBdr>
                      <w:divsChild>
                        <w:div w:id="1353653676">
                          <w:marLeft w:val="0"/>
                          <w:marRight w:val="0"/>
                          <w:marTop w:val="0"/>
                          <w:marBottom w:val="0"/>
                          <w:divBdr>
                            <w:top w:val="none" w:sz="0" w:space="0" w:color="auto"/>
                            <w:left w:val="none" w:sz="0" w:space="0" w:color="auto"/>
                            <w:bottom w:val="none" w:sz="0" w:space="0" w:color="auto"/>
                            <w:right w:val="none" w:sz="0" w:space="0" w:color="auto"/>
                          </w:divBdr>
                          <w:divsChild>
                            <w:div w:id="1941454094">
                              <w:marLeft w:val="0"/>
                              <w:marRight w:val="0"/>
                              <w:marTop w:val="0"/>
                              <w:marBottom w:val="0"/>
                              <w:divBdr>
                                <w:top w:val="none" w:sz="0" w:space="0" w:color="auto"/>
                                <w:left w:val="none" w:sz="0" w:space="0" w:color="auto"/>
                                <w:bottom w:val="none" w:sz="0" w:space="0" w:color="auto"/>
                                <w:right w:val="none" w:sz="0" w:space="0" w:color="auto"/>
                              </w:divBdr>
                              <w:divsChild>
                                <w:div w:id="11064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039066">
      <w:bodyDiv w:val="1"/>
      <w:marLeft w:val="0"/>
      <w:marRight w:val="0"/>
      <w:marTop w:val="0"/>
      <w:marBottom w:val="0"/>
      <w:divBdr>
        <w:top w:val="none" w:sz="0" w:space="0" w:color="auto"/>
        <w:left w:val="none" w:sz="0" w:space="0" w:color="auto"/>
        <w:bottom w:val="none" w:sz="0" w:space="0" w:color="auto"/>
        <w:right w:val="none" w:sz="0" w:space="0" w:color="auto"/>
      </w:divBdr>
      <w:divsChild>
        <w:div w:id="1853715217">
          <w:marLeft w:val="0"/>
          <w:marRight w:val="0"/>
          <w:marTop w:val="0"/>
          <w:marBottom w:val="0"/>
          <w:divBdr>
            <w:top w:val="none" w:sz="0" w:space="0" w:color="auto"/>
            <w:left w:val="none" w:sz="0" w:space="0" w:color="auto"/>
            <w:bottom w:val="none" w:sz="0" w:space="0" w:color="auto"/>
            <w:right w:val="none" w:sz="0" w:space="0" w:color="auto"/>
          </w:divBdr>
          <w:divsChild>
            <w:div w:id="1850244915">
              <w:marLeft w:val="0"/>
              <w:marRight w:val="0"/>
              <w:marTop w:val="0"/>
              <w:marBottom w:val="0"/>
              <w:divBdr>
                <w:top w:val="none" w:sz="0" w:space="0" w:color="auto"/>
                <w:left w:val="none" w:sz="0" w:space="0" w:color="auto"/>
                <w:bottom w:val="none" w:sz="0" w:space="0" w:color="auto"/>
                <w:right w:val="none" w:sz="0" w:space="0" w:color="auto"/>
              </w:divBdr>
              <w:divsChild>
                <w:div w:id="502666781">
                  <w:marLeft w:val="0"/>
                  <w:marRight w:val="0"/>
                  <w:marTop w:val="0"/>
                  <w:marBottom w:val="0"/>
                  <w:divBdr>
                    <w:top w:val="none" w:sz="0" w:space="0" w:color="auto"/>
                    <w:left w:val="none" w:sz="0" w:space="0" w:color="auto"/>
                    <w:bottom w:val="none" w:sz="0" w:space="0" w:color="auto"/>
                    <w:right w:val="none" w:sz="0" w:space="0" w:color="auto"/>
                  </w:divBdr>
                  <w:divsChild>
                    <w:div w:id="1952739173">
                      <w:marLeft w:val="0"/>
                      <w:marRight w:val="0"/>
                      <w:marTop w:val="0"/>
                      <w:marBottom w:val="0"/>
                      <w:divBdr>
                        <w:top w:val="none" w:sz="0" w:space="0" w:color="auto"/>
                        <w:left w:val="none" w:sz="0" w:space="0" w:color="auto"/>
                        <w:bottom w:val="none" w:sz="0" w:space="0" w:color="auto"/>
                        <w:right w:val="none" w:sz="0" w:space="0" w:color="auto"/>
                      </w:divBdr>
                      <w:divsChild>
                        <w:div w:id="547690407">
                          <w:marLeft w:val="0"/>
                          <w:marRight w:val="0"/>
                          <w:marTop w:val="0"/>
                          <w:marBottom w:val="0"/>
                          <w:divBdr>
                            <w:top w:val="none" w:sz="0" w:space="0" w:color="auto"/>
                            <w:left w:val="none" w:sz="0" w:space="0" w:color="auto"/>
                            <w:bottom w:val="none" w:sz="0" w:space="0" w:color="auto"/>
                            <w:right w:val="none" w:sz="0" w:space="0" w:color="auto"/>
                          </w:divBdr>
                          <w:divsChild>
                            <w:div w:id="1930576618">
                              <w:marLeft w:val="0"/>
                              <w:marRight w:val="0"/>
                              <w:marTop w:val="0"/>
                              <w:marBottom w:val="0"/>
                              <w:divBdr>
                                <w:top w:val="none" w:sz="0" w:space="0" w:color="auto"/>
                                <w:left w:val="none" w:sz="0" w:space="0" w:color="auto"/>
                                <w:bottom w:val="none" w:sz="0" w:space="0" w:color="auto"/>
                                <w:right w:val="none" w:sz="0" w:space="0" w:color="auto"/>
                              </w:divBdr>
                              <w:divsChild>
                                <w:div w:id="382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4403594">
      <w:bodyDiv w:val="1"/>
      <w:marLeft w:val="0"/>
      <w:marRight w:val="0"/>
      <w:marTop w:val="0"/>
      <w:marBottom w:val="0"/>
      <w:divBdr>
        <w:top w:val="none" w:sz="0" w:space="0" w:color="auto"/>
        <w:left w:val="none" w:sz="0" w:space="0" w:color="auto"/>
        <w:bottom w:val="none" w:sz="0" w:space="0" w:color="auto"/>
        <w:right w:val="none" w:sz="0" w:space="0" w:color="auto"/>
      </w:divBdr>
      <w:divsChild>
        <w:div w:id="675814235">
          <w:marLeft w:val="0"/>
          <w:marRight w:val="0"/>
          <w:marTop w:val="0"/>
          <w:marBottom w:val="0"/>
          <w:divBdr>
            <w:top w:val="none" w:sz="0" w:space="0" w:color="auto"/>
            <w:left w:val="none" w:sz="0" w:space="0" w:color="auto"/>
            <w:bottom w:val="none" w:sz="0" w:space="0" w:color="auto"/>
            <w:right w:val="none" w:sz="0" w:space="0" w:color="auto"/>
          </w:divBdr>
          <w:divsChild>
            <w:div w:id="619578699">
              <w:marLeft w:val="0"/>
              <w:marRight w:val="0"/>
              <w:marTop w:val="0"/>
              <w:marBottom w:val="0"/>
              <w:divBdr>
                <w:top w:val="none" w:sz="0" w:space="0" w:color="auto"/>
                <w:left w:val="none" w:sz="0" w:space="0" w:color="auto"/>
                <w:bottom w:val="none" w:sz="0" w:space="0" w:color="auto"/>
                <w:right w:val="none" w:sz="0" w:space="0" w:color="auto"/>
              </w:divBdr>
              <w:divsChild>
                <w:div w:id="1669364979">
                  <w:marLeft w:val="0"/>
                  <w:marRight w:val="0"/>
                  <w:marTop w:val="0"/>
                  <w:marBottom w:val="0"/>
                  <w:divBdr>
                    <w:top w:val="none" w:sz="0" w:space="0" w:color="auto"/>
                    <w:left w:val="none" w:sz="0" w:space="0" w:color="auto"/>
                    <w:bottom w:val="none" w:sz="0" w:space="0" w:color="auto"/>
                    <w:right w:val="none" w:sz="0" w:space="0" w:color="auto"/>
                  </w:divBdr>
                  <w:divsChild>
                    <w:div w:id="599798336">
                      <w:marLeft w:val="0"/>
                      <w:marRight w:val="0"/>
                      <w:marTop w:val="0"/>
                      <w:marBottom w:val="0"/>
                      <w:divBdr>
                        <w:top w:val="none" w:sz="0" w:space="0" w:color="auto"/>
                        <w:left w:val="none" w:sz="0" w:space="0" w:color="auto"/>
                        <w:bottom w:val="none" w:sz="0" w:space="0" w:color="auto"/>
                        <w:right w:val="none" w:sz="0" w:space="0" w:color="auto"/>
                      </w:divBdr>
                      <w:divsChild>
                        <w:div w:id="692925621">
                          <w:marLeft w:val="0"/>
                          <w:marRight w:val="0"/>
                          <w:marTop w:val="0"/>
                          <w:marBottom w:val="0"/>
                          <w:divBdr>
                            <w:top w:val="none" w:sz="0" w:space="0" w:color="auto"/>
                            <w:left w:val="none" w:sz="0" w:space="0" w:color="auto"/>
                            <w:bottom w:val="none" w:sz="0" w:space="0" w:color="auto"/>
                            <w:right w:val="none" w:sz="0" w:space="0" w:color="auto"/>
                          </w:divBdr>
                          <w:divsChild>
                            <w:div w:id="594366954">
                              <w:marLeft w:val="0"/>
                              <w:marRight w:val="0"/>
                              <w:marTop w:val="0"/>
                              <w:marBottom w:val="0"/>
                              <w:divBdr>
                                <w:top w:val="none" w:sz="0" w:space="0" w:color="auto"/>
                                <w:left w:val="none" w:sz="0" w:space="0" w:color="auto"/>
                                <w:bottom w:val="none" w:sz="0" w:space="0" w:color="auto"/>
                                <w:right w:val="none" w:sz="0" w:space="0" w:color="auto"/>
                              </w:divBdr>
                              <w:divsChild>
                                <w:div w:id="5294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791020">
      <w:bodyDiv w:val="1"/>
      <w:marLeft w:val="0"/>
      <w:marRight w:val="0"/>
      <w:marTop w:val="0"/>
      <w:marBottom w:val="0"/>
      <w:divBdr>
        <w:top w:val="none" w:sz="0" w:space="0" w:color="auto"/>
        <w:left w:val="none" w:sz="0" w:space="0" w:color="auto"/>
        <w:bottom w:val="none" w:sz="0" w:space="0" w:color="auto"/>
        <w:right w:val="none" w:sz="0" w:space="0" w:color="auto"/>
      </w:divBdr>
      <w:divsChild>
        <w:div w:id="885604780">
          <w:marLeft w:val="0"/>
          <w:marRight w:val="0"/>
          <w:marTop w:val="0"/>
          <w:marBottom w:val="0"/>
          <w:divBdr>
            <w:top w:val="none" w:sz="0" w:space="0" w:color="auto"/>
            <w:left w:val="none" w:sz="0" w:space="0" w:color="auto"/>
            <w:bottom w:val="none" w:sz="0" w:space="0" w:color="auto"/>
            <w:right w:val="none" w:sz="0" w:space="0" w:color="auto"/>
          </w:divBdr>
          <w:divsChild>
            <w:div w:id="1967151555">
              <w:marLeft w:val="0"/>
              <w:marRight w:val="0"/>
              <w:marTop w:val="0"/>
              <w:marBottom w:val="0"/>
              <w:divBdr>
                <w:top w:val="none" w:sz="0" w:space="0" w:color="auto"/>
                <w:left w:val="none" w:sz="0" w:space="0" w:color="auto"/>
                <w:bottom w:val="none" w:sz="0" w:space="0" w:color="auto"/>
                <w:right w:val="none" w:sz="0" w:space="0" w:color="auto"/>
              </w:divBdr>
              <w:divsChild>
                <w:div w:id="201599375">
                  <w:marLeft w:val="0"/>
                  <w:marRight w:val="0"/>
                  <w:marTop w:val="0"/>
                  <w:marBottom w:val="0"/>
                  <w:divBdr>
                    <w:top w:val="none" w:sz="0" w:space="0" w:color="auto"/>
                    <w:left w:val="none" w:sz="0" w:space="0" w:color="auto"/>
                    <w:bottom w:val="none" w:sz="0" w:space="0" w:color="auto"/>
                    <w:right w:val="none" w:sz="0" w:space="0" w:color="auto"/>
                  </w:divBdr>
                  <w:divsChild>
                    <w:div w:id="1598176654">
                      <w:marLeft w:val="0"/>
                      <w:marRight w:val="0"/>
                      <w:marTop w:val="0"/>
                      <w:marBottom w:val="0"/>
                      <w:divBdr>
                        <w:top w:val="none" w:sz="0" w:space="0" w:color="auto"/>
                        <w:left w:val="none" w:sz="0" w:space="0" w:color="auto"/>
                        <w:bottom w:val="none" w:sz="0" w:space="0" w:color="auto"/>
                        <w:right w:val="none" w:sz="0" w:space="0" w:color="auto"/>
                      </w:divBdr>
                      <w:divsChild>
                        <w:div w:id="434794209">
                          <w:marLeft w:val="0"/>
                          <w:marRight w:val="0"/>
                          <w:marTop w:val="0"/>
                          <w:marBottom w:val="0"/>
                          <w:divBdr>
                            <w:top w:val="none" w:sz="0" w:space="0" w:color="auto"/>
                            <w:left w:val="none" w:sz="0" w:space="0" w:color="auto"/>
                            <w:bottom w:val="none" w:sz="0" w:space="0" w:color="auto"/>
                            <w:right w:val="none" w:sz="0" w:space="0" w:color="auto"/>
                          </w:divBdr>
                          <w:divsChild>
                            <w:div w:id="83574782">
                              <w:marLeft w:val="0"/>
                              <w:marRight w:val="0"/>
                              <w:marTop w:val="0"/>
                              <w:marBottom w:val="0"/>
                              <w:divBdr>
                                <w:top w:val="none" w:sz="0" w:space="0" w:color="auto"/>
                                <w:left w:val="none" w:sz="0" w:space="0" w:color="auto"/>
                                <w:bottom w:val="none" w:sz="0" w:space="0" w:color="auto"/>
                                <w:right w:val="none" w:sz="0" w:space="0" w:color="auto"/>
                              </w:divBdr>
                              <w:divsChild>
                                <w:div w:id="192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930349">
      <w:bodyDiv w:val="1"/>
      <w:marLeft w:val="0"/>
      <w:marRight w:val="0"/>
      <w:marTop w:val="0"/>
      <w:marBottom w:val="0"/>
      <w:divBdr>
        <w:top w:val="none" w:sz="0" w:space="0" w:color="auto"/>
        <w:left w:val="none" w:sz="0" w:space="0" w:color="auto"/>
        <w:bottom w:val="none" w:sz="0" w:space="0" w:color="auto"/>
        <w:right w:val="none" w:sz="0" w:space="0" w:color="auto"/>
      </w:divBdr>
      <w:divsChild>
        <w:div w:id="386994120">
          <w:marLeft w:val="0"/>
          <w:marRight w:val="0"/>
          <w:marTop w:val="0"/>
          <w:marBottom w:val="0"/>
          <w:divBdr>
            <w:top w:val="none" w:sz="0" w:space="0" w:color="auto"/>
            <w:left w:val="none" w:sz="0" w:space="0" w:color="auto"/>
            <w:bottom w:val="none" w:sz="0" w:space="0" w:color="auto"/>
            <w:right w:val="none" w:sz="0" w:space="0" w:color="auto"/>
          </w:divBdr>
        </w:div>
      </w:divsChild>
    </w:div>
    <w:div w:id="2065638344">
      <w:bodyDiv w:val="1"/>
      <w:marLeft w:val="0"/>
      <w:marRight w:val="0"/>
      <w:marTop w:val="0"/>
      <w:marBottom w:val="0"/>
      <w:divBdr>
        <w:top w:val="none" w:sz="0" w:space="0" w:color="auto"/>
        <w:left w:val="none" w:sz="0" w:space="0" w:color="auto"/>
        <w:bottom w:val="none" w:sz="0" w:space="0" w:color="auto"/>
        <w:right w:val="none" w:sz="0" w:space="0" w:color="auto"/>
      </w:divBdr>
      <w:divsChild>
        <w:div w:id="3982828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5.bin"/><Relationship Id="rId26" Type="http://schemas.openxmlformats.org/officeDocument/2006/relationships/image" Target="media/image10.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4.emf"/><Relationship Id="rId42" Type="http://schemas.openxmlformats.org/officeDocument/2006/relationships/hyperlink" Target="http://sc.hkexnews.hk/gb/sdinotice.hkex.com.hk/di/NSSrchMethod.aspx?src=MAIN&amp;in=1&amp;lang=ZH&amp;" TargetMode="External"/><Relationship Id="rId47" Type="http://schemas.openxmlformats.org/officeDocument/2006/relationships/image" Target="media/image20.emf"/><Relationship Id="rId50" Type="http://schemas.openxmlformats.org/officeDocument/2006/relationships/oleObject" Target="embeddings/oleObject20.bin"/><Relationship Id="rId55" Type="http://schemas.openxmlformats.org/officeDocument/2006/relationships/image" Target="media/image24.emf"/><Relationship Id="rId63" Type="http://schemas.openxmlformats.org/officeDocument/2006/relationships/image" Target="media/image28.emf"/><Relationship Id="rId68" Type="http://schemas.openxmlformats.org/officeDocument/2006/relationships/oleObject" Target="embeddings/oleObject29.bin"/><Relationship Id="rId76" Type="http://schemas.openxmlformats.org/officeDocument/2006/relationships/oleObject" Target="embeddings/oleObject32.bin"/><Relationship Id="rId84" Type="http://schemas.openxmlformats.org/officeDocument/2006/relationships/oleObject" Target="embeddings/oleObject36.bin"/><Relationship Id="rId89" Type="http://schemas.openxmlformats.org/officeDocument/2006/relationships/oleObject" Target="embeddings/oleObject39.bin"/><Relationship Id="rId7" Type="http://schemas.openxmlformats.org/officeDocument/2006/relationships/footnotes" Target="footnotes.xml"/><Relationship Id="rId71" Type="http://schemas.openxmlformats.org/officeDocument/2006/relationships/hyperlink" Target="http://corpsv.etnet.com.hk/webservice/jsp/ETNET/DIV-ANNOUNCE/BIG5/SearchResult.jsp?SORT=CODE&amp;TO=20120525&amp;ENCODING=BIG5&amp;ANNOUNCETYPE=RI&amp;STOCKCODE=&amp;MAINTYPE=DIVANNOUNCE&amp;FROM=20120425&amp;INDUSTRY=&amp;SUBTYPE=SEARCH&amp;CLIENT=ETNET" TargetMode="External"/><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oleObject" Target="embeddings/oleObject10.bin"/><Relationship Id="rId11" Type="http://schemas.openxmlformats.org/officeDocument/2006/relationships/image" Target="media/image2.em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4.bin"/><Relationship Id="rId40" Type="http://schemas.openxmlformats.org/officeDocument/2006/relationships/image" Target="media/image17.emf"/><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oleObject" Target="embeddings/oleObject24.bin"/><Relationship Id="rId66" Type="http://schemas.openxmlformats.org/officeDocument/2006/relationships/oleObject" Target="embeddings/oleObject28.bin"/><Relationship Id="rId74" Type="http://schemas.openxmlformats.org/officeDocument/2006/relationships/oleObject" Target="embeddings/oleObject31.bin"/><Relationship Id="rId79" Type="http://schemas.openxmlformats.org/officeDocument/2006/relationships/image" Target="media/image36.emf"/><Relationship Id="rId87" Type="http://schemas.openxmlformats.org/officeDocument/2006/relationships/image" Target="media/image40.emf"/><Relationship Id="rId5" Type="http://schemas.openxmlformats.org/officeDocument/2006/relationships/settings" Target="settings.xml"/><Relationship Id="rId61" Type="http://schemas.openxmlformats.org/officeDocument/2006/relationships/image" Target="media/image27.emf"/><Relationship Id="rId82" Type="http://schemas.openxmlformats.org/officeDocument/2006/relationships/oleObject" Target="embeddings/oleObject35.bin"/><Relationship Id="rId90"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oleObject" Target="embeddings/oleObject3.bin"/><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image" Target="media/image12.emf"/><Relationship Id="rId35" Type="http://schemas.openxmlformats.org/officeDocument/2006/relationships/oleObject" Target="embeddings/oleObject13.bin"/><Relationship Id="rId43" Type="http://schemas.openxmlformats.org/officeDocument/2006/relationships/image" Target="media/image18.emf"/><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2.jpeg"/><Relationship Id="rId80" Type="http://schemas.openxmlformats.org/officeDocument/2006/relationships/oleObject" Target="embeddings/oleObject34.bin"/><Relationship Id="rId85" Type="http://schemas.openxmlformats.org/officeDocument/2006/relationships/image" Target="media/image39.emf"/><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6.emf"/><Relationship Id="rId46" Type="http://schemas.openxmlformats.org/officeDocument/2006/relationships/oleObject" Target="embeddings/oleObject18.bin"/><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image" Target="media/image7.emf"/><Relationship Id="rId41" Type="http://schemas.openxmlformats.org/officeDocument/2006/relationships/oleObject" Target="embeddings/oleObject16.bin"/><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30.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oleObject" Target="embeddings/oleObject38.bin"/><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oleObject" Target="embeddings/oleObject7.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oleObject" Target="embeddings/oleObject1.bin"/><Relationship Id="rId31" Type="http://schemas.openxmlformats.org/officeDocument/2006/relationships/oleObject" Target="embeddings/oleObject11.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oleObject" Target="embeddings/oleObject33.bin"/><Relationship Id="rId81" Type="http://schemas.openxmlformats.org/officeDocument/2006/relationships/image" Target="media/image37.emf"/><Relationship Id="rId86" Type="http://schemas.openxmlformats.org/officeDocument/2006/relationships/oleObject" Target="embeddings/oleObject37.bin"/><Relationship Id="rId4" Type="http://schemas.openxmlformats.org/officeDocument/2006/relationships/styles" Target="styles.xml"/><Relationship Id="rId9"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2011-05-21T00:00:00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9EEFED-E669-4665-A741-0CFF9125F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91</Pages>
  <Words>7027</Words>
  <Characters>40058</Characters>
  <Application>Microsoft Office Word</Application>
  <DocSecurity>0</DocSecurity>
  <Lines>333</Lines>
  <Paragraphs>93</Paragraphs>
  <ScaleCrop>false</ScaleCrop>
  <Company>国信香港金控公司</Company>
  <LinksUpToDate>false</LinksUpToDate>
  <CharactersWithSpaces>46992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风控管理项目</dc:title>
  <dc:subject>上市公司行动软件需求说明书</dc:subject>
  <dc:creator>黄铝</dc:creator>
  <cp:keywords/>
  <dc:description/>
  <cp:lastModifiedBy>谢衍筹</cp:lastModifiedBy>
  <cp:revision>2</cp:revision>
  <dcterms:created xsi:type="dcterms:W3CDTF">2012-06-28T03:33:00Z</dcterms:created>
  <dcterms:modified xsi:type="dcterms:W3CDTF">2012-06-28T03:33:00Z</dcterms:modified>
</cp:coreProperties>
</file>