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kern w:val="2"/>
          <w:sz w:val="21"/>
        </w:rPr>
        <w:id w:val="30153594"/>
        <w:docPartObj>
          <w:docPartGallery w:val="Cover Pages"/>
          <w:docPartUnique/>
        </w:docPartObj>
      </w:sdtPr>
      <w:sdtEndPr>
        <w:rPr>
          <w:rFonts w:ascii="黑体" w:eastAsia="黑体" w:hAnsiTheme="minorHAnsi" w:cstheme="minorBidi"/>
          <w:b/>
          <w:caps w:val="0"/>
          <w:sz w:val="52"/>
          <w:szCs w:val="52"/>
        </w:rPr>
      </w:sdtEndPr>
      <w:sdtContent>
        <w:tbl>
          <w:tblPr>
            <w:tblW w:w="5000" w:type="pct"/>
            <w:jc w:val="center"/>
            <w:tblLook w:val="04A0"/>
          </w:tblPr>
          <w:tblGrid>
            <w:gridCol w:w="8522"/>
          </w:tblGrid>
          <w:tr w:rsidR="002D19A3">
            <w:trPr>
              <w:trHeight w:val="2880"/>
              <w:jc w:val="center"/>
            </w:trPr>
            <w:sdt>
              <w:sdtPr>
                <w:rPr>
                  <w:rFonts w:asciiTheme="majorHAnsi" w:eastAsiaTheme="majorEastAsia" w:hAnsiTheme="majorHAnsi" w:cstheme="majorBidi"/>
                  <w:caps/>
                  <w:kern w:val="2"/>
                  <w:sz w:val="21"/>
                </w:rPr>
                <w:alias w:val="公司"/>
                <w:id w:val="15524243"/>
                <w:dataBinding w:prefixMappings="xmlns:ns0='http://schemas.openxmlformats.org/officeDocument/2006/extended-properties'" w:xpath="/ns0:Properties[1]/ns0:Company[1]" w:storeItemID="{6668398D-A668-4E3E-A5EB-62B293D839F1}"/>
                <w:text/>
              </w:sdtPr>
              <w:sdtEndPr>
                <w:rPr>
                  <w:kern w:val="0"/>
                  <w:sz w:val="22"/>
                </w:rPr>
              </w:sdtEndPr>
              <w:sdtContent>
                <w:tc>
                  <w:tcPr>
                    <w:tcW w:w="5000" w:type="pct"/>
                  </w:tcPr>
                  <w:p w:rsidR="002D19A3" w:rsidRDefault="00FE18BD" w:rsidP="00FE18BD">
                    <w:pPr>
                      <w:pStyle w:val="af4"/>
                      <w:jc w:val="center"/>
                      <w:rPr>
                        <w:rFonts w:asciiTheme="majorHAnsi" w:eastAsiaTheme="majorEastAsia" w:hAnsiTheme="majorHAnsi" w:cstheme="majorBidi"/>
                        <w:caps/>
                      </w:rPr>
                    </w:pPr>
                    <w:r>
                      <w:rPr>
                        <w:rFonts w:asciiTheme="majorHAnsi" w:eastAsiaTheme="majorEastAsia" w:hAnsiTheme="majorHAnsi" w:cstheme="majorBidi" w:hint="eastAsia"/>
                        <w:caps/>
                      </w:rPr>
                      <w:t>国信香港金控公司</w:t>
                    </w:r>
                  </w:p>
                </w:tc>
              </w:sdtContent>
            </w:sdt>
          </w:tr>
          <w:tr w:rsidR="002D19A3">
            <w:trPr>
              <w:trHeight w:val="1440"/>
              <w:jc w:val="center"/>
            </w:trPr>
            <w:sdt>
              <w:sdtPr>
                <w:rPr>
                  <w:rFonts w:ascii="黑体" w:eastAsia="黑体"/>
                  <w:b/>
                  <w:sz w:val="52"/>
                  <w:szCs w:val="52"/>
                </w:rPr>
                <w:alias w:val="标题"/>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2D19A3" w:rsidRDefault="00FE18BD">
                    <w:pPr>
                      <w:pStyle w:val="af4"/>
                      <w:jc w:val="center"/>
                      <w:rPr>
                        <w:rFonts w:asciiTheme="majorHAnsi" w:eastAsiaTheme="majorEastAsia" w:hAnsiTheme="majorHAnsi" w:cstheme="majorBidi"/>
                        <w:sz w:val="80"/>
                        <w:szCs w:val="80"/>
                      </w:rPr>
                    </w:pPr>
                    <w:proofErr w:type="gramStart"/>
                    <w:r w:rsidRPr="00FE18BD">
                      <w:rPr>
                        <w:rFonts w:ascii="黑体" w:eastAsia="黑体" w:hint="eastAsia"/>
                        <w:b/>
                        <w:sz w:val="52"/>
                        <w:szCs w:val="52"/>
                      </w:rPr>
                      <w:t>风控管理</w:t>
                    </w:r>
                    <w:proofErr w:type="gramEnd"/>
                    <w:r w:rsidRPr="00FE18BD">
                      <w:rPr>
                        <w:rFonts w:ascii="黑体" w:eastAsia="黑体" w:hint="eastAsia"/>
                        <w:b/>
                        <w:sz w:val="52"/>
                        <w:szCs w:val="52"/>
                      </w:rPr>
                      <w:t>项目</w:t>
                    </w:r>
                  </w:p>
                </w:tc>
              </w:sdtContent>
            </w:sdt>
          </w:tr>
          <w:tr w:rsidR="002D19A3">
            <w:trPr>
              <w:trHeight w:val="720"/>
              <w:jc w:val="center"/>
            </w:trPr>
            <w:sdt>
              <w:sdtPr>
                <w:rPr>
                  <w:rFonts w:ascii="微软雅黑" w:eastAsia="微软雅黑" w:hAnsi="微软雅黑"/>
                  <w:b/>
                  <w:sz w:val="32"/>
                  <w:szCs w:val="32"/>
                </w:rPr>
                <w:alias w:val="副标题"/>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2D19A3" w:rsidRDefault="003C16D7" w:rsidP="003C16D7">
                    <w:pPr>
                      <w:pStyle w:val="af4"/>
                      <w:jc w:val="center"/>
                      <w:rPr>
                        <w:rFonts w:asciiTheme="majorHAnsi" w:eastAsiaTheme="majorEastAsia" w:hAnsiTheme="majorHAnsi" w:cstheme="majorBidi"/>
                        <w:sz w:val="44"/>
                        <w:szCs w:val="44"/>
                      </w:rPr>
                    </w:pPr>
                    <w:r>
                      <w:rPr>
                        <w:rFonts w:ascii="微软雅黑" w:eastAsia="微软雅黑" w:hAnsi="微软雅黑" w:hint="eastAsia"/>
                        <w:b/>
                        <w:sz w:val="32"/>
                        <w:szCs w:val="32"/>
                      </w:rPr>
                      <w:t>上市公司行动</w:t>
                    </w:r>
                    <w:r w:rsidR="00FE18BD" w:rsidRPr="00FE18BD">
                      <w:rPr>
                        <w:rFonts w:ascii="微软雅黑" w:eastAsia="微软雅黑" w:hAnsi="微软雅黑" w:hint="eastAsia"/>
                        <w:b/>
                        <w:sz w:val="32"/>
                        <w:szCs w:val="32"/>
                      </w:rPr>
                      <w:t>软件需求说明书</w:t>
                    </w:r>
                  </w:p>
                </w:tc>
              </w:sdtContent>
            </w:sdt>
          </w:tr>
          <w:tr w:rsidR="002D19A3">
            <w:trPr>
              <w:trHeight w:val="360"/>
              <w:jc w:val="center"/>
            </w:trPr>
            <w:tc>
              <w:tcPr>
                <w:tcW w:w="5000" w:type="pct"/>
                <w:vAlign w:val="center"/>
              </w:tcPr>
              <w:p w:rsidR="002D19A3" w:rsidRDefault="002D19A3">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p w:rsidR="00FE18BD" w:rsidRDefault="00FE18BD">
                <w:pPr>
                  <w:pStyle w:val="af4"/>
                  <w:jc w:val="center"/>
                </w:pPr>
              </w:p>
            </w:tc>
          </w:tr>
          <w:tr w:rsidR="002D19A3">
            <w:trPr>
              <w:trHeight w:val="360"/>
              <w:jc w:val="center"/>
            </w:trPr>
            <w:sdt>
              <w:sdtPr>
                <w:rPr>
                  <w:b/>
                  <w:bCs/>
                </w:rPr>
                <w:alias w:val="作者"/>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2D19A3" w:rsidRDefault="00FE18BD">
                    <w:pPr>
                      <w:pStyle w:val="af4"/>
                      <w:jc w:val="center"/>
                      <w:rPr>
                        <w:b/>
                        <w:bCs/>
                      </w:rPr>
                    </w:pPr>
                    <w:proofErr w:type="gramStart"/>
                    <w:r>
                      <w:rPr>
                        <w:rFonts w:hint="eastAsia"/>
                        <w:b/>
                        <w:bCs/>
                      </w:rPr>
                      <w:t>黄铝</w:t>
                    </w:r>
                    <w:proofErr w:type="gramEnd"/>
                  </w:p>
                </w:tc>
              </w:sdtContent>
            </w:sdt>
          </w:tr>
          <w:tr w:rsidR="002D19A3">
            <w:trPr>
              <w:trHeight w:val="360"/>
              <w:jc w:val="center"/>
            </w:trPr>
            <w:sdt>
              <w:sdtPr>
                <w:rPr>
                  <w:b/>
                  <w:bCs/>
                </w:rPr>
                <w:alias w:val="日期"/>
                <w:id w:val="516659546"/>
                <w:dataBinding w:prefixMappings="xmlns:ns0='http://schemas.microsoft.com/office/2006/coverPageProps'" w:xpath="/ns0:CoverPageProperties[1]/ns0:PublishDate[1]" w:storeItemID="{55AF091B-3C7A-41E3-B477-F2FDAA23CFDA}"/>
                <w:date w:fullDate="2011-05-21T00:00:00Z">
                  <w:dateFormat w:val="yyyy-M-d"/>
                  <w:lid w:val="zh-CN"/>
                  <w:storeMappedDataAs w:val="dateTime"/>
                  <w:calendar w:val="gregorian"/>
                </w:date>
              </w:sdtPr>
              <w:sdtContent>
                <w:tc>
                  <w:tcPr>
                    <w:tcW w:w="5000" w:type="pct"/>
                    <w:vAlign w:val="center"/>
                  </w:tcPr>
                  <w:p w:rsidR="002D19A3" w:rsidRDefault="00BA6FA5">
                    <w:pPr>
                      <w:pStyle w:val="af4"/>
                      <w:jc w:val="center"/>
                      <w:rPr>
                        <w:b/>
                        <w:bCs/>
                      </w:rPr>
                    </w:pPr>
                    <w:r>
                      <w:rPr>
                        <w:rFonts w:hint="eastAsia"/>
                        <w:b/>
                        <w:bCs/>
                      </w:rPr>
                      <w:t>2011-5-</w:t>
                    </w:r>
                    <w:r w:rsidR="003C16D7">
                      <w:rPr>
                        <w:rFonts w:hint="eastAsia"/>
                        <w:b/>
                        <w:bCs/>
                      </w:rPr>
                      <w:t>2</w:t>
                    </w:r>
                    <w:r>
                      <w:rPr>
                        <w:rFonts w:hint="eastAsia"/>
                        <w:b/>
                        <w:bCs/>
                      </w:rPr>
                      <w:t>1</w:t>
                    </w:r>
                  </w:p>
                </w:tc>
              </w:sdtContent>
            </w:sdt>
          </w:tr>
        </w:tbl>
        <w:p w:rsidR="002D19A3" w:rsidRDefault="002D19A3"/>
        <w:p w:rsidR="002D19A3" w:rsidRDefault="002D19A3"/>
        <w:tbl>
          <w:tblPr>
            <w:tblpPr w:leftFromText="187" w:rightFromText="187" w:horzAnchor="margin" w:tblpXSpec="center" w:tblpYSpec="bottom"/>
            <w:tblW w:w="5000" w:type="pct"/>
            <w:tblLook w:val="04A0"/>
          </w:tblPr>
          <w:tblGrid>
            <w:gridCol w:w="8522"/>
          </w:tblGrid>
          <w:tr w:rsidR="002D19A3">
            <w:sdt>
              <w:sdtPr>
                <w:alias w:val="摘要"/>
                <w:id w:val="8276291"/>
                <w:dataBinding w:prefixMappings="xmlns:ns0='http://schemas.microsoft.com/office/2006/coverPageProps'" w:xpath="/ns0:CoverPageProperties[1]/ns0:Abstract[1]" w:storeItemID="{55AF091B-3C7A-41E3-B477-F2FDAA23CFDA}"/>
                <w:text/>
              </w:sdtPr>
              <w:sdtContent>
                <w:tc>
                  <w:tcPr>
                    <w:tcW w:w="5000" w:type="pct"/>
                  </w:tcPr>
                  <w:p w:rsidR="002D19A3" w:rsidRDefault="00FE18BD" w:rsidP="00FE18BD">
                    <w:pPr>
                      <w:pStyle w:val="af4"/>
                    </w:pPr>
                    <w:r>
                      <w:rPr>
                        <w:rFonts w:hint="eastAsia"/>
                      </w:rPr>
                      <w:t xml:space="preserve"> </w:t>
                    </w:r>
                  </w:p>
                </w:tc>
              </w:sdtContent>
            </w:sdt>
          </w:tr>
        </w:tbl>
        <w:p w:rsidR="002D19A3" w:rsidRDefault="002D19A3"/>
        <w:p w:rsidR="00922618" w:rsidRDefault="002D19A3">
          <w:pPr>
            <w:widowControl/>
            <w:jc w:val="left"/>
            <w:rPr>
              <w:rFonts w:ascii="黑体" w:eastAsia="黑体"/>
              <w:b/>
              <w:sz w:val="52"/>
              <w:szCs w:val="52"/>
            </w:rPr>
          </w:pPr>
          <w:r>
            <w:rPr>
              <w:rFonts w:ascii="黑体" w:eastAsia="黑体"/>
              <w:b/>
              <w:sz w:val="52"/>
              <w:szCs w:val="52"/>
            </w:rPr>
            <w:br w:type="page"/>
          </w:r>
        </w:p>
      </w:sdtContent>
    </w:sdt>
    <w:p w:rsidR="002D19A3" w:rsidRPr="00BB554D" w:rsidRDefault="00FE18BD">
      <w:pPr>
        <w:widowControl/>
        <w:jc w:val="left"/>
        <w:rPr>
          <w:rFonts w:ascii="黑体" w:eastAsia="黑体"/>
          <w:b/>
          <w:sz w:val="52"/>
          <w:szCs w:val="52"/>
        </w:rPr>
      </w:pPr>
      <w:r>
        <w:rPr>
          <w:rFonts w:ascii="黑体" w:eastAsia="黑体" w:hint="eastAsia"/>
          <w:b/>
          <w:sz w:val="52"/>
          <w:szCs w:val="52"/>
        </w:rPr>
        <w:lastRenderedPageBreak/>
        <w:t xml:space="preserve"> </w:t>
      </w:r>
    </w:p>
    <w:tbl>
      <w:tblPr>
        <w:tblStyle w:val="a8"/>
        <w:tblW w:w="8758" w:type="dxa"/>
        <w:tblLook w:val="04A0"/>
      </w:tblPr>
      <w:tblGrid>
        <w:gridCol w:w="675"/>
        <w:gridCol w:w="4962"/>
        <w:gridCol w:w="956"/>
        <w:gridCol w:w="1136"/>
        <w:gridCol w:w="1029"/>
      </w:tblGrid>
      <w:tr w:rsidR="00FE18BD" w:rsidTr="002812E2">
        <w:tc>
          <w:tcPr>
            <w:tcW w:w="675" w:type="dxa"/>
            <w:shd w:val="clear" w:color="auto" w:fill="D9D9D9" w:themeFill="background1" w:themeFillShade="D9"/>
          </w:tcPr>
          <w:p w:rsidR="00FE18BD" w:rsidRPr="00FE18BD" w:rsidRDefault="00FE18BD" w:rsidP="00FE18BD">
            <w:pPr>
              <w:widowControl/>
              <w:jc w:val="center"/>
              <w:rPr>
                <w:b/>
                <w:color w:val="C00000"/>
              </w:rPr>
            </w:pPr>
            <w:r w:rsidRPr="00FE18BD">
              <w:rPr>
                <w:rFonts w:hint="eastAsia"/>
                <w:b/>
                <w:color w:val="C00000"/>
              </w:rPr>
              <w:t>序号</w:t>
            </w:r>
          </w:p>
        </w:tc>
        <w:tc>
          <w:tcPr>
            <w:tcW w:w="4962" w:type="dxa"/>
            <w:shd w:val="clear" w:color="auto" w:fill="D9D9D9" w:themeFill="background1" w:themeFillShade="D9"/>
          </w:tcPr>
          <w:p w:rsidR="00FE18BD" w:rsidRPr="00FE18BD" w:rsidRDefault="00FE18BD" w:rsidP="00FE18BD">
            <w:pPr>
              <w:widowControl/>
              <w:jc w:val="center"/>
              <w:rPr>
                <w:b/>
                <w:color w:val="C00000"/>
              </w:rPr>
            </w:pPr>
            <w:r w:rsidRPr="00FE18BD">
              <w:rPr>
                <w:rFonts w:hint="eastAsia"/>
                <w:b/>
                <w:color w:val="C00000"/>
              </w:rPr>
              <w:t>变动内容</w:t>
            </w:r>
          </w:p>
        </w:tc>
        <w:tc>
          <w:tcPr>
            <w:tcW w:w="956" w:type="dxa"/>
            <w:shd w:val="clear" w:color="auto" w:fill="D9D9D9" w:themeFill="background1" w:themeFillShade="D9"/>
          </w:tcPr>
          <w:p w:rsidR="00FE18BD" w:rsidRPr="00FE18BD" w:rsidRDefault="00FE18BD" w:rsidP="00FE18BD">
            <w:pPr>
              <w:widowControl/>
              <w:jc w:val="center"/>
              <w:rPr>
                <w:b/>
                <w:color w:val="C00000"/>
              </w:rPr>
            </w:pPr>
            <w:r>
              <w:rPr>
                <w:rFonts w:hint="eastAsia"/>
                <w:b/>
                <w:color w:val="C00000"/>
              </w:rPr>
              <w:t>变动人员</w:t>
            </w:r>
          </w:p>
        </w:tc>
        <w:tc>
          <w:tcPr>
            <w:tcW w:w="1136" w:type="dxa"/>
            <w:shd w:val="clear" w:color="auto" w:fill="D9D9D9" w:themeFill="background1" w:themeFillShade="D9"/>
          </w:tcPr>
          <w:p w:rsidR="00FE18BD" w:rsidRPr="00FE18BD" w:rsidRDefault="00FE18BD" w:rsidP="003C7C45">
            <w:pPr>
              <w:widowControl/>
              <w:jc w:val="center"/>
              <w:rPr>
                <w:b/>
                <w:color w:val="C00000"/>
              </w:rPr>
            </w:pPr>
            <w:r>
              <w:rPr>
                <w:rFonts w:hint="eastAsia"/>
                <w:b/>
                <w:color w:val="C00000"/>
              </w:rPr>
              <w:t>变动时间</w:t>
            </w:r>
          </w:p>
        </w:tc>
        <w:tc>
          <w:tcPr>
            <w:tcW w:w="1029" w:type="dxa"/>
            <w:shd w:val="clear" w:color="auto" w:fill="D9D9D9" w:themeFill="background1" w:themeFillShade="D9"/>
          </w:tcPr>
          <w:p w:rsidR="00FE18BD" w:rsidRPr="00FE18BD" w:rsidRDefault="00FE18BD" w:rsidP="00FE18BD">
            <w:pPr>
              <w:widowControl/>
              <w:jc w:val="center"/>
              <w:rPr>
                <w:b/>
                <w:color w:val="C00000"/>
              </w:rPr>
            </w:pPr>
            <w:r>
              <w:rPr>
                <w:rFonts w:hint="eastAsia"/>
                <w:b/>
                <w:color w:val="C00000"/>
              </w:rPr>
              <w:t>批准人</w:t>
            </w:r>
          </w:p>
        </w:tc>
      </w:tr>
      <w:tr w:rsidR="00FE18BD" w:rsidTr="002812E2">
        <w:tc>
          <w:tcPr>
            <w:tcW w:w="675" w:type="dxa"/>
          </w:tcPr>
          <w:p w:rsidR="00FE18BD" w:rsidRPr="00FE18BD" w:rsidRDefault="00FE18BD" w:rsidP="00FE18BD">
            <w:pPr>
              <w:widowControl/>
              <w:jc w:val="center"/>
              <w:rPr>
                <w:b/>
              </w:rPr>
            </w:pPr>
            <w:r w:rsidRPr="00FE18BD">
              <w:rPr>
                <w:rFonts w:hint="eastAsia"/>
                <w:b/>
              </w:rPr>
              <w:t>1</w:t>
            </w:r>
          </w:p>
        </w:tc>
        <w:tc>
          <w:tcPr>
            <w:tcW w:w="4962" w:type="dxa"/>
          </w:tcPr>
          <w:p w:rsidR="00FE18BD" w:rsidRDefault="00FE18BD">
            <w:pPr>
              <w:widowControl/>
              <w:jc w:val="left"/>
            </w:pPr>
            <w:r>
              <w:rPr>
                <w:rFonts w:hint="eastAsia"/>
              </w:rPr>
              <w:t>创建</w:t>
            </w:r>
          </w:p>
        </w:tc>
        <w:tc>
          <w:tcPr>
            <w:tcW w:w="956" w:type="dxa"/>
          </w:tcPr>
          <w:p w:rsidR="00FE18BD" w:rsidRDefault="00FE18BD">
            <w:pPr>
              <w:widowControl/>
              <w:jc w:val="left"/>
            </w:pPr>
            <w:proofErr w:type="gramStart"/>
            <w:r>
              <w:rPr>
                <w:rFonts w:hint="eastAsia"/>
              </w:rPr>
              <w:t>黄铝</w:t>
            </w:r>
            <w:proofErr w:type="gramEnd"/>
          </w:p>
        </w:tc>
        <w:tc>
          <w:tcPr>
            <w:tcW w:w="1136" w:type="dxa"/>
          </w:tcPr>
          <w:p w:rsidR="00FE18BD" w:rsidRDefault="00FE18BD" w:rsidP="00BA6FA5">
            <w:pPr>
              <w:widowControl/>
              <w:jc w:val="left"/>
            </w:pPr>
            <w:r>
              <w:rPr>
                <w:rFonts w:hint="eastAsia"/>
              </w:rPr>
              <w:t>20110</w:t>
            </w:r>
            <w:r w:rsidR="00BA6FA5">
              <w:rPr>
                <w:rFonts w:hint="eastAsia"/>
              </w:rPr>
              <w:t>521</w:t>
            </w:r>
          </w:p>
        </w:tc>
        <w:tc>
          <w:tcPr>
            <w:tcW w:w="1029" w:type="dxa"/>
          </w:tcPr>
          <w:p w:rsidR="00FE18BD" w:rsidRDefault="00FE18BD">
            <w:pPr>
              <w:widowControl/>
              <w:jc w:val="left"/>
            </w:pPr>
            <w:r>
              <w:rPr>
                <w:rFonts w:hint="eastAsia"/>
              </w:rPr>
              <w:t>张余正</w:t>
            </w:r>
          </w:p>
        </w:tc>
      </w:tr>
      <w:tr w:rsidR="00465B84" w:rsidTr="002812E2">
        <w:tc>
          <w:tcPr>
            <w:tcW w:w="675" w:type="dxa"/>
          </w:tcPr>
          <w:p w:rsidR="00465B84" w:rsidRPr="00FE18BD" w:rsidRDefault="00465B84" w:rsidP="00FE18BD">
            <w:pPr>
              <w:widowControl/>
              <w:jc w:val="center"/>
              <w:rPr>
                <w:b/>
              </w:rPr>
            </w:pPr>
            <w:r>
              <w:rPr>
                <w:rFonts w:hint="eastAsia"/>
                <w:b/>
              </w:rPr>
              <w:t>2</w:t>
            </w:r>
          </w:p>
        </w:tc>
        <w:tc>
          <w:tcPr>
            <w:tcW w:w="4962" w:type="dxa"/>
          </w:tcPr>
          <w:p w:rsidR="002812E2" w:rsidRDefault="00465B84">
            <w:pPr>
              <w:widowControl/>
              <w:jc w:val="left"/>
            </w:pPr>
            <w:r>
              <w:rPr>
                <w:rFonts w:hint="eastAsia"/>
              </w:rPr>
              <w:t>变更：</w:t>
            </w:r>
          </w:p>
          <w:p w:rsidR="002812E2" w:rsidRDefault="00465B84" w:rsidP="002812E2">
            <w:pPr>
              <w:widowControl/>
              <w:jc w:val="left"/>
            </w:pPr>
            <w:r>
              <w:rPr>
                <w:rFonts w:hint="eastAsia"/>
              </w:rPr>
              <w:t>增加</w:t>
            </w:r>
            <w:r w:rsidR="002812E2">
              <w:rPr>
                <w:rFonts w:hint="eastAsia"/>
              </w:rPr>
              <w:t xml:space="preserve">F8  </w:t>
            </w:r>
            <w:r w:rsidR="002812E2">
              <w:rPr>
                <w:rFonts w:hint="eastAsia"/>
              </w:rPr>
              <w:t>现金股息行动管理；</w:t>
            </w:r>
          </w:p>
          <w:p w:rsidR="002812E2" w:rsidRDefault="002812E2" w:rsidP="002812E2">
            <w:pPr>
              <w:widowControl/>
              <w:jc w:val="left"/>
            </w:pPr>
            <w:r>
              <w:rPr>
                <w:rFonts w:hint="eastAsia"/>
              </w:rPr>
              <w:t>增加</w:t>
            </w:r>
            <w:r>
              <w:rPr>
                <w:rFonts w:hint="eastAsia"/>
              </w:rPr>
              <w:t xml:space="preserve">F9  </w:t>
            </w:r>
            <w:r>
              <w:rPr>
                <w:rFonts w:hint="eastAsia"/>
              </w:rPr>
              <w:t>股票股息行动管理；</w:t>
            </w:r>
          </w:p>
          <w:p w:rsidR="002812E2" w:rsidRDefault="002812E2" w:rsidP="002812E2">
            <w:pPr>
              <w:widowControl/>
              <w:jc w:val="left"/>
            </w:pPr>
            <w:r>
              <w:rPr>
                <w:rFonts w:hint="eastAsia"/>
              </w:rPr>
              <w:t>增加</w:t>
            </w:r>
            <w:r>
              <w:rPr>
                <w:rFonts w:hint="eastAsia"/>
              </w:rPr>
              <w:t xml:space="preserve">F10 </w:t>
            </w:r>
            <w:r>
              <w:rPr>
                <w:rFonts w:hint="eastAsia"/>
              </w:rPr>
              <w:t>以股代</w:t>
            </w:r>
            <w:proofErr w:type="gramStart"/>
            <w:r>
              <w:rPr>
                <w:rFonts w:hint="eastAsia"/>
              </w:rPr>
              <w:t>息行动</w:t>
            </w:r>
            <w:proofErr w:type="gramEnd"/>
            <w:r>
              <w:rPr>
                <w:rFonts w:hint="eastAsia"/>
              </w:rPr>
              <w:t>管理；</w:t>
            </w:r>
          </w:p>
          <w:p w:rsidR="00465B84" w:rsidRDefault="002812E2" w:rsidP="002812E2">
            <w:pPr>
              <w:widowControl/>
              <w:jc w:val="left"/>
            </w:pPr>
            <w:r>
              <w:rPr>
                <w:rFonts w:hint="eastAsia"/>
              </w:rPr>
              <w:t>修改</w:t>
            </w:r>
            <w:r>
              <w:rPr>
                <w:rFonts w:hint="eastAsia"/>
              </w:rPr>
              <w:t>F1  CCNPT02</w:t>
            </w:r>
            <w:r>
              <w:rPr>
                <w:rFonts w:hint="eastAsia"/>
              </w:rPr>
              <w:t>文件处理的规则</w:t>
            </w:r>
            <w:r>
              <w:rPr>
                <w:rFonts w:hint="eastAsia"/>
              </w:rPr>
              <w:t xml:space="preserve"> BR_ACTION_001</w:t>
            </w:r>
          </w:p>
          <w:p w:rsidR="002812E2" w:rsidRDefault="002812E2" w:rsidP="002812E2">
            <w:pPr>
              <w:widowControl/>
              <w:jc w:val="left"/>
            </w:pPr>
            <w:r>
              <w:rPr>
                <w:rFonts w:hint="eastAsia"/>
              </w:rPr>
              <w:t xml:space="preserve">        </w:t>
            </w:r>
            <w:r>
              <w:rPr>
                <w:rFonts w:hint="eastAsia"/>
              </w:rPr>
              <w:t>增加了权益段的处理识别规则；</w:t>
            </w:r>
          </w:p>
          <w:p w:rsidR="002812E2" w:rsidRDefault="002812E2" w:rsidP="002812E2">
            <w:pPr>
              <w:widowControl/>
              <w:jc w:val="left"/>
            </w:pPr>
            <w:r>
              <w:rPr>
                <w:rFonts w:hint="eastAsia"/>
              </w:rPr>
              <w:t>修改</w:t>
            </w:r>
            <w:r>
              <w:rPr>
                <w:rFonts w:hint="eastAsia"/>
              </w:rPr>
              <w:t xml:space="preserve">F7.3 </w:t>
            </w:r>
            <w:r>
              <w:rPr>
                <w:rFonts w:hint="eastAsia"/>
              </w:rPr>
              <w:t>供股权益分派，异常提示及异常条件，</w:t>
            </w:r>
            <w:proofErr w:type="gramStart"/>
            <w:r>
              <w:rPr>
                <w:rFonts w:hint="eastAsia"/>
              </w:rPr>
              <w:t>仓位</w:t>
            </w:r>
            <w:proofErr w:type="gramEnd"/>
            <w:r>
              <w:rPr>
                <w:rFonts w:hint="eastAsia"/>
              </w:rPr>
              <w:t>调整的统计；</w:t>
            </w:r>
          </w:p>
          <w:p w:rsidR="002812E2" w:rsidRDefault="002812E2" w:rsidP="002812E2">
            <w:pPr>
              <w:widowControl/>
              <w:jc w:val="left"/>
            </w:pPr>
            <w:r>
              <w:rPr>
                <w:rFonts w:hint="eastAsia"/>
              </w:rPr>
              <w:t>修改</w:t>
            </w:r>
            <w:r>
              <w:rPr>
                <w:rFonts w:hint="eastAsia"/>
              </w:rPr>
              <w:t xml:space="preserve">F7.4 </w:t>
            </w:r>
            <w:r>
              <w:rPr>
                <w:rFonts w:hint="eastAsia"/>
              </w:rPr>
              <w:t>供股权益确认，增加</w:t>
            </w:r>
            <w:proofErr w:type="gramStart"/>
            <w:r>
              <w:rPr>
                <w:rFonts w:hint="eastAsia"/>
              </w:rPr>
              <w:t>仓位</w:t>
            </w:r>
            <w:proofErr w:type="gramEnd"/>
            <w:r>
              <w:rPr>
                <w:rFonts w:hint="eastAsia"/>
              </w:rPr>
              <w:t>调整的统计；</w:t>
            </w:r>
          </w:p>
          <w:p w:rsidR="002812E2" w:rsidRDefault="002812E2" w:rsidP="002812E2">
            <w:pPr>
              <w:widowControl/>
              <w:jc w:val="left"/>
            </w:pPr>
            <w:r>
              <w:rPr>
                <w:rFonts w:hint="eastAsia"/>
              </w:rPr>
              <w:t>修改</w:t>
            </w:r>
            <w:r>
              <w:rPr>
                <w:rFonts w:hint="eastAsia"/>
              </w:rPr>
              <w:t xml:space="preserve">F7.13 </w:t>
            </w:r>
            <w:r>
              <w:rPr>
                <w:rFonts w:hint="eastAsia"/>
              </w:rPr>
              <w:t>供股到账分派，异常提示及异常条件；</w:t>
            </w:r>
          </w:p>
          <w:p w:rsidR="002812E2" w:rsidRPr="002812E2" w:rsidRDefault="002812E2" w:rsidP="002812E2">
            <w:pPr>
              <w:widowControl/>
              <w:jc w:val="left"/>
            </w:pPr>
            <w:r>
              <w:rPr>
                <w:rFonts w:hint="eastAsia"/>
              </w:rPr>
              <w:t>修改</w:t>
            </w:r>
            <w:r>
              <w:rPr>
                <w:rFonts w:hint="eastAsia"/>
              </w:rPr>
              <w:t xml:space="preserve">F7.14 </w:t>
            </w:r>
            <w:r>
              <w:rPr>
                <w:rFonts w:hint="eastAsia"/>
              </w:rPr>
              <w:t>供股到账确认；</w:t>
            </w:r>
          </w:p>
        </w:tc>
        <w:tc>
          <w:tcPr>
            <w:tcW w:w="956" w:type="dxa"/>
          </w:tcPr>
          <w:p w:rsidR="00465B84" w:rsidRDefault="00465B84" w:rsidP="00465B84">
            <w:pPr>
              <w:widowControl/>
              <w:jc w:val="left"/>
            </w:pPr>
            <w:proofErr w:type="gramStart"/>
            <w:r>
              <w:rPr>
                <w:rFonts w:hint="eastAsia"/>
              </w:rPr>
              <w:t>黄铝</w:t>
            </w:r>
            <w:proofErr w:type="gramEnd"/>
          </w:p>
        </w:tc>
        <w:tc>
          <w:tcPr>
            <w:tcW w:w="1136" w:type="dxa"/>
          </w:tcPr>
          <w:p w:rsidR="00465B84" w:rsidRDefault="00465B84" w:rsidP="00465B84">
            <w:pPr>
              <w:widowControl/>
              <w:jc w:val="left"/>
            </w:pPr>
            <w:r>
              <w:rPr>
                <w:rFonts w:hint="eastAsia"/>
              </w:rPr>
              <w:t>2011062</w:t>
            </w:r>
            <w:r w:rsidR="00B415DA">
              <w:rPr>
                <w:rFonts w:hint="eastAsia"/>
              </w:rPr>
              <w:t>9</w:t>
            </w:r>
          </w:p>
        </w:tc>
        <w:tc>
          <w:tcPr>
            <w:tcW w:w="1029" w:type="dxa"/>
          </w:tcPr>
          <w:p w:rsidR="00465B84" w:rsidRDefault="00465B84" w:rsidP="00465B84">
            <w:pPr>
              <w:widowControl/>
              <w:jc w:val="left"/>
            </w:pPr>
            <w:r>
              <w:rPr>
                <w:rFonts w:hint="eastAsia"/>
              </w:rPr>
              <w:t>张余正</w:t>
            </w:r>
          </w:p>
        </w:tc>
      </w:tr>
      <w:tr w:rsidR="00465B84" w:rsidTr="002812E2">
        <w:tc>
          <w:tcPr>
            <w:tcW w:w="675" w:type="dxa"/>
          </w:tcPr>
          <w:p w:rsidR="00465B84" w:rsidRPr="00FE18BD" w:rsidRDefault="0047758D" w:rsidP="00FE18BD">
            <w:pPr>
              <w:widowControl/>
              <w:jc w:val="center"/>
              <w:rPr>
                <w:b/>
              </w:rPr>
            </w:pPr>
            <w:r>
              <w:rPr>
                <w:rFonts w:hint="eastAsia"/>
                <w:b/>
              </w:rPr>
              <w:t>3</w:t>
            </w:r>
          </w:p>
        </w:tc>
        <w:tc>
          <w:tcPr>
            <w:tcW w:w="4962" w:type="dxa"/>
          </w:tcPr>
          <w:p w:rsidR="0047758D" w:rsidRDefault="0047758D" w:rsidP="0047758D">
            <w:pPr>
              <w:widowControl/>
              <w:jc w:val="left"/>
            </w:pPr>
            <w:r>
              <w:rPr>
                <w:rFonts w:hint="eastAsia"/>
              </w:rPr>
              <w:t>变更：</w:t>
            </w:r>
          </w:p>
          <w:p w:rsidR="00465B84" w:rsidRPr="0047758D" w:rsidRDefault="0047758D" w:rsidP="0047758D">
            <w:pPr>
              <w:widowControl/>
              <w:jc w:val="left"/>
            </w:pPr>
            <w:r>
              <w:rPr>
                <w:rFonts w:hint="eastAsia"/>
              </w:rPr>
              <w:t>增加</w:t>
            </w:r>
            <w:r>
              <w:rPr>
                <w:rFonts w:hint="eastAsia"/>
              </w:rPr>
              <w:t xml:space="preserve">F11  </w:t>
            </w:r>
            <w:r>
              <w:rPr>
                <w:rFonts w:hint="eastAsia"/>
              </w:rPr>
              <w:t>股东投票行动管理；</w:t>
            </w:r>
          </w:p>
        </w:tc>
        <w:tc>
          <w:tcPr>
            <w:tcW w:w="956" w:type="dxa"/>
          </w:tcPr>
          <w:p w:rsidR="00465B84" w:rsidRPr="0047758D" w:rsidRDefault="0047758D">
            <w:pPr>
              <w:widowControl/>
              <w:jc w:val="left"/>
            </w:pPr>
            <w:proofErr w:type="gramStart"/>
            <w:r>
              <w:rPr>
                <w:rFonts w:hint="eastAsia"/>
              </w:rPr>
              <w:t>黄铝</w:t>
            </w:r>
            <w:proofErr w:type="gramEnd"/>
          </w:p>
        </w:tc>
        <w:tc>
          <w:tcPr>
            <w:tcW w:w="1136" w:type="dxa"/>
          </w:tcPr>
          <w:p w:rsidR="00465B84" w:rsidRDefault="0047758D" w:rsidP="003C7C45">
            <w:pPr>
              <w:widowControl/>
              <w:jc w:val="left"/>
            </w:pPr>
            <w:r>
              <w:rPr>
                <w:rFonts w:hint="eastAsia"/>
              </w:rPr>
              <w:t>20110803</w:t>
            </w:r>
          </w:p>
        </w:tc>
        <w:tc>
          <w:tcPr>
            <w:tcW w:w="1029" w:type="dxa"/>
          </w:tcPr>
          <w:p w:rsidR="00465B84" w:rsidRDefault="0047758D">
            <w:pPr>
              <w:widowControl/>
              <w:jc w:val="left"/>
            </w:pPr>
            <w:r>
              <w:rPr>
                <w:rFonts w:hint="eastAsia"/>
              </w:rPr>
              <w:t>张余正</w:t>
            </w:r>
          </w:p>
        </w:tc>
      </w:tr>
      <w:tr w:rsidR="00465B84" w:rsidTr="002812E2">
        <w:tc>
          <w:tcPr>
            <w:tcW w:w="675" w:type="dxa"/>
          </w:tcPr>
          <w:p w:rsidR="00465B84" w:rsidRPr="00FE18BD" w:rsidRDefault="00465B84" w:rsidP="00FE18BD">
            <w:pPr>
              <w:widowControl/>
              <w:jc w:val="center"/>
              <w:rPr>
                <w:b/>
              </w:rPr>
            </w:pPr>
          </w:p>
        </w:tc>
        <w:tc>
          <w:tcPr>
            <w:tcW w:w="4962" w:type="dxa"/>
          </w:tcPr>
          <w:p w:rsidR="00465B84" w:rsidRDefault="00465B84">
            <w:pPr>
              <w:widowControl/>
              <w:jc w:val="left"/>
            </w:pPr>
          </w:p>
        </w:tc>
        <w:tc>
          <w:tcPr>
            <w:tcW w:w="956" w:type="dxa"/>
          </w:tcPr>
          <w:p w:rsidR="00465B84" w:rsidRDefault="00465B84">
            <w:pPr>
              <w:widowControl/>
              <w:jc w:val="left"/>
            </w:pPr>
          </w:p>
        </w:tc>
        <w:tc>
          <w:tcPr>
            <w:tcW w:w="1136" w:type="dxa"/>
          </w:tcPr>
          <w:p w:rsidR="00465B84" w:rsidRDefault="00465B84" w:rsidP="003C7C45">
            <w:pPr>
              <w:widowControl/>
              <w:jc w:val="left"/>
            </w:pPr>
          </w:p>
        </w:tc>
        <w:tc>
          <w:tcPr>
            <w:tcW w:w="1029" w:type="dxa"/>
          </w:tcPr>
          <w:p w:rsidR="00465B84" w:rsidRDefault="00465B84">
            <w:pPr>
              <w:widowControl/>
              <w:jc w:val="left"/>
            </w:pPr>
          </w:p>
        </w:tc>
      </w:tr>
      <w:tr w:rsidR="00465B84" w:rsidTr="002812E2">
        <w:tc>
          <w:tcPr>
            <w:tcW w:w="675" w:type="dxa"/>
          </w:tcPr>
          <w:p w:rsidR="00465B84" w:rsidRPr="00FE18BD" w:rsidRDefault="00465B84" w:rsidP="00FE18BD">
            <w:pPr>
              <w:widowControl/>
              <w:jc w:val="center"/>
              <w:rPr>
                <w:b/>
              </w:rPr>
            </w:pPr>
          </w:p>
        </w:tc>
        <w:tc>
          <w:tcPr>
            <w:tcW w:w="4962" w:type="dxa"/>
          </w:tcPr>
          <w:p w:rsidR="00465B84" w:rsidRDefault="00465B84">
            <w:pPr>
              <w:widowControl/>
              <w:jc w:val="left"/>
            </w:pPr>
          </w:p>
        </w:tc>
        <w:tc>
          <w:tcPr>
            <w:tcW w:w="956" w:type="dxa"/>
          </w:tcPr>
          <w:p w:rsidR="00465B84" w:rsidRDefault="00465B84">
            <w:pPr>
              <w:widowControl/>
              <w:jc w:val="left"/>
            </w:pPr>
          </w:p>
        </w:tc>
        <w:tc>
          <w:tcPr>
            <w:tcW w:w="1136" w:type="dxa"/>
          </w:tcPr>
          <w:p w:rsidR="00465B84" w:rsidRDefault="00465B84" w:rsidP="003C7C45">
            <w:pPr>
              <w:widowControl/>
              <w:jc w:val="left"/>
            </w:pPr>
          </w:p>
        </w:tc>
        <w:tc>
          <w:tcPr>
            <w:tcW w:w="1029" w:type="dxa"/>
          </w:tcPr>
          <w:p w:rsidR="00465B84" w:rsidRDefault="00465B84">
            <w:pPr>
              <w:widowControl/>
              <w:jc w:val="left"/>
            </w:pPr>
          </w:p>
        </w:tc>
      </w:tr>
    </w:tbl>
    <w:p w:rsidR="002D19A3" w:rsidRDefault="002D19A3">
      <w:pPr>
        <w:widowControl/>
        <w:jc w:val="left"/>
      </w:pPr>
    </w:p>
    <w:p w:rsidR="002D19A3" w:rsidRDefault="002D19A3">
      <w:pPr>
        <w:widowControl/>
        <w:jc w:val="left"/>
      </w:pPr>
    </w:p>
    <w:p w:rsidR="00467D00" w:rsidRDefault="00467D00"/>
    <w:p w:rsidR="00467D00" w:rsidRDefault="00467D00" w:rsidP="00467D00">
      <w:pPr>
        <w:numPr>
          <w:ilvl w:val="12"/>
          <w:numId w:val="0"/>
        </w:numPr>
        <w:jc w:val="center"/>
        <w:rPr>
          <w:b/>
          <w:kern w:val="22"/>
        </w:rPr>
      </w:pPr>
      <w:r>
        <w:rPr>
          <w:rFonts w:hint="eastAsia"/>
        </w:rPr>
        <w:t>目录</w:t>
      </w:r>
    </w:p>
    <w:p w:rsidR="006156B6" w:rsidRDefault="002A3C13">
      <w:pPr>
        <w:pStyle w:val="11"/>
        <w:tabs>
          <w:tab w:val="left" w:pos="420"/>
          <w:tab w:val="right" w:leader="dot" w:pos="8296"/>
        </w:tabs>
        <w:rPr>
          <w:rFonts w:asciiTheme="minorHAnsi" w:eastAsiaTheme="minorEastAsia" w:hAnsiTheme="minorHAnsi" w:cstheme="minorBidi"/>
          <w:b w:val="0"/>
          <w:bCs w:val="0"/>
          <w:caps w:val="0"/>
          <w:noProof/>
          <w:szCs w:val="22"/>
        </w:rPr>
      </w:pPr>
      <w:r w:rsidRPr="002A3C13">
        <w:rPr>
          <w:rFonts w:ascii="宋体" w:hAnsi="宋体"/>
          <w:b w:val="0"/>
        </w:rPr>
        <w:fldChar w:fldCharType="begin"/>
      </w:r>
      <w:r w:rsidR="00467D00">
        <w:rPr>
          <w:rFonts w:ascii="宋体" w:hAnsi="宋体"/>
          <w:b w:val="0"/>
        </w:rPr>
        <w:instrText xml:space="preserve"> TOC \o "1-3" \h \z </w:instrText>
      </w:r>
      <w:r w:rsidRPr="002A3C13">
        <w:rPr>
          <w:rFonts w:ascii="宋体" w:hAnsi="宋体"/>
          <w:b w:val="0"/>
        </w:rPr>
        <w:fldChar w:fldCharType="separate"/>
      </w:r>
      <w:hyperlink w:anchor="_Toc296808685" w:history="1">
        <w:r w:rsidR="006156B6" w:rsidRPr="00D76643">
          <w:rPr>
            <w:rStyle w:val="ad"/>
            <w:noProof/>
          </w:rPr>
          <w:t>1</w:t>
        </w:r>
        <w:r w:rsidR="006156B6">
          <w:rPr>
            <w:rFonts w:asciiTheme="minorHAnsi" w:eastAsiaTheme="minorEastAsia" w:hAnsiTheme="minorHAnsi" w:cstheme="minorBidi"/>
            <w:b w:val="0"/>
            <w:bCs w:val="0"/>
            <w:caps w:val="0"/>
            <w:noProof/>
            <w:szCs w:val="22"/>
          </w:rPr>
          <w:tab/>
        </w:r>
        <w:r w:rsidR="006156B6" w:rsidRPr="00D76643">
          <w:rPr>
            <w:rStyle w:val="ad"/>
            <w:rFonts w:hint="eastAsia"/>
            <w:noProof/>
          </w:rPr>
          <w:t>引言</w:t>
        </w:r>
        <w:r w:rsidR="006156B6">
          <w:rPr>
            <w:noProof/>
            <w:webHidden/>
          </w:rPr>
          <w:tab/>
        </w:r>
        <w:r>
          <w:rPr>
            <w:noProof/>
            <w:webHidden/>
          </w:rPr>
          <w:fldChar w:fldCharType="begin"/>
        </w:r>
        <w:r w:rsidR="006156B6">
          <w:rPr>
            <w:noProof/>
            <w:webHidden/>
          </w:rPr>
          <w:instrText xml:space="preserve"> PAGEREF _Toc296808685 \h </w:instrText>
        </w:r>
        <w:r>
          <w:rPr>
            <w:noProof/>
            <w:webHidden/>
          </w:rPr>
        </w:r>
        <w:r>
          <w:rPr>
            <w:noProof/>
            <w:webHidden/>
          </w:rPr>
          <w:fldChar w:fldCharType="separate"/>
        </w:r>
        <w:r w:rsidR="006156B6">
          <w:rPr>
            <w:noProof/>
            <w:webHidden/>
          </w:rPr>
          <w:t>5</w:t>
        </w:r>
        <w:r>
          <w:rPr>
            <w:noProof/>
            <w:webHidden/>
          </w:rPr>
          <w:fldChar w:fldCharType="end"/>
        </w:r>
      </w:hyperlink>
    </w:p>
    <w:p w:rsidR="006156B6" w:rsidRDefault="002A3C13">
      <w:pPr>
        <w:pStyle w:val="20"/>
        <w:tabs>
          <w:tab w:val="left" w:pos="840"/>
          <w:tab w:val="right" w:leader="dot" w:pos="8296"/>
        </w:tabs>
        <w:rPr>
          <w:rFonts w:asciiTheme="minorHAnsi" w:eastAsiaTheme="minorEastAsia" w:hAnsiTheme="minorHAnsi" w:cstheme="minorBidi"/>
          <w:smallCaps w:val="0"/>
          <w:noProof/>
          <w:szCs w:val="22"/>
        </w:rPr>
      </w:pPr>
      <w:hyperlink w:anchor="_Toc296808686" w:history="1">
        <w:r w:rsidR="006156B6" w:rsidRPr="00D76643">
          <w:rPr>
            <w:rStyle w:val="ad"/>
            <w:noProof/>
          </w:rPr>
          <w:t>1.1</w:t>
        </w:r>
        <w:r w:rsidR="006156B6">
          <w:rPr>
            <w:rFonts w:asciiTheme="minorHAnsi" w:eastAsiaTheme="minorEastAsia" w:hAnsiTheme="minorHAnsi" w:cstheme="minorBidi"/>
            <w:smallCaps w:val="0"/>
            <w:noProof/>
            <w:szCs w:val="22"/>
          </w:rPr>
          <w:tab/>
        </w:r>
        <w:r w:rsidR="006156B6" w:rsidRPr="00D76643">
          <w:rPr>
            <w:rStyle w:val="ad"/>
            <w:rFonts w:hint="eastAsia"/>
            <w:noProof/>
          </w:rPr>
          <w:t>目的</w:t>
        </w:r>
        <w:r w:rsidR="006156B6">
          <w:rPr>
            <w:noProof/>
            <w:webHidden/>
          </w:rPr>
          <w:tab/>
        </w:r>
        <w:r>
          <w:rPr>
            <w:noProof/>
            <w:webHidden/>
          </w:rPr>
          <w:fldChar w:fldCharType="begin"/>
        </w:r>
        <w:r w:rsidR="006156B6">
          <w:rPr>
            <w:noProof/>
            <w:webHidden/>
          </w:rPr>
          <w:instrText xml:space="preserve"> PAGEREF _Toc296808686 \h </w:instrText>
        </w:r>
        <w:r>
          <w:rPr>
            <w:noProof/>
            <w:webHidden/>
          </w:rPr>
        </w:r>
        <w:r>
          <w:rPr>
            <w:noProof/>
            <w:webHidden/>
          </w:rPr>
          <w:fldChar w:fldCharType="separate"/>
        </w:r>
        <w:r w:rsidR="006156B6">
          <w:rPr>
            <w:noProof/>
            <w:webHidden/>
          </w:rPr>
          <w:t>5</w:t>
        </w:r>
        <w:r>
          <w:rPr>
            <w:noProof/>
            <w:webHidden/>
          </w:rPr>
          <w:fldChar w:fldCharType="end"/>
        </w:r>
      </w:hyperlink>
    </w:p>
    <w:p w:rsidR="006156B6" w:rsidRDefault="002A3C13">
      <w:pPr>
        <w:pStyle w:val="20"/>
        <w:tabs>
          <w:tab w:val="left" w:pos="840"/>
          <w:tab w:val="right" w:leader="dot" w:pos="8296"/>
        </w:tabs>
        <w:rPr>
          <w:rFonts w:asciiTheme="minorHAnsi" w:eastAsiaTheme="minorEastAsia" w:hAnsiTheme="minorHAnsi" w:cstheme="minorBidi"/>
          <w:smallCaps w:val="0"/>
          <w:noProof/>
          <w:szCs w:val="22"/>
        </w:rPr>
      </w:pPr>
      <w:hyperlink w:anchor="_Toc296808687" w:history="1">
        <w:r w:rsidR="006156B6" w:rsidRPr="00D76643">
          <w:rPr>
            <w:rStyle w:val="ad"/>
            <w:noProof/>
          </w:rPr>
          <w:t>1.2</w:t>
        </w:r>
        <w:r w:rsidR="006156B6">
          <w:rPr>
            <w:rFonts w:asciiTheme="minorHAnsi" w:eastAsiaTheme="minorEastAsia" w:hAnsiTheme="minorHAnsi" w:cstheme="minorBidi"/>
            <w:smallCaps w:val="0"/>
            <w:noProof/>
            <w:szCs w:val="22"/>
          </w:rPr>
          <w:tab/>
        </w:r>
        <w:r w:rsidR="006156B6" w:rsidRPr="00D76643">
          <w:rPr>
            <w:rStyle w:val="ad"/>
            <w:rFonts w:hint="eastAsia"/>
            <w:noProof/>
          </w:rPr>
          <w:t>背景</w:t>
        </w:r>
        <w:r w:rsidR="006156B6">
          <w:rPr>
            <w:noProof/>
            <w:webHidden/>
          </w:rPr>
          <w:tab/>
        </w:r>
        <w:r>
          <w:rPr>
            <w:noProof/>
            <w:webHidden/>
          </w:rPr>
          <w:fldChar w:fldCharType="begin"/>
        </w:r>
        <w:r w:rsidR="006156B6">
          <w:rPr>
            <w:noProof/>
            <w:webHidden/>
          </w:rPr>
          <w:instrText xml:space="preserve"> PAGEREF _Toc296808687 \h </w:instrText>
        </w:r>
        <w:r>
          <w:rPr>
            <w:noProof/>
            <w:webHidden/>
          </w:rPr>
        </w:r>
        <w:r>
          <w:rPr>
            <w:noProof/>
            <w:webHidden/>
          </w:rPr>
          <w:fldChar w:fldCharType="separate"/>
        </w:r>
        <w:r w:rsidR="006156B6">
          <w:rPr>
            <w:noProof/>
            <w:webHidden/>
          </w:rPr>
          <w:t>5</w:t>
        </w:r>
        <w:r>
          <w:rPr>
            <w:noProof/>
            <w:webHidden/>
          </w:rPr>
          <w:fldChar w:fldCharType="end"/>
        </w:r>
      </w:hyperlink>
    </w:p>
    <w:p w:rsidR="006156B6" w:rsidRDefault="002A3C13">
      <w:pPr>
        <w:pStyle w:val="20"/>
        <w:tabs>
          <w:tab w:val="left" w:pos="840"/>
          <w:tab w:val="right" w:leader="dot" w:pos="8296"/>
        </w:tabs>
        <w:rPr>
          <w:rFonts w:asciiTheme="minorHAnsi" w:eastAsiaTheme="minorEastAsia" w:hAnsiTheme="minorHAnsi" w:cstheme="minorBidi"/>
          <w:smallCaps w:val="0"/>
          <w:noProof/>
          <w:szCs w:val="22"/>
        </w:rPr>
      </w:pPr>
      <w:hyperlink w:anchor="_Toc296808688" w:history="1">
        <w:r w:rsidR="006156B6" w:rsidRPr="00D76643">
          <w:rPr>
            <w:rStyle w:val="ad"/>
            <w:noProof/>
          </w:rPr>
          <w:t>1.3</w:t>
        </w:r>
        <w:r w:rsidR="006156B6">
          <w:rPr>
            <w:rFonts w:asciiTheme="minorHAnsi" w:eastAsiaTheme="minorEastAsia" w:hAnsiTheme="minorHAnsi" w:cstheme="minorBidi"/>
            <w:smallCaps w:val="0"/>
            <w:noProof/>
            <w:szCs w:val="22"/>
          </w:rPr>
          <w:tab/>
        </w:r>
        <w:r w:rsidR="006156B6" w:rsidRPr="00D76643">
          <w:rPr>
            <w:rStyle w:val="ad"/>
            <w:rFonts w:hint="eastAsia"/>
            <w:noProof/>
          </w:rPr>
          <w:t>参考资料</w:t>
        </w:r>
        <w:r w:rsidR="006156B6">
          <w:rPr>
            <w:noProof/>
            <w:webHidden/>
          </w:rPr>
          <w:tab/>
        </w:r>
        <w:r>
          <w:rPr>
            <w:noProof/>
            <w:webHidden/>
          </w:rPr>
          <w:fldChar w:fldCharType="begin"/>
        </w:r>
        <w:r w:rsidR="006156B6">
          <w:rPr>
            <w:noProof/>
            <w:webHidden/>
          </w:rPr>
          <w:instrText xml:space="preserve"> PAGEREF _Toc296808688 \h </w:instrText>
        </w:r>
        <w:r>
          <w:rPr>
            <w:noProof/>
            <w:webHidden/>
          </w:rPr>
        </w:r>
        <w:r>
          <w:rPr>
            <w:noProof/>
            <w:webHidden/>
          </w:rPr>
          <w:fldChar w:fldCharType="separate"/>
        </w:r>
        <w:r w:rsidR="006156B6">
          <w:rPr>
            <w:noProof/>
            <w:webHidden/>
          </w:rPr>
          <w:t>5</w:t>
        </w:r>
        <w:r>
          <w:rPr>
            <w:noProof/>
            <w:webHidden/>
          </w:rPr>
          <w:fldChar w:fldCharType="end"/>
        </w:r>
      </w:hyperlink>
    </w:p>
    <w:p w:rsidR="006156B6" w:rsidRDefault="002A3C13">
      <w:pPr>
        <w:pStyle w:val="20"/>
        <w:tabs>
          <w:tab w:val="left" w:pos="840"/>
          <w:tab w:val="right" w:leader="dot" w:pos="8296"/>
        </w:tabs>
        <w:rPr>
          <w:rFonts w:asciiTheme="minorHAnsi" w:eastAsiaTheme="minorEastAsia" w:hAnsiTheme="minorHAnsi" w:cstheme="minorBidi"/>
          <w:smallCaps w:val="0"/>
          <w:noProof/>
          <w:szCs w:val="22"/>
        </w:rPr>
      </w:pPr>
      <w:hyperlink w:anchor="_Toc296808689" w:history="1">
        <w:r w:rsidR="006156B6" w:rsidRPr="00D76643">
          <w:rPr>
            <w:rStyle w:val="ad"/>
            <w:noProof/>
          </w:rPr>
          <w:t>1.4</w:t>
        </w:r>
        <w:r w:rsidR="006156B6">
          <w:rPr>
            <w:rFonts w:asciiTheme="minorHAnsi" w:eastAsiaTheme="minorEastAsia" w:hAnsiTheme="minorHAnsi" w:cstheme="minorBidi"/>
            <w:smallCaps w:val="0"/>
            <w:noProof/>
            <w:szCs w:val="22"/>
          </w:rPr>
          <w:tab/>
        </w:r>
        <w:r w:rsidR="006156B6" w:rsidRPr="00D76643">
          <w:rPr>
            <w:rStyle w:val="ad"/>
            <w:rFonts w:hint="eastAsia"/>
            <w:noProof/>
          </w:rPr>
          <w:t>需求描述约定</w:t>
        </w:r>
        <w:r w:rsidR="006156B6">
          <w:rPr>
            <w:noProof/>
            <w:webHidden/>
          </w:rPr>
          <w:tab/>
        </w:r>
        <w:r>
          <w:rPr>
            <w:noProof/>
            <w:webHidden/>
          </w:rPr>
          <w:fldChar w:fldCharType="begin"/>
        </w:r>
        <w:r w:rsidR="006156B6">
          <w:rPr>
            <w:noProof/>
            <w:webHidden/>
          </w:rPr>
          <w:instrText xml:space="preserve"> PAGEREF _Toc296808689 \h </w:instrText>
        </w:r>
        <w:r>
          <w:rPr>
            <w:noProof/>
            <w:webHidden/>
          </w:rPr>
        </w:r>
        <w:r>
          <w:rPr>
            <w:noProof/>
            <w:webHidden/>
          </w:rPr>
          <w:fldChar w:fldCharType="separate"/>
        </w:r>
        <w:r w:rsidR="006156B6">
          <w:rPr>
            <w:noProof/>
            <w:webHidden/>
          </w:rPr>
          <w:t>5</w:t>
        </w:r>
        <w:r>
          <w:rPr>
            <w:noProof/>
            <w:webHidden/>
          </w:rPr>
          <w:fldChar w:fldCharType="end"/>
        </w:r>
      </w:hyperlink>
    </w:p>
    <w:p w:rsidR="006156B6" w:rsidRDefault="002A3C13">
      <w:pPr>
        <w:pStyle w:val="20"/>
        <w:tabs>
          <w:tab w:val="left" w:pos="840"/>
          <w:tab w:val="right" w:leader="dot" w:pos="8296"/>
        </w:tabs>
        <w:rPr>
          <w:rFonts w:asciiTheme="minorHAnsi" w:eastAsiaTheme="minorEastAsia" w:hAnsiTheme="minorHAnsi" w:cstheme="minorBidi"/>
          <w:smallCaps w:val="0"/>
          <w:noProof/>
          <w:szCs w:val="22"/>
        </w:rPr>
      </w:pPr>
      <w:hyperlink w:anchor="_Toc296808690" w:history="1">
        <w:r w:rsidR="006156B6" w:rsidRPr="00D76643">
          <w:rPr>
            <w:rStyle w:val="ad"/>
            <w:noProof/>
          </w:rPr>
          <w:t>1.5</w:t>
        </w:r>
        <w:r w:rsidR="006156B6">
          <w:rPr>
            <w:rFonts w:asciiTheme="minorHAnsi" w:eastAsiaTheme="minorEastAsia" w:hAnsiTheme="minorHAnsi" w:cstheme="minorBidi"/>
            <w:smallCaps w:val="0"/>
            <w:noProof/>
            <w:szCs w:val="22"/>
          </w:rPr>
          <w:tab/>
        </w:r>
        <w:r w:rsidR="006156B6" w:rsidRPr="00D76643">
          <w:rPr>
            <w:rStyle w:val="ad"/>
            <w:rFonts w:hint="eastAsia"/>
            <w:noProof/>
          </w:rPr>
          <w:t>业务术语</w:t>
        </w:r>
        <w:r w:rsidR="006156B6">
          <w:rPr>
            <w:noProof/>
            <w:webHidden/>
          </w:rPr>
          <w:tab/>
        </w:r>
        <w:r>
          <w:rPr>
            <w:noProof/>
            <w:webHidden/>
          </w:rPr>
          <w:fldChar w:fldCharType="begin"/>
        </w:r>
        <w:r w:rsidR="006156B6">
          <w:rPr>
            <w:noProof/>
            <w:webHidden/>
          </w:rPr>
          <w:instrText xml:space="preserve"> PAGEREF _Toc296808690 \h </w:instrText>
        </w:r>
        <w:r>
          <w:rPr>
            <w:noProof/>
            <w:webHidden/>
          </w:rPr>
        </w:r>
        <w:r>
          <w:rPr>
            <w:noProof/>
            <w:webHidden/>
          </w:rPr>
          <w:fldChar w:fldCharType="separate"/>
        </w:r>
        <w:r w:rsidR="006156B6">
          <w:rPr>
            <w:noProof/>
            <w:webHidden/>
          </w:rPr>
          <w:t>5</w:t>
        </w:r>
        <w:r>
          <w:rPr>
            <w:noProof/>
            <w:webHidden/>
          </w:rPr>
          <w:fldChar w:fldCharType="end"/>
        </w:r>
      </w:hyperlink>
    </w:p>
    <w:p w:rsidR="006156B6" w:rsidRDefault="002A3C13">
      <w:pPr>
        <w:pStyle w:val="11"/>
        <w:tabs>
          <w:tab w:val="left" w:pos="420"/>
          <w:tab w:val="right" w:leader="dot" w:pos="8296"/>
        </w:tabs>
        <w:rPr>
          <w:rFonts w:asciiTheme="minorHAnsi" w:eastAsiaTheme="minorEastAsia" w:hAnsiTheme="minorHAnsi" w:cstheme="minorBidi"/>
          <w:b w:val="0"/>
          <w:bCs w:val="0"/>
          <w:caps w:val="0"/>
          <w:noProof/>
          <w:szCs w:val="22"/>
        </w:rPr>
      </w:pPr>
      <w:hyperlink w:anchor="_Toc296808691" w:history="1">
        <w:r w:rsidR="006156B6" w:rsidRPr="00D76643">
          <w:rPr>
            <w:rStyle w:val="ad"/>
            <w:noProof/>
          </w:rPr>
          <w:t>2</w:t>
        </w:r>
        <w:r w:rsidR="006156B6">
          <w:rPr>
            <w:rFonts w:asciiTheme="minorHAnsi" w:eastAsiaTheme="minorEastAsia" w:hAnsiTheme="minorHAnsi" w:cstheme="minorBidi"/>
            <w:b w:val="0"/>
            <w:bCs w:val="0"/>
            <w:caps w:val="0"/>
            <w:noProof/>
            <w:szCs w:val="22"/>
          </w:rPr>
          <w:tab/>
        </w:r>
        <w:r w:rsidR="006156B6" w:rsidRPr="00D76643">
          <w:rPr>
            <w:rStyle w:val="ad"/>
            <w:rFonts w:hint="eastAsia"/>
            <w:noProof/>
          </w:rPr>
          <w:t>业务描述</w:t>
        </w:r>
        <w:r w:rsidR="006156B6">
          <w:rPr>
            <w:noProof/>
            <w:webHidden/>
          </w:rPr>
          <w:tab/>
        </w:r>
        <w:r>
          <w:rPr>
            <w:noProof/>
            <w:webHidden/>
          </w:rPr>
          <w:fldChar w:fldCharType="begin"/>
        </w:r>
        <w:r w:rsidR="006156B6">
          <w:rPr>
            <w:noProof/>
            <w:webHidden/>
          </w:rPr>
          <w:instrText xml:space="preserve"> PAGEREF _Toc296808691 \h </w:instrText>
        </w:r>
        <w:r>
          <w:rPr>
            <w:noProof/>
            <w:webHidden/>
          </w:rPr>
        </w:r>
        <w:r>
          <w:rPr>
            <w:noProof/>
            <w:webHidden/>
          </w:rPr>
          <w:fldChar w:fldCharType="separate"/>
        </w:r>
        <w:r w:rsidR="006156B6">
          <w:rPr>
            <w:noProof/>
            <w:webHidden/>
          </w:rPr>
          <w:t>7</w:t>
        </w:r>
        <w:r>
          <w:rPr>
            <w:noProof/>
            <w:webHidden/>
          </w:rPr>
          <w:fldChar w:fldCharType="end"/>
        </w:r>
      </w:hyperlink>
    </w:p>
    <w:p w:rsidR="006156B6" w:rsidRDefault="002A3C13">
      <w:pPr>
        <w:pStyle w:val="20"/>
        <w:tabs>
          <w:tab w:val="left" w:pos="840"/>
          <w:tab w:val="right" w:leader="dot" w:pos="8296"/>
        </w:tabs>
        <w:rPr>
          <w:rFonts w:asciiTheme="minorHAnsi" w:eastAsiaTheme="minorEastAsia" w:hAnsiTheme="minorHAnsi" w:cstheme="minorBidi"/>
          <w:smallCaps w:val="0"/>
          <w:noProof/>
          <w:szCs w:val="22"/>
        </w:rPr>
      </w:pPr>
      <w:hyperlink w:anchor="_Toc296808692" w:history="1">
        <w:r w:rsidR="006156B6" w:rsidRPr="00D76643">
          <w:rPr>
            <w:rStyle w:val="ad"/>
            <w:noProof/>
          </w:rPr>
          <w:t>2.1.</w:t>
        </w:r>
        <w:r w:rsidR="006156B6">
          <w:rPr>
            <w:rFonts w:asciiTheme="minorHAnsi" w:eastAsiaTheme="minorEastAsia" w:hAnsiTheme="minorHAnsi" w:cstheme="minorBidi"/>
            <w:smallCaps w:val="0"/>
            <w:noProof/>
            <w:szCs w:val="22"/>
          </w:rPr>
          <w:tab/>
        </w:r>
        <w:r w:rsidR="006156B6" w:rsidRPr="00D76643">
          <w:rPr>
            <w:rStyle w:val="ad"/>
            <w:rFonts w:hint="eastAsia"/>
            <w:noProof/>
          </w:rPr>
          <w:t>基本业务描述</w:t>
        </w:r>
        <w:r w:rsidR="006156B6">
          <w:rPr>
            <w:noProof/>
            <w:webHidden/>
          </w:rPr>
          <w:tab/>
        </w:r>
        <w:r>
          <w:rPr>
            <w:noProof/>
            <w:webHidden/>
          </w:rPr>
          <w:fldChar w:fldCharType="begin"/>
        </w:r>
        <w:r w:rsidR="006156B6">
          <w:rPr>
            <w:noProof/>
            <w:webHidden/>
          </w:rPr>
          <w:instrText xml:space="preserve"> PAGEREF _Toc296808692 \h </w:instrText>
        </w:r>
        <w:r>
          <w:rPr>
            <w:noProof/>
            <w:webHidden/>
          </w:rPr>
        </w:r>
        <w:r>
          <w:rPr>
            <w:noProof/>
            <w:webHidden/>
          </w:rPr>
          <w:fldChar w:fldCharType="separate"/>
        </w:r>
        <w:r w:rsidR="006156B6">
          <w:rPr>
            <w:noProof/>
            <w:webHidden/>
          </w:rPr>
          <w:t>7</w:t>
        </w:r>
        <w:r>
          <w:rPr>
            <w:noProof/>
            <w:webHidden/>
          </w:rPr>
          <w:fldChar w:fldCharType="end"/>
        </w:r>
      </w:hyperlink>
    </w:p>
    <w:p w:rsidR="006156B6" w:rsidRDefault="002A3C13">
      <w:pPr>
        <w:pStyle w:val="30"/>
        <w:tabs>
          <w:tab w:val="left" w:pos="1260"/>
          <w:tab w:val="right" w:leader="dot" w:pos="8296"/>
        </w:tabs>
        <w:rPr>
          <w:rFonts w:asciiTheme="minorHAnsi" w:eastAsiaTheme="minorEastAsia" w:hAnsiTheme="minorHAnsi" w:cstheme="minorBidi"/>
          <w:i w:val="0"/>
          <w:iCs w:val="0"/>
          <w:noProof/>
          <w:szCs w:val="22"/>
        </w:rPr>
      </w:pPr>
      <w:hyperlink w:anchor="_Toc296808693" w:history="1">
        <w:r w:rsidR="006156B6" w:rsidRPr="00D76643">
          <w:rPr>
            <w:rStyle w:val="ad"/>
            <w:noProof/>
            <w:kern w:val="0"/>
          </w:rPr>
          <w:t>2.1.1</w:t>
        </w:r>
        <w:r w:rsidR="006156B6">
          <w:rPr>
            <w:rFonts w:asciiTheme="minorHAnsi" w:eastAsiaTheme="minorEastAsia" w:hAnsiTheme="minorHAnsi" w:cstheme="minorBidi"/>
            <w:i w:val="0"/>
            <w:iCs w:val="0"/>
            <w:noProof/>
            <w:szCs w:val="22"/>
          </w:rPr>
          <w:tab/>
        </w:r>
        <w:r w:rsidR="006156B6" w:rsidRPr="00D76643">
          <w:rPr>
            <w:rStyle w:val="ad"/>
            <w:rFonts w:hint="eastAsia"/>
            <w:noProof/>
            <w:kern w:val="0"/>
          </w:rPr>
          <w:t>上市公司行动分类</w:t>
        </w:r>
        <w:r w:rsidR="006156B6">
          <w:rPr>
            <w:noProof/>
            <w:webHidden/>
          </w:rPr>
          <w:tab/>
        </w:r>
        <w:r>
          <w:rPr>
            <w:noProof/>
            <w:webHidden/>
          </w:rPr>
          <w:fldChar w:fldCharType="begin"/>
        </w:r>
        <w:r w:rsidR="006156B6">
          <w:rPr>
            <w:noProof/>
            <w:webHidden/>
          </w:rPr>
          <w:instrText xml:space="preserve"> PAGEREF _Toc296808693 \h </w:instrText>
        </w:r>
        <w:r>
          <w:rPr>
            <w:noProof/>
            <w:webHidden/>
          </w:rPr>
        </w:r>
        <w:r>
          <w:rPr>
            <w:noProof/>
            <w:webHidden/>
          </w:rPr>
          <w:fldChar w:fldCharType="separate"/>
        </w:r>
        <w:r w:rsidR="006156B6">
          <w:rPr>
            <w:noProof/>
            <w:webHidden/>
          </w:rPr>
          <w:t>7</w:t>
        </w:r>
        <w:r>
          <w:rPr>
            <w:noProof/>
            <w:webHidden/>
          </w:rPr>
          <w:fldChar w:fldCharType="end"/>
        </w:r>
      </w:hyperlink>
    </w:p>
    <w:p w:rsidR="006156B6" w:rsidRDefault="002A3C13">
      <w:pPr>
        <w:pStyle w:val="30"/>
        <w:tabs>
          <w:tab w:val="left" w:pos="1260"/>
          <w:tab w:val="right" w:leader="dot" w:pos="8296"/>
        </w:tabs>
        <w:rPr>
          <w:rFonts w:asciiTheme="minorHAnsi" w:eastAsiaTheme="minorEastAsia" w:hAnsiTheme="minorHAnsi" w:cstheme="minorBidi"/>
          <w:i w:val="0"/>
          <w:iCs w:val="0"/>
          <w:noProof/>
          <w:szCs w:val="22"/>
        </w:rPr>
      </w:pPr>
      <w:hyperlink w:anchor="_Toc296808694" w:history="1">
        <w:r w:rsidR="006156B6" w:rsidRPr="00D76643">
          <w:rPr>
            <w:rStyle w:val="ad"/>
            <w:noProof/>
            <w:kern w:val="0"/>
          </w:rPr>
          <w:t>2.1.2</w:t>
        </w:r>
        <w:r w:rsidR="006156B6">
          <w:rPr>
            <w:rFonts w:asciiTheme="minorHAnsi" w:eastAsiaTheme="minorEastAsia" w:hAnsiTheme="minorHAnsi" w:cstheme="minorBidi"/>
            <w:i w:val="0"/>
            <w:iCs w:val="0"/>
            <w:noProof/>
            <w:szCs w:val="22"/>
          </w:rPr>
          <w:tab/>
        </w:r>
        <w:r w:rsidR="006156B6" w:rsidRPr="00D76643">
          <w:rPr>
            <w:rStyle w:val="ad"/>
            <w:rFonts w:hint="eastAsia"/>
            <w:noProof/>
            <w:kern w:val="0"/>
          </w:rPr>
          <w:t>上市公司行动操作流程</w:t>
        </w:r>
        <w:r w:rsidR="006156B6">
          <w:rPr>
            <w:noProof/>
            <w:webHidden/>
          </w:rPr>
          <w:tab/>
        </w:r>
        <w:r>
          <w:rPr>
            <w:noProof/>
            <w:webHidden/>
          </w:rPr>
          <w:fldChar w:fldCharType="begin"/>
        </w:r>
        <w:r w:rsidR="006156B6">
          <w:rPr>
            <w:noProof/>
            <w:webHidden/>
          </w:rPr>
          <w:instrText xml:space="preserve"> PAGEREF _Toc296808694 \h </w:instrText>
        </w:r>
        <w:r>
          <w:rPr>
            <w:noProof/>
            <w:webHidden/>
          </w:rPr>
        </w:r>
        <w:r>
          <w:rPr>
            <w:noProof/>
            <w:webHidden/>
          </w:rPr>
          <w:fldChar w:fldCharType="separate"/>
        </w:r>
        <w:r w:rsidR="006156B6">
          <w:rPr>
            <w:noProof/>
            <w:webHidden/>
          </w:rPr>
          <w:t>8</w:t>
        </w:r>
        <w:r>
          <w:rPr>
            <w:noProof/>
            <w:webHidden/>
          </w:rPr>
          <w:fldChar w:fldCharType="end"/>
        </w:r>
      </w:hyperlink>
    </w:p>
    <w:p w:rsidR="006156B6" w:rsidRDefault="002A3C13">
      <w:pPr>
        <w:pStyle w:val="30"/>
        <w:tabs>
          <w:tab w:val="left" w:pos="1260"/>
          <w:tab w:val="right" w:leader="dot" w:pos="8296"/>
        </w:tabs>
        <w:rPr>
          <w:rFonts w:asciiTheme="minorHAnsi" w:eastAsiaTheme="minorEastAsia" w:hAnsiTheme="minorHAnsi" w:cstheme="minorBidi"/>
          <w:i w:val="0"/>
          <w:iCs w:val="0"/>
          <w:noProof/>
          <w:szCs w:val="22"/>
        </w:rPr>
      </w:pPr>
      <w:hyperlink w:anchor="_Toc296808695" w:history="1">
        <w:r w:rsidR="006156B6" w:rsidRPr="00D76643">
          <w:rPr>
            <w:rStyle w:val="ad"/>
            <w:noProof/>
            <w:kern w:val="0"/>
          </w:rPr>
          <w:t>2.1.3</w:t>
        </w:r>
        <w:r w:rsidR="006156B6">
          <w:rPr>
            <w:rFonts w:asciiTheme="minorHAnsi" w:eastAsiaTheme="minorEastAsia" w:hAnsiTheme="minorHAnsi" w:cstheme="minorBidi"/>
            <w:i w:val="0"/>
            <w:iCs w:val="0"/>
            <w:noProof/>
            <w:szCs w:val="22"/>
          </w:rPr>
          <w:tab/>
        </w:r>
        <w:r w:rsidR="006156B6" w:rsidRPr="00D76643">
          <w:rPr>
            <w:rStyle w:val="ad"/>
            <w:rFonts w:hint="eastAsia"/>
            <w:noProof/>
            <w:kern w:val="0"/>
          </w:rPr>
          <w:t>上市公司行动系统业务实现思路</w:t>
        </w:r>
        <w:r w:rsidR="006156B6">
          <w:rPr>
            <w:noProof/>
            <w:webHidden/>
          </w:rPr>
          <w:tab/>
        </w:r>
        <w:r>
          <w:rPr>
            <w:noProof/>
            <w:webHidden/>
          </w:rPr>
          <w:fldChar w:fldCharType="begin"/>
        </w:r>
        <w:r w:rsidR="006156B6">
          <w:rPr>
            <w:noProof/>
            <w:webHidden/>
          </w:rPr>
          <w:instrText xml:space="preserve"> PAGEREF _Toc296808695 \h </w:instrText>
        </w:r>
        <w:r>
          <w:rPr>
            <w:noProof/>
            <w:webHidden/>
          </w:rPr>
        </w:r>
        <w:r>
          <w:rPr>
            <w:noProof/>
            <w:webHidden/>
          </w:rPr>
          <w:fldChar w:fldCharType="separate"/>
        </w:r>
        <w:r w:rsidR="006156B6">
          <w:rPr>
            <w:noProof/>
            <w:webHidden/>
          </w:rPr>
          <w:t>9</w:t>
        </w:r>
        <w:r>
          <w:rPr>
            <w:noProof/>
            <w:webHidden/>
          </w:rPr>
          <w:fldChar w:fldCharType="end"/>
        </w:r>
      </w:hyperlink>
    </w:p>
    <w:p w:rsidR="006156B6" w:rsidRDefault="002A3C13">
      <w:pPr>
        <w:pStyle w:val="30"/>
        <w:tabs>
          <w:tab w:val="left" w:pos="1260"/>
          <w:tab w:val="right" w:leader="dot" w:pos="8296"/>
        </w:tabs>
        <w:rPr>
          <w:rFonts w:asciiTheme="minorHAnsi" w:eastAsiaTheme="minorEastAsia" w:hAnsiTheme="minorHAnsi" w:cstheme="minorBidi"/>
          <w:i w:val="0"/>
          <w:iCs w:val="0"/>
          <w:noProof/>
          <w:szCs w:val="22"/>
        </w:rPr>
      </w:pPr>
      <w:hyperlink w:anchor="_Toc296808696" w:history="1">
        <w:r w:rsidR="006156B6" w:rsidRPr="00D76643">
          <w:rPr>
            <w:rStyle w:val="ad"/>
            <w:noProof/>
            <w:kern w:val="0"/>
          </w:rPr>
          <w:t>2.1.4</w:t>
        </w:r>
        <w:r w:rsidR="006156B6">
          <w:rPr>
            <w:rFonts w:asciiTheme="minorHAnsi" w:eastAsiaTheme="minorEastAsia" w:hAnsiTheme="minorHAnsi" w:cstheme="minorBidi"/>
            <w:i w:val="0"/>
            <w:iCs w:val="0"/>
            <w:noProof/>
            <w:szCs w:val="22"/>
          </w:rPr>
          <w:tab/>
        </w:r>
        <w:r w:rsidR="006156B6" w:rsidRPr="00D76643">
          <w:rPr>
            <w:rStyle w:val="ad"/>
            <w:rFonts w:hint="eastAsia"/>
            <w:noProof/>
            <w:kern w:val="0"/>
          </w:rPr>
          <w:t>上市公司行动系统设计实现思路</w:t>
        </w:r>
        <w:r w:rsidR="006156B6">
          <w:rPr>
            <w:noProof/>
            <w:webHidden/>
          </w:rPr>
          <w:tab/>
        </w:r>
        <w:r>
          <w:rPr>
            <w:noProof/>
            <w:webHidden/>
          </w:rPr>
          <w:fldChar w:fldCharType="begin"/>
        </w:r>
        <w:r w:rsidR="006156B6">
          <w:rPr>
            <w:noProof/>
            <w:webHidden/>
          </w:rPr>
          <w:instrText xml:space="preserve"> PAGEREF _Toc296808696 \h </w:instrText>
        </w:r>
        <w:r>
          <w:rPr>
            <w:noProof/>
            <w:webHidden/>
          </w:rPr>
        </w:r>
        <w:r>
          <w:rPr>
            <w:noProof/>
            <w:webHidden/>
          </w:rPr>
          <w:fldChar w:fldCharType="separate"/>
        </w:r>
        <w:r w:rsidR="006156B6">
          <w:rPr>
            <w:noProof/>
            <w:webHidden/>
          </w:rPr>
          <w:t>11</w:t>
        </w:r>
        <w:r>
          <w:rPr>
            <w:noProof/>
            <w:webHidden/>
          </w:rPr>
          <w:fldChar w:fldCharType="end"/>
        </w:r>
      </w:hyperlink>
    </w:p>
    <w:p w:rsidR="006156B6" w:rsidRDefault="002A3C13">
      <w:pPr>
        <w:pStyle w:val="30"/>
        <w:tabs>
          <w:tab w:val="left" w:pos="1260"/>
          <w:tab w:val="right" w:leader="dot" w:pos="8296"/>
        </w:tabs>
        <w:rPr>
          <w:rFonts w:asciiTheme="minorHAnsi" w:eastAsiaTheme="minorEastAsia" w:hAnsiTheme="minorHAnsi" w:cstheme="minorBidi"/>
          <w:i w:val="0"/>
          <w:iCs w:val="0"/>
          <w:noProof/>
          <w:szCs w:val="22"/>
        </w:rPr>
      </w:pPr>
      <w:hyperlink w:anchor="_Toc296808697" w:history="1">
        <w:r w:rsidR="006156B6" w:rsidRPr="00D76643">
          <w:rPr>
            <w:rStyle w:val="ad"/>
            <w:noProof/>
            <w:kern w:val="0"/>
          </w:rPr>
          <w:t>2.1.5</w:t>
        </w:r>
        <w:r w:rsidR="006156B6">
          <w:rPr>
            <w:rFonts w:asciiTheme="minorHAnsi" w:eastAsiaTheme="minorEastAsia" w:hAnsiTheme="minorHAnsi" w:cstheme="minorBidi"/>
            <w:i w:val="0"/>
            <w:iCs w:val="0"/>
            <w:noProof/>
            <w:szCs w:val="22"/>
          </w:rPr>
          <w:tab/>
        </w:r>
        <w:r w:rsidR="006156B6" w:rsidRPr="00D76643">
          <w:rPr>
            <w:rStyle w:val="ad"/>
            <w:rFonts w:hint="eastAsia"/>
            <w:noProof/>
            <w:kern w:val="0"/>
          </w:rPr>
          <w:t>总体业务表示图</w:t>
        </w:r>
        <w:r w:rsidR="006156B6">
          <w:rPr>
            <w:noProof/>
            <w:webHidden/>
          </w:rPr>
          <w:tab/>
        </w:r>
        <w:r>
          <w:rPr>
            <w:noProof/>
            <w:webHidden/>
          </w:rPr>
          <w:fldChar w:fldCharType="begin"/>
        </w:r>
        <w:r w:rsidR="006156B6">
          <w:rPr>
            <w:noProof/>
            <w:webHidden/>
          </w:rPr>
          <w:instrText xml:space="preserve"> PAGEREF _Toc296808697 \h </w:instrText>
        </w:r>
        <w:r>
          <w:rPr>
            <w:noProof/>
            <w:webHidden/>
          </w:rPr>
        </w:r>
        <w:r>
          <w:rPr>
            <w:noProof/>
            <w:webHidden/>
          </w:rPr>
          <w:fldChar w:fldCharType="separate"/>
        </w:r>
        <w:r w:rsidR="006156B6">
          <w:rPr>
            <w:noProof/>
            <w:webHidden/>
          </w:rPr>
          <w:t>11</w:t>
        </w:r>
        <w:r>
          <w:rPr>
            <w:noProof/>
            <w:webHidden/>
          </w:rPr>
          <w:fldChar w:fldCharType="end"/>
        </w:r>
      </w:hyperlink>
    </w:p>
    <w:p w:rsidR="006156B6" w:rsidRDefault="002A3C13">
      <w:pPr>
        <w:pStyle w:val="20"/>
        <w:tabs>
          <w:tab w:val="left" w:pos="840"/>
          <w:tab w:val="right" w:leader="dot" w:pos="8296"/>
        </w:tabs>
        <w:rPr>
          <w:rFonts w:asciiTheme="minorHAnsi" w:eastAsiaTheme="minorEastAsia" w:hAnsiTheme="minorHAnsi" w:cstheme="minorBidi"/>
          <w:smallCaps w:val="0"/>
          <w:noProof/>
          <w:szCs w:val="22"/>
        </w:rPr>
      </w:pPr>
      <w:hyperlink w:anchor="_Toc296808698" w:history="1">
        <w:r w:rsidR="006156B6" w:rsidRPr="00D76643">
          <w:rPr>
            <w:rStyle w:val="ad"/>
            <w:noProof/>
          </w:rPr>
          <w:t>2.2.</w:t>
        </w:r>
        <w:r w:rsidR="006156B6">
          <w:rPr>
            <w:rFonts w:asciiTheme="minorHAnsi" w:eastAsiaTheme="minorEastAsia" w:hAnsiTheme="minorHAnsi" w:cstheme="minorBidi"/>
            <w:smallCaps w:val="0"/>
            <w:noProof/>
            <w:szCs w:val="22"/>
          </w:rPr>
          <w:tab/>
        </w:r>
        <w:r w:rsidR="006156B6" w:rsidRPr="00D76643">
          <w:rPr>
            <w:rStyle w:val="ad"/>
            <w:rFonts w:hint="eastAsia"/>
            <w:noProof/>
          </w:rPr>
          <w:t>主要功能需求</w:t>
        </w:r>
        <w:r w:rsidR="006156B6">
          <w:rPr>
            <w:noProof/>
            <w:webHidden/>
          </w:rPr>
          <w:tab/>
        </w:r>
        <w:r>
          <w:rPr>
            <w:noProof/>
            <w:webHidden/>
          </w:rPr>
          <w:fldChar w:fldCharType="begin"/>
        </w:r>
        <w:r w:rsidR="006156B6">
          <w:rPr>
            <w:noProof/>
            <w:webHidden/>
          </w:rPr>
          <w:instrText xml:space="preserve"> PAGEREF _Toc296808698 \h </w:instrText>
        </w:r>
        <w:r>
          <w:rPr>
            <w:noProof/>
            <w:webHidden/>
          </w:rPr>
        </w:r>
        <w:r>
          <w:rPr>
            <w:noProof/>
            <w:webHidden/>
          </w:rPr>
          <w:fldChar w:fldCharType="separate"/>
        </w:r>
        <w:r w:rsidR="006156B6">
          <w:rPr>
            <w:noProof/>
            <w:webHidden/>
          </w:rPr>
          <w:t>14</w:t>
        </w:r>
        <w:r>
          <w:rPr>
            <w:noProof/>
            <w:webHidden/>
          </w:rPr>
          <w:fldChar w:fldCharType="end"/>
        </w:r>
      </w:hyperlink>
    </w:p>
    <w:p w:rsidR="006156B6" w:rsidRDefault="002A3C13">
      <w:pPr>
        <w:pStyle w:val="20"/>
        <w:tabs>
          <w:tab w:val="left" w:pos="840"/>
          <w:tab w:val="right" w:leader="dot" w:pos="8296"/>
        </w:tabs>
        <w:rPr>
          <w:rFonts w:asciiTheme="minorHAnsi" w:eastAsiaTheme="minorEastAsia" w:hAnsiTheme="minorHAnsi" w:cstheme="minorBidi"/>
          <w:smallCaps w:val="0"/>
          <w:noProof/>
          <w:szCs w:val="22"/>
        </w:rPr>
      </w:pPr>
      <w:hyperlink w:anchor="_Toc296808699" w:history="1">
        <w:r w:rsidR="006156B6" w:rsidRPr="00D76643">
          <w:rPr>
            <w:rStyle w:val="ad"/>
            <w:noProof/>
          </w:rPr>
          <w:t>2.2</w:t>
        </w:r>
        <w:r w:rsidR="006156B6">
          <w:rPr>
            <w:rFonts w:asciiTheme="minorHAnsi" w:eastAsiaTheme="minorEastAsia" w:hAnsiTheme="minorHAnsi" w:cstheme="minorBidi"/>
            <w:smallCaps w:val="0"/>
            <w:noProof/>
            <w:szCs w:val="22"/>
          </w:rPr>
          <w:tab/>
        </w:r>
        <w:r w:rsidR="006156B6" w:rsidRPr="00D76643">
          <w:rPr>
            <w:rStyle w:val="ad"/>
            <w:rFonts w:hint="eastAsia"/>
            <w:noProof/>
          </w:rPr>
          <w:t>数据流程描述</w:t>
        </w:r>
        <w:r w:rsidR="006156B6">
          <w:rPr>
            <w:noProof/>
            <w:webHidden/>
          </w:rPr>
          <w:tab/>
        </w:r>
        <w:r>
          <w:rPr>
            <w:noProof/>
            <w:webHidden/>
          </w:rPr>
          <w:fldChar w:fldCharType="begin"/>
        </w:r>
        <w:r w:rsidR="006156B6">
          <w:rPr>
            <w:noProof/>
            <w:webHidden/>
          </w:rPr>
          <w:instrText xml:space="preserve"> PAGEREF _Toc296808699 \h </w:instrText>
        </w:r>
        <w:r>
          <w:rPr>
            <w:noProof/>
            <w:webHidden/>
          </w:rPr>
        </w:r>
        <w:r>
          <w:rPr>
            <w:noProof/>
            <w:webHidden/>
          </w:rPr>
          <w:fldChar w:fldCharType="separate"/>
        </w:r>
        <w:r w:rsidR="006156B6">
          <w:rPr>
            <w:noProof/>
            <w:webHidden/>
          </w:rPr>
          <w:t>15</w:t>
        </w:r>
        <w:r>
          <w:rPr>
            <w:noProof/>
            <w:webHidden/>
          </w:rPr>
          <w:fldChar w:fldCharType="end"/>
        </w:r>
      </w:hyperlink>
    </w:p>
    <w:p w:rsidR="006156B6" w:rsidRDefault="002A3C13">
      <w:pPr>
        <w:pStyle w:val="20"/>
        <w:tabs>
          <w:tab w:val="left" w:pos="840"/>
          <w:tab w:val="right" w:leader="dot" w:pos="8296"/>
        </w:tabs>
        <w:rPr>
          <w:rFonts w:asciiTheme="minorHAnsi" w:eastAsiaTheme="minorEastAsia" w:hAnsiTheme="minorHAnsi" w:cstheme="minorBidi"/>
          <w:smallCaps w:val="0"/>
          <w:noProof/>
          <w:szCs w:val="22"/>
        </w:rPr>
      </w:pPr>
      <w:hyperlink w:anchor="_Toc296808700" w:history="1">
        <w:r w:rsidR="006156B6" w:rsidRPr="00D76643">
          <w:rPr>
            <w:rStyle w:val="ad"/>
            <w:i/>
            <w:noProof/>
          </w:rPr>
          <w:t>2.3</w:t>
        </w:r>
        <w:r w:rsidR="006156B6">
          <w:rPr>
            <w:rFonts w:asciiTheme="minorHAnsi" w:eastAsiaTheme="minorEastAsia" w:hAnsiTheme="minorHAnsi" w:cstheme="minorBidi"/>
            <w:smallCaps w:val="0"/>
            <w:noProof/>
            <w:szCs w:val="22"/>
          </w:rPr>
          <w:tab/>
        </w:r>
        <w:r w:rsidR="006156B6" w:rsidRPr="00D76643">
          <w:rPr>
            <w:rStyle w:val="ad"/>
            <w:rFonts w:hint="eastAsia"/>
            <w:i/>
            <w:noProof/>
          </w:rPr>
          <w:t>运行环境要求</w:t>
        </w:r>
        <w:r w:rsidR="006156B6">
          <w:rPr>
            <w:noProof/>
            <w:webHidden/>
          </w:rPr>
          <w:tab/>
        </w:r>
        <w:r>
          <w:rPr>
            <w:noProof/>
            <w:webHidden/>
          </w:rPr>
          <w:fldChar w:fldCharType="begin"/>
        </w:r>
        <w:r w:rsidR="006156B6">
          <w:rPr>
            <w:noProof/>
            <w:webHidden/>
          </w:rPr>
          <w:instrText xml:space="preserve"> PAGEREF _Toc296808700 \h </w:instrText>
        </w:r>
        <w:r>
          <w:rPr>
            <w:noProof/>
            <w:webHidden/>
          </w:rPr>
        </w:r>
        <w:r>
          <w:rPr>
            <w:noProof/>
            <w:webHidden/>
          </w:rPr>
          <w:fldChar w:fldCharType="separate"/>
        </w:r>
        <w:r w:rsidR="006156B6">
          <w:rPr>
            <w:noProof/>
            <w:webHidden/>
          </w:rPr>
          <w:t>19</w:t>
        </w:r>
        <w:r>
          <w:rPr>
            <w:noProof/>
            <w:webHidden/>
          </w:rPr>
          <w:fldChar w:fldCharType="end"/>
        </w:r>
      </w:hyperlink>
    </w:p>
    <w:p w:rsidR="006156B6" w:rsidRDefault="002A3C13">
      <w:pPr>
        <w:pStyle w:val="20"/>
        <w:tabs>
          <w:tab w:val="left" w:pos="840"/>
          <w:tab w:val="right" w:leader="dot" w:pos="8296"/>
        </w:tabs>
        <w:rPr>
          <w:rFonts w:asciiTheme="minorHAnsi" w:eastAsiaTheme="minorEastAsia" w:hAnsiTheme="minorHAnsi" w:cstheme="minorBidi"/>
          <w:smallCaps w:val="0"/>
          <w:noProof/>
          <w:szCs w:val="22"/>
        </w:rPr>
      </w:pPr>
      <w:hyperlink w:anchor="_Toc296808701" w:history="1">
        <w:r w:rsidR="006156B6" w:rsidRPr="00D76643">
          <w:rPr>
            <w:rStyle w:val="ad"/>
            <w:i/>
            <w:noProof/>
          </w:rPr>
          <w:t>2.4</w:t>
        </w:r>
        <w:r w:rsidR="006156B6">
          <w:rPr>
            <w:rFonts w:asciiTheme="minorHAnsi" w:eastAsiaTheme="minorEastAsia" w:hAnsiTheme="minorHAnsi" w:cstheme="minorBidi"/>
            <w:smallCaps w:val="0"/>
            <w:noProof/>
            <w:szCs w:val="22"/>
          </w:rPr>
          <w:tab/>
        </w:r>
        <w:r w:rsidR="006156B6" w:rsidRPr="00D76643">
          <w:rPr>
            <w:rStyle w:val="ad"/>
            <w:rFonts w:hint="eastAsia"/>
            <w:i/>
            <w:noProof/>
          </w:rPr>
          <w:t>设计和实现上的限制</w:t>
        </w:r>
        <w:r w:rsidR="006156B6">
          <w:rPr>
            <w:noProof/>
            <w:webHidden/>
          </w:rPr>
          <w:tab/>
        </w:r>
        <w:r>
          <w:rPr>
            <w:noProof/>
            <w:webHidden/>
          </w:rPr>
          <w:fldChar w:fldCharType="begin"/>
        </w:r>
        <w:r w:rsidR="006156B6">
          <w:rPr>
            <w:noProof/>
            <w:webHidden/>
          </w:rPr>
          <w:instrText xml:space="preserve"> PAGEREF _Toc296808701 \h </w:instrText>
        </w:r>
        <w:r>
          <w:rPr>
            <w:noProof/>
            <w:webHidden/>
          </w:rPr>
        </w:r>
        <w:r>
          <w:rPr>
            <w:noProof/>
            <w:webHidden/>
          </w:rPr>
          <w:fldChar w:fldCharType="separate"/>
        </w:r>
        <w:r w:rsidR="006156B6">
          <w:rPr>
            <w:noProof/>
            <w:webHidden/>
          </w:rPr>
          <w:t>19</w:t>
        </w:r>
        <w:r>
          <w:rPr>
            <w:noProof/>
            <w:webHidden/>
          </w:rPr>
          <w:fldChar w:fldCharType="end"/>
        </w:r>
      </w:hyperlink>
    </w:p>
    <w:p w:rsidR="006156B6" w:rsidRDefault="002A3C13">
      <w:pPr>
        <w:pStyle w:val="11"/>
        <w:tabs>
          <w:tab w:val="left" w:pos="420"/>
          <w:tab w:val="right" w:leader="dot" w:pos="8296"/>
        </w:tabs>
        <w:rPr>
          <w:rFonts w:asciiTheme="minorHAnsi" w:eastAsiaTheme="minorEastAsia" w:hAnsiTheme="minorHAnsi" w:cstheme="minorBidi"/>
          <w:b w:val="0"/>
          <w:bCs w:val="0"/>
          <w:caps w:val="0"/>
          <w:noProof/>
          <w:szCs w:val="22"/>
        </w:rPr>
      </w:pPr>
      <w:hyperlink w:anchor="_Toc296808702" w:history="1">
        <w:r w:rsidR="006156B6" w:rsidRPr="00D76643">
          <w:rPr>
            <w:rStyle w:val="ad"/>
            <w:noProof/>
          </w:rPr>
          <w:t>3</w:t>
        </w:r>
        <w:r w:rsidR="006156B6">
          <w:rPr>
            <w:rFonts w:asciiTheme="minorHAnsi" w:eastAsiaTheme="minorEastAsia" w:hAnsiTheme="minorHAnsi" w:cstheme="minorBidi"/>
            <w:b w:val="0"/>
            <w:bCs w:val="0"/>
            <w:caps w:val="0"/>
            <w:noProof/>
            <w:szCs w:val="22"/>
          </w:rPr>
          <w:tab/>
        </w:r>
        <w:r w:rsidR="006156B6" w:rsidRPr="00D76643">
          <w:rPr>
            <w:rStyle w:val="ad"/>
            <w:rFonts w:hint="eastAsia"/>
            <w:noProof/>
          </w:rPr>
          <w:t>功能需求的描述</w:t>
        </w:r>
        <w:r w:rsidR="006156B6">
          <w:rPr>
            <w:noProof/>
            <w:webHidden/>
          </w:rPr>
          <w:tab/>
        </w:r>
        <w:r>
          <w:rPr>
            <w:noProof/>
            <w:webHidden/>
          </w:rPr>
          <w:fldChar w:fldCharType="begin"/>
        </w:r>
        <w:r w:rsidR="006156B6">
          <w:rPr>
            <w:noProof/>
            <w:webHidden/>
          </w:rPr>
          <w:instrText xml:space="preserve"> PAGEREF _Toc296808702 \h </w:instrText>
        </w:r>
        <w:r>
          <w:rPr>
            <w:noProof/>
            <w:webHidden/>
          </w:rPr>
        </w:r>
        <w:r>
          <w:rPr>
            <w:noProof/>
            <w:webHidden/>
          </w:rPr>
          <w:fldChar w:fldCharType="separate"/>
        </w:r>
        <w:r w:rsidR="006156B6">
          <w:rPr>
            <w:noProof/>
            <w:webHidden/>
          </w:rPr>
          <w:t>19</w:t>
        </w:r>
        <w:r>
          <w:rPr>
            <w:noProof/>
            <w:webHidden/>
          </w:rPr>
          <w:fldChar w:fldCharType="end"/>
        </w:r>
      </w:hyperlink>
    </w:p>
    <w:p w:rsidR="006156B6" w:rsidRDefault="002A3C13">
      <w:pPr>
        <w:pStyle w:val="20"/>
        <w:tabs>
          <w:tab w:val="right" w:leader="dot" w:pos="8296"/>
        </w:tabs>
        <w:rPr>
          <w:rFonts w:asciiTheme="minorHAnsi" w:eastAsiaTheme="minorEastAsia" w:hAnsiTheme="minorHAnsi" w:cstheme="minorBidi"/>
          <w:smallCaps w:val="0"/>
          <w:noProof/>
          <w:szCs w:val="22"/>
        </w:rPr>
      </w:pPr>
      <w:hyperlink w:anchor="_Toc296808703" w:history="1">
        <w:r w:rsidR="006156B6" w:rsidRPr="00D76643">
          <w:rPr>
            <w:rStyle w:val="ad"/>
            <w:noProof/>
          </w:rPr>
          <w:t>F1</w:t>
        </w:r>
        <w:r w:rsidR="006156B6" w:rsidRPr="00D76643">
          <w:rPr>
            <w:rStyle w:val="ad"/>
            <w:rFonts w:hint="eastAsia"/>
            <w:noProof/>
          </w:rPr>
          <w:t>公司行动文件处理</w:t>
        </w:r>
        <w:r w:rsidR="006156B6">
          <w:rPr>
            <w:noProof/>
            <w:webHidden/>
          </w:rPr>
          <w:tab/>
        </w:r>
        <w:r>
          <w:rPr>
            <w:noProof/>
            <w:webHidden/>
          </w:rPr>
          <w:fldChar w:fldCharType="begin"/>
        </w:r>
        <w:r w:rsidR="006156B6">
          <w:rPr>
            <w:noProof/>
            <w:webHidden/>
          </w:rPr>
          <w:instrText xml:space="preserve"> PAGEREF _Toc296808703 \h </w:instrText>
        </w:r>
        <w:r>
          <w:rPr>
            <w:noProof/>
            <w:webHidden/>
          </w:rPr>
        </w:r>
        <w:r>
          <w:rPr>
            <w:noProof/>
            <w:webHidden/>
          </w:rPr>
          <w:fldChar w:fldCharType="separate"/>
        </w:r>
        <w:r w:rsidR="006156B6">
          <w:rPr>
            <w:noProof/>
            <w:webHidden/>
          </w:rPr>
          <w:t>19</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04" w:history="1">
        <w:r w:rsidR="006156B6" w:rsidRPr="00D76643">
          <w:rPr>
            <w:rStyle w:val="ad"/>
            <w:noProof/>
          </w:rPr>
          <w:t>F1.1 CCNPT02</w:t>
        </w:r>
        <w:r w:rsidR="006156B6" w:rsidRPr="00D76643">
          <w:rPr>
            <w:rStyle w:val="ad"/>
            <w:rFonts w:hint="eastAsia"/>
            <w:noProof/>
          </w:rPr>
          <w:t>文件读取</w:t>
        </w:r>
        <w:r w:rsidR="006156B6">
          <w:rPr>
            <w:noProof/>
            <w:webHidden/>
          </w:rPr>
          <w:tab/>
        </w:r>
        <w:r>
          <w:rPr>
            <w:noProof/>
            <w:webHidden/>
          </w:rPr>
          <w:fldChar w:fldCharType="begin"/>
        </w:r>
        <w:r w:rsidR="006156B6">
          <w:rPr>
            <w:noProof/>
            <w:webHidden/>
          </w:rPr>
          <w:instrText xml:space="preserve"> PAGEREF _Toc296808704 \h </w:instrText>
        </w:r>
        <w:r>
          <w:rPr>
            <w:noProof/>
            <w:webHidden/>
          </w:rPr>
        </w:r>
        <w:r>
          <w:rPr>
            <w:noProof/>
            <w:webHidden/>
          </w:rPr>
          <w:fldChar w:fldCharType="separate"/>
        </w:r>
        <w:r w:rsidR="006156B6">
          <w:rPr>
            <w:noProof/>
            <w:webHidden/>
          </w:rPr>
          <w:t>19</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05" w:history="1">
        <w:r w:rsidR="006156B6" w:rsidRPr="00D76643">
          <w:rPr>
            <w:rStyle w:val="ad"/>
            <w:noProof/>
          </w:rPr>
          <w:t xml:space="preserve">F1.2 </w:t>
        </w:r>
        <w:r w:rsidR="006156B6" w:rsidRPr="00D76643">
          <w:rPr>
            <w:rStyle w:val="ad"/>
            <w:rFonts w:hint="eastAsia"/>
            <w:noProof/>
          </w:rPr>
          <w:t>行动文件数据复核</w:t>
        </w:r>
        <w:r w:rsidR="006156B6">
          <w:rPr>
            <w:noProof/>
            <w:webHidden/>
          </w:rPr>
          <w:tab/>
        </w:r>
        <w:r>
          <w:rPr>
            <w:noProof/>
            <w:webHidden/>
          </w:rPr>
          <w:fldChar w:fldCharType="begin"/>
        </w:r>
        <w:r w:rsidR="006156B6">
          <w:rPr>
            <w:noProof/>
            <w:webHidden/>
          </w:rPr>
          <w:instrText xml:space="preserve"> PAGEREF _Toc296808705 \h </w:instrText>
        </w:r>
        <w:r>
          <w:rPr>
            <w:noProof/>
            <w:webHidden/>
          </w:rPr>
        </w:r>
        <w:r>
          <w:rPr>
            <w:noProof/>
            <w:webHidden/>
          </w:rPr>
          <w:fldChar w:fldCharType="separate"/>
        </w:r>
        <w:r w:rsidR="006156B6">
          <w:rPr>
            <w:noProof/>
            <w:webHidden/>
          </w:rPr>
          <w:t>27</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06" w:history="1">
        <w:r w:rsidR="006156B6" w:rsidRPr="00D76643">
          <w:rPr>
            <w:rStyle w:val="ad"/>
            <w:noProof/>
          </w:rPr>
          <w:t xml:space="preserve">F1.3 </w:t>
        </w:r>
        <w:r w:rsidR="006156B6" w:rsidRPr="00D76643">
          <w:rPr>
            <w:rStyle w:val="ad"/>
            <w:rFonts w:hint="eastAsia"/>
            <w:noProof/>
          </w:rPr>
          <w:t>历史行动查询</w:t>
        </w:r>
        <w:r w:rsidR="006156B6">
          <w:rPr>
            <w:noProof/>
            <w:webHidden/>
          </w:rPr>
          <w:tab/>
        </w:r>
        <w:r>
          <w:rPr>
            <w:noProof/>
            <w:webHidden/>
          </w:rPr>
          <w:fldChar w:fldCharType="begin"/>
        </w:r>
        <w:r w:rsidR="006156B6">
          <w:rPr>
            <w:noProof/>
            <w:webHidden/>
          </w:rPr>
          <w:instrText xml:space="preserve"> PAGEREF _Toc296808706 \h </w:instrText>
        </w:r>
        <w:r>
          <w:rPr>
            <w:noProof/>
            <w:webHidden/>
          </w:rPr>
        </w:r>
        <w:r>
          <w:rPr>
            <w:noProof/>
            <w:webHidden/>
          </w:rPr>
          <w:fldChar w:fldCharType="separate"/>
        </w:r>
        <w:r w:rsidR="006156B6">
          <w:rPr>
            <w:noProof/>
            <w:webHidden/>
          </w:rPr>
          <w:t>29</w:t>
        </w:r>
        <w:r>
          <w:rPr>
            <w:noProof/>
            <w:webHidden/>
          </w:rPr>
          <w:fldChar w:fldCharType="end"/>
        </w:r>
      </w:hyperlink>
    </w:p>
    <w:p w:rsidR="006156B6" w:rsidRDefault="002A3C13">
      <w:pPr>
        <w:pStyle w:val="20"/>
        <w:tabs>
          <w:tab w:val="right" w:leader="dot" w:pos="8296"/>
        </w:tabs>
        <w:rPr>
          <w:rFonts w:asciiTheme="minorHAnsi" w:eastAsiaTheme="minorEastAsia" w:hAnsiTheme="minorHAnsi" w:cstheme="minorBidi"/>
          <w:smallCaps w:val="0"/>
          <w:noProof/>
          <w:szCs w:val="22"/>
        </w:rPr>
      </w:pPr>
      <w:hyperlink w:anchor="_Toc296808707" w:history="1">
        <w:r w:rsidR="006156B6" w:rsidRPr="00D76643">
          <w:rPr>
            <w:rStyle w:val="ad"/>
            <w:noProof/>
          </w:rPr>
          <w:t>F2</w:t>
        </w:r>
        <w:r w:rsidR="006156B6" w:rsidRPr="00D76643">
          <w:rPr>
            <w:rStyle w:val="ad"/>
            <w:rFonts w:hint="eastAsia"/>
            <w:noProof/>
          </w:rPr>
          <w:t>公司行动权益分派</w:t>
        </w:r>
        <w:r w:rsidR="006156B6">
          <w:rPr>
            <w:noProof/>
            <w:webHidden/>
          </w:rPr>
          <w:tab/>
        </w:r>
        <w:r>
          <w:rPr>
            <w:noProof/>
            <w:webHidden/>
          </w:rPr>
          <w:fldChar w:fldCharType="begin"/>
        </w:r>
        <w:r w:rsidR="006156B6">
          <w:rPr>
            <w:noProof/>
            <w:webHidden/>
          </w:rPr>
          <w:instrText xml:space="preserve"> PAGEREF _Toc296808707 \h </w:instrText>
        </w:r>
        <w:r>
          <w:rPr>
            <w:noProof/>
            <w:webHidden/>
          </w:rPr>
        </w:r>
        <w:r>
          <w:rPr>
            <w:noProof/>
            <w:webHidden/>
          </w:rPr>
          <w:fldChar w:fldCharType="separate"/>
        </w:r>
        <w:r w:rsidR="006156B6">
          <w:rPr>
            <w:noProof/>
            <w:webHidden/>
          </w:rPr>
          <w:t>30</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08" w:history="1">
        <w:r w:rsidR="006156B6" w:rsidRPr="00D76643">
          <w:rPr>
            <w:rStyle w:val="ad"/>
            <w:noProof/>
          </w:rPr>
          <w:t>F2.1</w:t>
        </w:r>
        <w:r w:rsidR="006156B6" w:rsidRPr="00D76643">
          <w:rPr>
            <w:rStyle w:val="ad"/>
            <w:rFonts w:hint="eastAsia"/>
            <w:noProof/>
          </w:rPr>
          <w:t>权益派发</w:t>
        </w:r>
        <w:r w:rsidR="006156B6">
          <w:rPr>
            <w:noProof/>
            <w:webHidden/>
          </w:rPr>
          <w:tab/>
        </w:r>
        <w:r>
          <w:rPr>
            <w:noProof/>
            <w:webHidden/>
          </w:rPr>
          <w:fldChar w:fldCharType="begin"/>
        </w:r>
        <w:r w:rsidR="006156B6">
          <w:rPr>
            <w:noProof/>
            <w:webHidden/>
          </w:rPr>
          <w:instrText xml:space="preserve"> PAGEREF _Toc296808708 \h </w:instrText>
        </w:r>
        <w:r>
          <w:rPr>
            <w:noProof/>
            <w:webHidden/>
          </w:rPr>
        </w:r>
        <w:r>
          <w:rPr>
            <w:noProof/>
            <w:webHidden/>
          </w:rPr>
          <w:fldChar w:fldCharType="separate"/>
        </w:r>
        <w:r w:rsidR="006156B6">
          <w:rPr>
            <w:noProof/>
            <w:webHidden/>
          </w:rPr>
          <w:t>30</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09" w:history="1">
        <w:r w:rsidR="006156B6" w:rsidRPr="00D76643">
          <w:rPr>
            <w:rStyle w:val="ad"/>
            <w:noProof/>
          </w:rPr>
          <w:t>F2.2</w:t>
        </w:r>
        <w:r w:rsidR="006156B6" w:rsidRPr="00D76643">
          <w:rPr>
            <w:rStyle w:val="ad"/>
            <w:rFonts w:hint="eastAsia"/>
            <w:noProof/>
          </w:rPr>
          <w:t>权益分派确认</w:t>
        </w:r>
        <w:r w:rsidR="006156B6">
          <w:rPr>
            <w:noProof/>
            <w:webHidden/>
          </w:rPr>
          <w:tab/>
        </w:r>
        <w:r>
          <w:rPr>
            <w:noProof/>
            <w:webHidden/>
          </w:rPr>
          <w:fldChar w:fldCharType="begin"/>
        </w:r>
        <w:r w:rsidR="006156B6">
          <w:rPr>
            <w:noProof/>
            <w:webHidden/>
          </w:rPr>
          <w:instrText xml:space="preserve"> PAGEREF _Toc296808709 \h </w:instrText>
        </w:r>
        <w:r>
          <w:rPr>
            <w:noProof/>
            <w:webHidden/>
          </w:rPr>
        </w:r>
        <w:r>
          <w:rPr>
            <w:noProof/>
            <w:webHidden/>
          </w:rPr>
          <w:fldChar w:fldCharType="separate"/>
        </w:r>
        <w:r w:rsidR="006156B6">
          <w:rPr>
            <w:noProof/>
            <w:webHidden/>
          </w:rPr>
          <w:t>32</w:t>
        </w:r>
        <w:r>
          <w:rPr>
            <w:noProof/>
            <w:webHidden/>
          </w:rPr>
          <w:fldChar w:fldCharType="end"/>
        </w:r>
      </w:hyperlink>
    </w:p>
    <w:p w:rsidR="006156B6" w:rsidRDefault="002A3C13">
      <w:pPr>
        <w:pStyle w:val="20"/>
        <w:tabs>
          <w:tab w:val="right" w:leader="dot" w:pos="8296"/>
        </w:tabs>
        <w:rPr>
          <w:rFonts w:asciiTheme="minorHAnsi" w:eastAsiaTheme="minorEastAsia" w:hAnsiTheme="minorHAnsi" w:cstheme="minorBidi"/>
          <w:smallCaps w:val="0"/>
          <w:noProof/>
          <w:szCs w:val="22"/>
        </w:rPr>
      </w:pPr>
      <w:hyperlink w:anchor="_Toc296808710" w:history="1">
        <w:r w:rsidR="006156B6" w:rsidRPr="00D76643">
          <w:rPr>
            <w:rStyle w:val="ad"/>
            <w:noProof/>
          </w:rPr>
          <w:t>F3</w:t>
        </w:r>
        <w:r w:rsidR="006156B6" w:rsidRPr="00D76643">
          <w:rPr>
            <w:rStyle w:val="ad"/>
            <w:rFonts w:hint="eastAsia"/>
            <w:noProof/>
          </w:rPr>
          <w:t>公司行动信息发布</w:t>
        </w:r>
        <w:r w:rsidR="006156B6">
          <w:rPr>
            <w:noProof/>
            <w:webHidden/>
          </w:rPr>
          <w:tab/>
        </w:r>
        <w:r>
          <w:rPr>
            <w:noProof/>
            <w:webHidden/>
          </w:rPr>
          <w:fldChar w:fldCharType="begin"/>
        </w:r>
        <w:r w:rsidR="006156B6">
          <w:rPr>
            <w:noProof/>
            <w:webHidden/>
          </w:rPr>
          <w:instrText xml:space="preserve"> PAGEREF _Toc296808710 \h </w:instrText>
        </w:r>
        <w:r>
          <w:rPr>
            <w:noProof/>
            <w:webHidden/>
          </w:rPr>
        </w:r>
        <w:r>
          <w:rPr>
            <w:noProof/>
            <w:webHidden/>
          </w:rPr>
          <w:fldChar w:fldCharType="separate"/>
        </w:r>
        <w:r w:rsidR="006156B6">
          <w:rPr>
            <w:noProof/>
            <w:webHidden/>
          </w:rPr>
          <w:t>33</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11" w:history="1">
        <w:r w:rsidR="006156B6" w:rsidRPr="00D76643">
          <w:rPr>
            <w:rStyle w:val="ad"/>
            <w:noProof/>
          </w:rPr>
          <w:t>F3.1</w:t>
        </w:r>
        <w:r w:rsidR="006156B6" w:rsidRPr="00D76643">
          <w:rPr>
            <w:rStyle w:val="ad"/>
            <w:rFonts w:hint="eastAsia"/>
            <w:noProof/>
          </w:rPr>
          <w:t>发布通知</w:t>
        </w:r>
        <w:r w:rsidR="006156B6">
          <w:rPr>
            <w:noProof/>
            <w:webHidden/>
          </w:rPr>
          <w:tab/>
        </w:r>
        <w:r>
          <w:rPr>
            <w:noProof/>
            <w:webHidden/>
          </w:rPr>
          <w:fldChar w:fldCharType="begin"/>
        </w:r>
        <w:r w:rsidR="006156B6">
          <w:rPr>
            <w:noProof/>
            <w:webHidden/>
          </w:rPr>
          <w:instrText xml:space="preserve"> PAGEREF _Toc296808711 \h </w:instrText>
        </w:r>
        <w:r>
          <w:rPr>
            <w:noProof/>
            <w:webHidden/>
          </w:rPr>
        </w:r>
        <w:r>
          <w:rPr>
            <w:noProof/>
            <w:webHidden/>
          </w:rPr>
          <w:fldChar w:fldCharType="separate"/>
        </w:r>
        <w:r w:rsidR="006156B6">
          <w:rPr>
            <w:noProof/>
            <w:webHidden/>
          </w:rPr>
          <w:t>33</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12" w:history="1">
        <w:r w:rsidR="006156B6" w:rsidRPr="00D76643">
          <w:rPr>
            <w:rStyle w:val="ad"/>
            <w:noProof/>
          </w:rPr>
          <w:t>F3.2</w:t>
        </w:r>
        <w:r w:rsidR="006156B6" w:rsidRPr="00D76643">
          <w:rPr>
            <w:rStyle w:val="ad"/>
            <w:rFonts w:hint="eastAsia"/>
            <w:noProof/>
          </w:rPr>
          <w:t>发布配置</w:t>
        </w:r>
        <w:r w:rsidR="006156B6">
          <w:rPr>
            <w:noProof/>
            <w:webHidden/>
          </w:rPr>
          <w:tab/>
        </w:r>
        <w:r>
          <w:rPr>
            <w:noProof/>
            <w:webHidden/>
          </w:rPr>
          <w:fldChar w:fldCharType="begin"/>
        </w:r>
        <w:r w:rsidR="006156B6">
          <w:rPr>
            <w:noProof/>
            <w:webHidden/>
          </w:rPr>
          <w:instrText xml:space="preserve"> PAGEREF _Toc296808712 \h </w:instrText>
        </w:r>
        <w:r>
          <w:rPr>
            <w:noProof/>
            <w:webHidden/>
          </w:rPr>
        </w:r>
        <w:r>
          <w:rPr>
            <w:noProof/>
            <w:webHidden/>
          </w:rPr>
          <w:fldChar w:fldCharType="separate"/>
        </w:r>
        <w:r w:rsidR="006156B6">
          <w:rPr>
            <w:noProof/>
            <w:webHidden/>
          </w:rPr>
          <w:t>33</w:t>
        </w:r>
        <w:r>
          <w:rPr>
            <w:noProof/>
            <w:webHidden/>
          </w:rPr>
          <w:fldChar w:fldCharType="end"/>
        </w:r>
      </w:hyperlink>
    </w:p>
    <w:p w:rsidR="006156B6" w:rsidRDefault="002A3C13">
      <w:pPr>
        <w:pStyle w:val="20"/>
        <w:tabs>
          <w:tab w:val="right" w:leader="dot" w:pos="8296"/>
        </w:tabs>
        <w:rPr>
          <w:rFonts w:asciiTheme="minorHAnsi" w:eastAsiaTheme="minorEastAsia" w:hAnsiTheme="minorHAnsi" w:cstheme="minorBidi"/>
          <w:smallCaps w:val="0"/>
          <w:noProof/>
          <w:szCs w:val="22"/>
        </w:rPr>
      </w:pPr>
      <w:hyperlink w:anchor="_Toc296808713" w:history="1">
        <w:r w:rsidR="006156B6" w:rsidRPr="00D76643">
          <w:rPr>
            <w:rStyle w:val="ad"/>
            <w:noProof/>
          </w:rPr>
          <w:t>F4</w:t>
        </w:r>
        <w:r w:rsidR="006156B6" w:rsidRPr="00D76643">
          <w:rPr>
            <w:rStyle w:val="ad"/>
            <w:rFonts w:hint="eastAsia"/>
            <w:noProof/>
          </w:rPr>
          <w:t>公司行动汇总执行</w:t>
        </w:r>
        <w:r w:rsidR="006156B6">
          <w:rPr>
            <w:noProof/>
            <w:webHidden/>
          </w:rPr>
          <w:tab/>
        </w:r>
        <w:r>
          <w:rPr>
            <w:noProof/>
            <w:webHidden/>
          </w:rPr>
          <w:fldChar w:fldCharType="begin"/>
        </w:r>
        <w:r w:rsidR="006156B6">
          <w:rPr>
            <w:noProof/>
            <w:webHidden/>
          </w:rPr>
          <w:instrText xml:space="preserve"> PAGEREF _Toc296808713 \h </w:instrText>
        </w:r>
        <w:r>
          <w:rPr>
            <w:noProof/>
            <w:webHidden/>
          </w:rPr>
        </w:r>
        <w:r>
          <w:rPr>
            <w:noProof/>
            <w:webHidden/>
          </w:rPr>
          <w:fldChar w:fldCharType="separate"/>
        </w:r>
        <w:r w:rsidR="006156B6">
          <w:rPr>
            <w:noProof/>
            <w:webHidden/>
          </w:rPr>
          <w:t>34</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14" w:history="1">
        <w:r w:rsidR="006156B6" w:rsidRPr="00D76643">
          <w:rPr>
            <w:rStyle w:val="ad"/>
            <w:noProof/>
          </w:rPr>
          <w:t>F4.1</w:t>
        </w:r>
        <w:r w:rsidR="006156B6" w:rsidRPr="00D76643">
          <w:rPr>
            <w:rStyle w:val="ad"/>
            <w:rFonts w:hint="eastAsia"/>
            <w:noProof/>
          </w:rPr>
          <w:t>行权汇总执行</w:t>
        </w:r>
        <w:r w:rsidR="006156B6">
          <w:rPr>
            <w:noProof/>
            <w:webHidden/>
          </w:rPr>
          <w:tab/>
        </w:r>
        <w:r>
          <w:rPr>
            <w:noProof/>
            <w:webHidden/>
          </w:rPr>
          <w:fldChar w:fldCharType="begin"/>
        </w:r>
        <w:r w:rsidR="006156B6">
          <w:rPr>
            <w:noProof/>
            <w:webHidden/>
          </w:rPr>
          <w:instrText xml:space="preserve"> PAGEREF _Toc296808714 \h </w:instrText>
        </w:r>
        <w:r>
          <w:rPr>
            <w:noProof/>
            <w:webHidden/>
          </w:rPr>
        </w:r>
        <w:r>
          <w:rPr>
            <w:noProof/>
            <w:webHidden/>
          </w:rPr>
          <w:fldChar w:fldCharType="separate"/>
        </w:r>
        <w:r w:rsidR="006156B6">
          <w:rPr>
            <w:noProof/>
            <w:webHidden/>
          </w:rPr>
          <w:t>34</w:t>
        </w:r>
        <w:r>
          <w:rPr>
            <w:noProof/>
            <w:webHidden/>
          </w:rPr>
          <w:fldChar w:fldCharType="end"/>
        </w:r>
      </w:hyperlink>
    </w:p>
    <w:p w:rsidR="006156B6" w:rsidRDefault="002A3C13">
      <w:pPr>
        <w:pStyle w:val="20"/>
        <w:tabs>
          <w:tab w:val="right" w:leader="dot" w:pos="8296"/>
        </w:tabs>
        <w:rPr>
          <w:rFonts w:asciiTheme="minorHAnsi" w:eastAsiaTheme="minorEastAsia" w:hAnsiTheme="minorHAnsi" w:cstheme="minorBidi"/>
          <w:smallCaps w:val="0"/>
          <w:noProof/>
          <w:szCs w:val="22"/>
        </w:rPr>
      </w:pPr>
      <w:hyperlink w:anchor="_Toc296808715" w:history="1">
        <w:r w:rsidR="006156B6" w:rsidRPr="00D76643">
          <w:rPr>
            <w:rStyle w:val="ad"/>
            <w:noProof/>
          </w:rPr>
          <w:t>F5</w:t>
        </w:r>
        <w:r w:rsidR="006156B6" w:rsidRPr="00D76643">
          <w:rPr>
            <w:rStyle w:val="ad"/>
            <w:rFonts w:hint="eastAsia"/>
            <w:noProof/>
          </w:rPr>
          <w:t>公司行动交收报表</w:t>
        </w:r>
        <w:r w:rsidR="006156B6">
          <w:rPr>
            <w:noProof/>
            <w:webHidden/>
          </w:rPr>
          <w:tab/>
        </w:r>
        <w:r>
          <w:rPr>
            <w:noProof/>
            <w:webHidden/>
          </w:rPr>
          <w:fldChar w:fldCharType="begin"/>
        </w:r>
        <w:r w:rsidR="006156B6">
          <w:rPr>
            <w:noProof/>
            <w:webHidden/>
          </w:rPr>
          <w:instrText xml:space="preserve"> PAGEREF _Toc296808715 \h </w:instrText>
        </w:r>
        <w:r>
          <w:rPr>
            <w:noProof/>
            <w:webHidden/>
          </w:rPr>
        </w:r>
        <w:r>
          <w:rPr>
            <w:noProof/>
            <w:webHidden/>
          </w:rPr>
          <w:fldChar w:fldCharType="separate"/>
        </w:r>
        <w:r w:rsidR="006156B6">
          <w:rPr>
            <w:noProof/>
            <w:webHidden/>
          </w:rPr>
          <w:t>35</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16" w:history="1">
        <w:r w:rsidR="006156B6" w:rsidRPr="00D76643">
          <w:rPr>
            <w:rStyle w:val="ad"/>
            <w:noProof/>
          </w:rPr>
          <w:t>F5.1</w:t>
        </w:r>
        <w:r w:rsidR="006156B6" w:rsidRPr="00D76643">
          <w:rPr>
            <w:rStyle w:val="ad"/>
            <w:rFonts w:hint="eastAsia"/>
            <w:noProof/>
          </w:rPr>
          <w:t>交收报表</w:t>
        </w:r>
        <w:r w:rsidR="006156B6">
          <w:rPr>
            <w:noProof/>
            <w:webHidden/>
          </w:rPr>
          <w:tab/>
        </w:r>
        <w:r>
          <w:rPr>
            <w:noProof/>
            <w:webHidden/>
          </w:rPr>
          <w:fldChar w:fldCharType="begin"/>
        </w:r>
        <w:r w:rsidR="006156B6">
          <w:rPr>
            <w:noProof/>
            <w:webHidden/>
          </w:rPr>
          <w:instrText xml:space="preserve"> PAGEREF _Toc296808716 \h </w:instrText>
        </w:r>
        <w:r>
          <w:rPr>
            <w:noProof/>
            <w:webHidden/>
          </w:rPr>
        </w:r>
        <w:r>
          <w:rPr>
            <w:noProof/>
            <w:webHidden/>
          </w:rPr>
          <w:fldChar w:fldCharType="separate"/>
        </w:r>
        <w:r w:rsidR="006156B6">
          <w:rPr>
            <w:noProof/>
            <w:webHidden/>
          </w:rPr>
          <w:t>35</w:t>
        </w:r>
        <w:r>
          <w:rPr>
            <w:noProof/>
            <w:webHidden/>
          </w:rPr>
          <w:fldChar w:fldCharType="end"/>
        </w:r>
      </w:hyperlink>
    </w:p>
    <w:p w:rsidR="006156B6" w:rsidRDefault="002A3C13">
      <w:pPr>
        <w:pStyle w:val="20"/>
        <w:tabs>
          <w:tab w:val="right" w:leader="dot" w:pos="8296"/>
        </w:tabs>
        <w:rPr>
          <w:rFonts w:asciiTheme="minorHAnsi" w:eastAsiaTheme="minorEastAsia" w:hAnsiTheme="minorHAnsi" w:cstheme="minorBidi"/>
          <w:smallCaps w:val="0"/>
          <w:noProof/>
          <w:szCs w:val="22"/>
        </w:rPr>
      </w:pPr>
      <w:hyperlink w:anchor="_Toc296808717" w:history="1">
        <w:r w:rsidR="006156B6" w:rsidRPr="00D76643">
          <w:rPr>
            <w:rStyle w:val="ad"/>
            <w:noProof/>
          </w:rPr>
          <w:t>F6</w:t>
        </w:r>
        <w:r w:rsidR="006156B6" w:rsidRPr="00D76643">
          <w:rPr>
            <w:rStyle w:val="ad"/>
            <w:rFonts w:hint="eastAsia"/>
            <w:noProof/>
          </w:rPr>
          <w:t>公司行动信息查询</w:t>
        </w:r>
        <w:r w:rsidR="006156B6">
          <w:rPr>
            <w:noProof/>
            <w:webHidden/>
          </w:rPr>
          <w:tab/>
        </w:r>
        <w:r>
          <w:rPr>
            <w:noProof/>
            <w:webHidden/>
          </w:rPr>
          <w:fldChar w:fldCharType="begin"/>
        </w:r>
        <w:r w:rsidR="006156B6">
          <w:rPr>
            <w:noProof/>
            <w:webHidden/>
          </w:rPr>
          <w:instrText xml:space="preserve"> PAGEREF _Toc296808717 \h </w:instrText>
        </w:r>
        <w:r>
          <w:rPr>
            <w:noProof/>
            <w:webHidden/>
          </w:rPr>
        </w:r>
        <w:r>
          <w:rPr>
            <w:noProof/>
            <w:webHidden/>
          </w:rPr>
          <w:fldChar w:fldCharType="separate"/>
        </w:r>
        <w:r w:rsidR="006156B6">
          <w:rPr>
            <w:noProof/>
            <w:webHidden/>
          </w:rPr>
          <w:t>37</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18" w:history="1">
        <w:r w:rsidR="006156B6" w:rsidRPr="00D76643">
          <w:rPr>
            <w:rStyle w:val="ad"/>
            <w:noProof/>
          </w:rPr>
          <w:t>F6.1</w:t>
        </w:r>
        <w:r w:rsidR="006156B6" w:rsidRPr="00D76643">
          <w:rPr>
            <w:rStyle w:val="ad"/>
            <w:rFonts w:hint="eastAsia"/>
            <w:noProof/>
          </w:rPr>
          <w:t>行动事件查询</w:t>
        </w:r>
        <w:r w:rsidR="006156B6">
          <w:rPr>
            <w:noProof/>
            <w:webHidden/>
          </w:rPr>
          <w:tab/>
        </w:r>
        <w:r>
          <w:rPr>
            <w:noProof/>
            <w:webHidden/>
          </w:rPr>
          <w:fldChar w:fldCharType="begin"/>
        </w:r>
        <w:r w:rsidR="006156B6">
          <w:rPr>
            <w:noProof/>
            <w:webHidden/>
          </w:rPr>
          <w:instrText xml:space="preserve"> PAGEREF _Toc296808718 \h </w:instrText>
        </w:r>
        <w:r>
          <w:rPr>
            <w:noProof/>
            <w:webHidden/>
          </w:rPr>
        </w:r>
        <w:r>
          <w:rPr>
            <w:noProof/>
            <w:webHidden/>
          </w:rPr>
          <w:fldChar w:fldCharType="separate"/>
        </w:r>
        <w:r w:rsidR="006156B6">
          <w:rPr>
            <w:noProof/>
            <w:webHidden/>
          </w:rPr>
          <w:t>37</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19" w:history="1">
        <w:r w:rsidR="006156B6" w:rsidRPr="00D76643">
          <w:rPr>
            <w:rStyle w:val="ad"/>
            <w:noProof/>
          </w:rPr>
          <w:t>F6.2</w:t>
        </w:r>
        <w:r w:rsidR="006156B6" w:rsidRPr="00D76643">
          <w:rPr>
            <w:rStyle w:val="ad"/>
            <w:rFonts w:hint="eastAsia"/>
            <w:noProof/>
          </w:rPr>
          <w:t>通知信息查询</w:t>
        </w:r>
        <w:r w:rsidR="006156B6">
          <w:rPr>
            <w:noProof/>
            <w:webHidden/>
          </w:rPr>
          <w:tab/>
        </w:r>
        <w:r>
          <w:rPr>
            <w:noProof/>
            <w:webHidden/>
          </w:rPr>
          <w:fldChar w:fldCharType="begin"/>
        </w:r>
        <w:r w:rsidR="006156B6">
          <w:rPr>
            <w:noProof/>
            <w:webHidden/>
          </w:rPr>
          <w:instrText xml:space="preserve"> PAGEREF _Toc296808719 \h </w:instrText>
        </w:r>
        <w:r>
          <w:rPr>
            <w:noProof/>
            <w:webHidden/>
          </w:rPr>
        </w:r>
        <w:r>
          <w:rPr>
            <w:noProof/>
            <w:webHidden/>
          </w:rPr>
          <w:fldChar w:fldCharType="separate"/>
        </w:r>
        <w:r w:rsidR="006156B6">
          <w:rPr>
            <w:noProof/>
            <w:webHidden/>
          </w:rPr>
          <w:t>38</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20" w:history="1">
        <w:r w:rsidR="006156B6" w:rsidRPr="00D76643">
          <w:rPr>
            <w:rStyle w:val="ad"/>
            <w:noProof/>
          </w:rPr>
          <w:t>F6.3</w:t>
        </w:r>
        <w:r w:rsidR="006156B6" w:rsidRPr="00D76643">
          <w:rPr>
            <w:rStyle w:val="ad"/>
            <w:rFonts w:hint="eastAsia"/>
            <w:noProof/>
          </w:rPr>
          <w:t>处理过程查询</w:t>
        </w:r>
        <w:r w:rsidR="006156B6">
          <w:rPr>
            <w:noProof/>
            <w:webHidden/>
          </w:rPr>
          <w:tab/>
        </w:r>
        <w:r>
          <w:rPr>
            <w:noProof/>
            <w:webHidden/>
          </w:rPr>
          <w:fldChar w:fldCharType="begin"/>
        </w:r>
        <w:r w:rsidR="006156B6">
          <w:rPr>
            <w:noProof/>
            <w:webHidden/>
          </w:rPr>
          <w:instrText xml:space="preserve"> PAGEREF _Toc296808720 \h </w:instrText>
        </w:r>
        <w:r>
          <w:rPr>
            <w:noProof/>
            <w:webHidden/>
          </w:rPr>
        </w:r>
        <w:r>
          <w:rPr>
            <w:noProof/>
            <w:webHidden/>
          </w:rPr>
          <w:fldChar w:fldCharType="separate"/>
        </w:r>
        <w:r w:rsidR="006156B6">
          <w:rPr>
            <w:noProof/>
            <w:webHidden/>
          </w:rPr>
          <w:t>39</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21" w:history="1">
        <w:r w:rsidR="006156B6" w:rsidRPr="00D76643">
          <w:rPr>
            <w:rStyle w:val="ad"/>
            <w:noProof/>
          </w:rPr>
          <w:t>F6.4</w:t>
        </w:r>
        <w:r w:rsidR="006156B6" w:rsidRPr="00D76643">
          <w:rPr>
            <w:rStyle w:val="ad"/>
            <w:rFonts w:hint="eastAsia"/>
            <w:noProof/>
          </w:rPr>
          <w:t>处理过程（带条件查询）</w:t>
        </w:r>
        <w:r w:rsidR="006156B6">
          <w:rPr>
            <w:noProof/>
            <w:webHidden/>
          </w:rPr>
          <w:tab/>
        </w:r>
        <w:r>
          <w:rPr>
            <w:noProof/>
            <w:webHidden/>
          </w:rPr>
          <w:fldChar w:fldCharType="begin"/>
        </w:r>
        <w:r w:rsidR="006156B6">
          <w:rPr>
            <w:noProof/>
            <w:webHidden/>
          </w:rPr>
          <w:instrText xml:space="preserve"> PAGEREF _Toc296808721 \h </w:instrText>
        </w:r>
        <w:r>
          <w:rPr>
            <w:noProof/>
            <w:webHidden/>
          </w:rPr>
        </w:r>
        <w:r>
          <w:rPr>
            <w:noProof/>
            <w:webHidden/>
          </w:rPr>
          <w:fldChar w:fldCharType="separate"/>
        </w:r>
        <w:r w:rsidR="006156B6">
          <w:rPr>
            <w:noProof/>
            <w:webHidden/>
          </w:rPr>
          <w:t>40</w:t>
        </w:r>
        <w:r>
          <w:rPr>
            <w:noProof/>
            <w:webHidden/>
          </w:rPr>
          <w:fldChar w:fldCharType="end"/>
        </w:r>
      </w:hyperlink>
    </w:p>
    <w:p w:rsidR="006156B6" w:rsidRDefault="002A3C13">
      <w:pPr>
        <w:pStyle w:val="20"/>
        <w:tabs>
          <w:tab w:val="right" w:leader="dot" w:pos="8296"/>
        </w:tabs>
        <w:rPr>
          <w:rFonts w:asciiTheme="minorHAnsi" w:eastAsiaTheme="minorEastAsia" w:hAnsiTheme="minorHAnsi" w:cstheme="minorBidi"/>
          <w:smallCaps w:val="0"/>
          <w:noProof/>
          <w:szCs w:val="22"/>
        </w:rPr>
      </w:pPr>
      <w:hyperlink w:anchor="_Toc296808722" w:history="1">
        <w:r w:rsidR="006156B6" w:rsidRPr="00D76643">
          <w:rPr>
            <w:rStyle w:val="ad"/>
            <w:noProof/>
          </w:rPr>
          <w:t>F7</w:t>
        </w:r>
        <w:r w:rsidR="006156B6" w:rsidRPr="00D76643">
          <w:rPr>
            <w:rStyle w:val="ad"/>
            <w:rFonts w:hint="eastAsia"/>
            <w:noProof/>
          </w:rPr>
          <w:t>供股行动管理</w:t>
        </w:r>
        <w:r w:rsidR="006156B6">
          <w:rPr>
            <w:noProof/>
            <w:webHidden/>
          </w:rPr>
          <w:tab/>
        </w:r>
        <w:r>
          <w:rPr>
            <w:noProof/>
            <w:webHidden/>
          </w:rPr>
          <w:fldChar w:fldCharType="begin"/>
        </w:r>
        <w:r w:rsidR="006156B6">
          <w:rPr>
            <w:noProof/>
            <w:webHidden/>
          </w:rPr>
          <w:instrText xml:space="preserve"> PAGEREF _Toc296808722 \h </w:instrText>
        </w:r>
        <w:r>
          <w:rPr>
            <w:noProof/>
            <w:webHidden/>
          </w:rPr>
        </w:r>
        <w:r>
          <w:rPr>
            <w:noProof/>
            <w:webHidden/>
          </w:rPr>
          <w:fldChar w:fldCharType="separate"/>
        </w:r>
        <w:r w:rsidR="006156B6">
          <w:rPr>
            <w:noProof/>
            <w:webHidden/>
          </w:rPr>
          <w:t>41</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23" w:history="1">
        <w:r w:rsidR="006156B6" w:rsidRPr="00D76643">
          <w:rPr>
            <w:rStyle w:val="ad"/>
            <w:noProof/>
          </w:rPr>
          <w:t>F7.1</w:t>
        </w:r>
        <w:r w:rsidR="006156B6" w:rsidRPr="00D76643">
          <w:rPr>
            <w:rStyle w:val="ad"/>
            <w:rFonts w:hint="eastAsia"/>
            <w:noProof/>
          </w:rPr>
          <w:t>供股权益手工维护</w:t>
        </w:r>
        <w:r w:rsidR="006156B6">
          <w:rPr>
            <w:noProof/>
            <w:webHidden/>
          </w:rPr>
          <w:tab/>
        </w:r>
        <w:r>
          <w:rPr>
            <w:noProof/>
            <w:webHidden/>
          </w:rPr>
          <w:fldChar w:fldCharType="begin"/>
        </w:r>
        <w:r w:rsidR="006156B6">
          <w:rPr>
            <w:noProof/>
            <w:webHidden/>
          </w:rPr>
          <w:instrText xml:space="preserve"> PAGEREF _Toc296808723 \h </w:instrText>
        </w:r>
        <w:r>
          <w:rPr>
            <w:noProof/>
            <w:webHidden/>
          </w:rPr>
        </w:r>
        <w:r>
          <w:rPr>
            <w:noProof/>
            <w:webHidden/>
          </w:rPr>
          <w:fldChar w:fldCharType="separate"/>
        </w:r>
        <w:r w:rsidR="006156B6">
          <w:rPr>
            <w:noProof/>
            <w:webHidden/>
          </w:rPr>
          <w:t>41</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24" w:history="1">
        <w:r w:rsidR="006156B6" w:rsidRPr="00D76643">
          <w:rPr>
            <w:rStyle w:val="ad"/>
            <w:noProof/>
          </w:rPr>
          <w:t>F7.2</w:t>
        </w:r>
        <w:r w:rsidR="006156B6" w:rsidRPr="00D76643">
          <w:rPr>
            <w:rStyle w:val="ad"/>
            <w:rFonts w:hint="eastAsia"/>
            <w:noProof/>
          </w:rPr>
          <w:t>供股权益数据复核</w:t>
        </w:r>
        <w:r w:rsidR="006156B6">
          <w:rPr>
            <w:noProof/>
            <w:webHidden/>
          </w:rPr>
          <w:tab/>
        </w:r>
        <w:r>
          <w:rPr>
            <w:noProof/>
            <w:webHidden/>
          </w:rPr>
          <w:fldChar w:fldCharType="begin"/>
        </w:r>
        <w:r w:rsidR="006156B6">
          <w:rPr>
            <w:noProof/>
            <w:webHidden/>
          </w:rPr>
          <w:instrText xml:space="preserve"> PAGEREF _Toc296808724 \h </w:instrText>
        </w:r>
        <w:r>
          <w:rPr>
            <w:noProof/>
            <w:webHidden/>
          </w:rPr>
        </w:r>
        <w:r>
          <w:rPr>
            <w:noProof/>
            <w:webHidden/>
          </w:rPr>
          <w:fldChar w:fldCharType="separate"/>
        </w:r>
        <w:r w:rsidR="006156B6">
          <w:rPr>
            <w:noProof/>
            <w:webHidden/>
          </w:rPr>
          <w:t>44</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25" w:history="1">
        <w:r w:rsidR="006156B6" w:rsidRPr="00D76643">
          <w:rPr>
            <w:rStyle w:val="ad"/>
            <w:noProof/>
          </w:rPr>
          <w:t>F7.3</w:t>
        </w:r>
        <w:r w:rsidR="006156B6" w:rsidRPr="00D76643">
          <w:rPr>
            <w:rStyle w:val="ad"/>
            <w:rFonts w:hint="eastAsia"/>
            <w:noProof/>
          </w:rPr>
          <w:t>供股权益分派</w:t>
        </w:r>
        <w:r w:rsidR="006156B6">
          <w:rPr>
            <w:noProof/>
            <w:webHidden/>
          </w:rPr>
          <w:tab/>
        </w:r>
        <w:r>
          <w:rPr>
            <w:noProof/>
            <w:webHidden/>
          </w:rPr>
          <w:fldChar w:fldCharType="begin"/>
        </w:r>
        <w:r w:rsidR="006156B6">
          <w:rPr>
            <w:noProof/>
            <w:webHidden/>
          </w:rPr>
          <w:instrText xml:space="preserve"> PAGEREF _Toc296808725 \h </w:instrText>
        </w:r>
        <w:r>
          <w:rPr>
            <w:noProof/>
            <w:webHidden/>
          </w:rPr>
        </w:r>
        <w:r>
          <w:rPr>
            <w:noProof/>
            <w:webHidden/>
          </w:rPr>
          <w:fldChar w:fldCharType="separate"/>
        </w:r>
        <w:r w:rsidR="006156B6">
          <w:rPr>
            <w:noProof/>
            <w:webHidden/>
          </w:rPr>
          <w:t>46</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26" w:history="1">
        <w:r w:rsidR="006156B6" w:rsidRPr="00D76643">
          <w:rPr>
            <w:rStyle w:val="ad"/>
            <w:noProof/>
          </w:rPr>
          <w:t>F7.4</w:t>
        </w:r>
        <w:r w:rsidR="006156B6" w:rsidRPr="00D76643">
          <w:rPr>
            <w:rStyle w:val="ad"/>
            <w:rFonts w:hint="eastAsia"/>
            <w:noProof/>
          </w:rPr>
          <w:t>供股权变动分派</w:t>
        </w:r>
        <w:r w:rsidR="006156B6">
          <w:rPr>
            <w:noProof/>
            <w:webHidden/>
          </w:rPr>
          <w:tab/>
        </w:r>
        <w:r>
          <w:rPr>
            <w:noProof/>
            <w:webHidden/>
          </w:rPr>
          <w:fldChar w:fldCharType="begin"/>
        </w:r>
        <w:r w:rsidR="006156B6">
          <w:rPr>
            <w:noProof/>
            <w:webHidden/>
          </w:rPr>
          <w:instrText xml:space="preserve"> PAGEREF _Toc296808726 \h </w:instrText>
        </w:r>
        <w:r>
          <w:rPr>
            <w:noProof/>
            <w:webHidden/>
          </w:rPr>
        </w:r>
        <w:r>
          <w:rPr>
            <w:noProof/>
            <w:webHidden/>
          </w:rPr>
          <w:fldChar w:fldCharType="separate"/>
        </w:r>
        <w:r w:rsidR="006156B6">
          <w:rPr>
            <w:noProof/>
            <w:webHidden/>
          </w:rPr>
          <w:t>48</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27" w:history="1">
        <w:r w:rsidR="006156B6" w:rsidRPr="00D76643">
          <w:rPr>
            <w:rStyle w:val="ad"/>
            <w:noProof/>
          </w:rPr>
          <w:t>F7.5</w:t>
        </w:r>
        <w:r w:rsidR="006156B6" w:rsidRPr="00D76643">
          <w:rPr>
            <w:rStyle w:val="ad"/>
            <w:rFonts w:hint="eastAsia"/>
            <w:noProof/>
          </w:rPr>
          <w:t>供股权益分派确认</w:t>
        </w:r>
        <w:r w:rsidR="006156B6">
          <w:rPr>
            <w:noProof/>
            <w:webHidden/>
          </w:rPr>
          <w:tab/>
        </w:r>
        <w:r>
          <w:rPr>
            <w:noProof/>
            <w:webHidden/>
          </w:rPr>
          <w:fldChar w:fldCharType="begin"/>
        </w:r>
        <w:r w:rsidR="006156B6">
          <w:rPr>
            <w:noProof/>
            <w:webHidden/>
          </w:rPr>
          <w:instrText xml:space="preserve"> PAGEREF _Toc296808727 \h </w:instrText>
        </w:r>
        <w:r>
          <w:rPr>
            <w:noProof/>
            <w:webHidden/>
          </w:rPr>
        </w:r>
        <w:r>
          <w:rPr>
            <w:noProof/>
            <w:webHidden/>
          </w:rPr>
          <w:fldChar w:fldCharType="separate"/>
        </w:r>
        <w:r w:rsidR="006156B6">
          <w:rPr>
            <w:noProof/>
            <w:webHidden/>
          </w:rPr>
          <w:t>51</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28" w:history="1">
        <w:r w:rsidR="006156B6" w:rsidRPr="00D76643">
          <w:rPr>
            <w:rStyle w:val="ad"/>
            <w:noProof/>
          </w:rPr>
          <w:t>F7.6</w:t>
        </w:r>
        <w:r w:rsidR="006156B6" w:rsidRPr="00D76643">
          <w:rPr>
            <w:rStyle w:val="ad"/>
            <w:rFonts w:hint="eastAsia"/>
            <w:noProof/>
          </w:rPr>
          <w:t>供股权变动确认</w:t>
        </w:r>
        <w:r w:rsidR="006156B6">
          <w:rPr>
            <w:noProof/>
            <w:webHidden/>
          </w:rPr>
          <w:tab/>
        </w:r>
        <w:r>
          <w:rPr>
            <w:noProof/>
            <w:webHidden/>
          </w:rPr>
          <w:fldChar w:fldCharType="begin"/>
        </w:r>
        <w:r w:rsidR="006156B6">
          <w:rPr>
            <w:noProof/>
            <w:webHidden/>
          </w:rPr>
          <w:instrText xml:space="preserve"> PAGEREF _Toc296808728 \h </w:instrText>
        </w:r>
        <w:r>
          <w:rPr>
            <w:noProof/>
            <w:webHidden/>
          </w:rPr>
        </w:r>
        <w:r>
          <w:rPr>
            <w:noProof/>
            <w:webHidden/>
          </w:rPr>
          <w:fldChar w:fldCharType="separate"/>
        </w:r>
        <w:r w:rsidR="006156B6">
          <w:rPr>
            <w:noProof/>
            <w:webHidden/>
          </w:rPr>
          <w:t>52</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29" w:history="1">
        <w:r w:rsidR="006156B6" w:rsidRPr="00D76643">
          <w:rPr>
            <w:rStyle w:val="ad"/>
            <w:noProof/>
          </w:rPr>
          <w:t>F7.7</w:t>
        </w:r>
        <w:r w:rsidR="006156B6" w:rsidRPr="00D76643">
          <w:rPr>
            <w:rStyle w:val="ad"/>
            <w:rFonts w:hint="eastAsia"/>
            <w:noProof/>
          </w:rPr>
          <w:t>供股权益信息发布</w:t>
        </w:r>
        <w:r w:rsidR="006156B6">
          <w:rPr>
            <w:noProof/>
            <w:webHidden/>
          </w:rPr>
          <w:tab/>
        </w:r>
        <w:r>
          <w:rPr>
            <w:noProof/>
            <w:webHidden/>
          </w:rPr>
          <w:fldChar w:fldCharType="begin"/>
        </w:r>
        <w:r w:rsidR="006156B6">
          <w:rPr>
            <w:noProof/>
            <w:webHidden/>
          </w:rPr>
          <w:instrText xml:space="preserve"> PAGEREF _Toc296808729 \h </w:instrText>
        </w:r>
        <w:r>
          <w:rPr>
            <w:noProof/>
            <w:webHidden/>
          </w:rPr>
        </w:r>
        <w:r>
          <w:rPr>
            <w:noProof/>
            <w:webHidden/>
          </w:rPr>
          <w:fldChar w:fldCharType="separate"/>
        </w:r>
        <w:r w:rsidR="006156B6">
          <w:rPr>
            <w:noProof/>
            <w:webHidden/>
          </w:rPr>
          <w:t>54</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30" w:history="1">
        <w:r w:rsidR="006156B6" w:rsidRPr="00D76643">
          <w:rPr>
            <w:rStyle w:val="ad"/>
            <w:noProof/>
          </w:rPr>
          <w:t>F7.8</w:t>
        </w:r>
        <w:r w:rsidR="006156B6" w:rsidRPr="00D76643">
          <w:rPr>
            <w:rStyle w:val="ad"/>
            <w:rFonts w:hint="eastAsia"/>
            <w:noProof/>
          </w:rPr>
          <w:t>客户行权（网上营业厅实现）</w:t>
        </w:r>
        <w:r w:rsidR="006156B6">
          <w:rPr>
            <w:noProof/>
            <w:webHidden/>
          </w:rPr>
          <w:tab/>
        </w:r>
        <w:r>
          <w:rPr>
            <w:noProof/>
            <w:webHidden/>
          </w:rPr>
          <w:fldChar w:fldCharType="begin"/>
        </w:r>
        <w:r w:rsidR="006156B6">
          <w:rPr>
            <w:noProof/>
            <w:webHidden/>
          </w:rPr>
          <w:instrText xml:space="preserve"> PAGEREF _Toc296808730 \h </w:instrText>
        </w:r>
        <w:r>
          <w:rPr>
            <w:noProof/>
            <w:webHidden/>
          </w:rPr>
        </w:r>
        <w:r>
          <w:rPr>
            <w:noProof/>
            <w:webHidden/>
          </w:rPr>
          <w:fldChar w:fldCharType="separate"/>
        </w:r>
        <w:r w:rsidR="006156B6">
          <w:rPr>
            <w:noProof/>
            <w:webHidden/>
          </w:rPr>
          <w:t>58</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31" w:history="1">
        <w:r w:rsidR="006156B6" w:rsidRPr="00D76643">
          <w:rPr>
            <w:rStyle w:val="ad"/>
            <w:noProof/>
          </w:rPr>
          <w:t>F7.9</w:t>
        </w:r>
        <w:r w:rsidR="006156B6" w:rsidRPr="00D76643">
          <w:rPr>
            <w:rStyle w:val="ad"/>
            <w:rFonts w:hint="eastAsia"/>
            <w:noProof/>
          </w:rPr>
          <w:t>客户行权撤消（网上营业厅实现）</w:t>
        </w:r>
        <w:r w:rsidR="006156B6">
          <w:rPr>
            <w:noProof/>
            <w:webHidden/>
          </w:rPr>
          <w:tab/>
        </w:r>
        <w:r>
          <w:rPr>
            <w:noProof/>
            <w:webHidden/>
          </w:rPr>
          <w:fldChar w:fldCharType="begin"/>
        </w:r>
        <w:r w:rsidR="006156B6">
          <w:rPr>
            <w:noProof/>
            <w:webHidden/>
          </w:rPr>
          <w:instrText xml:space="preserve"> PAGEREF _Toc296808731 \h </w:instrText>
        </w:r>
        <w:r>
          <w:rPr>
            <w:noProof/>
            <w:webHidden/>
          </w:rPr>
        </w:r>
        <w:r>
          <w:rPr>
            <w:noProof/>
            <w:webHidden/>
          </w:rPr>
          <w:fldChar w:fldCharType="separate"/>
        </w:r>
        <w:r w:rsidR="006156B6">
          <w:rPr>
            <w:noProof/>
            <w:webHidden/>
          </w:rPr>
          <w:t>62</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32" w:history="1">
        <w:r w:rsidR="006156B6" w:rsidRPr="00D76643">
          <w:rPr>
            <w:rStyle w:val="ad"/>
            <w:noProof/>
          </w:rPr>
          <w:t>F7.10</w:t>
        </w:r>
        <w:r w:rsidR="006156B6" w:rsidRPr="00D76643">
          <w:rPr>
            <w:rStyle w:val="ad"/>
            <w:rFonts w:hint="eastAsia"/>
            <w:noProof/>
          </w:rPr>
          <w:t>供股认购查询（网上营业厅实现）</w:t>
        </w:r>
        <w:r w:rsidR="006156B6">
          <w:rPr>
            <w:noProof/>
            <w:webHidden/>
          </w:rPr>
          <w:tab/>
        </w:r>
        <w:r>
          <w:rPr>
            <w:noProof/>
            <w:webHidden/>
          </w:rPr>
          <w:fldChar w:fldCharType="begin"/>
        </w:r>
        <w:r w:rsidR="006156B6">
          <w:rPr>
            <w:noProof/>
            <w:webHidden/>
          </w:rPr>
          <w:instrText xml:space="preserve"> PAGEREF _Toc296808732 \h </w:instrText>
        </w:r>
        <w:r>
          <w:rPr>
            <w:noProof/>
            <w:webHidden/>
          </w:rPr>
        </w:r>
        <w:r>
          <w:rPr>
            <w:noProof/>
            <w:webHidden/>
          </w:rPr>
          <w:fldChar w:fldCharType="separate"/>
        </w:r>
        <w:r w:rsidR="006156B6">
          <w:rPr>
            <w:noProof/>
            <w:webHidden/>
          </w:rPr>
          <w:t>64</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33" w:history="1">
        <w:r w:rsidR="006156B6" w:rsidRPr="00D76643">
          <w:rPr>
            <w:rStyle w:val="ad"/>
            <w:noProof/>
          </w:rPr>
          <w:t>F7.11</w:t>
        </w:r>
        <w:r w:rsidR="006156B6" w:rsidRPr="00D76643">
          <w:rPr>
            <w:rStyle w:val="ad"/>
            <w:rFonts w:hint="eastAsia"/>
            <w:noProof/>
          </w:rPr>
          <w:t>供股行权处理</w:t>
        </w:r>
        <w:r w:rsidR="006156B6">
          <w:rPr>
            <w:noProof/>
            <w:webHidden/>
          </w:rPr>
          <w:tab/>
        </w:r>
        <w:r>
          <w:rPr>
            <w:noProof/>
            <w:webHidden/>
          </w:rPr>
          <w:fldChar w:fldCharType="begin"/>
        </w:r>
        <w:r w:rsidR="006156B6">
          <w:rPr>
            <w:noProof/>
            <w:webHidden/>
          </w:rPr>
          <w:instrText xml:space="preserve"> PAGEREF _Toc296808733 \h </w:instrText>
        </w:r>
        <w:r>
          <w:rPr>
            <w:noProof/>
            <w:webHidden/>
          </w:rPr>
        </w:r>
        <w:r>
          <w:rPr>
            <w:noProof/>
            <w:webHidden/>
          </w:rPr>
          <w:fldChar w:fldCharType="separate"/>
        </w:r>
        <w:r w:rsidR="006156B6">
          <w:rPr>
            <w:noProof/>
            <w:webHidden/>
          </w:rPr>
          <w:t>65</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34" w:history="1">
        <w:r w:rsidR="006156B6" w:rsidRPr="00D76643">
          <w:rPr>
            <w:rStyle w:val="ad"/>
            <w:noProof/>
          </w:rPr>
          <w:t>F7.12</w:t>
        </w:r>
        <w:r w:rsidR="006156B6" w:rsidRPr="00D76643">
          <w:rPr>
            <w:rStyle w:val="ad"/>
            <w:rFonts w:hint="eastAsia"/>
            <w:noProof/>
          </w:rPr>
          <w:t>供股股份分配手工维护</w:t>
        </w:r>
        <w:r w:rsidR="006156B6">
          <w:rPr>
            <w:noProof/>
            <w:webHidden/>
          </w:rPr>
          <w:tab/>
        </w:r>
        <w:r>
          <w:rPr>
            <w:noProof/>
            <w:webHidden/>
          </w:rPr>
          <w:fldChar w:fldCharType="begin"/>
        </w:r>
        <w:r w:rsidR="006156B6">
          <w:rPr>
            <w:noProof/>
            <w:webHidden/>
          </w:rPr>
          <w:instrText xml:space="preserve"> PAGEREF _Toc296808734 \h </w:instrText>
        </w:r>
        <w:r>
          <w:rPr>
            <w:noProof/>
            <w:webHidden/>
          </w:rPr>
        </w:r>
        <w:r>
          <w:rPr>
            <w:noProof/>
            <w:webHidden/>
          </w:rPr>
          <w:fldChar w:fldCharType="separate"/>
        </w:r>
        <w:r w:rsidR="006156B6">
          <w:rPr>
            <w:noProof/>
            <w:webHidden/>
          </w:rPr>
          <w:t>67</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35" w:history="1">
        <w:r w:rsidR="006156B6" w:rsidRPr="00D76643">
          <w:rPr>
            <w:rStyle w:val="ad"/>
            <w:noProof/>
          </w:rPr>
          <w:t>F7.13</w:t>
        </w:r>
        <w:r w:rsidR="006156B6" w:rsidRPr="00D76643">
          <w:rPr>
            <w:rStyle w:val="ad"/>
            <w:rFonts w:hint="eastAsia"/>
            <w:noProof/>
          </w:rPr>
          <w:t>供股股份分配数据复核</w:t>
        </w:r>
        <w:r w:rsidR="006156B6">
          <w:rPr>
            <w:noProof/>
            <w:webHidden/>
          </w:rPr>
          <w:tab/>
        </w:r>
        <w:r>
          <w:rPr>
            <w:noProof/>
            <w:webHidden/>
          </w:rPr>
          <w:fldChar w:fldCharType="begin"/>
        </w:r>
        <w:r w:rsidR="006156B6">
          <w:rPr>
            <w:noProof/>
            <w:webHidden/>
          </w:rPr>
          <w:instrText xml:space="preserve"> PAGEREF _Toc296808735 \h </w:instrText>
        </w:r>
        <w:r>
          <w:rPr>
            <w:noProof/>
            <w:webHidden/>
          </w:rPr>
        </w:r>
        <w:r>
          <w:rPr>
            <w:noProof/>
            <w:webHidden/>
          </w:rPr>
          <w:fldChar w:fldCharType="separate"/>
        </w:r>
        <w:r w:rsidR="006156B6">
          <w:rPr>
            <w:noProof/>
            <w:webHidden/>
          </w:rPr>
          <w:t>68</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36" w:history="1">
        <w:r w:rsidR="006156B6" w:rsidRPr="00D76643">
          <w:rPr>
            <w:rStyle w:val="ad"/>
            <w:noProof/>
          </w:rPr>
          <w:t>F7.13</w:t>
        </w:r>
        <w:r w:rsidR="006156B6" w:rsidRPr="00D76643">
          <w:rPr>
            <w:rStyle w:val="ad"/>
            <w:rFonts w:hint="eastAsia"/>
            <w:noProof/>
          </w:rPr>
          <w:t>供股到账分配</w:t>
        </w:r>
        <w:r w:rsidR="006156B6">
          <w:rPr>
            <w:noProof/>
            <w:webHidden/>
          </w:rPr>
          <w:tab/>
        </w:r>
        <w:r>
          <w:rPr>
            <w:noProof/>
            <w:webHidden/>
          </w:rPr>
          <w:fldChar w:fldCharType="begin"/>
        </w:r>
        <w:r w:rsidR="006156B6">
          <w:rPr>
            <w:noProof/>
            <w:webHidden/>
          </w:rPr>
          <w:instrText xml:space="preserve"> PAGEREF _Toc296808736 \h </w:instrText>
        </w:r>
        <w:r>
          <w:rPr>
            <w:noProof/>
            <w:webHidden/>
          </w:rPr>
        </w:r>
        <w:r>
          <w:rPr>
            <w:noProof/>
            <w:webHidden/>
          </w:rPr>
          <w:fldChar w:fldCharType="separate"/>
        </w:r>
        <w:r w:rsidR="006156B6">
          <w:rPr>
            <w:noProof/>
            <w:webHidden/>
          </w:rPr>
          <w:t>70</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37" w:history="1">
        <w:r w:rsidR="006156B6" w:rsidRPr="00D76643">
          <w:rPr>
            <w:rStyle w:val="ad"/>
            <w:noProof/>
          </w:rPr>
          <w:t>F7.14</w:t>
        </w:r>
        <w:r w:rsidR="006156B6" w:rsidRPr="00D76643">
          <w:rPr>
            <w:rStyle w:val="ad"/>
            <w:rFonts w:hint="eastAsia"/>
            <w:noProof/>
          </w:rPr>
          <w:t>供股到账确认</w:t>
        </w:r>
        <w:r w:rsidR="006156B6">
          <w:rPr>
            <w:noProof/>
            <w:webHidden/>
          </w:rPr>
          <w:tab/>
        </w:r>
        <w:r>
          <w:rPr>
            <w:noProof/>
            <w:webHidden/>
          </w:rPr>
          <w:fldChar w:fldCharType="begin"/>
        </w:r>
        <w:r w:rsidR="006156B6">
          <w:rPr>
            <w:noProof/>
            <w:webHidden/>
          </w:rPr>
          <w:instrText xml:space="preserve"> PAGEREF _Toc296808737 \h </w:instrText>
        </w:r>
        <w:r>
          <w:rPr>
            <w:noProof/>
            <w:webHidden/>
          </w:rPr>
        </w:r>
        <w:r>
          <w:rPr>
            <w:noProof/>
            <w:webHidden/>
          </w:rPr>
          <w:fldChar w:fldCharType="separate"/>
        </w:r>
        <w:r w:rsidR="006156B6">
          <w:rPr>
            <w:noProof/>
            <w:webHidden/>
          </w:rPr>
          <w:t>72</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38" w:history="1">
        <w:r w:rsidR="006156B6" w:rsidRPr="00D76643">
          <w:rPr>
            <w:rStyle w:val="ad"/>
            <w:noProof/>
          </w:rPr>
          <w:t>F7.15</w:t>
        </w:r>
        <w:r w:rsidR="006156B6" w:rsidRPr="00D76643">
          <w:rPr>
            <w:rStyle w:val="ad"/>
            <w:rFonts w:hint="eastAsia"/>
            <w:noProof/>
          </w:rPr>
          <w:t>供股到账信息发布</w:t>
        </w:r>
        <w:r w:rsidR="006156B6">
          <w:rPr>
            <w:noProof/>
            <w:webHidden/>
          </w:rPr>
          <w:tab/>
        </w:r>
        <w:r>
          <w:rPr>
            <w:noProof/>
            <w:webHidden/>
          </w:rPr>
          <w:fldChar w:fldCharType="begin"/>
        </w:r>
        <w:r w:rsidR="006156B6">
          <w:rPr>
            <w:noProof/>
            <w:webHidden/>
          </w:rPr>
          <w:instrText xml:space="preserve"> PAGEREF _Toc296808738 \h </w:instrText>
        </w:r>
        <w:r>
          <w:rPr>
            <w:noProof/>
            <w:webHidden/>
          </w:rPr>
        </w:r>
        <w:r>
          <w:rPr>
            <w:noProof/>
            <w:webHidden/>
          </w:rPr>
          <w:fldChar w:fldCharType="separate"/>
        </w:r>
        <w:r w:rsidR="006156B6">
          <w:rPr>
            <w:noProof/>
            <w:webHidden/>
          </w:rPr>
          <w:t>74</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39" w:history="1">
        <w:r w:rsidR="006156B6" w:rsidRPr="00D76643">
          <w:rPr>
            <w:rStyle w:val="ad"/>
            <w:noProof/>
          </w:rPr>
          <w:t>F7.16</w:t>
        </w:r>
        <w:r w:rsidR="006156B6" w:rsidRPr="00D76643">
          <w:rPr>
            <w:rStyle w:val="ad"/>
            <w:rFonts w:hint="eastAsia"/>
            <w:noProof/>
          </w:rPr>
          <w:t>供股权过期处理</w:t>
        </w:r>
        <w:r w:rsidR="006156B6">
          <w:rPr>
            <w:noProof/>
            <w:webHidden/>
          </w:rPr>
          <w:tab/>
        </w:r>
        <w:r>
          <w:rPr>
            <w:noProof/>
            <w:webHidden/>
          </w:rPr>
          <w:fldChar w:fldCharType="begin"/>
        </w:r>
        <w:r w:rsidR="006156B6">
          <w:rPr>
            <w:noProof/>
            <w:webHidden/>
          </w:rPr>
          <w:instrText xml:space="preserve"> PAGEREF _Toc296808739 \h </w:instrText>
        </w:r>
        <w:r>
          <w:rPr>
            <w:noProof/>
            <w:webHidden/>
          </w:rPr>
        </w:r>
        <w:r>
          <w:rPr>
            <w:noProof/>
            <w:webHidden/>
          </w:rPr>
          <w:fldChar w:fldCharType="separate"/>
        </w:r>
        <w:r w:rsidR="006156B6">
          <w:rPr>
            <w:noProof/>
            <w:webHidden/>
          </w:rPr>
          <w:t>75</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40" w:history="1">
        <w:r w:rsidR="006156B6" w:rsidRPr="00D76643">
          <w:rPr>
            <w:rStyle w:val="ad"/>
            <w:noProof/>
          </w:rPr>
          <w:t>F7.17</w:t>
        </w:r>
        <w:r w:rsidR="006156B6" w:rsidRPr="00D76643">
          <w:rPr>
            <w:rStyle w:val="ad"/>
            <w:rFonts w:hint="eastAsia"/>
            <w:noProof/>
          </w:rPr>
          <w:t>供股交收报表</w:t>
        </w:r>
        <w:r w:rsidR="006156B6">
          <w:rPr>
            <w:noProof/>
            <w:webHidden/>
          </w:rPr>
          <w:tab/>
        </w:r>
        <w:r>
          <w:rPr>
            <w:noProof/>
            <w:webHidden/>
          </w:rPr>
          <w:fldChar w:fldCharType="begin"/>
        </w:r>
        <w:r w:rsidR="006156B6">
          <w:rPr>
            <w:noProof/>
            <w:webHidden/>
          </w:rPr>
          <w:instrText xml:space="preserve"> PAGEREF _Toc296808740 \h </w:instrText>
        </w:r>
        <w:r>
          <w:rPr>
            <w:noProof/>
            <w:webHidden/>
          </w:rPr>
        </w:r>
        <w:r>
          <w:rPr>
            <w:noProof/>
            <w:webHidden/>
          </w:rPr>
          <w:fldChar w:fldCharType="separate"/>
        </w:r>
        <w:r w:rsidR="006156B6">
          <w:rPr>
            <w:noProof/>
            <w:webHidden/>
          </w:rPr>
          <w:t>76</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41" w:history="1">
        <w:r w:rsidR="006156B6" w:rsidRPr="00D76643">
          <w:rPr>
            <w:rStyle w:val="ad"/>
            <w:noProof/>
          </w:rPr>
          <w:t>F7.17</w:t>
        </w:r>
        <w:r w:rsidR="006156B6" w:rsidRPr="00D76643">
          <w:rPr>
            <w:rStyle w:val="ad"/>
            <w:rFonts w:hint="eastAsia"/>
            <w:noProof/>
          </w:rPr>
          <w:t>营销平台查询供股信息</w:t>
        </w:r>
        <w:r w:rsidR="006156B6">
          <w:rPr>
            <w:noProof/>
            <w:webHidden/>
          </w:rPr>
          <w:tab/>
        </w:r>
        <w:r>
          <w:rPr>
            <w:noProof/>
            <w:webHidden/>
          </w:rPr>
          <w:fldChar w:fldCharType="begin"/>
        </w:r>
        <w:r w:rsidR="006156B6">
          <w:rPr>
            <w:noProof/>
            <w:webHidden/>
          </w:rPr>
          <w:instrText xml:space="preserve"> PAGEREF _Toc296808741 \h </w:instrText>
        </w:r>
        <w:r>
          <w:rPr>
            <w:noProof/>
            <w:webHidden/>
          </w:rPr>
        </w:r>
        <w:r>
          <w:rPr>
            <w:noProof/>
            <w:webHidden/>
          </w:rPr>
          <w:fldChar w:fldCharType="separate"/>
        </w:r>
        <w:r w:rsidR="006156B6">
          <w:rPr>
            <w:noProof/>
            <w:webHidden/>
          </w:rPr>
          <w:t>77</w:t>
        </w:r>
        <w:r>
          <w:rPr>
            <w:noProof/>
            <w:webHidden/>
          </w:rPr>
          <w:fldChar w:fldCharType="end"/>
        </w:r>
      </w:hyperlink>
    </w:p>
    <w:p w:rsidR="006156B6" w:rsidRDefault="002A3C13">
      <w:pPr>
        <w:pStyle w:val="20"/>
        <w:tabs>
          <w:tab w:val="right" w:leader="dot" w:pos="8296"/>
        </w:tabs>
        <w:rPr>
          <w:rFonts w:asciiTheme="minorHAnsi" w:eastAsiaTheme="minorEastAsia" w:hAnsiTheme="minorHAnsi" w:cstheme="minorBidi"/>
          <w:smallCaps w:val="0"/>
          <w:noProof/>
          <w:szCs w:val="22"/>
        </w:rPr>
      </w:pPr>
      <w:hyperlink w:anchor="_Toc296808742" w:history="1">
        <w:r w:rsidR="006156B6" w:rsidRPr="00D76643">
          <w:rPr>
            <w:rStyle w:val="ad"/>
            <w:noProof/>
          </w:rPr>
          <w:t>F8</w:t>
        </w:r>
        <w:r w:rsidR="006156B6" w:rsidRPr="00D76643">
          <w:rPr>
            <w:rStyle w:val="ad"/>
            <w:rFonts w:hint="eastAsia"/>
            <w:noProof/>
          </w:rPr>
          <w:t>现金股息行动管理</w:t>
        </w:r>
        <w:r w:rsidR="006156B6">
          <w:rPr>
            <w:noProof/>
            <w:webHidden/>
          </w:rPr>
          <w:tab/>
        </w:r>
        <w:r>
          <w:rPr>
            <w:noProof/>
            <w:webHidden/>
          </w:rPr>
          <w:fldChar w:fldCharType="begin"/>
        </w:r>
        <w:r w:rsidR="006156B6">
          <w:rPr>
            <w:noProof/>
            <w:webHidden/>
          </w:rPr>
          <w:instrText xml:space="preserve"> PAGEREF _Toc296808742 \h </w:instrText>
        </w:r>
        <w:r>
          <w:rPr>
            <w:noProof/>
            <w:webHidden/>
          </w:rPr>
        </w:r>
        <w:r>
          <w:rPr>
            <w:noProof/>
            <w:webHidden/>
          </w:rPr>
          <w:fldChar w:fldCharType="separate"/>
        </w:r>
        <w:r w:rsidR="006156B6">
          <w:rPr>
            <w:noProof/>
            <w:webHidden/>
          </w:rPr>
          <w:t>78</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43" w:history="1">
        <w:r w:rsidR="006156B6" w:rsidRPr="00D76643">
          <w:rPr>
            <w:rStyle w:val="ad"/>
            <w:noProof/>
          </w:rPr>
          <w:t>F8.1</w:t>
        </w:r>
        <w:r w:rsidR="006156B6" w:rsidRPr="00D76643">
          <w:rPr>
            <w:rStyle w:val="ad"/>
            <w:rFonts w:hint="eastAsia"/>
            <w:noProof/>
          </w:rPr>
          <w:t>现金股息复核</w:t>
        </w:r>
        <w:r w:rsidR="006156B6">
          <w:rPr>
            <w:noProof/>
            <w:webHidden/>
          </w:rPr>
          <w:tab/>
        </w:r>
        <w:r>
          <w:rPr>
            <w:noProof/>
            <w:webHidden/>
          </w:rPr>
          <w:fldChar w:fldCharType="begin"/>
        </w:r>
        <w:r w:rsidR="006156B6">
          <w:rPr>
            <w:noProof/>
            <w:webHidden/>
          </w:rPr>
          <w:instrText xml:space="preserve"> PAGEREF _Toc296808743 \h </w:instrText>
        </w:r>
        <w:r>
          <w:rPr>
            <w:noProof/>
            <w:webHidden/>
          </w:rPr>
        </w:r>
        <w:r>
          <w:rPr>
            <w:noProof/>
            <w:webHidden/>
          </w:rPr>
          <w:fldChar w:fldCharType="separate"/>
        </w:r>
        <w:r w:rsidR="006156B6">
          <w:rPr>
            <w:noProof/>
            <w:webHidden/>
          </w:rPr>
          <w:t>79</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44" w:history="1">
        <w:r w:rsidR="006156B6" w:rsidRPr="00D76643">
          <w:rPr>
            <w:rStyle w:val="ad"/>
            <w:noProof/>
          </w:rPr>
          <w:t>F8.2</w:t>
        </w:r>
        <w:r w:rsidR="006156B6" w:rsidRPr="00D76643">
          <w:rPr>
            <w:rStyle w:val="ad"/>
            <w:rFonts w:hint="eastAsia"/>
            <w:noProof/>
          </w:rPr>
          <w:t>现金股息权益分派</w:t>
        </w:r>
        <w:r w:rsidR="006156B6">
          <w:rPr>
            <w:noProof/>
            <w:webHidden/>
          </w:rPr>
          <w:tab/>
        </w:r>
        <w:r>
          <w:rPr>
            <w:noProof/>
            <w:webHidden/>
          </w:rPr>
          <w:fldChar w:fldCharType="begin"/>
        </w:r>
        <w:r w:rsidR="006156B6">
          <w:rPr>
            <w:noProof/>
            <w:webHidden/>
          </w:rPr>
          <w:instrText xml:space="preserve"> PAGEREF _Toc296808744 \h </w:instrText>
        </w:r>
        <w:r>
          <w:rPr>
            <w:noProof/>
            <w:webHidden/>
          </w:rPr>
        </w:r>
        <w:r>
          <w:rPr>
            <w:noProof/>
            <w:webHidden/>
          </w:rPr>
          <w:fldChar w:fldCharType="separate"/>
        </w:r>
        <w:r w:rsidR="006156B6">
          <w:rPr>
            <w:noProof/>
            <w:webHidden/>
          </w:rPr>
          <w:t>80</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45" w:history="1">
        <w:r w:rsidR="006156B6" w:rsidRPr="00D76643">
          <w:rPr>
            <w:rStyle w:val="ad"/>
            <w:noProof/>
          </w:rPr>
          <w:t>F8.3</w:t>
        </w:r>
        <w:r w:rsidR="006156B6" w:rsidRPr="00D76643">
          <w:rPr>
            <w:rStyle w:val="ad"/>
            <w:rFonts w:hint="eastAsia"/>
            <w:noProof/>
          </w:rPr>
          <w:t>现金股息权益分派确认</w:t>
        </w:r>
        <w:r w:rsidR="006156B6">
          <w:rPr>
            <w:noProof/>
            <w:webHidden/>
          </w:rPr>
          <w:tab/>
        </w:r>
        <w:r>
          <w:rPr>
            <w:noProof/>
            <w:webHidden/>
          </w:rPr>
          <w:fldChar w:fldCharType="begin"/>
        </w:r>
        <w:r w:rsidR="006156B6">
          <w:rPr>
            <w:noProof/>
            <w:webHidden/>
          </w:rPr>
          <w:instrText xml:space="preserve"> PAGEREF _Toc296808745 \h </w:instrText>
        </w:r>
        <w:r>
          <w:rPr>
            <w:noProof/>
            <w:webHidden/>
          </w:rPr>
        </w:r>
        <w:r>
          <w:rPr>
            <w:noProof/>
            <w:webHidden/>
          </w:rPr>
          <w:fldChar w:fldCharType="separate"/>
        </w:r>
        <w:r w:rsidR="006156B6">
          <w:rPr>
            <w:noProof/>
            <w:webHidden/>
          </w:rPr>
          <w:t>82</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46" w:history="1">
        <w:r w:rsidR="006156B6" w:rsidRPr="00D76643">
          <w:rPr>
            <w:rStyle w:val="ad"/>
            <w:noProof/>
          </w:rPr>
          <w:t>F8.4</w:t>
        </w:r>
        <w:r w:rsidR="006156B6" w:rsidRPr="00D76643">
          <w:rPr>
            <w:rStyle w:val="ad"/>
            <w:rFonts w:hint="eastAsia"/>
            <w:noProof/>
          </w:rPr>
          <w:t>现金股息到账信息发布</w:t>
        </w:r>
        <w:r w:rsidR="006156B6">
          <w:rPr>
            <w:noProof/>
            <w:webHidden/>
          </w:rPr>
          <w:tab/>
        </w:r>
        <w:r>
          <w:rPr>
            <w:noProof/>
            <w:webHidden/>
          </w:rPr>
          <w:fldChar w:fldCharType="begin"/>
        </w:r>
        <w:r w:rsidR="006156B6">
          <w:rPr>
            <w:noProof/>
            <w:webHidden/>
          </w:rPr>
          <w:instrText xml:space="preserve"> PAGEREF _Toc296808746 \h </w:instrText>
        </w:r>
        <w:r>
          <w:rPr>
            <w:noProof/>
            <w:webHidden/>
          </w:rPr>
        </w:r>
        <w:r>
          <w:rPr>
            <w:noProof/>
            <w:webHidden/>
          </w:rPr>
          <w:fldChar w:fldCharType="separate"/>
        </w:r>
        <w:r w:rsidR="006156B6">
          <w:rPr>
            <w:noProof/>
            <w:webHidden/>
          </w:rPr>
          <w:t>84</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47" w:history="1">
        <w:r w:rsidR="006156B6" w:rsidRPr="00D76643">
          <w:rPr>
            <w:rStyle w:val="ad"/>
            <w:noProof/>
          </w:rPr>
          <w:t>F8.5</w:t>
        </w:r>
        <w:r w:rsidR="006156B6" w:rsidRPr="00D76643">
          <w:rPr>
            <w:rStyle w:val="ad"/>
            <w:rFonts w:hint="eastAsia"/>
            <w:noProof/>
          </w:rPr>
          <w:t>现金股息交收报表</w:t>
        </w:r>
        <w:r w:rsidR="006156B6">
          <w:rPr>
            <w:noProof/>
            <w:webHidden/>
          </w:rPr>
          <w:tab/>
        </w:r>
        <w:r>
          <w:rPr>
            <w:noProof/>
            <w:webHidden/>
          </w:rPr>
          <w:fldChar w:fldCharType="begin"/>
        </w:r>
        <w:r w:rsidR="006156B6">
          <w:rPr>
            <w:noProof/>
            <w:webHidden/>
          </w:rPr>
          <w:instrText xml:space="preserve"> PAGEREF _Toc296808747 \h </w:instrText>
        </w:r>
        <w:r>
          <w:rPr>
            <w:noProof/>
            <w:webHidden/>
          </w:rPr>
        </w:r>
        <w:r>
          <w:rPr>
            <w:noProof/>
            <w:webHidden/>
          </w:rPr>
          <w:fldChar w:fldCharType="separate"/>
        </w:r>
        <w:r w:rsidR="006156B6">
          <w:rPr>
            <w:noProof/>
            <w:webHidden/>
          </w:rPr>
          <w:t>85</w:t>
        </w:r>
        <w:r>
          <w:rPr>
            <w:noProof/>
            <w:webHidden/>
          </w:rPr>
          <w:fldChar w:fldCharType="end"/>
        </w:r>
      </w:hyperlink>
    </w:p>
    <w:p w:rsidR="006156B6" w:rsidRDefault="002A3C13">
      <w:pPr>
        <w:pStyle w:val="20"/>
        <w:tabs>
          <w:tab w:val="right" w:leader="dot" w:pos="8296"/>
        </w:tabs>
        <w:rPr>
          <w:rFonts w:asciiTheme="minorHAnsi" w:eastAsiaTheme="minorEastAsia" w:hAnsiTheme="minorHAnsi" w:cstheme="minorBidi"/>
          <w:smallCaps w:val="0"/>
          <w:noProof/>
          <w:szCs w:val="22"/>
        </w:rPr>
      </w:pPr>
      <w:hyperlink w:anchor="_Toc296808748" w:history="1">
        <w:r w:rsidR="006156B6" w:rsidRPr="00D76643">
          <w:rPr>
            <w:rStyle w:val="ad"/>
            <w:noProof/>
          </w:rPr>
          <w:t>F9</w:t>
        </w:r>
        <w:r w:rsidR="006156B6" w:rsidRPr="00D76643">
          <w:rPr>
            <w:rStyle w:val="ad"/>
            <w:rFonts w:hint="eastAsia"/>
            <w:noProof/>
          </w:rPr>
          <w:t>股票股息行动管理</w:t>
        </w:r>
        <w:r w:rsidR="006156B6">
          <w:rPr>
            <w:noProof/>
            <w:webHidden/>
          </w:rPr>
          <w:tab/>
        </w:r>
        <w:r>
          <w:rPr>
            <w:noProof/>
            <w:webHidden/>
          </w:rPr>
          <w:fldChar w:fldCharType="begin"/>
        </w:r>
        <w:r w:rsidR="006156B6">
          <w:rPr>
            <w:noProof/>
            <w:webHidden/>
          </w:rPr>
          <w:instrText xml:space="preserve"> PAGEREF _Toc296808748 \h </w:instrText>
        </w:r>
        <w:r>
          <w:rPr>
            <w:noProof/>
            <w:webHidden/>
          </w:rPr>
        </w:r>
        <w:r>
          <w:rPr>
            <w:noProof/>
            <w:webHidden/>
          </w:rPr>
          <w:fldChar w:fldCharType="separate"/>
        </w:r>
        <w:r w:rsidR="006156B6">
          <w:rPr>
            <w:noProof/>
            <w:webHidden/>
          </w:rPr>
          <w:t>85</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49" w:history="1">
        <w:r w:rsidR="006156B6" w:rsidRPr="00D76643">
          <w:rPr>
            <w:rStyle w:val="ad"/>
            <w:noProof/>
          </w:rPr>
          <w:t>F9.1</w:t>
        </w:r>
        <w:r w:rsidR="006156B6" w:rsidRPr="00D76643">
          <w:rPr>
            <w:rStyle w:val="ad"/>
            <w:rFonts w:hint="eastAsia"/>
            <w:noProof/>
          </w:rPr>
          <w:t>股票股息复核</w:t>
        </w:r>
        <w:r w:rsidR="006156B6">
          <w:rPr>
            <w:noProof/>
            <w:webHidden/>
          </w:rPr>
          <w:tab/>
        </w:r>
        <w:r>
          <w:rPr>
            <w:noProof/>
            <w:webHidden/>
          </w:rPr>
          <w:fldChar w:fldCharType="begin"/>
        </w:r>
        <w:r w:rsidR="006156B6">
          <w:rPr>
            <w:noProof/>
            <w:webHidden/>
          </w:rPr>
          <w:instrText xml:space="preserve"> PAGEREF _Toc296808749 \h </w:instrText>
        </w:r>
        <w:r>
          <w:rPr>
            <w:noProof/>
            <w:webHidden/>
          </w:rPr>
        </w:r>
        <w:r>
          <w:rPr>
            <w:noProof/>
            <w:webHidden/>
          </w:rPr>
          <w:fldChar w:fldCharType="separate"/>
        </w:r>
        <w:r w:rsidR="006156B6">
          <w:rPr>
            <w:noProof/>
            <w:webHidden/>
          </w:rPr>
          <w:t>86</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50" w:history="1">
        <w:r w:rsidR="006156B6" w:rsidRPr="00D76643">
          <w:rPr>
            <w:rStyle w:val="ad"/>
            <w:noProof/>
          </w:rPr>
          <w:t>F9.2</w:t>
        </w:r>
        <w:r w:rsidR="006156B6" w:rsidRPr="00D76643">
          <w:rPr>
            <w:rStyle w:val="ad"/>
            <w:rFonts w:hint="eastAsia"/>
            <w:noProof/>
          </w:rPr>
          <w:t>股票股息权益分派</w:t>
        </w:r>
        <w:r w:rsidR="006156B6">
          <w:rPr>
            <w:noProof/>
            <w:webHidden/>
          </w:rPr>
          <w:tab/>
        </w:r>
        <w:r>
          <w:rPr>
            <w:noProof/>
            <w:webHidden/>
          </w:rPr>
          <w:fldChar w:fldCharType="begin"/>
        </w:r>
        <w:r w:rsidR="006156B6">
          <w:rPr>
            <w:noProof/>
            <w:webHidden/>
          </w:rPr>
          <w:instrText xml:space="preserve"> PAGEREF _Toc296808750 \h </w:instrText>
        </w:r>
        <w:r>
          <w:rPr>
            <w:noProof/>
            <w:webHidden/>
          </w:rPr>
        </w:r>
        <w:r>
          <w:rPr>
            <w:noProof/>
            <w:webHidden/>
          </w:rPr>
          <w:fldChar w:fldCharType="separate"/>
        </w:r>
        <w:r w:rsidR="006156B6">
          <w:rPr>
            <w:noProof/>
            <w:webHidden/>
          </w:rPr>
          <w:t>88</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51" w:history="1">
        <w:r w:rsidR="006156B6" w:rsidRPr="00D76643">
          <w:rPr>
            <w:rStyle w:val="ad"/>
            <w:noProof/>
          </w:rPr>
          <w:t>F9.3</w:t>
        </w:r>
        <w:r w:rsidR="006156B6" w:rsidRPr="00D76643">
          <w:rPr>
            <w:rStyle w:val="ad"/>
            <w:rFonts w:asciiTheme="minorEastAsia" w:hAnsiTheme="minorEastAsia" w:hint="eastAsia"/>
            <w:noProof/>
            <w:lang w:val="en-AU"/>
          </w:rPr>
          <w:t>股票</w:t>
        </w:r>
        <w:r w:rsidR="006156B6" w:rsidRPr="00D76643">
          <w:rPr>
            <w:rStyle w:val="ad"/>
            <w:rFonts w:hint="eastAsia"/>
            <w:noProof/>
          </w:rPr>
          <w:t>股息权益分派确认</w:t>
        </w:r>
        <w:r w:rsidR="006156B6">
          <w:rPr>
            <w:noProof/>
            <w:webHidden/>
          </w:rPr>
          <w:tab/>
        </w:r>
        <w:r>
          <w:rPr>
            <w:noProof/>
            <w:webHidden/>
          </w:rPr>
          <w:fldChar w:fldCharType="begin"/>
        </w:r>
        <w:r w:rsidR="006156B6">
          <w:rPr>
            <w:noProof/>
            <w:webHidden/>
          </w:rPr>
          <w:instrText xml:space="preserve"> PAGEREF _Toc296808751 \h </w:instrText>
        </w:r>
        <w:r>
          <w:rPr>
            <w:noProof/>
            <w:webHidden/>
          </w:rPr>
        </w:r>
        <w:r>
          <w:rPr>
            <w:noProof/>
            <w:webHidden/>
          </w:rPr>
          <w:fldChar w:fldCharType="separate"/>
        </w:r>
        <w:r w:rsidR="006156B6">
          <w:rPr>
            <w:noProof/>
            <w:webHidden/>
          </w:rPr>
          <w:t>90</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52" w:history="1">
        <w:r w:rsidR="006156B6" w:rsidRPr="00D76643">
          <w:rPr>
            <w:rStyle w:val="ad"/>
            <w:noProof/>
          </w:rPr>
          <w:t>F9.4</w:t>
        </w:r>
        <w:r w:rsidR="006156B6" w:rsidRPr="00D76643">
          <w:rPr>
            <w:rStyle w:val="ad"/>
            <w:rFonts w:hint="eastAsia"/>
            <w:noProof/>
            <w:lang w:val="en-AU"/>
          </w:rPr>
          <w:t>股票</w:t>
        </w:r>
        <w:r w:rsidR="006156B6" w:rsidRPr="00D76643">
          <w:rPr>
            <w:rStyle w:val="ad"/>
            <w:rFonts w:hint="eastAsia"/>
            <w:noProof/>
          </w:rPr>
          <w:t>股息到账信息发布</w:t>
        </w:r>
        <w:r w:rsidR="006156B6">
          <w:rPr>
            <w:noProof/>
            <w:webHidden/>
          </w:rPr>
          <w:tab/>
        </w:r>
        <w:r>
          <w:rPr>
            <w:noProof/>
            <w:webHidden/>
          </w:rPr>
          <w:fldChar w:fldCharType="begin"/>
        </w:r>
        <w:r w:rsidR="006156B6">
          <w:rPr>
            <w:noProof/>
            <w:webHidden/>
          </w:rPr>
          <w:instrText xml:space="preserve"> PAGEREF _Toc296808752 \h </w:instrText>
        </w:r>
        <w:r>
          <w:rPr>
            <w:noProof/>
            <w:webHidden/>
          </w:rPr>
        </w:r>
        <w:r>
          <w:rPr>
            <w:noProof/>
            <w:webHidden/>
          </w:rPr>
          <w:fldChar w:fldCharType="separate"/>
        </w:r>
        <w:r w:rsidR="006156B6">
          <w:rPr>
            <w:noProof/>
            <w:webHidden/>
          </w:rPr>
          <w:t>91</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53" w:history="1">
        <w:r w:rsidR="006156B6" w:rsidRPr="00D76643">
          <w:rPr>
            <w:rStyle w:val="ad"/>
            <w:noProof/>
          </w:rPr>
          <w:t>F9.5</w:t>
        </w:r>
        <w:r w:rsidR="006156B6" w:rsidRPr="00D76643">
          <w:rPr>
            <w:rStyle w:val="ad"/>
            <w:rFonts w:hint="eastAsia"/>
            <w:noProof/>
            <w:lang w:val="en-AU"/>
          </w:rPr>
          <w:t>股票</w:t>
        </w:r>
        <w:r w:rsidR="006156B6" w:rsidRPr="00D76643">
          <w:rPr>
            <w:rStyle w:val="ad"/>
            <w:rFonts w:hint="eastAsia"/>
            <w:noProof/>
          </w:rPr>
          <w:t>股息交收报表</w:t>
        </w:r>
        <w:r w:rsidR="006156B6">
          <w:rPr>
            <w:noProof/>
            <w:webHidden/>
          </w:rPr>
          <w:tab/>
        </w:r>
        <w:r>
          <w:rPr>
            <w:noProof/>
            <w:webHidden/>
          </w:rPr>
          <w:fldChar w:fldCharType="begin"/>
        </w:r>
        <w:r w:rsidR="006156B6">
          <w:rPr>
            <w:noProof/>
            <w:webHidden/>
          </w:rPr>
          <w:instrText xml:space="preserve"> PAGEREF _Toc296808753 \h </w:instrText>
        </w:r>
        <w:r>
          <w:rPr>
            <w:noProof/>
            <w:webHidden/>
          </w:rPr>
        </w:r>
        <w:r>
          <w:rPr>
            <w:noProof/>
            <w:webHidden/>
          </w:rPr>
          <w:fldChar w:fldCharType="separate"/>
        </w:r>
        <w:r w:rsidR="006156B6">
          <w:rPr>
            <w:noProof/>
            <w:webHidden/>
          </w:rPr>
          <w:t>92</w:t>
        </w:r>
        <w:r>
          <w:rPr>
            <w:noProof/>
            <w:webHidden/>
          </w:rPr>
          <w:fldChar w:fldCharType="end"/>
        </w:r>
      </w:hyperlink>
    </w:p>
    <w:p w:rsidR="006156B6" w:rsidRDefault="002A3C13">
      <w:pPr>
        <w:pStyle w:val="20"/>
        <w:tabs>
          <w:tab w:val="right" w:leader="dot" w:pos="8296"/>
        </w:tabs>
        <w:rPr>
          <w:rFonts w:asciiTheme="minorHAnsi" w:eastAsiaTheme="minorEastAsia" w:hAnsiTheme="minorHAnsi" w:cstheme="minorBidi"/>
          <w:smallCaps w:val="0"/>
          <w:noProof/>
          <w:szCs w:val="22"/>
        </w:rPr>
      </w:pPr>
      <w:hyperlink w:anchor="_Toc296808754" w:history="1">
        <w:r w:rsidR="006156B6" w:rsidRPr="00D76643">
          <w:rPr>
            <w:rStyle w:val="ad"/>
            <w:noProof/>
          </w:rPr>
          <w:t>F10</w:t>
        </w:r>
        <w:r w:rsidR="006156B6" w:rsidRPr="00D76643">
          <w:rPr>
            <w:rStyle w:val="ad"/>
            <w:rFonts w:hint="eastAsia"/>
            <w:noProof/>
          </w:rPr>
          <w:t>以股代息行动管理</w:t>
        </w:r>
        <w:r w:rsidR="006156B6">
          <w:rPr>
            <w:noProof/>
            <w:webHidden/>
          </w:rPr>
          <w:tab/>
        </w:r>
        <w:r>
          <w:rPr>
            <w:noProof/>
            <w:webHidden/>
          </w:rPr>
          <w:fldChar w:fldCharType="begin"/>
        </w:r>
        <w:r w:rsidR="006156B6">
          <w:rPr>
            <w:noProof/>
            <w:webHidden/>
          </w:rPr>
          <w:instrText xml:space="preserve"> PAGEREF _Toc296808754 \h </w:instrText>
        </w:r>
        <w:r>
          <w:rPr>
            <w:noProof/>
            <w:webHidden/>
          </w:rPr>
        </w:r>
        <w:r>
          <w:rPr>
            <w:noProof/>
            <w:webHidden/>
          </w:rPr>
          <w:fldChar w:fldCharType="separate"/>
        </w:r>
        <w:r w:rsidR="006156B6">
          <w:rPr>
            <w:noProof/>
            <w:webHidden/>
          </w:rPr>
          <w:t>93</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55" w:history="1">
        <w:r w:rsidR="006156B6" w:rsidRPr="00D76643">
          <w:rPr>
            <w:rStyle w:val="ad"/>
            <w:noProof/>
          </w:rPr>
          <w:t>F10.1</w:t>
        </w:r>
        <w:r w:rsidR="006156B6" w:rsidRPr="00D76643">
          <w:rPr>
            <w:rStyle w:val="ad"/>
            <w:rFonts w:hint="eastAsia"/>
            <w:noProof/>
          </w:rPr>
          <w:t>以股代息权益手工维护</w:t>
        </w:r>
        <w:r w:rsidR="006156B6">
          <w:rPr>
            <w:noProof/>
            <w:webHidden/>
          </w:rPr>
          <w:tab/>
        </w:r>
        <w:r>
          <w:rPr>
            <w:noProof/>
            <w:webHidden/>
          </w:rPr>
          <w:fldChar w:fldCharType="begin"/>
        </w:r>
        <w:r w:rsidR="006156B6">
          <w:rPr>
            <w:noProof/>
            <w:webHidden/>
          </w:rPr>
          <w:instrText xml:space="preserve"> PAGEREF _Toc296808755 \h </w:instrText>
        </w:r>
        <w:r>
          <w:rPr>
            <w:noProof/>
            <w:webHidden/>
          </w:rPr>
        </w:r>
        <w:r>
          <w:rPr>
            <w:noProof/>
            <w:webHidden/>
          </w:rPr>
          <w:fldChar w:fldCharType="separate"/>
        </w:r>
        <w:r w:rsidR="006156B6">
          <w:rPr>
            <w:noProof/>
            <w:webHidden/>
          </w:rPr>
          <w:t>93</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56" w:history="1">
        <w:r w:rsidR="006156B6" w:rsidRPr="00D76643">
          <w:rPr>
            <w:rStyle w:val="ad"/>
            <w:noProof/>
          </w:rPr>
          <w:t>F10.2</w:t>
        </w:r>
        <w:r w:rsidR="006156B6" w:rsidRPr="00D76643">
          <w:rPr>
            <w:rStyle w:val="ad"/>
            <w:rFonts w:hint="eastAsia"/>
            <w:noProof/>
          </w:rPr>
          <w:t>以股代息权益数据复核</w:t>
        </w:r>
        <w:r w:rsidR="006156B6">
          <w:rPr>
            <w:noProof/>
            <w:webHidden/>
          </w:rPr>
          <w:tab/>
        </w:r>
        <w:r>
          <w:rPr>
            <w:noProof/>
            <w:webHidden/>
          </w:rPr>
          <w:fldChar w:fldCharType="begin"/>
        </w:r>
        <w:r w:rsidR="006156B6">
          <w:rPr>
            <w:noProof/>
            <w:webHidden/>
          </w:rPr>
          <w:instrText xml:space="preserve"> PAGEREF _Toc296808756 \h </w:instrText>
        </w:r>
        <w:r>
          <w:rPr>
            <w:noProof/>
            <w:webHidden/>
          </w:rPr>
        </w:r>
        <w:r>
          <w:rPr>
            <w:noProof/>
            <w:webHidden/>
          </w:rPr>
          <w:fldChar w:fldCharType="separate"/>
        </w:r>
        <w:r w:rsidR="006156B6">
          <w:rPr>
            <w:noProof/>
            <w:webHidden/>
          </w:rPr>
          <w:t>95</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57" w:history="1">
        <w:r w:rsidR="006156B6" w:rsidRPr="00D76643">
          <w:rPr>
            <w:rStyle w:val="ad"/>
            <w:noProof/>
          </w:rPr>
          <w:t>F10.3</w:t>
        </w:r>
        <w:r w:rsidR="006156B6" w:rsidRPr="00D76643">
          <w:rPr>
            <w:rStyle w:val="ad"/>
            <w:rFonts w:hint="eastAsia"/>
            <w:noProof/>
          </w:rPr>
          <w:t>以股代息权益分派</w:t>
        </w:r>
        <w:r w:rsidR="006156B6">
          <w:rPr>
            <w:noProof/>
            <w:webHidden/>
          </w:rPr>
          <w:tab/>
        </w:r>
        <w:r>
          <w:rPr>
            <w:noProof/>
            <w:webHidden/>
          </w:rPr>
          <w:fldChar w:fldCharType="begin"/>
        </w:r>
        <w:r w:rsidR="006156B6">
          <w:rPr>
            <w:noProof/>
            <w:webHidden/>
          </w:rPr>
          <w:instrText xml:space="preserve"> PAGEREF _Toc296808757 \h </w:instrText>
        </w:r>
        <w:r>
          <w:rPr>
            <w:noProof/>
            <w:webHidden/>
          </w:rPr>
        </w:r>
        <w:r>
          <w:rPr>
            <w:noProof/>
            <w:webHidden/>
          </w:rPr>
          <w:fldChar w:fldCharType="separate"/>
        </w:r>
        <w:r w:rsidR="006156B6">
          <w:rPr>
            <w:noProof/>
            <w:webHidden/>
          </w:rPr>
          <w:t>98</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58" w:history="1">
        <w:r w:rsidR="006156B6" w:rsidRPr="00D76643">
          <w:rPr>
            <w:rStyle w:val="ad"/>
            <w:noProof/>
          </w:rPr>
          <w:t>F10.4</w:t>
        </w:r>
        <w:r w:rsidR="006156B6" w:rsidRPr="00D76643">
          <w:rPr>
            <w:rStyle w:val="ad"/>
            <w:rFonts w:hint="eastAsia"/>
            <w:noProof/>
          </w:rPr>
          <w:t>以股代息权益分派确认</w:t>
        </w:r>
        <w:r w:rsidR="006156B6">
          <w:rPr>
            <w:noProof/>
            <w:webHidden/>
          </w:rPr>
          <w:tab/>
        </w:r>
        <w:r>
          <w:rPr>
            <w:noProof/>
            <w:webHidden/>
          </w:rPr>
          <w:fldChar w:fldCharType="begin"/>
        </w:r>
        <w:r w:rsidR="006156B6">
          <w:rPr>
            <w:noProof/>
            <w:webHidden/>
          </w:rPr>
          <w:instrText xml:space="preserve"> PAGEREF _Toc296808758 \h </w:instrText>
        </w:r>
        <w:r>
          <w:rPr>
            <w:noProof/>
            <w:webHidden/>
          </w:rPr>
        </w:r>
        <w:r>
          <w:rPr>
            <w:noProof/>
            <w:webHidden/>
          </w:rPr>
          <w:fldChar w:fldCharType="separate"/>
        </w:r>
        <w:r w:rsidR="006156B6">
          <w:rPr>
            <w:noProof/>
            <w:webHidden/>
          </w:rPr>
          <w:t>100</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59" w:history="1">
        <w:r w:rsidR="006156B6" w:rsidRPr="00D76643">
          <w:rPr>
            <w:rStyle w:val="ad"/>
            <w:noProof/>
          </w:rPr>
          <w:t>F10.5</w:t>
        </w:r>
        <w:r w:rsidR="006156B6" w:rsidRPr="00D76643">
          <w:rPr>
            <w:rStyle w:val="ad"/>
            <w:rFonts w:hint="eastAsia"/>
            <w:noProof/>
          </w:rPr>
          <w:t>供股权益信息发布</w:t>
        </w:r>
        <w:r w:rsidR="006156B6">
          <w:rPr>
            <w:noProof/>
            <w:webHidden/>
          </w:rPr>
          <w:tab/>
        </w:r>
        <w:r>
          <w:rPr>
            <w:noProof/>
            <w:webHidden/>
          </w:rPr>
          <w:fldChar w:fldCharType="begin"/>
        </w:r>
        <w:r w:rsidR="006156B6">
          <w:rPr>
            <w:noProof/>
            <w:webHidden/>
          </w:rPr>
          <w:instrText xml:space="preserve"> PAGEREF _Toc296808759 \h </w:instrText>
        </w:r>
        <w:r>
          <w:rPr>
            <w:noProof/>
            <w:webHidden/>
          </w:rPr>
        </w:r>
        <w:r>
          <w:rPr>
            <w:noProof/>
            <w:webHidden/>
          </w:rPr>
          <w:fldChar w:fldCharType="separate"/>
        </w:r>
        <w:r w:rsidR="006156B6">
          <w:rPr>
            <w:noProof/>
            <w:webHidden/>
          </w:rPr>
          <w:t>101</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60" w:history="1">
        <w:r w:rsidR="006156B6" w:rsidRPr="00D76643">
          <w:rPr>
            <w:rStyle w:val="ad"/>
            <w:noProof/>
          </w:rPr>
          <w:t>F10.6</w:t>
        </w:r>
        <w:r w:rsidR="006156B6" w:rsidRPr="00D76643">
          <w:rPr>
            <w:rStyle w:val="ad"/>
            <w:rFonts w:hint="eastAsia"/>
            <w:noProof/>
          </w:rPr>
          <w:t>客户行权（网上营业厅实现）</w:t>
        </w:r>
        <w:r w:rsidR="006156B6">
          <w:rPr>
            <w:noProof/>
            <w:webHidden/>
          </w:rPr>
          <w:tab/>
        </w:r>
        <w:r>
          <w:rPr>
            <w:noProof/>
            <w:webHidden/>
          </w:rPr>
          <w:fldChar w:fldCharType="begin"/>
        </w:r>
        <w:r w:rsidR="006156B6">
          <w:rPr>
            <w:noProof/>
            <w:webHidden/>
          </w:rPr>
          <w:instrText xml:space="preserve"> PAGEREF _Toc296808760 \h </w:instrText>
        </w:r>
        <w:r>
          <w:rPr>
            <w:noProof/>
            <w:webHidden/>
          </w:rPr>
        </w:r>
        <w:r>
          <w:rPr>
            <w:noProof/>
            <w:webHidden/>
          </w:rPr>
          <w:fldChar w:fldCharType="separate"/>
        </w:r>
        <w:r w:rsidR="006156B6">
          <w:rPr>
            <w:noProof/>
            <w:webHidden/>
          </w:rPr>
          <w:t>105</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61" w:history="1">
        <w:r w:rsidR="006156B6" w:rsidRPr="00D76643">
          <w:rPr>
            <w:rStyle w:val="ad"/>
            <w:noProof/>
          </w:rPr>
          <w:t>F10.7</w:t>
        </w:r>
        <w:r w:rsidR="006156B6" w:rsidRPr="00D76643">
          <w:rPr>
            <w:rStyle w:val="ad"/>
            <w:rFonts w:hint="eastAsia"/>
            <w:noProof/>
          </w:rPr>
          <w:t>客户行权撤消（网上营业厅实现）</w:t>
        </w:r>
        <w:r w:rsidR="006156B6">
          <w:rPr>
            <w:noProof/>
            <w:webHidden/>
          </w:rPr>
          <w:tab/>
        </w:r>
        <w:r>
          <w:rPr>
            <w:noProof/>
            <w:webHidden/>
          </w:rPr>
          <w:fldChar w:fldCharType="begin"/>
        </w:r>
        <w:r w:rsidR="006156B6">
          <w:rPr>
            <w:noProof/>
            <w:webHidden/>
          </w:rPr>
          <w:instrText xml:space="preserve"> PAGEREF _Toc296808761 \h </w:instrText>
        </w:r>
        <w:r>
          <w:rPr>
            <w:noProof/>
            <w:webHidden/>
          </w:rPr>
        </w:r>
        <w:r>
          <w:rPr>
            <w:noProof/>
            <w:webHidden/>
          </w:rPr>
          <w:fldChar w:fldCharType="separate"/>
        </w:r>
        <w:r w:rsidR="006156B6">
          <w:rPr>
            <w:noProof/>
            <w:webHidden/>
          </w:rPr>
          <w:t>109</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62" w:history="1">
        <w:r w:rsidR="006156B6" w:rsidRPr="00D76643">
          <w:rPr>
            <w:rStyle w:val="ad"/>
            <w:noProof/>
          </w:rPr>
          <w:t>F10.8</w:t>
        </w:r>
        <w:r w:rsidR="006156B6" w:rsidRPr="00D76643">
          <w:rPr>
            <w:rStyle w:val="ad"/>
            <w:rFonts w:hint="eastAsia"/>
            <w:noProof/>
          </w:rPr>
          <w:t>以股代息行权查询（网上营业厅实现）</w:t>
        </w:r>
        <w:r w:rsidR="006156B6">
          <w:rPr>
            <w:noProof/>
            <w:webHidden/>
          </w:rPr>
          <w:tab/>
        </w:r>
        <w:r>
          <w:rPr>
            <w:noProof/>
            <w:webHidden/>
          </w:rPr>
          <w:fldChar w:fldCharType="begin"/>
        </w:r>
        <w:r w:rsidR="006156B6">
          <w:rPr>
            <w:noProof/>
            <w:webHidden/>
          </w:rPr>
          <w:instrText xml:space="preserve"> PAGEREF _Toc296808762 \h </w:instrText>
        </w:r>
        <w:r>
          <w:rPr>
            <w:noProof/>
            <w:webHidden/>
          </w:rPr>
        </w:r>
        <w:r>
          <w:rPr>
            <w:noProof/>
            <w:webHidden/>
          </w:rPr>
          <w:fldChar w:fldCharType="separate"/>
        </w:r>
        <w:r w:rsidR="006156B6">
          <w:rPr>
            <w:noProof/>
            <w:webHidden/>
          </w:rPr>
          <w:t>111</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63" w:history="1">
        <w:r w:rsidR="006156B6" w:rsidRPr="00D76643">
          <w:rPr>
            <w:rStyle w:val="ad"/>
            <w:noProof/>
          </w:rPr>
          <w:t>F10.9</w:t>
        </w:r>
        <w:r w:rsidR="006156B6" w:rsidRPr="00D76643">
          <w:rPr>
            <w:rStyle w:val="ad"/>
            <w:rFonts w:hint="eastAsia"/>
            <w:noProof/>
          </w:rPr>
          <w:t>以股代息行权处理</w:t>
        </w:r>
        <w:r w:rsidR="006156B6">
          <w:rPr>
            <w:noProof/>
            <w:webHidden/>
          </w:rPr>
          <w:tab/>
        </w:r>
        <w:r>
          <w:rPr>
            <w:noProof/>
            <w:webHidden/>
          </w:rPr>
          <w:fldChar w:fldCharType="begin"/>
        </w:r>
        <w:r w:rsidR="006156B6">
          <w:rPr>
            <w:noProof/>
            <w:webHidden/>
          </w:rPr>
          <w:instrText xml:space="preserve"> PAGEREF _Toc296808763 \h </w:instrText>
        </w:r>
        <w:r>
          <w:rPr>
            <w:noProof/>
            <w:webHidden/>
          </w:rPr>
        </w:r>
        <w:r>
          <w:rPr>
            <w:noProof/>
            <w:webHidden/>
          </w:rPr>
          <w:fldChar w:fldCharType="separate"/>
        </w:r>
        <w:r w:rsidR="006156B6">
          <w:rPr>
            <w:noProof/>
            <w:webHidden/>
          </w:rPr>
          <w:t>112</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64" w:history="1">
        <w:r w:rsidR="006156B6" w:rsidRPr="00D76643">
          <w:rPr>
            <w:rStyle w:val="ad"/>
            <w:noProof/>
          </w:rPr>
          <w:t>F10.10</w:t>
        </w:r>
        <w:r w:rsidR="006156B6" w:rsidRPr="00D76643">
          <w:rPr>
            <w:rStyle w:val="ad"/>
            <w:rFonts w:hint="eastAsia"/>
            <w:noProof/>
          </w:rPr>
          <w:t>以股代息到账分配手工维护</w:t>
        </w:r>
        <w:r w:rsidR="006156B6">
          <w:rPr>
            <w:noProof/>
            <w:webHidden/>
          </w:rPr>
          <w:tab/>
        </w:r>
        <w:r>
          <w:rPr>
            <w:noProof/>
            <w:webHidden/>
          </w:rPr>
          <w:fldChar w:fldCharType="begin"/>
        </w:r>
        <w:r w:rsidR="006156B6">
          <w:rPr>
            <w:noProof/>
            <w:webHidden/>
          </w:rPr>
          <w:instrText xml:space="preserve"> PAGEREF _Toc296808764 \h </w:instrText>
        </w:r>
        <w:r>
          <w:rPr>
            <w:noProof/>
            <w:webHidden/>
          </w:rPr>
        </w:r>
        <w:r>
          <w:rPr>
            <w:noProof/>
            <w:webHidden/>
          </w:rPr>
          <w:fldChar w:fldCharType="separate"/>
        </w:r>
        <w:r w:rsidR="006156B6">
          <w:rPr>
            <w:noProof/>
            <w:webHidden/>
          </w:rPr>
          <w:t>114</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65" w:history="1">
        <w:r w:rsidR="006156B6" w:rsidRPr="00D76643">
          <w:rPr>
            <w:rStyle w:val="ad"/>
            <w:noProof/>
          </w:rPr>
          <w:t>F10.11</w:t>
        </w:r>
        <w:r w:rsidR="006156B6" w:rsidRPr="00D76643">
          <w:rPr>
            <w:rStyle w:val="ad"/>
            <w:rFonts w:hint="eastAsia"/>
            <w:noProof/>
          </w:rPr>
          <w:t>以股代息到账分配数据复核</w:t>
        </w:r>
        <w:r w:rsidR="006156B6">
          <w:rPr>
            <w:noProof/>
            <w:webHidden/>
          </w:rPr>
          <w:tab/>
        </w:r>
        <w:r>
          <w:rPr>
            <w:noProof/>
            <w:webHidden/>
          </w:rPr>
          <w:fldChar w:fldCharType="begin"/>
        </w:r>
        <w:r w:rsidR="006156B6">
          <w:rPr>
            <w:noProof/>
            <w:webHidden/>
          </w:rPr>
          <w:instrText xml:space="preserve"> PAGEREF _Toc296808765 \h </w:instrText>
        </w:r>
        <w:r>
          <w:rPr>
            <w:noProof/>
            <w:webHidden/>
          </w:rPr>
        </w:r>
        <w:r>
          <w:rPr>
            <w:noProof/>
            <w:webHidden/>
          </w:rPr>
          <w:fldChar w:fldCharType="separate"/>
        </w:r>
        <w:r w:rsidR="006156B6">
          <w:rPr>
            <w:noProof/>
            <w:webHidden/>
          </w:rPr>
          <w:t>115</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66" w:history="1">
        <w:r w:rsidR="006156B6" w:rsidRPr="00D76643">
          <w:rPr>
            <w:rStyle w:val="ad"/>
            <w:noProof/>
          </w:rPr>
          <w:t>F10.12</w:t>
        </w:r>
        <w:r w:rsidR="006156B6" w:rsidRPr="00D76643">
          <w:rPr>
            <w:rStyle w:val="ad"/>
            <w:rFonts w:hint="eastAsia"/>
            <w:noProof/>
          </w:rPr>
          <w:t>以股代息到账分配</w:t>
        </w:r>
        <w:r w:rsidR="006156B6">
          <w:rPr>
            <w:noProof/>
            <w:webHidden/>
          </w:rPr>
          <w:tab/>
        </w:r>
        <w:r>
          <w:rPr>
            <w:noProof/>
            <w:webHidden/>
          </w:rPr>
          <w:fldChar w:fldCharType="begin"/>
        </w:r>
        <w:r w:rsidR="006156B6">
          <w:rPr>
            <w:noProof/>
            <w:webHidden/>
          </w:rPr>
          <w:instrText xml:space="preserve"> PAGEREF _Toc296808766 \h </w:instrText>
        </w:r>
        <w:r>
          <w:rPr>
            <w:noProof/>
            <w:webHidden/>
          </w:rPr>
        </w:r>
        <w:r>
          <w:rPr>
            <w:noProof/>
            <w:webHidden/>
          </w:rPr>
          <w:fldChar w:fldCharType="separate"/>
        </w:r>
        <w:r w:rsidR="006156B6">
          <w:rPr>
            <w:noProof/>
            <w:webHidden/>
          </w:rPr>
          <w:t>117</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67" w:history="1">
        <w:r w:rsidR="006156B6" w:rsidRPr="00D76643">
          <w:rPr>
            <w:rStyle w:val="ad"/>
            <w:noProof/>
          </w:rPr>
          <w:t>F10.13</w:t>
        </w:r>
        <w:r w:rsidR="006156B6" w:rsidRPr="00D76643">
          <w:rPr>
            <w:rStyle w:val="ad"/>
            <w:rFonts w:hint="eastAsia"/>
            <w:noProof/>
          </w:rPr>
          <w:t>以股代息到账确认</w:t>
        </w:r>
        <w:r w:rsidR="006156B6">
          <w:rPr>
            <w:noProof/>
            <w:webHidden/>
          </w:rPr>
          <w:tab/>
        </w:r>
        <w:r>
          <w:rPr>
            <w:noProof/>
            <w:webHidden/>
          </w:rPr>
          <w:fldChar w:fldCharType="begin"/>
        </w:r>
        <w:r w:rsidR="006156B6">
          <w:rPr>
            <w:noProof/>
            <w:webHidden/>
          </w:rPr>
          <w:instrText xml:space="preserve"> PAGEREF _Toc296808767 \h </w:instrText>
        </w:r>
        <w:r>
          <w:rPr>
            <w:noProof/>
            <w:webHidden/>
          </w:rPr>
        </w:r>
        <w:r>
          <w:rPr>
            <w:noProof/>
            <w:webHidden/>
          </w:rPr>
          <w:fldChar w:fldCharType="separate"/>
        </w:r>
        <w:r w:rsidR="006156B6">
          <w:rPr>
            <w:noProof/>
            <w:webHidden/>
          </w:rPr>
          <w:t>119</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68" w:history="1">
        <w:r w:rsidR="006156B6" w:rsidRPr="00D76643">
          <w:rPr>
            <w:rStyle w:val="ad"/>
            <w:noProof/>
          </w:rPr>
          <w:t>F10.14</w:t>
        </w:r>
        <w:r w:rsidR="006156B6" w:rsidRPr="00D76643">
          <w:rPr>
            <w:rStyle w:val="ad"/>
            <w:rFonts w:hint="eastAsia"/>
            <w:noProof/>
          </w:rPr>
          <w:t>以股代息到账信息发布</w:t>
        </w:r>
        <w:r w:rsidR="006156B6">
          <w:rPr>
            <w:noProof/>
            <w:webHidden/>
          </w:rPr>
          <w:tab/>
        </w:r>
        <w:r>
          <w:rPr>
            <w:noProof/>
            <w:webHidden/>
          </w:rPr>
          <w:fldChar w:fldCharType="begin"/>
        </w:r>
        <w:r w:rsidR="006156B6">
          <w:rPr>
            <w:noProof/>
            <w:webHidden/>
          </w:rPr>
          <w:instrText xml:space="preserve"> PAGEREF _Toc296808768 \h </w:instrText>
        </w:r>
        <w:r>
          <w:rPr>
            <w:noProof/>
            <w:webHidden/>
          </w:rPr>
        </w:r>
        <w:r>
          <w:rPr>
            <w:noProof/>
            <w:webHidden/>
          </w:rPr>
          <w:fldChar w:fldCharType="separate"/>
        </w:r>
        <w:r w:rsidR="006156B6">
          <w:rPr>
            <w:noProof/>
            <w:webHidden/>
          </w:rPr>
          <w:t>121</w:t>
        </w:r>
        <w:r>
          <w:rPr>
            <w:noProof/>
            <w:webHidden/>
          </w:rPr>
          <w:fldChar w:fldCharType="end"/>
        </w:r>
      </w:hyperlink>
    </w:p>
    <w:p w:rsidR="006156B6" w:rsidRDefault="002A3C13">
      <w:pPr>
        <w:pStyle w:val="30"/>
        <w:tabs>
          <w:tab w:val="right" w:leader="dot" w:pos="8296"/>
        </w:tabs>
        <w:rPr>
          <w:rFonts w:asciiTheme="minorHAnsi" w:eastAsiaTheme="minorEastAsia" w:hAnsiTheme="minorHAnsi" w:cstheme="minorBidi"/>
          <w:i w:val="0"/>
          <w:iCs w:val="0"/>
          <w:noProof/>
          <w:szCs w:val="22"/>
        </w:rPr>
      </w:pPr>
      <w:hyperlink w:anchor="_Toc296808769" w:history="1">
        <w:r w:rsidR="006156B6" w:rsidRPr="00D76643">
          <w:rPr>
            <w:rStyle w:val="ad"/>
            <w:noProof/>
          </w:rPr>
          <w:t>F10.15</w:t>
        </w:r>
        <w:r w:rsidR="006156B6" w:rsidRPr="00D76643">
          <w:rPr>
            <w:rStyle w:val="ad"/>
            <w:rFonts w:hint="eastAsia"/>
            <w:noProof/>
          </w:rPr>
          <w:t>以股代息交收报表</w:t>
        </w:r>
        <w:r w:rsidR="006156B6">
          <w:rPr>
            <w:noProof/>
            <w:webHidden/>
          </w:rPr>
          <w:tab/>
        </w:r>
        <w:r>
          <w:rPr>
            <w:noProof/>
            <w:webHidden/>
          </w:rPr>
          <w:fldChar w:fldCharType="begin"/>
        </w:r>
        <w:r w:rsidR="006156B6">
          <w:rPr>
            <w:noProof/>
            <w:webHidden/>
          </w:rPr>
          <w:instrText xml:space="preserve"> PAGEREF _Toc296808769 \h </w:instrText>
        </w:r>
        <w:r>
          <w:rPr>
            <w:noProof/>
            <w:webHidden/>
          </w:rPr>
        </w:r>
        <w:r>
          <w:rPr>
            <w:noProof/>
            <w:webHidden/>
          </w:rPr>
          <w:fldChar w:fldCharType="separate"/>
        </w:r>
        <w:r w:rsidR="006156B6">
          <w:rPr>
            <w:noProof/>
            <w:webHidden/>
          </w:rPr>
          <w:t>122</w:t>
        </w:r>
        <w:r>
          <w:rPr>
            <w:noProof/>
            <w:webHidden/>
          </w:rPr>
          <w:fldChar w:fldCharType="end"/>
        </w:r>
      </w:hyperlink>
    </w:p>
    <w:p w:rsidR="006156B6" w:rsidRDefault="002A3C13">
      <w:pPr>
        <w:pStyle w:val="11"/>
        <w:tabs>
          <w:tab w:val="left" w:pos="420"/>
          <w:tab w:val="right" w:leader="dot" w:pos="8296"/>
        </w:tabs>
        <w:rPr>
          <w:rFonts w:asciiTheme="minorHAnsi" w:eastAsiaTheme="minorEastAsia" w:hAnsiTheme="minorHAnsi" w:cstheme="minorBidi"/>
          <w:b w:val="0"/>
          <w:bCs w:val="0"/>
          <w:caps w:val="0"/>
          <w:noProof/>
          <w:szCs w:val="22"/>
        </w:rPr>
      </w:pPr>
      <w:hyperlink w:anchor="_Toc296808770" w:history="1">
        <w:r w:rsidR="006156B6" w:rsidRPr="00D76643">
          <w:rPr>
            <w:rStyle w:val="ad"/>
            <w:noProof/>
          </w:rPr>
          <w:t>4</w:t>
        </w:r>
        <w:r w:rsidR="006156B6">
          <w:rPr>
            <w:rFonts w:asciiTheme="minorHAnsi" w:eastAsiaTheme="minorEastAsia" w:hAnsiTheme="minorHAnsi" w:cstheme="minorBidi"/>
            <w:b w:val="0"/>
            <w:bCs w:val="0"/>
            <w:caps w:val="0"/>
            <w:noProof/>
            <w:szCs w:val="22"/>
          </w:rPr>
          <w:tab/>
        </w:r>
        <w:r w:rsidR="006156B6" w:rsidRPr="00D76643">
          <w:rPr>
            <w:rStyle w:val="ad"/>
            <w:rFonts w:hint="eastAsia"/>
            <w:noProof/>
          </w:rPr>
          <w:t>附件一</w:t>
        </w:r>
        <w:r w:rsidR="006156B6" w:rsidRPr="00D76643">
          <w:rPr>
            <w:rStyle w:val="ad"/>
            <w:noProof/>
          </w:rPr>
          <w:t xml:space="preserve"> CCNPT02</w:t>
        </w:r>
        <w:r w:rsidR="006156B6" w:rsidRPr="00D76643">
          <w:rPr>
            <w:rStyle w:val="ad"/>
            <w:rFonts w:hint="eastAsia"/>
            <w:noProof/>
          </w:rPr>
          <w:t>文件描述</w:t>
        </w:r>
        <w:r w:rsidR="006156B6">
          <w:rPr>
            <w:noProof/>
            <w:webHidden/>
          </w:rPr>
          <w:tab/>
        </w:r>
        <w:r>
          <w:rPr>
            <w:noProof/>
            <w:webHidden/>
          </w:rPr>
          <w:fldChar w:fldCharType="begin"/>
        </w:r>
        <w:r w:rsidR="006156B6">
          <w:rPr>
            <w:noProof/>
            <w:webHidden/>
          </w:rPr>
          <w:instrText xml:space="preserve"> PAGEREF _Toc296808770 \h </w:instrText>
        </w:r>
        <w:r>
          <w:rPr>
            <w:noProof/>
            <w:webHidden/>
          </w:rPr>
        </w:r>
        <w:r>
          <w:rPr>
            <w:noProof/>
            <w:webHidden/>
          </w:rPr>
          <w:fldChar w:fldCharType="separate"/>
        </w:r>
        <w:r w:rsidR="006156B6">
          <w:rPr>
            <w:noProof/>
            <w:webHidden/>
          </w:rPr>
          <w:t>123</w:t>
        </w:r>
        <w:r>
          <w:rPr>
            <w:noProof/>
            <w:webHidden/>
          </w:rPr>
          <w:fldChar w:fldCharType="end"/>
        </w:r>
      </w:hyperlink>
    </w:p>
    <w:p w:rsidR="006156B6" w:rsidRDefault="002A3C13">
      <w:pPr>
        <w:pStyle w:val="20"/>
        <w:tabs>
          <w:tab w:val="right" w:leader="dot" w:pos="8296"/>
        </w:tabs>
        <w:rPr>
          <w:rFonts w:asciiTheme="minorHAnsi" w:eastAsiaTheme="minorEastAsia" w:hAnsiTheme="minorHAnsi" w:cstheme="minorBidi"/>
          <w:smallCaps w:val="0"/>
          <w:noProof/>
          <w:szCs w:val="22"/>
        </w:rPr>
      </w:pPr>
      <w:hyperlink w:anchor="_Toc296808771" w:history="1">
        <w:r w:rsidR="006156B6" w:rsidRPr="00D76643">
          <w:rPr>
            <w:rStyle w:val="ad"/>
            <w:noProof/>
          </w:rPr>
          <w:t>4.1 Benefit Entitlement</w:t>
        </w:r>
        <w:r w:rsidR="006156B6" w:rsidRPr="00D76643">
          <w:rPr>
            <w:rStyle w:val="ad"/>
            <w:rFonts w:hint="eastAsia"/>
            <w:noProof/>
          </w:rPr>
          <w:t>（权益）段的数据分析</w:t>
        </w:r>
        <w:r w:rsidR="006156B6">
          <w:rPr>
            <w:noProof/>
            <w:webHidden/>
          </w:rPr>
          <w:tab/>
        </w:r>
        <w:r>
          <w:rPr>
            <w:noProof/>
            <w:webHidden/>
          </w:rPr>
          <w:fldChar w:fldCharType="begin"/>
        </w:r>
        <w:r w:rsidR="006156B6">
          <w:rPr>
            <w:noProof/>
            <w:webHidden/>
          </w:rPr>
          <w:instrText xml:space="preserve"> PAGEREF _Toc296808771 \h </w:instrText>
        </w:r>
        <w:r>
          <w:rPr>
            <w:noProof/>
            <w:webHidden/>
          </w:rPr>
        </w:r>
        <w:r>
          <w:rPr>
            <w:noProof/>
            <w:webHidden/>
          </w:rPr>
          <w:fldChar w:fldCharType="separate"/>
        </w:r>
        <w:r w:rsidR="006156B6">
          <w:rPr>
            <w:noProof/>
            <w:webHidden/>
          </w:rPr>
          <w:t>144</w:t>
        </w:r>
        <w:r>
          <w:rPr>
            <w:noProof/>
            <w:webHidden/>
          </w:rPr>
          <w:fldChar w:fldCharType="end"/>
        </w:r>
      </w:hyperlink>
    </w:p>
    <w:p w:rsidR="006156B6" w:rsidRDefault="002A3C13">
      <w:pPr>
        <w:pStyle w:val="20"/>
        <w:tabs>
          <w:tab w:val="right" w:leader="dot" w:pos="8296"/>
        </w:tabs>
        <w:rPr>
          <w:rFonts w:asciiTheme="minorHAnsi" w:eastAsiaTheme="minorEastAsia" w:hAnsiTheme="minorHAnsi" w:cstheme="minorBidi"/>
          <w:smallCaps w:val="0"/>
          <w:noProof/>
          <w:szCs w:val="22"/>
        </w:rPr>
      </w:pPr>
      <w:hyperlink w:anchor="_Toc296808772" w:history="1">
        <w:r w:rsidR="006156B6" w:rsidRPr="00D76643">
          <w:rPr>
            <w:rStyle w:val="ad"/>
            <w:noProof/>
          </w:rPr>
          <w:t>4.2 RIGHTS</w:t>
        </w:r>
        <w:r w:rsidR="006156B6" w:rsidRPr="00D76643">
          <w:rPr>
            <w:rStyle w:val="ad"/>
            <w:rFonts w:hint="eastAsia"/>
            <w:noProof/>
          </w:rPr>
          <w:t>段的数据分析</w:t>
        </w:r>
        <w:r w:rsidR="006156B6" w:rsidRPr="00D76643">
          <w:rPr>
            <w:rStyle w:val="ad"/>
            <w:noProof/>
          </w:rPr>
          <w:t>(</w:t>
        </w:r>
        <w:r w:rsidR="006156B6" w:rsidRPr="00D76643">
          <w:rPr>
            <w:rStyle w:val="ad"/>
            <w:rFonts w:ascii="Arial" w:hAnsi="Arial" w:cs="Arial" w:hint="eastAsia"/>
            <w:noProof/>
            <w:kern w:val="0"/>
          </w:rPr>
          <w:t>供股</w:t>
        </w:r>
        <w:r w:rsidR="006156B6" w:rsidRPr="00D76643">
          <w:rPr>
            <w:rStyle w:val="ad"/>
            <w:rFonts w:ascii="Arial" w:hAnsi="Arial" w:cs="Arial"/>
            <w:noProof/>
            <w:kern w:val="0"/>
          </w:rPr>
          <w:t>/</w:t>
        </w:r>
        <w:r w:rsidR="006156B6" w:rsidRPr="00D76643">
          <w:rPr>
            <w:rStyle w:val="ad"/>
            <w:rFonts w:ascii="Arial" w:hAnsi="Arial" w:cs="Arial" w:hint="eastAsia"/>
            <w:noProof/>
            <w:kern w:val="0"/>
          </w:rPr>
          <w:t>认购额外供</w:t>
        </w:r>
        <w:r w:rsidR="006156B6" w:rsidRPr="00D76643">
          <w:rPr>
            <w:rStyle w:val="ad"/>
            <w:noProof/>
          </w:rPr>
          <w:t>)</w:t>
        </w:r>
        <w:r w:rsidR="006156B6">
          <w:rPr>
            <w:noProof/>
            <w:webHidden/>
          </w:rPr>
          <w:tab/>
        </w:r>
        <w:r>
          <w:rPr>
            <w:noProof/>
            <w:webHidden/>
          </w:rPr>
          <w:fldChar w:fldCharType="begin"/>
        </w:r>
        <w:r w:rsidR="006156B6">
          <w:rPr>
            <w:noProof/>
            <w:webHidden/>
          </w:rPr>
          <w:instrText xml:space="preserve"> PAGEREF _Toc296808772 \h </w:instrText>
        </w:r>
        <w:r>
          <w:rPr>
            <w:noProof/>
            <w:webHidden/>
          </w:rPr>
        </w:r>
        <w:r>
          <w:rPr>
            <w:noProof/>
            <w:webHidden/>
          </w:rPr>
          <w:fldChar w:fldCharType="separate"/>
        </w:r>
        <w:r w:rsidR="006156B6">
          <w:rPr>
            <w:noProof/>
            <w:webHidden/>
          </w:rPr>
          <w:t>148</w:t>
        </w:r>
        <w:r>
          <w:rPr>
            <w:noProof/>
            <w:webHidden/>
          </w:rPr>
          <w:fldChar w:fldCharType="end"/>
        </w:r>
      </w:hyperlink>
    </w:p>
    <w:p w:rsidR="006156B6" w:rsidRDefault="002A3C13">
      <w:pPr>
        <w:pStyle w:val="20"/>
        <w:tabs>
          <w:tab w:val="right" w:leader="dot" w:pos="8296"/>
        </w:tabs>
        <w:rPr>
          <w:rFonts w:asciiTheme="minorHAnsi" w:eastAsiaTheme="minorEastAsia" w:hAnsiTheme="minorHAnsi" w:cstheme="minorBidi"/>
          <w:smallCaps w:val="0"/>
          <w:noProof/>
          <w:szCs w:val="22"/>
        </w:rPr>
      </w:pPr>
      <w:hyperlink w:anchor="_Toc296808773" w:history="1">
        <w:r w:rsidR="006156B6" w:rsidRPr="00D76643">
          <w:rPr>
            <w:rStyle w:val="ad"/>
            <w:noProof/>
          </w:rPr>
          <w:t>4.3 Script Fee(</w:t>
        </w:r>
        <w:r w:rsidR="006156B6" w:rsidRPr="00D76643">
          <w:rPr>
            <w:rStyle w:val="ad"/>
            <w:rFonts w:hint="eastAsia"/>
            <w:noProof/>
          </w:rPr>
          <w:t>过户费</w:t>
        </w:r>
        <w:r w:rsidR="006156B6" w:rsidRPr="00D76643">
          <w:rPr>
            <w:rStyle w:val="ad"/>
            <w:noProof/>
          </w:rPr>
          <w:t>)</w:t>
        </w:r>
        <w:r w:rsidR="006156B6" w:rsidRPr="00D76643">
          <w:rPr>
            <w:rStyle w:val="ad"/>
            <w:rFonts w:hint="eastAsia"/>
            <w:noProof/>
          </w:rPr>
          <w:t>段的数据分析</w:t>
        </w:r>
        <w:r w:rsidR="006156B6">
          <w:rPr>
            <w:noProof/>
            <w:webHidden/>
          </w:rPr>
          <w:tab/>
        </w:r>
        <w:r>
          <w:rPr>
            <w:noProof/>
            <w:webHidden/>
          </w:rPr>
          <w:fldChar w:fldCharType="begin"/>
        </w:r>
        <w:r w:rsidR="006156B6">
          <w:rPr>
            <w:noProof/>
            <w:webHidden/>
          </w:rPr>
          <w:instrText xml:space="preserve"> PAGEREF _Toc296808773 \h </w:instrText>
        </w:r>
        <w:r>
          <w:rPr>
            <w:noProof/>
            <w:webHidden/>
          </w:rPr>
        </w:r>
        <w:r>
          <w:rPr>
            <w:noProof/>
            <w:webHidden/>
          </w:rPr>
          <w:fldChar w:fldCharType="separate"/>
        </w:r>
        <w:r w:rsidR="006156B6">
          <w:rPr>
            <w:noProof/>
            <w:webHidden/>
          </w:rPr>
          <w:t>150</w:t>
        </w:r>
        <w:r>
          <w:rPr>
            <w:noProof/>
            <w:webHidden/>
          </w:rPr>
          <w:fldChar w:fldCharType="end"/>
        </w:r>
      </w:hyperlink>
    </w:p>
    <w:p w:rsidR="006156B6" w:rsidRDefault="002A3C13">
      <w:pPr>
        <w:pStyle w:val="20"/>
        <w:tabs>
          <w:tab w:val="right" w:leader="dot" w:pos="8296"/>
        </w:tabs>
        <w:rPr>
          <w:rFonts w:asciiTheme="minorHAnsi" w:eastAsiaTheme="minorEastAsia" w:hAnsiTheme="minorHAnsi" w:cstheme="minorBidi"/>
          <w:smallCaps w:val="0"/>
          <w:noProof/>
          <w:szCs w:val="22"/>
        </w:rPr>
      </w:pPr>
      <w:hyperlink w:anchor="_Toc296808774" w:history="1">
        <w:r w:rsidR="006156B6" w:rsidRPr="00D76643">
          <w:rPr>
            <w:rStyle w:val="ad"/>
            <w:noProof/>
          </w:rPr>
          <w:t>4.4 Book-close Reminder</w:t>
        </w:r>
        <w:r w:rsidR="006156B6" w:rsidRPr="00D76643">
          <w:rPr>
            <w:rStyle w:val="ad"/>
            <w:rFonts w:hint="eastAsia"/>
            <w:noProof/>
          </w:rPr>
          <w:t>截止过户提醒</w:t>
        </w:r>
        <w:r w:rsidR="006156B6">
          <w:rPr>
            <w:noProof/>
            <w:webHidden/>
          </w:rPr>
          <w:tab/>
        </w:r>
        <w:r>
          <w:rPr>
            <w:noProof/>
            <w:webHidden/>
          </w:rPr>
          <w:fldChar w:fldCharType="begin"/>
        </w:r>
        <w:r w:rsidR="006156B6">
          <w:rPr>
            <w:noProof/>
            <w:webHidden/>
          </w:rPr>
          <w:instrText xml:space="preserve"> PAGEREF _Toc296808774 \h </w:instrText>
        </w:r>
        <w:r>
          <w:rPr>
            <w:noProof/>
            <w:webHidden/>
          </w:rPr>
        </w:r>
        <w:r>
          <w:rPr>
            <w:noProof/>
            <w:webHidden/>
          </w:rPr>
          <w:fldChar w:fldCharType="separate"/>
        </w:r>
        <w:r w:rsidR="006156B6">
          <w:rPr>
            <w:noProof/>
            <w:webHidden/>
          </w:rPr>
          <w:t>153</w:t>
        </w:r>
        <w:r>
          <w:rPr>
            <w:noProof/>
            <w:webHidden/>
          </w:rPr>
          <w:fldChar w:fldCharType="end"/>
        </w:r>
      </w:hyperlink>
    </w:p>
    <w:p w:rsidR="002D19A3" w:rsidRDefault="002A3C13" w:rsidP="00467D00">
      <w:pPr>
        <w:rPr>
          <w:rFonts w:ascii="宋体" w:hAnsi="宋体"/>
          <w:bCs/>
        </w:rPr>
      </w:pPr>
      <w:r>
        <w:rPr>
          <w:rFonts w:ascii="宋体" w:hAnsi="宋体"/>
          <w:bCs/>
        </w:rPr>
        <w:fldChar w:fldCharType="end"/>
      </w:r>
    </w:p>
    <w:p w:rsidR="002D19A3" w:rsidRDefault="002D19A3">
      <w:pPr>
        <w:widowControl/>
        <w:jc w:val="left"/>
        <w:rPr>
          <w:rFonts w:ascii="宋体" w:hAnsi="宋体"/>
          <w:bCs/>
        </w:rPr>
      </w:pPr>
      <w:r>
        <w:rPr>
          <w:rFonts w:ascii="宋体" w:hAnsi="宋体"/>
          <w:bCs/>
        </w:rPr>
        <w:br w:type="page"/>
      </w:r>
    </w:p>
    <w:p w:rsidR="00467D00" w:rsidRDefault="00467D00" w:rsidP="00467D00">
      <w:pPr>
        <w:rPr>
          <w:rFonts w:ascii="ZapfHumnst BT" w:hAnsi="ZapfHumnst BT"/>
          <w:b/>
          <w:caps/>
          <w:spacing w:val="-2"/>
          <w:kern w:val="24"/>
          <w:sz w:val="24"/>
          <w:lang w:val="en-AU"/>
        </w:rPr>
      </w:pPr>
    </w:p>
    <w:p w:rsidR="00467D00" w:rsidRDefault="00467D00" w:rsidP="00C80458">
      <w:pPr>
        <w:pStyle w:val="1"/>
        <w:widowControl/>
        <w:numPr>
          <w:ilvl w:val="0"/>
          <w:numId w:val="1"/>
        </w:numPr>
        <w:tabs>
          <w:tab w:val="left" w:pos="-720"/>
        </w:tabs>
        <w:suppressAutoHyphens/>
        <w:overflowPunct w:val="0"/>
        <w:autoSpaceDE w:val="0"/>
        <w:autoSpaceDN w:val="0"/>
        <w:adjustRightInd w:val="0"/>
        <w:spacing w:before="120" w:after="20" w:line="240" w:lineRule="auto"/>
        <w:textAlignment w:val="baseline"/>
        <w:rPr>
          <w:sz w:val="28"/>
        </w:rPr>
      </w:pPr>
      <w:bookmarkStart w:id="0" w:name="_Toc296808685"/>
      <w:r>
        <w:rPr>
          <w:rFonts w:hint="eastAsia"/>
          <w:sz w:val="28"/>
        </w:rPr>
        <w:t>引言</w:t>
      </w:r>
      <w:bookmarkEnd w:id="0"/>
    </w:p>
    <w:p w:rsidR="00467D00" w:rsidRDefault="00467D00" w:rsidP="00C80458">
      <w:pPr>
        <w:pStyle w:val="2"/>
        <w:widowControl/>
        <w:numPr>
          <w:ilvl w:val="1"/>
          <w:numId w:val="2"/>
        </w:numPr>
        <w:tabs>
          <w:tab w:val="left" w:pos="-720"/>
        </w:tabs>
        <w:suppressAutoHyphens/>
        <w:overflowPunct w:val="0"/>
        <w:autoSpaceDE w:val="0"/>
        <w:autoSpaceDN w:val="0"/>
        <w:adjustRightInd w:val="0"/>
        <w:spacing w:before="60" w:after="20" w:line="240" w:lineRule="auto"/>
        <w:textAlignment w:val="baseline"/>
      </w:pPr>
      <w:bookmarkStart w:id="1" w:name="_Toc525525763"/>
      <w:bookmarkStart w:id="2" w:name="_Toc296808686"/>
      <w:r>
        <w:rPr>
          <w:rFonts w:hint="eastAsia"/>
        </w:rPr>
        <w:t>目的</w:t>
      </w:r>
      <w:bookmarkEnd w:id="1"/>
      <w:bookmarkEnd w:id="2"/>
    </w:p>
    <w:p w:rsidR="00F93227" w:rsidRDefault="00467D00" w:rsidP="00A5387C">
      <w:pPr>
        <w:spacing w:beforeLines="25" w:line="300" w:lineRule="auto"/>
        <w:ind w:firstLineChars="200" w:firstLine="420"/>
        <w:rPr>
          <w:rFonts w:ascii="Arial" w:hAnsi="Arial" w:cs="Arial"/>
          <w:szCs w:val="21"/>
        </w:rPr>
      </w:pPr>
      <w:r w:rsidRPr="00990624">
        <w:rPr>
          <w:rFonts w:ascii="Arial" w:hAnsi="Arial" w:cs="Arial" w:hint="eastAsia"/>
          <w:szCs w:val="21"/>
        </w:rPr>
        <w:t>通过本文档定义</w:t>
      </w:r>
      <w:r>
        <w:rPr>
          <w:rFonts w:ascii="Arial" w:hAnsi="Arial" w:cs="Arial" w:hint="eastAsia"/>
          <w:szCs w:val="21"/>
        </w:rPr>
        <w:t>上市公司行动</w:t>
      </w:r>
      <w:r w:rsidRPr="00990624">
        <w:rPr>
          <w:rFonts w:ascii="Arial" w:hAnsi="Arial" w:cs="Arial" w:hint="eastAsia"/>
          <w:szCs w:val="21"/>
        </w:rPr>
        <w:t>的需求，以求在项目组员、业务部门、开发商之间达成一致的需求描述。</w:t>
      </w:r>
    </w:p>
    <w:p w:rsidR="00467D00" w:rsidRDefault="00467D00" w:rsidP="00C80458">
      <w:pPr>
        <w:pStyle w:val="2"/>
        <w:widowControl/>
        <w:numPr>
          <w:ilvl w:val="1"/>
          <w:numId w:val="2"/>
        </w:numPr>
        <w:tabs>
          <w:tab w:val="left" w:pos="-720"/>
        </w:tabs>
        <w:suppressAutoHyphens/>
        <w:overflowPunct w:val="0"/>
        <w:autoSpaceDE w:val="0"/>
        <w:autoSpaceDN w:val="0"/>
        <w:adjustRightInd w:val="0"/>
        <w:spacing w:before="60" w:after="20" w:line="240" w:lineRule="auto"/>
        <w:textAlignment w:val="baseline"/>
      </w:pPr>
      <w:bookmarkStart w:id="3" w:name="_Toc525525764"/>
      <w:bookmarkStart w:id="4" w:name="_Toc296808687"/>
      <w:r w:rsidRPr="006E2CBB">
        <w:rPr>
          <w:rFonts w:hint="eastAsia"/>
        </w:rPr>
        <w:t>背景</w:t>
      </w:r>
      <w:bookmarkEnd w:id="3"/>
      <w:bookmarkEnd w:id="4"/>
    </w:p>
    <w:p w:rsidR="003C16D7" w:rsidRPr="00D56FFA" w:rsidRDefault="003C16D7" w:rsidP="003C16D7">
      <w:pPr>
        <w:autoSpaceDE w:val="0"/>
        <w:autoSpaceDN w:val="0"/>
        <w:adjustRightInd w:val="0"/>
        <w:spacing w:line="360" w:lineRule="auto"/>
        <w:ind w:firstLineChars="250" w:firstLine="525"/>
        <w:jc w:val="left"/>
        <w:rPr>
          <w:rFonts w:asciiTheme="majorEastAsia" w:eastAsiaTheme="majorEastAsia" w:hAnsiTheme="majorEastAsia"/>
          <w:szCs w:val="21"/>
        </w:rPr>
      </w:pPr>
      <w:r w:rsidRPr="00D56FFA">
        <w:rPr>
          <w:rFonts w:asciiTheme="majorEastAsia" w:eastAsiaTheme="majorEastAsia" w:hAnsiTheme="majorEastAsia" w:cs="华文仿宋" w:hint="eastAsia"/>
          <w:kern w:val="0"/>
          <w:szCs w:val="21"/>
        </w:rPr>
        <w:t>截至</w:t>
      </w:r>
      <w:r w:rsidRPr="00D56FFA">
        <w:rPr>
          <w:rFonts w:asciiTheme="majorEastAsia" w:eastAsiaTheme="majorEastAsia" w:hAnsiTheme="majorEastAsia" w:cs="华文仿宋"/>
          <w:kern w:val="0"/>
          <w:szCs w:val="21"/>
        </w:rPr>
        <w:t xml:space="preserve">2010 </w:t>
      </w:r>
      <w:r w:rsidRPr="00D56FFA">
        <w:rPr>
          <w:rFonts w:asciiTheme="majorEastAsia" w:eastAsiaTheme="majorEastAsia" w:hAnsiTheme="majorEastAsia" w:cs="华文仿宋" w:hint="eastAsia"/>
          <w:kern w:val="0"/>
          <w:szCs w:val="21"/>
        </w:rPr>
        <w:t>年</w:t>
      </w:r>
      <w:r w:rsidRPr="00D56FFA">
        <w:rPr>
          <w:rFonts w:asciiTheme="majorEastAsia" w:eastAsiaTheme="majorEastAsia" w:hAnsiTheme="majorEastAsia" w:cs="华文仿宋"/>
          <w:kern w:val="0"/>
          <w:szCs w:val="21"/>
        </w:rPr>
        <w:t xml:space="preserve">12 </w:t>
      </w:r>
      <w:r w:rsidRPr="00D56FFA">
        <w:rPr>
          <w:rFonts w:asciiTheme="majorEastAsia" w:eastAsiaTheme="majorEastAsia" w:hAnsiTheme="majorEastAsia" w:cs="华文仿宋" w:hint="eastAsia"/>
          <w:kern w:val="0"/>
          <w:szCs w:val="21"/>
        </w:rPr>
        <w:t>月，香港证券市场已有超过</w:t>
      </w:r>
      <w:r w:rsidRPr="00D56FFA">
        <w:rPr>
          <w:rFonts w:asciiTheme="majorEastAsia" w:eastAsiaTheme="majorEastAsia" w:hAnsiTheme="majorEastAsia" w:cs="华文仿宋"/>
          <w:kern w:val="0"/>
          <w:szCs w:val="21"/>
        </w:rPr>
        <w:t xml:space="preserve">7700 </w:t>
      </w:r>
      <w:r w:rsidRPr="00D56FFA">
        <w:rPr>
          <w:rFonts w:asciiTheme="majorEastAsia" w:eastAsiaTheme="majorEastAsia" w:hAnsiTheme="majorEastAsia" w:cs="华文仿宋" w:hint="eastAsia"/>
          <w:kern w:val="0"/>
          <w:szCs w:val="21"/>
        </w:rPr>
        <w:t>只上市证券，其中上市公司发行的普通股、优先股及认股权证超过</w:t>
      </w:r>
      <w:r w:rsidRPr="00D56FFA">
        <w:rPr>
          <w:rFonts w:asciiTheme="majorEastAsia" w:eastAsiaTheme="majorEastAsia" w:hAnsiTheme="majorEastAsia" w:cs="华文仿宋"/>
          <w:kern w:val="0"/>
          <w:szCs w:val="21"/>
        </w:rPr>
        <w:t xml:space="preserve">1200 </w:t>
      </w:r>
      <w:r w:rsidRPr="00D56FFA">
        <w:rPr>
          <w:rFonts w:asciiTheme="majorEastAsia" w:eastAsiaTheme="majorEastAsia" w:hAnsiTheme="majorEastAsia" w:cs="华文仿宋" w:hint="eastAsia"/>
          <w:kern w:val="0"/>
          <w:szCs w:val="21"/>
        </w:rPr>
        <w:t>只，由第三方机构发行的衍生权证及牛熊</w:t>
      </w:r>
      <w:proofErr w:type="gramStart"/>
      <w:r w:rsidRPr="00D56FFA">
        <w:rPr>
          <w:rFonts w:asciiTheme="majorEastAsia" w:eastAsiaTheme="majorEastAsia" w:hAnsiTheme="majorEastAsia" w:cs="华文仿宋" w:hint="eastAsia"/>
          <w:kern w:val="0"/>
          <w:szCs w:val="21"/>
        </w:rPr>
        <w:t>证超过</w:t>
      </w:r>
      <w:proofErr w:type="gramEnd"/>
      <w:r w:rsidRPr="00D56FFA">
        <w:rPr>
          <w:rFonts w:asciiTheme="majorEastAsia" w:eastAsiaTheme="majorEastAsia" w:hAnsiTheme="majorEastAsia" w:cs="华文仿宋"/>
          <w:kern w:val="0"/>
          <w:szCs w:val="21"/>
        </w:rPr>
        <w:t xml:space="preserve">6200 </w:t>
      </w:r>
      <w:r w:rsidRPr="00D56FFA">
        <w:rPr>
          <w:rFonts w:asciiTheme="majorEastAsia" w:eastAsiaTheme="majorEastAsia" w:hAnsiTheme="majorEastAsia" w:cs="华文仿宋" w:hint="eastAsia"/>
          <w:kern w:val="0"/>
          <w:szCs w:val="21"/>
        </w:rPr>
        <w:t>只，另外还有上市债券及交易所买卖基金等上市证券若干。据不完全统计，香港结算公司每日将收集并发布</w:t>
      </w:r>
      <w:r w:rsidRPr="00D56FFA">
        <w:rPr>
          <w:rFonts w:asciiTheme="majorEastAsia" w:eastAsiaTheme="majorEastAsia" w:hAnsiTheme="majorEastAsia" w:cs="华文仿宋"/>
          <w:kern w:val="0"/>
          <w:szCs w:val="21"/>
        </w:rPr>
        <w:t xml:space="preserve">600 </w:t>
      </w:r>
      <w:r w:rsidRPr="00D56FFA">
        <w:rPr>
          <w:rFonts w:asciiTheme="majorEastAsia" w:eastAsiaTheme="majorEastAsia" w:hAnsiTheme="majorEastAsia" w:cs="华文仿宋" w:hint="eastAsia"/>
          <w:kern w:val="0"/>
          <w:szCs w:val="21"/>
        </w:rPr>
        <w:t>多条有关上市证券变动的信息，以提醒各结算公司参与者采取有效行动协助持股股东获取最大股东权益。本文所指公司行动即指上市证券发行人发布的，将直接或间接影响该上市证券变动，从而影响该上市证券持股股东权益的事件。</w:t>
      </w:r>
    </w:p>
    <w:p w:rsidR="003C16D7" w:rsidRPr="003C16D7" w:rsidRDefault="003C16D7" w:rsidP="00BA6FA5">
      <w:pPr>
        <w:spacing w:line="360" w:lineRule="auto"/>
        <w:rPr>
          <w:rFonts w:asciiTheme="majorEastAsia" w:eastAsiaTheme="majorEastAsia" w:hAnsiTheme="majorEastAsia" w:cs="华文仿宋"/>
          <w:kern w:val="0"/>
          <w:szCs w:val="21"/>
        </w:rPr>
      </w:pPr>
      <w:r>
        <w:rPr>
          <w:rFonts w:hint="eastAsia"/>
        </w:rPr>
        <w:t xml:space="preserve">    </w:t>
      </w:r>
      <w:r>
        <w:rPr>
          <w:rFonts w:hint="eastAsia"/>
        </w:rPr>
        <w:t>上市场公司的行动直接影响了持有该上市股票的股东权益，作为经纪服务商的结算参与人上对不同上市场公司，下对不计其数的直接客户，结算参与人需要把上市场公司的行动快速的通知到直接投资者，让其用户的权益不受损害，这是结算参与人提高客户服务重要的一个环节。</w:t>
      </w:r>
    </w:p>
    <w:p w:rsidR="00467D00" w:rsidRDefault="00467D00" w:rsidP="00C80458">
      <w:pPr>
        <w:pStyle w:val="2"/>
        <w:widowControl/>
        <w:numPr>
          <w:ilvl w:val="1"/>
          <w:numId w:val="2"/>
        </w:numPr>
        <w:tabs>
          <w:tab w:val="left" w:pos="-720"/>
        </w:tabs>
        <w:suppressAutoHyphens/>
        <w:overflowPunct w:val="0"/>
        <w:autoSpaceDE w:val="0"/>
        <w:autoSpaceDN w:val="0"/>
        <w:adjustRightInd w:val="0"/>
        <w:spacing w:before="60" w:after="20" w:line="240" w:lineRule="auto"/>
        <w:textAlignment w:val="baseline"/>
      </w:pPr>
      <w:bookmarkStart w:id="5" w:name="_Toc525525766"/>
      <w:bookmarkStart w:id="6" w:name="_Toc296808688"/>
      <w:r>
        <w:rPr>
          <w:rFonts w:hint="eastAsia"/>
        </w:rPr>
        <w:t>参考资料</w:t>
      </w:r>
      <w:bookmarkEnd w:id="5"/>
      <w:bookmarkEnd w:id="6"/>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252"/>
        <w:gridCol w:w="1276"/>
        <w:gridCol w:w="2268"/>
      </w:tblGrid>
      <w:tr w:rsidR="00467D00" w:rsidRPr="005E08C8" w:rsidTr="006D748E">
        <w:tc>
          <w:tcPr>
            <w:tcW w:w="4252" w:type="dxa"/>
          </w:tcPr>
          <w:p w:rsidR="00467D00" w:rsidRPr="005E08C8" w:rsidRDefault="00467D00" w:rsidP="006D748E">
            <w:r w:rsidRPr="005E08C8">
              <w:rPr>
                <w:rFonts w:hint="eastAsia"/>
              </w:rPr>
              <w:t>文档名</w:t>
            </w:r>
          </w:p>
        </w:tc>
        <w:tc>
          <w:tcPr>
            <w:tcW w:w="1276" w:type="dxa"/>
          </w:tcPr>
          <w:p w:rsidR="00467D00" w:rsidRPr="005E08C8" w:rsidRDefault="00467D00" w:rsidP="006D748E">
            <w:r w:rsidRPr="005E08C8">
              <w:rPr>
                <w:rFonts w:hint="eastAsia"/>
              </w:rPr>
              <w:t>版本号</w:t>
            </w:r>
          </w:p>
        </w:tc>
        <w:tc>
          <w:tcPr>
            <w:tcW w:w="2268" w:type="dxa"/>
          </w:tcPr>
          <w:p w:rsidR="00467D00" w:rsidRPr="005E08C8" w:rsidRDefault="00467D00" w:rsidP="006D748E">
            <w:r w:rsidRPr="005E08C8">
              <w:rPr>
                <w:rFonts w:hint="eastAsia"/>
              </w:rPr>
              <w:t>发表日期</w:t>
            </w:r>
          </w:p>
        </w:tc>
      </w:tr>
      <w:tr w:rsidR="00467D00" w:rsidRPr="005E08C8" w:rsidTr="006D748E">
        <w:tc>
          <w:tcPr>
            <w:tcW w:w="4252" w:type="dxa"/>
          </w:tcPr>
          <w:p w:rsidR="00467D00" w:rsidRPr="005E08C8" w:rsidRDefault="00467D00" w:rsidP="006D748E"/>
        </w:tc>
        <w:tc>
          <w:tcPr>
            <w:tcW w:w="1276" w:type="dxa"/>
          </w:tcPr>
          <w:p w:rsidR="00467D00" w:rsidRPr="005E08C8" w:rsidRDefault="00467D00" w:rsidP="006D748E"/>
        </w:tc>
        <w:tc>
          <w:tcPr>
            <w:tcW w:w="2268" w:type="dxa"/>
          </w:tcPr>
          <w:p w:rsidR="00467D00" w:rsidRPr="005E08C8" w:rsidRDefault="00467D00" w:rsidP="006D748E"/>
        </w:tc>
      </w:tr>
      <w:tr w:rsidR="00467D00" w:rsidRPr="005E08C8" w:rsidTr="006D748E">
        <w:tc>
          <w:tcPr>
            <w:tcW w:w="4252" w:type="dxa"/>
          </w:tcPr>
          <w:p w:rsidR="00467D00" w:rsidRPr="005E08C8" w:rsidRDefault="00467D00" w:rsidP="006D748E"/>
        </w:tc>
        <w:tc>
          <w:tcPr>
            <w:tcW w:w="1276" w:type="dxa"/>
          </w:tcPr>
          <w:p w:rsidR="00467D00" w:rsidRPr="005E08C8" w:rsidRDefault="00467D00" w:rsidP="006D748E"/>
        </w:tc>
        <w:tc>
          <w:tcPr>
            <w:tcW w:w="2268" w:type="dxa"/>
          </w:tcPr>
          <w:p w:rsidR="00467D00" w:rsidRPr="005E08C8" w:rsidRDefault="00467D00" w:rsidP="006D748E"/>
        </w:tc>
      </w:tr>
      <w:tr w:rsidR="00467D00" w:rsidRPr="005E08C8" w:rsidTr="006D748E">
        <w:tc>
          <w:tcPr>
            <w:tcW w:w="4252" w:type="dxa"/>
          </w:tcPr>
          <w:p w:rsidR="00467D00" w:rsidRPr="005E08C8" w:rsidRDefault="00467D00" w:rsidP="006D748E"/>
        </w:tc>
        <w:tc>
          <w:tcPr>
            <w:tcW w:w="1276" w:type="dxa"/>
          </w:tcPr>
          <w:p w:rsidR="00467D00" w:rsidRPr="005E08C8" w:rsidRDefault="00467D00" w:rsidP="006D748E"/>
        </w:tc>
        <w:tc>
          <w:tcPr>
            <w:tcW w:w="2268" w:type="dxa"/>
          </w:tcPr>
          <w:p w:rsidR="00467D00" w:rsidRPr="005E08C8" w:rsidRDefault="00467D00" w:rsidP="006D748E"/>
        </w:tc>
      </w:tr>
    </w:tbl>
    <w:p w:rsidR="00467D00" w:rsidRDefault="00467D00" w:rsidP="00C80458">
      <w:pPr>
        <w:pStyle w:val="2"/>
        <w:widowControl/>
        <w:numPr>
          <w:ilvl w:val="1"/>
          <w:numId w:val="2"/>
        </w:numPr>
        <w:tabs>
          <w:tab w:val="left" w:pos="-720"/>
        </w:tabs>
        <w:suppressAutoHyphens/>
        <w:overflowPunct w:val="0"/>
        <w:autoSpaceDE w:val="0"/>
        <w:autoSpaceDN w:val="0"/>
        <w:adjustRightInd w:val="0"/>
        <w:spacing w:before="60" w:after="20" w:line="240" w:lineRule="auto"/>
        <w:textAlignment w:val="baseline"/>
      </w:pPr>
      <w:bookmarkStart w:id="7" w:name="_Toc296808689"/>
      <w:r>
        <w:rPr>
          <w:rFonts w:hint="eastAsia"/>
        </w:rPr>
        <w:t>需求描述约定</w:t>
      </w:r>
      <w:bookmarkEnd w:id="7"/>
    </w:p>
    <w:p w:rsidR="00C359F5" w:rsidRDefault="00C359F5" w:rsidP="00C359F5">
      <w:pPr>
        <w:ind w:firstLine="420"/>
      </w:pPr>
      <w:r>
        <w:rPr>
          <w:rFonts w:hint="eastAsia"/>
        </w:rPr>
        <w:t>需求通过描述上市公司行动总体的功能实现框架，再逐个业务展开详细描述；</w:t>
      </w:r>
    </w:p>
    <w:p w:rsidR="00C359F5" w:rsidRPr="00C359F5" w:rsidRDefault="00C359F5" w:rsidP="00C359F5">
      <w:pPr>
        <w:ind w:firstLine="420"/>
      </w:pPr>
    </w:p>
    <w:p w:rsidR="00467D00" w:rsidRDefault="00467D00" w:rsidP="00467D00">
      <w:pPr>
        <w:ind w:left="420"/>
        <w:rPr>
          <w:lang w:val="en-AU"/>
        </w:rPr>
      </w:pPr>
      <w:r>
        <w:rPr>
          <w:rFonts w:hint="eastAsia"/>
          <w:lang w:val="en-AU"/>
        </w:rPr>
        <w:t>1</w:t>
      </w:r>
      <w:r>
        <w:rPr>
          <w:rFonts w:hint="eastAsia"/>
          <w:lang w:val="en-AU"/>
        </w:rPr>
        <w:t>）业务逻辑描述</w:t>
      </w:r>
    </w:p>
    <w:p w:rsidR="00467D00" w:rsidRDefault="00467D00" w:rsidP="002F5459">
      <w:pPr>
        <w:ind w:left="420"/>
        <w:rPr>
          <w:lang w:val="en-AU"/>
        </w:rPr>
      </w:pPr>
      <w:r>
        <w:rPr>
          <w:rFonts w:hint="eastAsia"/>
          <w:lang w:val="en-AU"/>
        </w:rPr>
        <w:t>2</w:t>
      </w:r>
      <w:r>
        <w:rPr>
          <w:rFonts w:hint="eastAsia"/>
          <w:lang w:val="en-AU"/>
        </w:rPr>
        <w:t>）用户界面描述规则</w:t>
      </w:r>
      <w:r w:rsidR="002F5459">
        <w:rPr>
          <w:rFonts w:hint="eastAsia"/>
          <w:lang w:val="en-AU"/>
        </w:rPr>
        <w:t>（</w:t>
      </w:r>
      <w:r>
        <w:rPr>
          <w:rFonts w:hint="eastAsia"/>
          <w:lang w:val="en-AU"/>
        </w:rPr>
        <w:t>界面描述使用</w:t>
      </w:r>
      <w:r>
        <w:rPr>
          <w:rFonts w:hint="eastAsia"/>
          <w:lang w:val="en-AU"/>
        </w:rPr>
        <w:t>VISIO</w:t>
      </w:r>
      <w:r>
        <w:rPr>
          <w:rFonts w:hint="eastAsia"/>
          <w:lang w:val="en-AU"/>
        </w:rPr>
        <w:t>的界面模型进行描述</w:t>
      </w:r>
      <w:r w:rsidR="002F5459">
        <w:rPr>
          <w:rFonts w:hint="eastAsia"/>
          <w:lang w:val="en-AU"/>
        </w:rPr>
        <w:t>）</w:t>
      </w:r>
      <w:r>
        <w:rPr>
          <w:rFonts w:hint="eastAsia"/>
          <w:lang w:val="en-AU"/>
        </w:rPr>
        <w:t>。</w:t>
      </w:r>
    </w:p>
    <w:p w:rsidR="00467D00" w:rsidRDefault="00467D00" w:rsidP="00467D00">
      <w:pPr>
        <w:ind w:left="420"/>
        <w:rPr>
          <w:lang w:val="en-AU"/>
        </w:rPr>
      </w:pPr>
      <w:r>
        <w:rPr>
          <w:rFonts w:hint="eastAsia"/>
          <w:lang w:val="en-AU"/>
        </w:rPr>
        <w:t>3</w:t>
      </w:r>
      <w:r>
        <w:rPr>
          <w:rFonts w:hint="eastAsia"/>
          <w:lang w:val="en-AU"/>
        </w:rPr>
        <w:t>）应用场景描述</w:t>
      </w:r>
    </w:p>
    <w:p w:rsidR="003C16D7" w:rsidRDefault="003C16D7" w:rsidP="00C80458">
      <w:pPr>
        <w:pStyle w:val="2"/>
        <w:widowControl/>
        <w:numPr>
          <w:ilvl w:val="1"/>
          <w:numId w:val="2"/>
        </w:numPr>
        <w:tabs>
          <w:tab w:val="left" w:pos="-720"/>
        </w:tabs>
        <w:suppressAutoHyphens/>
        <w:overflowPunct w:val="0"/>
        <w:autoSpaceDE w:val="0"/>
        <w:autoSpaceDN w:val="0"/>
        <w:adjustRightInd w:val="0"/>
        <w:spacing w:before="60" w:after="20" w:line="240" w:lineRule="auto"/>
        <w:textAlignment w:val="baseline"/>
      </w:pPr>
      <w:bookmarkStart w:id="8" w:name="_Toc296808690"/>
      <w:r>
        <w:rPr>
          <w:rFonts w:hint="eastAsia"/>
        </w:rPr>
        <w:t>业务术语</w:t>
      </w:r>
      <w:bookmarkEnd w:id="8"/>
    </w:p>
    <w:p w:rsidR="003C16D7" w:rsidRPr="00256660" w:rsidRDefault="003C16D7" w:rsidP="00C80458">
      <w:pPr>
        <w:pStyle w:val="a7"/>
        <w:numPr>
          <w:ilvl w:val="0"/>
          <w:numId w:val="3"/>
        </w:numPr>
        <w:autoSpaceDE w:val="0"/>
        <w:autoSpaceDN w:val="0"/>
        <w:adjustRightInd w:val="0"/>
        <w:spacing w:line="360" w:lineRule="auto"/>
        <w:ind w:firstLineChars="0"/>
        <w:jc w:val="left"/>
        <w:rPr>
          <w:rFonts w:asciiTheme="majorEastAsia" w:eastAsiaTheme="majorEastAsia" w:hAnsiTheme="majorEastAsia" w:cs="华文仿宋"/>
          <w:kern w:val="0"/>
          <w:szCs w:val="21"/>
        </w:rPr>
      </w:pPr>
      <w:r w:rsidRPr="00256660">
        <w:rPr>
          <w:rFonts w:asciiTheme="majorEastAsia" w:eastAsiaTheme="majorEastAsia" w:hAnsiTheme="majorEastAsia" w:cs="华文仿宋" w:hint="eastAsia"/>
          <w:b/>
          <w:kern w:val="0"/>
          <w:szCs w:val="21"/>
        </w:rPr>
        <w:t>股东投票：</w:t>
      </w:r>
      <w:r w:rsidRPr="00256660">
        <w:rPr>
          <w:rFonts w:asciiTheme="majorEastAsia" w:eastAsiaTheme="majorEastAsia" w:hAnsiTheme="majorEastAsia" w:cs="华文仿宋" w:hint="eastAsia"/>
          <w:kern w:val="0"/>
          <w:szCs w:val="21"/>
        </w:rPr>
        <w:t>股东通过投票</w:t>
      </w:r>
      <w:r w:rsidRPr="00256660">
        <w:rPr>
          <w:rFonts w:asciiTheme="majorEastAsia" w:eastAsiaTheme="majorEastAsia" w:hAnsiTheme="majorEastAsia" w:cs="华文仿宋"/>
          <w:kern w:val="0"/>
          <w:szCs w:val="21"/>
        </w:rPr>
        <w:t>(Voting)</w:t>
      </w:r>
      <w:r w:rsidRPr="00256660">
        <w:rPr>
          <w:rFonts w:asciiTheme="majorEastAsia" w:eastAsiaTheme="majorEastAsia" w:hAnsiTheme="majorEastAsia" w:cs="华文仿宋" w:hint="eastAsia"/>
          <w:kern w:val="0"/>
          <w:szCs w:val="21"/>
        </w:rPr>
        <w:t>的方式对股东大会决议案表达赞成或反对意见，对公司重要事务行使控制权及决策权。股东大会投票是全体股东参与公司运作的重要机会。</w:t>
      </w:r>
    </w:p>
    <w:p w:rsidR="003C16D7" w:rsidRPr="00256660" w:rsidRDefault="003C16D7" w:rsidP="00C80458">
      <w:pPr>
        <w:pStyle w:val="a7"/>
        <w:numPr>
          <w:ilvl w:val="0"/>
          <w:numId w:val="3"/>
        </w:numPr>
        <w:autoSpaceDE w:val="0"/>
        <w:autoSpaceDN w:val="0"/>
        <w:adjustRightInd w:val="0"/>
        <w:spacing w:line="360" w:lineRule="auto"/>
        <w:ind w:firstLineChars="0"/>
        <w:jc w:val="left"/>
        <w:rPr>
          <w:rFonts w:asciiTheme="majorEastAsia" w:eastAsiaTheme="majorEastAsia" w:hAnsiTheme="majorEastAsia" w:cs="华文仿宋"/>
          <w:kern w:val="0"/>
          <w:szCs w:val="21"/>
        </w:rPr>
      </w:pPr>
      <w:r w:rsidRPr="00256660">
        <w:rPr>
          <w:rFonts w:asciiTheme="majorEastAsia" w:eastAsiaTheme="majorEastAsia" w:hAnsiTheme="majorEastAsia" w:cs="华文仿宋" w:hint="eastAsia"/>
          <w:b/>
          <w:kern w:val="0"/>
          <w:szCs w:val="21"/>
        </w:rPr>
        <w:lastRenderedPageBreak/>
        <w:t>分配股息：</w:t>
      </w:r>
      <w:r w:rsidRPr="00256660">
        <w:rPr>
          <w:rFonts w:asciiTheme="majorEastAsia" w:eastAsiaTheme="majorEastAsia" w:hAnsiTheme="majorEastAsia" w:cs="华文仿宋" w:hint="eastAsia"/>
          <w:kern w:val="0"/>
          <w:szCs w:val="21"/>
        </w:rPr>
        <w:t>分配股息</w:t>
      </w:r>
      <w:r w:rsidRPr="00256660">
        <w:rPr>
          <w:rFonts w:asciiTheme="majorEastAsia" w:eastAsiaTheme="majorEastAsia" w:hAnsiTheme="majorEastAsia" w:cs="华文仿宋"/>
          <w:kern w:val="0"/>
          <w:szCs w:val="21"/>
        </w:rPr>
        <w:t>(Cash Dividend)</w:t>
      </w:r>
      <w:r w:rsidRPr="00256660">
        <w:rPr>
          <w:rFonts w:asciiTheme="majorEastAsia" w:eastAsiaTheme="majorEastAsia" w:hAnsiTheme="majorEastAsia" w:cs="华文仿宋" w:hint="eastAsia"/>
          <w:kern w:val="0"/>
          <w:szCs w:val="21"/>
        </w:rPr>
        <w:t>是以现金形式支付的股息和红利，是最普通、最基本的股息形式。企业向股东支付的现金，一般来自企业的当期盈利或累计利润。</w:t>
      </w:r>
    </w:p>
    <w:p w:rsidR="003C16D7" w:rsidRPr="00256660" w:rsidRDefault="003C16D7" w:rsidP="00C80458">
      <w:pPr>
        <w:pStyle w:val="a7"/>
        <w:numPr>
          <w:ilvl w:val="0"/>
          <w:numId w:val="3"/>
        </w:numPr>
        <w:autoSpaceDE w:val="0"/>
        <w:autoSpaceDN w:val="0"/>
        <w:adjustRightInd w:val="0"/>
        <w:spacing w:line="360" w:lineRule="auto"/>
        <w:ind w:firstLineChars="0"/>
        <w:jc w:val="left"/>
        <w:rPr>
          <w:rFonts w:asciiTheme="majorEastAsia" w:eastAsiaTheme="majorEastAsia" w:hAnsiTheme="majorEastAsia" w:cs="华文仿宋"/>
          <w:kern w:val="0"/>
          <w:szCs w:val="21"/>
        </w:rPr>
      </w:pPr>
      <w:r w:rsidRPr="00256660">
        <w:rPr>
          <w:rFonts w:asciiTheme="majorEastAsia" w:eastAsiaTheme="majorEastAsia" w:hAnsiTheme="majorEastAsia" w:cs="华文仿宋" w:hint="eastAsia"/>
          <w:b/>
          <w:kern w:val="0"/>
          <w:szCs w:val="21"/>
        </w:rPr>
        <w:t>分配红股：</w:t>
      </w:r>
      <w:r w:rsidRPr="00256660">
        <w:rPr>
          <w:rFonts w:asciiTheme="majorEastAsia" w:eastAsiaTheme="majorEastAsia" w:hAnsiTheme="majorEastAsia" w:cs="华文仿宋" w:hint="eastAsia"/>
          <w:kern w:val="0"/>
          <w:szCs w:val="21"/>
        </w:rPr>
        <w:t>分配红股</w:t>
      </w:r>
      <w:r w:rsidRPr="00256660">
        <w:rPr>
          <w:rFonts w:asciiTheme="majorEastAsia" w:eastAsiaTheme="majorEastAsia" w:hAnsiTheme="majorEastAsia" w:cs="华文仿宋"/>
          <w:kern w:val="0"/>
          <w:szCs w:val="21"/>
        </w:rPr>
        <w:t>(Bonus Issue)</w:t>
      </w:r>
      <w:r w:rsidRPr="00256660">
        <w:rPr>
          <w:rFonts w:asciiTheme="majorEastAsia" w:eastAsiaTheme="majorEastAsia" w:hAnsiTheme="majorEastAsia" w:cs="华文仿宋" w:hint="eastAsia"/>
          <w:kern w:val="0"/>
          <w:szCs w:val="21"/>
        </w:rPr>
        <w:t>是以证券形式支付的股息和红利。红股发放是上市公司资本化发行的一种方式，资本化发行（</w:t>
      </w:r>
      <w:r w:rsidRPr="00256660">
        <w:rPr>
          <w:rFonts w:asciiTheme="majorEastAsia" w:eastAsiaTheme="majorEastAsia" w:hAnsiTheme="majorEastAsia" w:cs="华文仿宋"/>
          <w:kern w:val="0"/>
          <w:szCs w:val="21"/>
        </w:rPr>
        <w:t>Capitalization Issue</w:t>
      </w:r>
      <w:r w:rsidRPr="00256660">
        <w:rPr>
          <w:rFonts w:asciiTheme="majorEastAsia" w:eastAsiaTheme="majorEastAsia" w:hAnsiTheme="majorEastAsia" w:cs="华文仿宋" w:hint="eastAsia"/>
          <w:kern w:val="0"/>
          <w:szCs w:val="21"/>
        </w:rPr>
        <w:t>）是按现有股东持有证券的比例进一步分配证券</w:t>
      </w:r>
      <w:proofErr w:type="gramStart"/>
      <w:r w:rsidRPr="00256660">
        <w:rPr>
          <w:rFonts w:asciiTheme="majorEastAsia" w:eastAsiaTheme="majorEastAsia" w:hAnsiTheme="majorEastAsia" w:cs="华文仿宋" w:hint="eastAsia"/>
          <w:kern w:val="0"/>
          <w:szCs w:val="21"/>
        </w:rPr>
        <w:t>予现有</w:t>
      </w:r>
      <w:proofErr w:type="gramEnd"/>
      <w:r w:rsidRPr="00256660">
        <w:rPr>
          <w:rFonts w:asciiTheme="majorEastAsia" w:eastAsiaTheme="majorEastAsia" w:hAnsiTheme="majorEastAsia" w:cs="华文仿宋" w:hint="eastAsia"/>
          <w:kern w:val="0"/>
          <w:szCs w:val="21"/>
        </w:rPr>
        <w:t>股东。</w:t>
      </w:r>
    </w:p>
    <w:p w:rsidR="003C16D7" w:rsidRPr="00256660" w:rsidRDefault="003C16D7" w:rsidP="00C80458">
      <w:pPr>
        <w:pStyle w:val="a7"/>
        <w:numPr>
          <w:ilvl w:val="0"/>
          <w:numId w:val="3"/>
        </w:numPr>
        <w:autoSpaceDE w:val="0"/>
        <w:autoSpaceDN w:val="0"/>
        <w:adjustRightInd w:val="0"/>
        <w:spacing w:line="360" w:lineRule="auto"/>
        <w:ind w:firstLineChars="0"/>
        <w:jc w:val="left"/>
        <w:rPr>
          <w:rFonts w:asciiTheme="majorEastAsia" w:eastAsiaTheme="majorEastAsia" w:hAnsiTheme="majorEastAsia" w:cs="华文仿宋"/>
          <w:kern w:val="0"/>
          <w:szCs w:val="21"/>
        </w:rPr>
      </w:pPr>
      <w:r w:rsidRPr="00256660">
        <w:rPr>
          <w:rFonts w:asciiTheme="majorEastAsia" w:eastAsiaTheme="majorEastAsia" w:hAnsiTheme="majorEastAsia" w:cs="华文仿宋" w:hint="eastAsia"/>
          <w:b/>
          <w:kern w:val="0"/>
          <w:szCs w:val="21"/>
        </w:rPr>
        <w:t>股息选择权：</w:t>
      </w:r>
      <w:r w:rsidRPr="00256660">
        <w:rPr>
          <w:rFonts w:asciiTheme="majorEastAsia" w:eastAsiaTheme="majorEastAsia" w:hAnsiTheme="majorEastAsia" w:cs="华文仿宋" w:hint="eastAsia"/>
          <w:kern w:val="0"/>
          <w:szCs w:val="21"/>
        </w:rPr>
        <w:t>股息选择权是指上市公司宣布派息时，允许股东选择收取不同币种股息，或以股代息。股东选择证券股息可进一步参与该上市股份的投资，且不产生交易费、印花税等交易成本。</w:t>
      </w:r>
    </w:p>
    <w:p w:rsidR="003C16D7" w:rsidRPr="00256660" w:rsidRDefault="003C16D7" w:rsidP="00C80458">
      <w:pPr>
        <w:pStyle w:val="a7"/>
        <w:numPr>
          <w:ilvl w:val="0"/>
          <w:numId w:val="3"/>
        </w:numPr>
        <w:autoSpaceDE w:val="0"/>
        <w:autoSpaceDN w:val="0"/>
        <w:adjustRightInd w:val="0"/>
        <w:spacing w:line="360" w:lineRule="auto"/>
        <w:ind w:firstLineChars="0"/>
        <w:jc w:val="left"/>
        <w:rPr>
          <w:rFonts w:asciiTheme="majorEastAsia" w:eastAsiaTheme="majorEastAsia" w:hAnsiTheme="majorEastAsia" w:cs="华文仿宋"/>
          <w:kern w:val="0"/>
          <w:szCs w:val="21"/>
        </w:rPr>
      </w:pPr>
      <w:r w:rsidRPr="00256660">
        <w:rPr>
          <w:rFonts w:asciiTheme="majorEastAsia" w:eastAsiaTheme="majorEastAsia" w:hAnsiTheme="majorEastAsia" w:cs="华文仿宋" w:hint="eastAsia"/>
          <w:b/>
          <w:kern w:val="0"/>
          <w:szCs w:val="21"/>
        </w:rPr>
        <w:t>供股：</w:t>
      </w:r>
      <w:r w:rsidRPr="00256660">
        <w:rPr>
          <w:rFonts w:asciiTheme="majorEastAsia" w:eastAsiaTheme="majorEastAsia" w:hAnsiTheme="majorEastAsia" w:cs="华文仿宋" w:hint="eastAsia"/>
          <w:kern w:val="0"/>
          <w:szCs w:val="21"/>
        </w:rPr>
        <w:t>供股</w:t>
      </w:r>
      <w:r w:rsidRPr="00256660">
        <w:rPr>
          <w:rFonts w:asciiTheme="majorEastAsia" w:eastAsiaTheme="majorEastAsia" w:hAnsiTheme="majorEastAsia" w:cs="华文仿宋"/>
          <w:kern w:val="0"/>
          <w:szCs w:val="21"/>
        </w:rPr>
        <w:t>(rights issue)</w:t>
      </w:r>
      <w:r w:rsidRPr="00256660">
        <w:rPr>
          <w:rFonts w:asciiTheme="majorEastAsia" w:eastAsiaTheme="majorEastAsia" w:hAnsiTheme="majorEastAsia" w:cs="华文仿宋" w:hint="eastAsia"/>
          <w:kern w:val="0"/>
          <w:szCs w:val="21"/>
        </w:rPr>
        <w:t>是上市公司集资的一种方式，指向现有证券持有人做出供股要约，使他们可按其现时持有证券的比例认购证券。当公司宣告供股时，现有股东会收到供股权。如股东不想供股，可通过在市场上沽售供股权放弃供股权利。</w:t>
      </w:r>
    </w:p>
    <w:p w:rsidR="003C16D7" w:rsidRPr="00256660" w:rsidRDefault="003C16D7" w:rsidP="00C80458">
      <w:pPr>
        <w:pStyle w:val="a7"/>
        <w:numPr>
          <w:ilvl w:val="0"/>
          <w:numId w:val="3"/>
        </w:numPr>
        <w:autoSpaceDE w:val="0"/>
        <w:autoSpaceDN w:val="0"/>
        <w:adjustRightInd w:val="0"/>
        <w:spacing w:line="360" w:lineRule="auto"/>
        <w:ind w:firstLineChars="0"/>
        <w:jc w:val="left"/>
        <w:rPr>
          <w:rFonts w:asciiTheme="majorEastAsia" w:eastAsiaTheme="majorEastAsia" w:hAnsiTheme="majorEastAsia" w:cs="华文仿宋"/>
          <w:kern w:val="0"/>
          <w:szCs w:val="21"/>
        </w:rPr>
      </w:pPr>
      <w:r w:rsidRPr="00256660">
        <w:rPr>
          <w:rFonts w:asciiTheme="majorEastAsia" w:eastAsiaTheme="majorEastAsia" w:hAnsiTheme="majorEastAsia" w:cs="华文仿宋" w:hint="eastAsia"/>
          <w:b/>
          <w:kern w:val="0"/>
          <w:szCs w:val="21"/>
        </w:rPr>
        <w:t>公开发售：</w:t>
      </w:r>
      <w:r w:rsidRPr="00256660">
        <w:rPr>
          <w:rFonts w:asciiTheme="majorEastAsia" w:eastAsiaTheme="majorEastAsia" w:hAnsiTheme="majorEastAsia" w:cs="华文仿宋" w:hint="eastAsia"/>
          <w:kern w:val="0"/>
          <w:szCs w:val="21"/>
        </w:rPr>
        <w:t>公开发售</w:t>
      </w:r>
      <w:r w:rsidRPr="00256660">
        <w:rPr>
          <w:rFonts w:asciiTheme="majorEastAsia" w:eastAsiaTheme="majorEastAsia" w:hAnsiTheme="majorEastAsia" w:cs="华文仿宋"/>
          <w:kern w:val="0"/>
          <w:szCs w:val="21"/>
        </w:rPr>
        <w:t>(Open Offer)</w:t>
      </w:r>
      <w:r w:rsidRPr="00256660">
        <w:rPr>
          <w:rFonts w:asciiTheme="majorEastAsia" w:eastAsiaTheme="majorEastAsia" w:hAnsiTheme="majorEastAsia" w:cs="华文仿宋" w:hint="eastAsia"/>
          <w:kern w:val="0"/>
          <w:szCs w:val="21"/>
        </w:rPr>
        <w:t>是向现有证券持有人提出以供彼等认购更多证券的建议。公开发售与供股类似，均为让现有证券持有人按其现时持有证券的比例认购证券，然而不同的是，公开发售不可通过在市场上沽售的方式放弃认购权。</w:t>
      </w:r>
    </w:p>
    <w:p w:rsidR="003C16D7" w:rsidRPr="00256660" w:rsidRDefault="003C16D7" w:rsidP="00C80458">
      <w:pPr>
        <w:pStyle w:val="a7"/>
        <w:numPr>
          <w:ilvl w:val="0"/>
          <w:numId w:val="3"/>
        </w:numPr>
        <w:autoSpaceDE w:val="0"/>
        <w:autoSpaceDN w:val="0"/>
        <w:adjustRightInd w:val="0"/>
        <w:spacing w:line="360" w:lineRule="auto"/>
        <w:ind w:firstLineChars="0"/>
        <w:jc w:val="left"/>
        <w:rPr>
          <w:rFonts w:asciiTheme="majorEastAsia" w:eastAsiaTheme="majorEastAsia" w:hAnsiTheme="majorEastAsia" w:cs="华文仿宋"/>
          <w:kern w:val="0"/>
          <w:szCs w:val="21"/>
        </w:rPr>
      </w:pPr>
      <w:r w:rsidRPr="00256660">
        <w:rPr>
          <w:rFonts w:asciiTheme="majorEastAsia" w:eastAsiaTheme="majorEastAsia" w:hAnsiTheme="majorEastAsia" w:cs="华文仿宋" w:hint="eastAsia"/>
          <w:b/>
          <w:kern w:val="0"/>
          <w:szCs w:val="21"/>
        </w:rPr>
        <w:t>股份配售：</w:t>
      </w:r>
      <w:r w:rsidRPr="00256660">
        <w:rPr>
          <w:rFonts w:asciiTheme="majorEastAsia" w:eastAsiaTheme="majorEastAsia" w:hAnsiTheme="majorEastAsia" w:cs="华文仿宋" w:hint="eastAsia"/>
          <w:kern w:val="0"/>
          <w:szCs w:val="21"/>
        </w:rPr>
        <w:t>配售</w:t>
      </w:r>
      <w:r w:rsidRPr="00256660">
        <w:rPr>
          <w:rFonts w:asciiTheme="majorEastAsia" w:eastAsiaTheme="majorEastAsia" w:hAnsiTheme="majorEastAsia" w:cs="华文仿宋"/>
          <w:kern w:val="0"/>
          <w:szCs w:val="21"/>
        </w:rPr>
        <w:t>(placing)</w:t>
      </w:r>
      <w:r w:rsidRPr="00256660">
        <w:rPr>
          <w:rFonts w:asciiTheme="majorEastAsia" w:eastAsiaTheme="majorEastAsia" w:hAnsiTheme="majorEastAsia" w:cs="华文仿宋" w:hint="eastAsia"/>
          <w:kern w:val="0"/>
          <w:szCs w:val="21"/>
        </w:rPr>
        <w:t>是上市公司集资的方式之一，指发行人或中介机构向主要经其挑选或批准的人士，发售有关证券以供认购或出售有关证券。若获配股股东少于</w:t>
      </w:r>
      <w:r w:rsidRPr="00256660">
        <w:rPr>
          <w:rFonts w:asciiTheme="majorEastAsia" w:eastAsiaTheme="majorEastAsia" w:hAnsiTheme="majorEastAsia" w:cs="华文仿宋"/>
          <w:kern w:val="0"/>
          <w:szCs w:val="21"/>
        </w:rPr>
        <w:t xml:space="preserve">6 </w:t>
      </w:r>
      <w:r w:rsidRPr="00256660">
        <w:rPr>
          <w:rFonts w:asciiTheme="majorEastAsia" w:eastAsiaTheme="majorEastAsia" w:hAnsiTheme="majorEastAsia" w:cs="华文仿宋" w:hint="eastAsia"/>
          <w:kern w:val="0"/>
          <w:szCs w:val="21"/>
        </w:rPr>
        <w:t>名，上市公司需披露他们的名字，否则只需概述其资料。</w:t>
      </w:r>
    </w:p>
    <w:p w:rsidR="003C16D7" w:rsidRPr="00256660" w:rsidRDefault="003C16D7" w:rsidP="00C80458">
      <w:pPr>
        <w:pStyle w:val="a7"/>
        <w:numPr>
          <w:ilvl w:val="0"/>
          <w:numId w:val="3"/>
        </w:numPr>
        <w:autoSpaceDE w:val="0"/>
        <w:autoSpaceDN w:val="0"/>
        <w:adjustRightInd w:val="0"/>
        <w:spacing w:line="360" w:lineRule="auto"/>
        <w:ind w:firstLineChars="0"/>
        <w:jc w:val="left"/>
        <w:rPr>
          <w:rFonts w:asciiTheme="majorEastAsia" w:eastAsiaTheme="majorEastAsia" w:hAnsiTheme="majorEastAsia" w:cs="华文仿宋"/>
          <w:kern w:val="0"/>
          <w:szCs w:val="21"/>
        </w:rPr>
      </w:pPr>
      <w:r w:rsidRPr="00256660">
        <w:rPr>
          <w:rFonts w:asciiTheme="majorEastAsia" w:eastAsiaTheme="majorEastAsia" w:hAnsiTheme="majorEastAsia" w:cs="华文仿宋" w:hint="eastAsia"/>
          <w:b/>
          <w:kern w:val="0"/>
          <w:szCs w:val="21"/>
        </w:rPr>
        <w:t>提呈收购：</w:t>
      </w:r>
      <w:r w:rsidRPr="00256660">
        <w:rPr>
          <w:rFonts w:asciiTheme="majorEastAsia" w:eastAsiaTheme="majorEastAsia" w:hAnsiTheme="majorEastAsia" w:cs="华文仿宋" w:hint="eastAsia"/>
          <w:kern w:val="0"/>
          <w:szCs w:val="21"/>
        </w:rPr>
        <w:t>收购是指某公司或某人</w:t>
      </w:r>
      <w:r w:rsidRPr="00256660">
        <w:rPr>
          <w:rFonts w:asciiTheme="majorEastAsia" w:eastAsiaTheme="majorEastAsia" w:hAnsiTheme="majorEastAsia" w:cs="华文仿宋"/>
          <w:kern w:val="0"/>
          <w:szCs w:val="21"/>
        </w:rPr>
        <w:t>(</w:t>
      </w:r>
      <w:r w:rsidRPr="00256660">
        <w:rPr>
          <w:rFonts w:asciiTheme="majorEastAsia" w:eastAsiaTheme="majorEastAsia" w:hAnsiTheme="majorEastAsia" w:cs="华文仿宋" w:hint="eastAsia"/>
          <w:kern w:val="0"/>
          <w:szCs w:val="21"/>
        </w:rPr>
        <w:t>即「收购人」</w:t>
      </w:r>
      <w:r w:rsidRPr="00256660">
        <w:rPr>
          <w:rFonts w:asciiTheme="majorEastAsia" w:eastAsiaTheme="majorEastAsia" w:hAnsiTheme="majorEastAsia" w:cs="华文仿宋"/>
          <w:kern w:val="0"/>
          <w:szCs w:val="21"/>
        </w:rPr>
        <w:t>)</w:t>
      </w:r>
      <w:r w:rsidRPr="00256660">
        <w:rPr>
          <w:rFonts w:asciiTheme="majorEastAsia" w:eastAsiaTheme="majorEastAsia" w:hAnsiTheme="majorEastAsia" w:cs="华文仿宋" w:hint="eastAsia"/>
          <w:kern w:val="0"/>
          <w:szCs w:val="21"/>
        </w:rPr>
        <w:t>就买入另一公司</w:t>
      </w:r>
      <w:r w:rsidRPr="00256660">
        <w:rPr>
          <w:rFonts w:asciiTheme="majorEastAsia" w:eastAsiaTheme="majorEastAsia" w:hAnsiTheme="majorEastAsia" w:cs="华文仿宋"/>
          <w:kern w:val="0"/>
          <w:szCs w:val="21"/>
        </w:rPr>
        <w:t>(</w:t>
      </w:r>
      <w:r w:rsidRPr="00256660">
        <w:rPr>
          <w:rFonts w:asciiTheme="majorEastAsia" w:eastAsiaTheme="majorEastAsia" w:hAnsiTheme="majorEastAsia" w:cs="华文仿宋" w:hint="eastAsia"/>
          <w:kern w:val="0"/>
          <w:szCs w:val="21"/>
        </w:rPr>
        <w:t>下称「被收购公司」</w:t>
      </w:r>
      <w:r w:rsidRPr="00256660">
        <w:rPr>
          <w:rFonts w:asciiTheme="majorEastAsia" w:eastAsiaTheme="majorEastAsia" w:hAnsiTheme="majorEastAsia" w:cs="华文仿宋"/>
          <w:kern w:val="0"/>
          <w:szCs w:val="21"/>
        </w:rPr>
        <w:t>)</w:t>
      </w:r>
      <w:r w:rsidRPr="00256660">
        <w:rPr>
          <w:rFonts w:asciiTheme="majorEastAsia" w:eastAsiaTheme="majorEastAsia" w:hAnsiTheme="majorEastAsia" w:cs="华文仿宋" w:hint="eastAsia"/>
          <w:kern w:val="0"/>
          <w:szCs w:val="21"/>
        </w:rPr>
        <w:t>的投票权而提出的收购建议，藉以取得被收购公司的控制权。</w:t>
      </w:r>
    </w:p>
    <w:p w:rsidR="003C16D7" w:rsidRPr="00256660" w:rsidRDefault="003C16D7" w:rsidP="00C80458">
      <w:pPr>
        <w:pStyle w:val="a7"/>
        <w:numPr>
          <w:ilvl w:val="0"/>
          <w:numId w:val="3"/>
        </w:numPr>
        <w:autoSpaceDE w:val="0"/>
        <w:autoSpaceDN w:val="0"/>
        <w:adjustRightInd w:val="0"/>
        <w:spacing w:line="360" w:lineRule="auto"/>
        <w:ind w:firstLineChars="0"/>
        <w:jc w:val="left"/>
        <w:rPr>
          <w:rFonts w:asciiTheme="majorEastAsia" w:eastAsiaTheme="majorEastAsia" w:hAnsiTheme="majorEastAsia" w:cs="华文仿宋"/>
          <w:kern w:val="0"/>
          <w:szCs w:val="21"/>
        </w:rPr>
      </w:pPr>
      <w:r w:rsidRPr="00256660">
        <w:rPr>
          <w:rFonts w:asciiTheme="majorEastAsia" w:eastAsiaTheme="majorEastAsia" w:hAnsiTheme="majorEastAsia" w:cs="华文仿宋" w:hint="eastAsia"/>
          <w:b/>
          <w:kern w:val="0"/>
          <w:szCs w:val="21"/>
        </w:rPr>
        <w:t>私有化：</w:t>
      </w:r>
      <w:r w:rsidRPr="00256660">
        <w:rPr>
          <w:rFonts w:asciiTheme="majorEastAsia" w:eastAsiaTheme="majorEastAsia" w:hAnsiTheme="majorEastAsia" w:cs="华文仿宋" w:hint="eastAsia"/>
          <w:kern w:val="0"/>
          <w:szCs w:val="21"/>
        </w:rPr>
        <w:t>私有化通常由控</w:t>
      </w:r>
      <w:proofErr w:type="gramStart"/>
      <w:r w:rsidRPr="00256660">
        <w:rPr>
          <w:rFonts w:asciiTheme="majorEastAsia" w:eastAsiaTheme="majorEastAsia" w:hAnsiTheme="majorEastAsia" w:cs="华文仿宋" w:hint="eastAsia"/>
          <w:kern w:val="0"/>
          <w:szCs w:val="21"/>
        </w:rPr>
        <w:t>权股东</w:t>
      </w:r>
      <w:proofErr w:type="gramEnd"/>
      <w:r w:rsidRPr="00256660">
        <w:rPr>
          <w:rFonts w:asciiTheme="majorEastAsia" w:eastAsiaTheme="majorEastAsia" w:hAnsiTheme="majorEastAsia" w:cs="华文仿宋" w:hint="eastAsia"/>
          <w:kern w:val="0"/>
          <w:szCs w:val="21"/>
        </w:rPr>
        <w:t>提出，以现金或证券附有现金选择权的方式，向其他小股东全数买入股份。上市公司可以通过「收购」或「协议安排」的方式完成私有化。如私有化成功，上市公司会向联交所申请撤销上市地位。</w:t>
      </w:r>
    </w:p>
    <w:p w:rsidR="003C16D7" w:rsidRPr="00256660" w:rsidRDefault="003C16D7" w:rsidP="00C80458">
      <w:pPr>
        <w:pStyle w:val="a7"/>
        <w:numPr>
          <w:ilvl w:val="0"/>
          <w:numId w:val="3"/>
        </w:numPr>
        <w:autoSpaceDE w:val="0"/>
        <w:autoSpaceDN w:val="0"/>
        <w:adjustRightInd w:val="0"/>
        <w:spacing w:line="360" w:lineRule="auto"/>
        <w:ind w:firstLineChars="0"/>
        <w:jc w:val="left"/>
        <w:rPr>
          <w:rFonts w:asciiTheme="majorEastAsia" w:eastAsiaTheme="majorEastAsia" w:hAnsiTheme="majorEastAsia" w:cs="华文仿宋"/>
          <w:kern w:val="0"/>
          <w:szCs w:val="21"/>
        </w:rPr>
      </w:pPr>
      <w:r w:rsidRPr="00256660">
        <w:rPr>
          <w:rFonts w:asciiTheme="majorEastAsia" w:eastAsiaTheme="majorEastAsia" w:hAnsiTheme="majorEastAsia" w:cs="华文仿宋" w:hint="eastAsia"/>
          <w:b/>
          <w:kern w:val="0"/>
          <w:szCs w:val="21"/>
        </w:rPr>
        <w:t>股份分拆、合并及转换：</w:t>
      </w:r>
      <w:r w:rsidRPr="00256660">
        <w:rPr>
          <w:rFonts w:asciiTheme="majorEastAsia" w:eastAsiaTheme="majorEastAsia" w:hAnsiTheme="majorEastAsia" w:cs="华文仿宋" w:hint="eastAsia"/>
          <w:kern w:val="0"/>
          <w:szCs w:val="21"/>
        </w:rPr>
        <w:t>股份分拆、合并及转换均为将现有上市证券交换为新证券，其中股份分拆指将现有的合资格证券拆细为面值较低的「新」股份；股份合并意指将若干股现有合资格证券合并为一股面值较高的「新」股份。</w:t>
      </w:r>
    </w:p>
    <w:p w:rsidR="003C16D7" w:rsidRPr="00256660" w:rsidRDefault="003C16D7" w:rsidP="00C80458">
      <w:pPr>
        <w:pStyle w:val="a7"/>
        <w:numPr>
          <w:ilvl w:val="0"/>
          <w:numId w:val="3"/>
        </w:numPr>
        <w:autoSpaceDE w:val="0"/>
        <w:autoSpaceDN w:val="0"/>
        <w:adjustRightInd w:val="0"/>
        <w:spacing w:line="360" w:lineRule="auto"/>
        <w:ind w:firstLineChars="0"/>
        <w:jc w:val="left"/>
        <w:rPr>
          <w:rFonts w:asciiTheme="majorEastAsia" w:eastAsiaTheme="majorEastAsia" w:hAnsiTheme="majorEastAsia" w:cs="华文仿宋"/>
          <w:kern w:val="0"/>
          <w:szCs w:val="21"/>
        </w:rPr>
      </w:pPr>
      <w:r w:rsidRPr="00256660">
        <w:rPr>
          <w:rFonts w:asciiTheme="majorEastAsia" w:eastAsiaTheme="majorEastAsia" w:hAnsiTheme="majorEastAsia" w:cs="华文仿宋" w:hint="eastAsia"/>
          <w:b/>
          <w:kern w:val="0"/>
          <w:szCs w:val="21"/>
        </w:rPr>
        <w:t>认股权转换：</w:t>
      </w:r>
      <w:r w:rsidRPr="00256660">
        <w:rPr>
          <w:rFonts w:asciiTheme="majorEastAsia" w:eastAsiaTheme="majorEastAsia" w:hAnsiTheme="majorEastAsia" w:cs="华文仿宋" w:hint="eastAsia"/>
          <w:kern w:val="0"/>
          <w:szCs w:val="21"/>
        </w:rPr>
        <w:t>认股权证的持有人有权于行使期或于指定的行使日期，按指定的「认购」价认购所指定数量的证券，或按指定的「行使」价行使认股权证并收取所得款项。认股权转换即指按指定的「认购」价以认股权换购所指定数量的证券。</w:t>
      </w:r>
    </w:p>
    <w:p w:rsidR="003C16D7" w:rsidRPr="00256660" w:rsidRDefault="003C16D7" w:rsidP="00C80458">
      <w:pPr>
        <w:pStyle w:val="a7"/>
        <w:numPr>
          <w:ilvl w:val="0"/>
          <w:numId w:val="3"/>
        </w:numPr>
        <w:autoSpaceDE w:val="0"/>
        <w:autoSpaceDN w:val="0"/>
        <w:adjustRightInd w:val="0"/>
        <w:spacing w:line="360" w:lineRule="auto"/>
        <w:ind w:firstLineChars="0"/>
        <w:jc w:val="left"/>
        <w:rPr>
          <w:rFonts w:asciiTheme="majorEastAsia" w:eastAsiaTheme="majorEastAsia" w:hAnsiTheme="majorEastAsia" w:cs="华文仿宋"/>
          <w:kern w:val="0"/>
          <w:szCs w:val="21"/>
        </w:rPr>
      </w:pPr>
      <w:r w:rsidRPr="00256660">
        <w:rPr>
          <w:rFonts w:asciiTheme="majorEastAsia" w:eastAsiaTheme="majorEastAsia" w:hAnsiTheme="majorEastAsia" w:cs="华文仿宋" w:hint="eastAsia"/>
          <w:b/>
          <w:kern w:val="0"/>
          <w:szCs w:val="21"/>
        </w:rPr>
        <w:t>衍生证券到期注销：</w:t>
      </w:r>
      <w:r w:rsidRPr="00256660">
        <w:rPr>
          <w:rFonts w:asciiTheme="majorEastAsia" w:eastAsiaTheme="majorEastAsia" w:hAnsiTheme="majorEastAsia" w:cs="华文仿宋" w:hint="eastAsia"/>
          <w:kern w:val="0"/>
          <w:szCs w:val="21"/>
        </w:rPr>
        <w:t>凡在有关上市文件所列到期日（「正常到期」）仍属价内的衍生认股权证以及因发生有关收回事件导致提早终止（「提早到期」）的衍生认股权证</w:t>
      </w:r>
      <w:r w:rsidRPr="00256660">
        <w:rPr>
          <w:rFonts w:asciiTheme="majorEastAsia" w:eastAsiaTheme="majorEastAsia" w:hAnsiTheme="majorEastAsia" w:cs="华文仿宋"/>
          <w:kern w:val="0"/>
          <w:szCs w:val="21"/>
        </w:rPr>
        <w:t>/</w:t>
      </w:r>
      <w:r w:rsidRPr="00256660">
        <w:rPr>
          <w:rFonts w:asciiTheme="majorEastAsia" w:eastAsiaTheme="majorEastAsia" w:hAnsiTheme="majorEastAsia" w:cs="华文仿宋" w:hint="eastAsia"/>
          <w:kern w:val="0"/>
          <w:szCs w:val="21"/>
        </w:rPr>
        <w:t>牛熊</w:t>
      </w:r>
      <w:r w:rsidRPr="00256660">
        <w:rPr>
          <w:rFonts w:asciiTheme="majorEastAsia" w:eastAsiaTheme="majorEastAsia" w:hAnsiTheme="majorEastAsia" w:cs="华文仿宋" w:hint="eastAsia"/>
          <w:kern w:val="0"/>
          <w:szCs w:val="21"/>
        </w:rPr>
        <w:lastRenderedPageBreak/>
        <w:t>证，均会自动行使，行使后的衍生证券将会被发行商收回。</w:t>
      </w:r>
    </w:p>
    <w:p w:rsidR="003C16D7" w:rsidRPr="00256660" w:rsidRDefault="003C16D7" w:rsidP="00C80458">
      <w:pPr>
        <w:pStyle w:val="a7"/>
        <w:numPr>
          <w:ilvl w:val="0"/>
          <w:numId w:val="3"/>
        </w:numPr>
        <w:autoSpaceDE w:val="0"/>
        <w:autoSpaceDN w:val="0"/>
        <w:adjustRightInd w:val="0"/>
        <w:spacing w:line="360" w:lineRule="auto"/>
        <w:ind w:firstLineChars="0"/>
        <w:jc w:val="left"/>
        <w:rPr>
          <w:rFonts w:asciiTheme="majorEastAsia" w:eastAsiaTheme="majorEastAsia" w:hAnsiTheme="majorEastAsia" w:cs="华文仿宋"/>
          <w:kern w:val="0"/>
          <w:szCs w:val="21"/>
        </w:rPr>
      </w:pPr>
      <w:r w:rsidRPr="00256660">
        <w:rPr>
          <w:rFonts w:asciiTheme="majorEastAsia" w:eastAsiaTheme="majorEastAsia" w:hAnsiTheme="majorEastAsia" w:cs="华文仿宋" w:hint="eastAsia"/>
          <w:b/>
          <w:kern w:val="0"/>
          <w:szCs w:val="21"/>
        </w:rPr>
        <w:t>牛熊证强制赎回：</w:t>
      </w:r>
      <w:r w:rsidRPr="00256660">
        <w:rPr>
          <w:rFonts w:asciiTheme="majorEastAsia" w:eastAsiaTheme="majorEastAsia" w:hAnsiTheme="majorEastAsia" w:cs="华文仿宋" w:hint="eastAsia"/>
          <w:kern w:val="0"/>
          <w:szCs w:val="21"/>
        </w:rPr>
        <w:t>牛熊证有强制赎回机制，即牛熊证在最后交易日完结前的任何交易日内，其相关资产的现货价触及或超越牛熊证的赎回价，发行商必须实时收回牛熊证，因赎回价与行使价存在</w:t>
      </w:r>
      <w:proofErr w:type="gramStart"/>
      <w:r w:rsidRPr="00256660">
        <w:rPr>
          <w:rFonts w:asciiTheme="majorEastAsia" w:eastAsiaTheme="majorEastAsia" w:hAnsiTheme="majorEastAsia" w:cs="华文仿宋" w:hint="eastAsia"/>
          <w:kern w:val="0"/>
          <w:szCs w:val="21"/>
        </w:rPr>
        <w:t>一</w:t>
      </w:r>
      <w:proofErr w:type="gramEnd"/>
      <w:r w:rsidRPr="00256660">
        <w:rPr>
          <w:rFonts w:asciiTheme="majorEastAsia" w:eastAsiaTheme="majorEastAsia" w:hAnsiTheme="majorEastAsia" w:cs="华文仿宋" w:hint="eastAsia"/>
          <w:kern w:val="0"/>
          <w:szCs w:val="21"/>
        </w:rPr>
        <w:t>定价差，投资者可从牛熊证中收取部分剩余价值。</w:t>
      </w:r>
    </w:p>
    <w:p w:rsidR="003C16D7" w:rsidRPr="00256660" w:rsidRDefault="003C16D7" w:rsidP="00C80458">
      <w:pPr>
        <w:pStyle w:val="a7"/>
        <w:numPr>
          <w:ilvl w:val="0"/>
          <w:numId w:val="3"/>
        </w:numPr>
        <w:autoSpaceDE w:val="0"/>
        <w:autoSpaceDN w:val="0"/>
        <w:adjustRightInd w:val="0"/>
        <w:spacing w:line="360" w:lineRule="auto"/>
        <w:ind w:firstLineChars="0"/>
        <w:jc w:val="left"/>
        <w:rPr>
          <w:rFonts w:asciiTheme="majorEastAsia" w:eastAsiaTheme="majorEastAsia" w:hAnsiTheme="majorEastAsia" w:cs="华文仿宋"/>
          <w:kern w:val="0"/>
          <w:szCs w:val="21"/>
        </w:rPr>
      </w:pPr>
      <w:r w:rsidRPr="00256660">
        <w:rPr>
          <w:rFonts w:asciiTheme="majorEastAsia" w:eastAsiaTheme="majorEastAsia" w:hAnsiTheme="majorEastAsia" w:cs="华文仿宋" w:hint="eastAsia"/>
          <w:b/>
          <w:kern w:val="0"/>
          <w:szCs w:val="21"/>
        </w:rPr>
        <w:t>债券利息分配：</w:t>
      </w:r>
      <w:r w:rsidRPr="00256660">
        <w:rPr>
          <w:rFonts w:asciiTheme="majorEastAsia" w:eastAsiaTheme="majorEastAsia" w:hAnsiTheme="majorEastAsia" w:cs="华文仿宋" w:hint="eastAsia"/>
          <w:kern w:val="0"/>
          <w:szCs w:val="21"/>
        </w:rPr>
        <w:t>一般公司债券由债券持有人向债券发行人借出债项，投资者购入公司债券就等于贷款给发债公司，发债公司承诺于指定日期归还本金，同时可能定期向债券持有人派发指定利息，息率可以是定息或浮息。</w:t>
      </w:r>
    </w:p>
    <w:p w:rsidR="003C16D7" w:rsidRPr="00256660" w:rsidRDefault="003C16D7" w:rsidP="00C80458">
      <w:pPr>
        <w:pStyle w:val="a7"/>
        <w:numPr>
          <w:ilvl w:val="0"/>
          <w:numId w:val="3"/>
        </w:numPr>
        <w:autoSpaceDE w:val="0"/>
        <w:autoSpaceDN w:val="0"/>
        <w:adjustRightInd w:val="0"/>
        <w:spacing w:line="360" w:lineRule="auto"/>
        <w:ind w:firstLineChars="0"/>
        <w:jc w:val="left"/>
        <w:rPr>
          <w:rFonts w:asciiTheme="majorEastAsia" w:eastAsiaTheme="majorEastAsia" w:hAnsiTheme="majorEastAsia" w:cs="华文仿宋"/>
          <w:kern w:val="0"/>
          <w:szCs w:val="21"/>
        </w:rPr>
      </w:pPr>
      <w:r w:rsidRPr="00256660">
        <w:rPr>
          <w:rFonts w:asciiTheme="majorEastAsia" w:eastAsiaTheme="majorEastAsia" w:hAnsiTheme="majorEastAsia" w:cs="华文仿宋" w:hint="eastAsia"/>
          <w:b/>
          <w:kern w:val="0"/>
          <w:szCs w:val="21"/>
        </w:rPr>
        <w:t>可转债换股：</w:t>
      </w:r>
      <w:r w:rsidRPr="00256660">
        <w:rPr>
          <w:rFonts w:asciiTheme="majorEastAsia" w:eastAsiaTheme="majorEastAsia" w:hAnsiTheme="majorEastAsia" w:cs="华文仿宋" w:hint="eastAsia"/>
          <w:kern w:val="0"/>
          <w:szCs w:val="21"/>
        </w:rPr>
        <w:t>可换股债券同时具有债券及股本证券的特性，可换股债券的持有人有权在指定的转换期内（或指定转换日）按指定的换股价换购指定数量的股份。</w:t>
      </w:r>
    </w:p>
    <w:p w:rsidR="003C16D7" w:rsidRPr="00256660" w:rsidRDefault="003C16D7" w:rsidP="00C80458">
      <w:pPr>
        <w:pStyle w:val="a7"/>
        <w:numPr>
          <w:ilvl w:val="0"/>
          <w:numId w:val="3"/>
        </w:numPr>
        <w:autoSpaceDE w:val="0"/>
        <w:autoSpaceDN w:val="0"/>
        <w:adjustRightInd w:val="0"/>
        <w:spacing w:line="360" w:lineRule="auto"/>
        <w:ind w:firstLineChars="0"/>
        <w:jc w:val="left"/>
        <w:rPr>
          <w:rFonts w:asciiTheme="majorEastAsia" w:eastAsiaTheme="majorEastAsia" w:hAnsiTheme="majorEastAsia"/>
          <w:szCs w:val="21"/>
        </w:rPr>
      </w:pPr>
      <w:r w:rsidRPr="00256660">
        <w:rPr>
          <w:rFonts w:asciiTheme="majorEastAsia" w:eastAsiaTheme="majorEastAsia" w:hAnsiTheme="majorEastAsia" w:cs="华文仿宋" w:hint="eastAsia"/>
          <w:b/>
          <w:kern w:val="0"/>
          <w:szCs w:val="21"/>
        </w:rPr>
        <w:t>债券到期赎回：</w:t>
      </w:r>
      <w:r w:rsidRPr="00256660">
        <w:rPr>
          <w:rFonts w:asciiTheme="majorEastAsia" w:eastAsiaTheme="majorEastAsia" w:hAnsiTheme="majorEastAsia" w:cs="华文仿宋" w:hint="eastAsia"/>
          <w:kern w:val="0"/>
          <w:szCs w:val="21"/>
        </w:rPr>
        <w:t>债券赎回是指债券发行人在债券到期时或到期前，以债券发行说明书中规定的参照价格买回其所发行债券的行为。可于债券期满时或之前赎回债券，可进行非全面或全面赎回，债券赎回将涉及</w:t>
      </w:r>
      <w:proofErr w:type="gramStart"/>
      <w:r w:rsidRPr="00256660">
        <w:rPr>
          <w:rFonts w:asciiTheme="majorEastAsia" w:eastAsiaTheme="majorEastAsia" w:hAnsiTheme="majorEastAsia" w:cs="华文仿宋" w:hint="eastAsia"/>
          <w:kern w:val="0"/>
          <w:szCs w:val="21"/>
        </w:rPr>
        <w:t>到记除</w:t>
      </w:r>
      <w:proofErr w:type="gramEnd"/>
      <w:r w:rsidRPr="00256660">
        <w:rPr>
          <w:rFonts w:asciiTheme="majorEastAsia" w:eastAsiaTheme="majorEastAsia" w:hAnsiTheme="majorEastAsia" w:cs="华文仿宋" w:hint="eastAsia"/>
          <w:kern w:val="0"/>
          <w:szCs w:val="21"/>
        </w:rPr>
        <w:t>有关股数及在记存赎回款项的程序。</w:t>
      </w:r>
    </w:p>
    <w:p w:rsidR="00467D00" w:rsidRDefault="00467D00" w:rsidP="00C80458">
      <w:pPr>
        <w:pStyle w:val="1"/>
        <w:widowControl/>
        <w:numPr>
          <w:ilvl w:val="0"/>
          <w:numId w:val="1"/>
        </w:numPr>
        <w:tabs>
          <w:tab w:val="left" w:pos="-720"/>
        </w:tabs>
        <w:suppressAutoHyphens/>
        <w:overflowPunct w:val="0"/>
        <w:autoSpaceDE w:val="0"/>
        <w:autoSpaceDN w:val="0"/>
        <w:adjustRightInd w:val="0"/>
        <w:spacing w:before="120" w:after="20" w:line="240" w:lineRule="auto"/>
        <w:textAlignment w:val="baseline"/>
        <w:rPr>
          <w:sz w:val="28"/>
        </w:rPr>
      </w:pPr>
      <w:bookmarkStart w:id="9" w:name="_Toc296808691"/>
      <w:r>
        <w:rPr>
          <w:rFonts w:hint="eastAsia"/>
          <w:sz w:val="28"/>
        </w:rPr>
        <w:t>业务描述</w:t>
      </w:r>
      <w:bookmarkEnd w:id="9"/>
    </w:p>
    <w:p w:rsidR="002F5459" w:rsidRDefault="002F5459" w:rsidP="00923FB5">
      <w:pPr>
        <w:pStyle w:val="2"/>
        <w:widowControl/>
        <w:numPr>
          <w:ilvl w:val="1"/>
          <w:numId w:val="20"/>
        </w:numPr>
        <w:tabs>
          <w:tab w:val="left" w:pos="-720"/>
        </w:tabs>
        <w:suppressAutoHyphens/>
        <w:overflowPunct w:val="0"/>
        <w:autoSpaceDE w:val="0"/>
        <w:autoSpaceDN w:val="0"/>
        <w:adjustRightInd w:val="0"/>
        <w:spacing w:before="60" w:after="20" w:line="240" w:lineRule="auto"/>
        <w:textAlignment w:val="baseline"/>
      </w:pPr>
      <w:bookmarkStart w:id="10" w:name="_Toc296808692"/>
      <w:r w:rsidRPr="00A75D7B">
        <w:rPr>
          <w:rFonts w:hint="eastAsia"/>
        </w:rPr>
        <w:t>基本业务描述</w:t>
      </w:r>
      <w:bookmarkEnd w:id="10"/>
    </w:p>
    <w:p w:rsidR="003C7C45" w:rsidRDefault="00606F3A" w:rsidP="00606F3A">
      <w:pPr>
        <w:spacing w:line="360" w:lineRule="auto"/>
        <w:ind w:firstLineChars="200" w:firstLine="420"/>
      </w:pPr>
      <w:r>
        <w:rPr>
          <w:rFonts w:hint="eastAsia"/>
        </w:rPr>
        <w:t>结算参与人</w:t>
      </w:r>
      <w:r w:rsidR="003C7C45">
        <w:rPr>
          <w:rFonts w:hint="eastAsia"/>
        </w:rPr>
        <w:t>通过接收香港结算公司发送的上市公司行动文件，对行动文件进行分类处理，按不同的行动类别组织不同形式的行动服务内容，把服务内容以现代化的通讯方式通知给相关客户，并提供给客户电子化的行权模式。保证了行动的及时性、有效性、操作过程可追溯性。</w:t>
      </w:r>
    </w:p>
    <w:p w:rsidR="00261B43" w:rsidRDefault="00261B43" w:rsidP="00C80458">
      <w:pPr>
        <w:pStyle w:val="3"/>
        <w:numPr>
          <w:ilvl w:val="2"/>
          <w:numId w:val="1"/>
        </w:numPr>
        <w:spacing w:before="80" w:after="120" w:line="240" w:lineRule="auto"/>
        <w:rPr>
          <w:kern w:val="0"/>
        </w:rPr>
      </w:pPr>
      <w:bookmarkStart w:id="11" w:name="_Toc291503176"/>
      <w:bookmarkStart w:id="12" w:name="_Toc296808693"/>
      <w:r>
        <w:rPr>
          <w:rFonts w:hint="eastAsia"/>
          <w:kern w:val="0"/>
        </w:rPr>
        <w:t>上市公司行动分类</w:t>
      </w:r>
      <w:bookmarkEnd w:id="11"/>
      <w:bookmarkEnd w:id="12"/>
    </w:p>
    <w:p w:rsidR="00261B43" w:rsidRDefault="00261B43" w:rsidP="00261B43">
      <w:pPr>
        <w:spacing w:line="360" w:lineRule="auto"/>
        <w:ind w:firstLineChars="200" w:firstLine="420"/>
        <w:rPr>
          <w:rFonts w:asciiTheme="minorEastAsia" w:hAnsiTheme="minorEastAsia" w:cs="华文仿宋"/>
          <w:color w:val="000000"/>
          <w:kern w:val="0"/>
          <w:szCs w:val="21"/>
        </w:rPr>
      </w:pPr>
      <w:r>
        <w:rPr>
          <w:rFonts w:hint="eastAsia"/>
        </w:rPr>
        <w:t>上市公司行动可按公司行动发生原因与是执行方式两个角度来分类，按公司行动发生原因</w:t>
      </w:r>
      <w:r w:rsidRPr="00074392">
        <w:rPr>
          <w:rFonts w:asciiTheme="minorEastAsia" w:hAnsiTheme="minorEastAsia" w:cs="华文仿宋" w:hint="eastAsia"/>
          <w:color w:val="000000"/>
          <w:kern w:val="0"/>
          <w:szCs w:val="21"/>
        </w:rPr>
        <w:t>一般为行使股东表决权、股本调整、向股东分配权益、上市公司重组和股价触及上市证券发行条款</w:t>
      </w:r>
      <w:r>
        <w:rPr>
          <w:rFonts w:asciiTheme="minorEastAsia" w:hAnsiTheme="minorEastAsia" w:cs="华文仿宋" w:hint="eastAsia"/>
          <w:color w:val="000000"/>
          <w:kern w:val="0"/>
          <w:szCs w:val="21"/>
        </w:rPr>
        <w:t>。</w:t>
      </w:r>
    </w:p>
    <w:p w:rsidR="00261B43" w:rsidRDefault="00261B43" w:rsidP="00261B43">
      <w:pPr>
        <w:spacing w:line="360" w:lineRule="auto"/>
        <w:ind w:firstLineChars="200" w:firstLine="420"/>
        <w:rPr>
          <w:rFonts w:asciiTheme="minorEastAsia" w:hAnsiTheme="minorEastAsia" w:cs="华文仿宋"/>
          <w:kern w:val="0"/>
          <w:szCs w:val="21"/>
        </w:rPr>
      </w:pPr>
      <w:r w:rsidRPr="00074392">
        <w:rPr>
          <w:rFonts w:asciiTheme="minorEastAsia" w:hAnsiTheme="minorEastAsia" w:cs="华文仿宋" w:hint="eastAsia"/>
          <w:kern w:val="0"/>
          <w:szCs w:val="21"/>
        </w:rPr>
        <w:t>其中，与股东决议、股本调整、权益分配及公司重组有关的公司活动一般涉及上市公司发行的股本证券，而因执行发行条款而产生的公司行动一般涉及债务证券及结构性产品（包括衍生权证、牛熊证等）。</w:t>
      </w:r>
    </w:p>
    <w:p w:rsidR="00261B43" w:rsidRDefault="00261B43" w:rsidP="00261B43">
      <w:pPr>
        <w:spacing w:line="360" w:lineRule="auto"/>
        <w:ind w:firstLineChars="200" w:firstLine="420"/>
        <w:rPr>
          <w:rFonts w:asciiTheme="minorEastAsia" w:hAnsiTheme="minorEastAsia" w:cs="华文仿宋"/>
          <w:color w:val="000000"/>
          <w:kern w:val="0"/>
          <w:szCs w:val="21"/>
        </w:rPr>
      </w:pPr>
      <w:r w:rsidRPr="00074392">
        <w:rPr>
          <w:rFonts w:asciiTheme="minorEastAsia" w:hAnsiTheme="minorEastAsia" w:cs="华文仿宋" w:hint="eastAsia"/>
          <w:color w:val="000000"/>
          <w:kern w:val="0"/>
          <w:szCs w:val="21"/>
        </w:rPr>
        <w:t>按照执行的方式</w:t>
      </w:r>
      <w:r>
        <w:rPr>
          <w:rFonts w:asciiTheme="minorEastAsia" w:hAnsiTheme="minorEastAsia" w:cs="华文仿宋" w:hint="eastAsia"/>
          <w:color w:val="000000"/>
          <w:kern w:val="0"/>
          <w:szCs w:val="21"/>
        </w:rPr>
        <w:t>分</w:t>
      </w:r>
      <w:r w:rsidRPr="00074392">
        <w:rPr>
          <w:rFonts w:asciiTheme="minorEastAsia" w:hAnsiTheme="minorEastAsia" w:cs="华文仿宋" w:hint="eastAsia"/>
          <w:color w:val="000000"/>
          <w:kern w:val="0"/>
          <w:szCs w:val="21"/>
        </w:rPr>
        <w:t>，公司行动可以分为三类，完全强制型、强制但附带选择型和完全自愿型。</w:t>
      </w:r>
      <w:r>
        <w:rPr>
          <w:rFonts w:asciiTheme="minorEastAsia" w:hAnsiTheme="minorEastAsia" w:cs="华文仿宋" w:hint="eastAsia"/>
          <w:color w:val="000000"/>
          <w:kern w:val="0"/>
          <w:szCs w:val="21"/>
        </w:rPr>
        <w:t>执行方式三类解释说明：</w:t>
      </w:r>
    </w:p>
    <w:p w:rsidR="00261B43" w:rsidRPr="00074392" w:rsidRDefault="00261B43" w:rsidP="00C80458">
      <w:pPr>
        <w:pStyle w:val="a7"/>
        <w:numPr>
          <w:ilvl w:val="0"/>
          <w:numId w:val="4"/>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074392">
        <w:rPr>
          <w:rFonts w:asciiTheme="minorEastAsia" w:hAnsiTheme="minorEastAsia" w:cs="华文仿宋" w:hint="eastAsia"/>
          <w:color w:val="000000"/>
          <w:kern w:val="0"/>
          <w:szCs w:val="21"/>
        </w:rPr>
        <w:t>强制型公司行动是指上市证券发行人公布的事件将影响所有的股东，但股东无需对事件</w:t>
      </w:r>
      <w:r w:rsidRPr="00074392">
        <w:rPr>
          <w:rFonts w:asciiTheme="minorEastAsia" w:hAnsiTheme="minorEastAsia" w:cs="华文仿宋" w:hint="eastAsia"/>
          <w:color w:val="000000"/>
          <w:kern w:val="0"/>
          <w:szCs w:val="21"/>
        </w:rPr>
        <w:lastRenderedPageBreak/>
        <w:t>的发生做任何的反馈，例如我们最常见的分红派息活动；</w:t>
      </w:r>
    </w:p>
    <w:p w:rsidR="00261B43" w:rsidRPr="00074392" w:rsidRDefault="00261B43" w:rsidP="00C80458">
      <w:pPr>
        <w:pStyle w:val="a7"/>
        <w:numPr>
          <w:ilvl w:val="0"/>
          <w:numId w:val="4"/>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074392">
        <w:rPr>
          <w:rFonts w:asciiTheme="minorEastAsia" w:hAnsiTheme="minorEastAsia" w:cs="华文仿宋" w:hint="eastAsia"/>
          <w:color w:val="000000"/>
          <w:kern w:val="0"/>
          <w:szCs w:val="21"/>
        </w:rPr>
        <w:t>强制但附带选择型公司行动是指上市证券发行人在公布事件时给股东几项选择，如果股东不做出选择将被视为选择默认项，例如以股代</w:t>
      </w:r>
      <w:proofErr w:type="gramStart"/>
      <w:r w:rsidRPr="00074392">
        <w:rPr>
          <w:rFonts w:asciiTheme="minorEastAsia" w:hAnsiTheme="minorEastAsia" w:cs="华文仿宋" w:hint="eastAsia"/>
          <w:color w:val="000000"/>
          <w:kern w:val="0"/>
          <w:szCs w:val="21"/>
        </w:rPr>
        <w:t>息选择</w:t>
      </w:r>
      <w:proofErr w:type="gramEnd"/>
      <w:r w:rsidRPr="00074392">
        <w:rPr>
          <w:rFonts w:asciiTheme="minorEastAsia" w:hAnsiTheme="minorEastAsia" w:cs="华文仿宋" w:hint="eastAsia"/>
          <w:color w:val="000000"/>
          <w:kern w:val="0"/>
          <w:szCs w:val="21"/>
        </w:rPr>
        <w:t>活动，若股东不做选择则默认收取现金股息；</w:t>
      </w:r>
    </w:p>
    <w:p w:rsidR="00261B43" w:rsidRPr="00074392" w:rsidRDefault="00261B43" w:rsidP="00C80458">
      <w:pPr>
        <w:pStyle w:val="a7"/>
        <w:numPr>
          <w:ilvl w:val="0"/>
          <w:numId w:val="4"/>
        </w:numPr>
        <w:autoSpaceDE w:val="0"/>
        <w:autoSpaceDN w:val="0"/>
        <w:adjustRightInd w:val="0"/>
        <w:spacing w:line="360" w:lineRule="auto"/>
        <w:ind w:firstLineChars="0"/>
        <w:jc w:val="left"/>
      </w:pPr>
      <w:r w:rsidRPr="00074392">
        <w:rPr>
          <w:rFonts w:asciiTheme="minorEastAsia" w:hAnsiTheme="minorEastAsia" w:cs="华文仿宋" w:hint="eastAsia"/>
          <w:color w:val="000000"/>
          <w:kern w:val="0"/>
          <w:szCs w:val="21"/>
        </w:rPr>
        <w:t>自愿型公司行动是指股东可选择性参与的公司行动，例如供股行动，股东可选择卖出供股权不参与供股权行使。</w:t>
      </w:r>
    </w:p>
    <w:p w:rsidR="00261B43" w:rsidRDefault="00261B43" w:rsidP="00261B43">
      <w:pPr>
        <w:pStyle w:val="a7"/>
        <w:autoSpaceDE w:val="0"/>
        <w:autoSpaceDN w:val="0"/>
        <w:adjustRightInd w:val="0"/>
        <w:spacing w:line="360" w:lineRule="auto"/>
        <w:ind w:left="420" w:firstLineChars="0" w:firstLine="0"/>
        <w:jc w:val="left"/>
      </w:pPr>
    </w:p>
    <w:p w:rsidR="00261B43" w:rsidRDefault="00261B43" w:rsidP="00261B43">
      <w:pPr>
        <w:pStyle w:val="a7"/>
        <w:autoSpaceDE w:val="0"/>
        <w:autoSpaceDN w:val="0"/>
        <w:adjustRightInd w:val="0"/>
        <w:spacing w:line="360" w:lineRule="auto"/>
        <w:ind w:left="420" w:firstLineChars="0" w:firstLine="0"/>
        <w:jc w:val="left"/>
      </w:pPr>
      <w:r>
        <w:rPr>
          <w:rFonts w:hint="eastAsia"/>
        </w:rPr>
        <w:t>常见的</w:t>
      </w:r>
      <w:r>
        <w:rPr>
          <w:rFonts w:hint="eastAsia"/>
        </w:rPr>
        <w:t>16</w:t>
      </w:r>
      <w:r>
        <w:rPr>
          <w:rFonts w:hint="eastAsia"/>
        </w:rPr>
        <w:t>项上市公司行动分类：</w:t>
      </w:r>
    </w:p>
    <w:tbl>
      <w:tblPr>
        <w:tblStyle w:val="-110"/>
        <w:tblW w:w="9180" w:type="dxa"/>
        <w:tblLook w:val="04A0"/>
      </w:tblPr>
      <w:tblGrid>
        <w:gridCol w:w="818"/>
        <w:gridCol w:w="3368"/>
        <w:gridCol w:w="1701"/>
        <w:gridCol w:w="3293"/>
      </w:tblGrid>
      <w:tr w:rsidR="00261B43" w:rsidRPr="009D2C21" w:rsidTr="003C7C45">
        <w:trPr>
          <w:cnfStyle w:val="100000000000"/>
        </w:trPr>
        <w:tc>
          <w:tcPr>
            <w:cnfStyle w:val="001000000000"/>
            <w:tcW w:w="818" w:type="dxa"/>
            <w:shd w:val="clear" w:color="auto" w:fill="D9D9D9" w:themeFill="background1" w:themeFillShade="D9"/>
          </w:tcPr>
          <w:p w:rsidR="00261B43" w:rsidRPr="009D2C21" w:rsidRDefault="00261B43" w:rsidP="003C7C45">
            <w:pPr>
              <w:spacing w:line="276" w:lineRule="auto"/>
              <w:rPr>
                <w:color w:val="C00000"/>
              </w:rPr>
            </w:pPr>
            <w:r w:rsidRPr="009D2C21">
              <w:rPr>
                <w:rFonts w:hint="eastAsia"/>
                <w:color w:val="C00000"/>
              </w:rPr>
              <w:t>序</w:t>
            </w:r>
            <w:r>
              <w:rPr>
                <w:rFonts w:hint="eastAsia"/>
                <w:color w:val="C00000"/>
              </w:rPr>
              <w:t>号</w:t>
            </w:r>
          </w:p>
        </w:tc>
        <w:tc>
          <w:tcPr>
            <w:tcW w:w="3368" w:type="dxa"/>
            <w:shd w:val="clear" w:color="auto" w:fill="D9D9D9" w:themeFill="background1" w:themeFillShade="D9"/>
          </w:tcPr>
          <w:p w:rsidR="00261B43" w:rsidRPr="009D2C21" w:rsidRDefault="00261B43" w:rsidP="003C7C45">
            <w:pPr>
              <w:spacing w:line="276" w:lineRule="auto"/>
              <w:cnfStyle w:val="100000000000"/>
              <w:rPr>
                <w:color w:val="C00000"/>
              </w:rPr>
            </w:pPr>
            <w:r w:rsidRPr="009D2C21">
              <w:rPr>
                <w:rFonts w:hint="eastAsia"/>
                <w:color w:val="C00000"/>
              </w:rPr>
              <w:t>行动分类</w:t>
            </w:r>
          </w:p>
        </w:tc>
        <w:tc>
          <w:tcPr>
            <w:tcW w:w="1701" w:type="dxa"/>
            <w:shd w:val="clear" w:color="auto" w:fill="D9D9D9" w:themeFill="background1" w:themeFillShade="D9"/>
          </w:tcPr>
          <w:p w:rsidR="00261B43" w:rsidRPr="009D2C21" w:rsidRDefault="00261B43" w:rsidP="003C7C45">
            <w:pPr>
              <w:spacing w:line="276" w:lineRule="auto"/>
              <w:cnfStyle w:val="100000000000"/>
              <w:rPr>
                <w:color w:val="C00000"/>
              </w:rPr>
            </w:pPr>
            <w:r w:rsidRPr="009D2C21">
              <w:rPr>
                <w:rFonts w:hint="eastAsia"/>
                <w:color w:val="C00000"/>
              </w:rPr>
              <w:t>原因类别</w:t>
            </w:r>
          </w:p>
        </w:tc>
        <w:tc>
          <w:tcPr>
            <w:tcW w:w="3293" w:type="dxa"/>
            <w:shd w:val="clear" w:color="auto" w:fill="D9D9D9" w:themeFill="background1" w:themeFillShade="D9"/>
          </w:tcPr>
          <w:p w:rsidR="00261B43" w:rsidRPr="009D2C21" w:rsidRDefault="00261B43" w:rsidP="003C7C45">
            <w:pPr>
              <w:spacing w:line="276" w:lineRule="auto"/>
              <w:cnfStyle w:val="100000000000"/>
              <w:rPr>
                <w:color w:val="C00000"/>
              </w:rPr>
            </w:pPr>
            <w:r w:rsidRPr="009D2C21">
              <w:rPr>
                <w:rFonts w:hint="eastAsia"/>
                <w:color w:val="C00000"/>
              </w:rPr>
              <w:t>执行类别</w:t>
            </w:r>
          </w:p>
        </w:tc>
      </w:tr>
      <w:tr w:rsidR="00261B43" w:rsidTr="003C7C45">
        <w:trPr>
          <w:cnfStyle w:val="000000100000"/>
        </w:trPr>
        <w:tc>
          <w:tcPr>
            <w:cnfStyle w:val="001000000000"/>
            <w:tcW w:w="818" w:type="dxa"/>
            <w:shd w:val="clear" w:color="auto" w:fill="auto"/>
          </w:tcPr>
          <w:p w:rsidR="00261B43" w:rsidRDefault="00261B43" w:rsidP="003C7C45">
            <w:pPr>
              <w:spacing w:line="276" w:lineRule="auto"/>
            </w:pPr>
            <w:r>
              <w:rPr>
                <w:rFonts w:hint="eastAsia"/>
              </w:rPr>
              <w:t>1</w:t>
            </w:r>
          </w:p>
        </w:tc>
        <w:tc>
          <w:tcPr>
            <w:tcW w:w="3368" w:type="dxa"/>
            <w:shd w:val="clear" w:color="auto" w:fill="auto"/>
          </w:tcPr>
          <w:p w:rsidR="00261B43" w:rsidRDefault="00261B43" w:rsidP="003C7C45">
            <w:pPr>
              <w:spacing w:line="276" w:lineRule="auto"/>
              <w:cnfStyle w:val="000000100000"/>
            </w:pPr>
            <w:r>
              <w:rPr>
                <w:rFonts w:hint="eastAsia"/>
              </w:rPr>
              <w:t>股东投票</w:t>
            </w:r>
          </w:p>
        </w:tc>
        <w:tc>
          <w:tcPr>
            <w:tcW w:w="1701" w:type="dxa"/>
            <w:shd w:val="clear" w:color="auto" w:fill="auto"/>
          </w:tcPr>
          <w:p w:rsidR="00261B43" w:rsidRDefault="00261B43" w:rsidP="003C7C45">
            <w:pPr>
              <w:spacing w:line="276" w:lineRule="auto"/>
              <w:cnfStyle w:val="000000100000"/>
            </w:pPr>
            <w:r>
              <w:rPr>
                <w:rFonts w:hint="eastAsia"/>
              </w:rPr>
              <w:t>股东决议</w:t>
            </w:r>
          </w:p>
        </w:tc>
        <w:tc>
          <w:tcPr>
            <w:tcW w:w="3293" w:type="dxa"/>
            <w:shd w:val="clear" w:color="auto" w:fill="auto"/>
          </w:tcPr>
          <w:p w:rsidR="00261B43" w:rsidRPr="00C33D2B" w:rsidRDefault="00261B43" w:rsidP="003C7C45">
            <w:pPr>
              <w:spacing w:line="276" w:lineRule="auto"/>
              <w:cnfStyle w:val="000000100000"/>
              <w:rPr>
                <w:b/>
                <w:color w:val="0000FF"/>
              </w:rPr>
            </w:pPr>
            <w:r w:rsidRPr="00C33D2B">
              <w:rPr>
                <w:rFonts w:hint="eastAsia"/>
                <w:b/>
                <w:color w:val="0000FF"/>
              </w:rPr>
              <w:t>完全自愿</w:t>
            </w:r>
          </w:p>
        </w:tc>
      </w:tr>
      <w:tr w:rsidR="00261B43" w:rsidTr="003C7C45">
        <w:trPr>
          <w:cnfStyle w:val="000000010000"/>
        </w:trPr>
        <w:tc>
          <w:tcPr>
            <w:cnfStyle w:val="001000000000"/>
            <w:tcW w:w="818" w:type="dxa"/>
            <w:shd w:val="clear" w:color="auto" w:fill="auto"/>
          </w:tcPr>
          <w:p w:rsidR="00261B43" w:rsidRDefault="00261B43" w:rsidP="003C7C45">
            <w:pPr>
              <w:spacing w:line="276" w:lineRule="auto"/>
            </w:pPr>
            <w:r>
              <w:rPr>
                <w:rFonts w:hint="eastAsia"/>
              </w:rPr>
              <w:t>2</w:t>
            </w:r>
          </w:p>
        </w:tc>
        <w:tc>
          <w:tcPr>
            <w:tcW w:w="3368" w:type="dxa"/>
            <w:shd w:val="clear" w:color="auto" w:fill="auto"/>
          </w:tcPr>
          <w:p w:rsidR="00261B43" w:rsidRDefault="00261B43" w:rsidP="003C7C45">
            <w:pPr>
              <w:spacing w:line="276" w:lineRule="auto"/>
              <w:cnfStyle w:val="000000010000"/>
            </w:pPr>
            <w:r>
              <w:rPr>
                <w:rFonts w:hint="eastAsia"/>
              </w:rPr>
              <w:t>股份分折、合并及转换</w:t>
            </w:r>
          </w:p>
        </w:tc>
        <w:tc>
          <w:tcPr>
            <w:tcW w:w="1701" w:type="dxa"/>
            <w:shd w:val="clear" w:color="auto" w:fill="auto"/>
          </w:tcPr>
          <w:p w:rsidR="00261B43" w:rsidRDefault="00261B43" w:rsidP="003C7C45">
            <w:pPr>
              <w:spacing w:line="276" w:lineRule="auto"/>
              <w:cnfStyle w:val="000000010000"/>
            </w:pPr>
            <w:r>
              <w:rPr>
                <w:rFonts w:hint="eastAsia"/>
              </w:rPr>
              <w:t>股本调整</w:t>
            </w:r>
          </w:p>
        </w:tc>
        <w:tc>
          <w:tcPr>
            <w:tcW w:w="3293" w:type="dxa"/>
            <w:shd w:val="clear" w:color="auto" w:fill="auto"/>
          </w:tcPr>
          <w:p w:rsidR="00261B43" w:rsidRDefault="00261B43" w:rsidP="003C7C45">
            <w:pPr>
              <w:spacing w:line="276" w:lineRule="auto"/>
              <w:cnfStyle w:val="000000010000"/>
            </w:pPr>
            <w:r>
              <w:rPr>
                <w:rFonts w:hint="eastAsia"/>
              </w:rPr>
              <w:t>强制执行</w:t>
            </w:r>
          </w:p>
        </w:tc>
      </w:tr>
      <w:tr w:rsidR="00261B43" w:rsidTr="003C7C45">
        <w:trPr>
          <w:cnfStyle w:val="000000100000"/>
        </w:trPr>
        <w:tc>
          <w:tcPr>
            <w:cnfStyle w:val="001000000000"/>
            <w:tcW w:w="818" w:type="dxa"/>
            <w:shd w:val="clear" w:color="auto" w:fill="auto"/>
          </w:tcPr>
          <w:p w:rsidR="00261B43" w:rsidRDefault="00261B43" w:rsidP="003C7C45">
            <w:pPr>
              <w:spacing w:line="276" w:lineRule="auto"/>
            </w:pPr>
            <w:r>
              <w:rPr>
                <w:rFonts w:hint="eastAsia"/>
              </w:rPr>
              <w:t>3</w:t>
            </w:r>
          </w:p>
        </w:tc>
        <w:tc>
          <w:tcPr>
            <w:tcW w:w="3368" w:type="dxa"/>
            <w:shd w:val="clear" w:color="auto" w:fill="auto"/>
          </w:tcPr>
          <w:p w:rsidR="00261B43" w:rsidRDefault="005A6E99" w:rsidP="003C7C45">
            <w:pPr>
              <w:spacing w:line="276" w:lineRule="auto"/>
              <w:cnfStyle w:val="000000100000"/>
            </w:pPr>
            <w:r>
              <w:rPr>
                <w:rFonts w:hint="eastAsia"/>
              </w:rPr>
              <w:t>现金股息</w:t>
            </w:r>
          </w:p>
        </w:tc>
        <w:tc>
          <w:tcPr>
            <w:tcW w:w="1701" w:type="dxa"/>
            <w:vMerge w:val="restart"/>
            <w:shd w:val="clear" w:color="auto" w:fill="auto"/>
          </w:tcPr>
          <w:p w:rsidR="00261B43" w:rsidRDefault="00261B43" w:rsidP="003C7C45">
            <w:pPr>
              <w:spacing w:line="276" w:lineRule="auto"/>
              <w:cnfStyle w:val="000000100000"/>
            </w:pPr>
            <w:r>
              <w:rPr>
                <w:rFonts w:hint="eastAsia"/>
              </w:rPr>
              <w:t>权益分配</w:t>
            </w:r>
          </w:p>
        </w:tc>
        <w:tc>
          <w:tcPr>
            <w:tcW w:w="3293" w:type="dxa"/>
            <w:shd w:val="clear" w:color="auto" w:fill="auto"/>
          </w:tcPr>
          <w:p w:rsidR="00261B43" w:rsidRDefault="00261B43" w:rsidP="003C7C45">
            <w:pPr>
              <w:spacing w:line="276" w:lineRule="auto"/>
              <w:cnfStyle w:val="000000100000"/>
            </w:pPr>
            <w:r>
              <w:rPr>
                <w:rFonts w:hint="eastAsia"/>
              </w:rPr>
              <w:t>强制执行</w:t>
            </w:r>
          </w:p>
        </w:tc>
      </w:tr>
      <w:tr w:rsidR="00261B43" w:rsidTr="003C7C45">
        <w:trPr>
          <w:cnfStyle w:val="000000010000"/>
        </w:trPr>
        <w:tc>
          <w:tcPr>
            <w:cnfStyle w:val="001000000000"/>
            <w:tcW w:w="818" w:type="dxa"/>
            <w:shd w:val="clear" w:color="auto" w:fill="auto"/>
          </w:tcPr>
          <w:p w:rsidR="00261B43" w:rsidRDefault="00261B43" w:rsidP="003C7C45">
            <w:pPr>
              <w:spacing w:line="276" w:lineRule="auto"/>
            </w:pPr>
            <w:r>
              <w:rPr>
                <w:rFonts w:hint="eastAsia"/>
              </w:rPr>
              <w:t>4</w:t>
            </w:r>
          </w:p>
        </w:tc>
        <w:tc>
          <w:tcPr>
            <w:tcW w:w="3368" w:type="dxa"/>
            <w:shd w:val="clear" w:color="auto" w:fill="auto"/>
          </w:tcPr>
          <w:p w:rsidR="00261B43" w:rsidRDefault="005A6E99" w:rsidP="003C7C45">
            <w:pPr>
              <w:spacing w:line="276" w:lineRule="auto"/>
              <w:cnfStyle w:val="000000010000"/>
            </w:pPr>
            <w:r>
              <w:rPr>
                <w:rFonts w:hint="eastAsia"/>
              </w:rPr>
              <w:t>股票股息</w:t>
            </w:r>
          </w:p>
        </w:tc>
        <w:tc>
          <w:tcPr>
            <w:tcW w:w="1701" w:type="dxa"/>
            <w:vMerge/>
            <w:shd w:val="clear" w:color="auto" w:fill="auto"/>
          </w:tcPr>
          <w:p w:rsidR="00261B43" w:rsidRDefault="00261B43" w:rsidP="003C7C45">
            <w:pPr>
              <w:spacing w:line="276" w:lineRule="auto"/>
              <w:cnfStyle w:val="000000010000"/>
            </w:pPr>
          </w:p>
        </w:tc>
        <w:tc>
          <w:tcPr>
            <w:tcW w:w="3293" w:type="dxa"/>
            <w:shd w:val="clear" w:color="auto" w:fill="auto"/>
          </w:tcPr>
          <w:p w:rsidR="00261B43" w:rsidRDefault="00261B43" w:rsidP="003C7C45">
            <w:pPr>
              <w:spacing w:line="276" w:lineRule="auto"/>
              <w:cnfStyle w:val="000000010000"/>
            </w:pPr>
            <w:r>
              <w:rPr>
                <w:rFonts w:hint="eastAsia"/>
              </w:rPr>
              <w:t>强制执行</w:t>
            </w:r>
          </w:p>
        </w:tc>
      </w:tr>
      <w:tr w:rsidR="00261B43" w:rsidTr="003C7C45">
        <w:trPr>
          <w:cnfStyle w:val="000000100000"/>
        </w:trPr>
        <w:tc>
          <w:tcPr>
            <w:cnfStyle w:val="001000000000"/>
            <w:tcW w:w="818" w:type="dxa"/>
            <w:shd w:val="clear" w:color="auto" w:fill="auto"/>
          </w:tcPr>
          <w:p w:rsidR="00261B43" w:rsidRDefault="00261B43" w:rsidP="003C7C45">
            <w:pPr>
              <w:spacing w:line="276" w:lineRule="auto"/>
            </w:pPr>
            <w:r>
              <w:rPr>
                <w:rFonts w:hint="eastAsia"/>
              </w:rPr>
              <w:t>5</w:t>
            </w:r>
          </w:p>
        </w:tc>
        <w:tc>
          <w:tcPr>
            <w:tcW w:w="3368" w:type="dxa"/>
            <w:shd w:val="clear" w:color="auto" w:fill="auto"/>
          </w:tcPr>
          <w:p w:rsidR="00261B43" w:rsidRDefault="005A6E99" w:rsidP="003C7C45">
            <w:pPr>
              <w:spacing w:line="276" w:lineRule="auto"/>
              <w:cnfStyle w:val="000000100000"/>
            </w:pPr>
            <w:r>
              <w:rPr>
                <w:rFonts w:hint="eastAsia"/>
              </w:rPr>
              <w:t>以股代息</w:t>
            </w:r>
          </w:p>
        </w:tc>
        <w:tc>
          <w:tcPr>
            <w:tcW w:w="1701" w:type="dxa"/>
            <w:vMerge/>
            <w:shd w:val="clear" w:color="auto" w:fill="auto"/>
          </w:tcPr>
          <w:p w:rsidR="00261B43" w:rsidRDefault="00261B43" w:rsidP="003C7C45">
            <w:pPr>
              <w:spacing w:line="276" w:lineRule="auto"/>
              <w:cnfStyle w:val="000000100000"/>
            </w:pPr>
          </w:p>
        </w:tc>
        <w:tc>
          <w:tcPr>
            <w:tcW w:w="3293" w:type="dxa"/>
            <w:shd w:val="clear" w:color="auto" w:fill="auto"/>
          </w:tcPr>
          <w:p w:rsidR="00261B43" w:rsidRPr="00C33D2B" w:rsidRDefault="00261B43" w:rsidP="003C7C45">
            <w:pPr>
              <w:spacing w:line="276" w:lineRule="auto"/>
              <w:cnfStyle w:val="000000100000"/>
              <w:rPr>
                <w:b/>
                <w:color w:val="00B050"/>
              </w:rPr>
            </w:pPr>
            <w:r w:rsidRPr="00C33D2B">
              <w:rPr>
                <w:rFonts w:hint="eastAsia"/>
                <w:b/>
                <w:color w:val="00B050"/>
              </w:rPr>
              <w:t>强制</w:t>
            </w:r>
            <w:proofErr w:type="gramStart"/>
            <w:r w:rsidRPr="00C33D2B">
              <w:rPr>
                <w:rFonts w:hint="eastAsia"/>
                <w:b/>
                <w:color w:val="00B050"/>
              </w:rPr>
              <w:t>带选择</w:t>
            </w:r>
            <w:proofErr w:type="gramEnd"/>
            <w:r w:rsidRPr="00C33D2B">
              <w:rPr>
                <w:rFonts w:hint="eastAsia"/>
                <w:b/>
                <w:color w:val="00B050"/>
              </w:rPr>
              <w:t>权</w:t>
            </w:r>
          </w:p>
        </w:tc>
      </w:tr>
      <w:tr w:rsidR="00261B43" w:rsidTr="003C7C45">
        <w:trPr>
          <w:cnfStyle w:val="000000010000"/>
        </w:trPr>
        <w:tc>
          <w:tcPr>
            <w:cnfStyle w:val="001000000000"/>
            <w:tcW w:w="818" w:type="dxa"/>
            <w:shd w:val="clear" w:color="auto" w:fill="auto"/>
          </w:tcPr>
          <w:p w:rsidR="00261B43" w:rsidRDefault="00261B43" w:rsidP="003C7C45">
            <w:pPr>
              <w:spacing w:line="276" w:lineRule="auto"/>
            </w:pPr>
            <w:r>
              <w:rPr>
                <w:rFonts w:hint="eastAsia"/>
              </w:rPr>
              <w:t>6</w:t>
            </w:r>
          </w:p>
        </w:tc>
        <w:tc>
          <w:tcPr>
            <w:tcW w:w="3368" w:type="dxa"/>
            <w:shd w:val="clear" w:color="auto" w:fill="auto"/>
          </w:tcPr>
          <w:p w:rsidR="00261B43" w:rsidRDefault="00261B43" w:rsidP="003C7C45">
            <w:pPr>
              <w:spacing w:line="276" w:lineRule="auto"/>
              <w:cnfStyle w:val="000000010000"/>
            </w:pPr>
            <w:r>
              <w:rPr>
                <w:rFonts w:hint="eastAsia"/>
              </w:rPr>
              <w:t>供股</w:t>
            </w:r>
          </w:p>
        </w:tc>
        <w:tc>
          <w:tcPr>
            <w:tcW w:w="1701" w:type="dxa"/>
            <w:vMerge/>
            <w:shd w:val="clear" w:color="auto" w:fill="auto"/>
          </w:tcPr>
          <w:p w:rsidR="00261B43" w:rsidRDefault="00261B43" w:rsidP="003C7C45">
            <w:pPr>
              <w:spacing w:line="276" w:lineRule="auto"/>
              <w:cnfStyle w:val="000000010000"/>
            </w:pPr>
          </w:p>
        </w:tc>
        <w:tc>
          <w:tcPr>
            <w:tcW w:w="3293" w:type="dxa"/>
            <w:shd w:val="clear" w:color="auto" w:fill="auto"/>
          </w:tcPr>
          <w:p w:rsidR="00261B43" w:rsidRPr="00C33D2B" w:rsidRDefault="00261B43" w:rsidP="003C7C45">
            <w:pPr>
              <w:spacing w:line="276" w:lineRule="auto"/>
              <w:cnfStyle w:val="000000010000"/>
              <w:rPr>
                <w:b/>
                <w:color w:val="0000FF"/>
              </w:rPr>
            </w:pPr>
            <w:r w:rsidRPr="00C33D2B">
              <w:rPr>
                <w:rFonts w:hint="eastAsia"/>
                <w:b/>
                <w:color w:val="0000FF"/>
              </w:rPr>
              <w:t>完全自愿</w:t>
            </w:r>
          </w:p>
        </w:tc>
      </w:tr>
      <w:tr w:rsidR="00261B43" w:rsidTr="003C7C45">
        <w:trPr>
          <w:cnfStyle w:val="000000100000"/>
        </w:trPr>
        <w:tc>
          <w:tcPr>
            <w:cnfStyle w:val="001000000000"/>
            <w:tcW w:w="818" w:type="dxa"/>
            <w:shd w:val="clear" w:color="auto" w:fill="auto"/>
          </w:tcPr>
          <w:p w:rsidR="00261B43" w:rsidRDefault="00261B43" w:rsidP="003C7C45">
            <w:pPr>
              <w:spacing w:line="276" w:lineRule="auto"/>
            </w:pPr>
            <w:r>
              <w:rPr>
                <w:rFonts w:hint="eastAsia"/>
              </w:rPr>
              <w:t>7</w:t>
            </w:r>
          </w:p>
        </w:tc>
        <w:tc>
          <w:tcPr>
            <w:tcW w:w="3368" w:type="dxa"/>
            <w:shd w:val="clear" w:color="auto" w:fill="auto"/>
          </w:tcPr>
          <w:p w:rsidR="00261B43" w:rsidRDefault="00261B43" w:rsidP="003C7C45">
            <w:pPr>
              <w:spacing w:line="276" w:lineRule="auto"/>
              <w:cnfStyle w:val="000000100000"/>
            </w:pPr>
            <w:r>
              <w:rPr>
                <w:rFonts w:hint="eastAsia"/>
              </w:rPr>
              <w:t>公开发售</w:t>
            </w:r>
          </w:p>
        </w:tc>
        <w:tc>
          <w:tcPr>
            <w:tcW w:w="1701" w:type="dxa"/>
            <w:vMerge/>
            <w:shd w:val="clear" w:color="auto" w:fill="auto"/>
          </w:tcPr>
          <w:p w:rsidR="00261B43" w:rsidRDefault="00261B43" w:rsidP="003C7C45">
            <w:pPr>
              <w:spacing w:line="276" w:lineRule="auto"/>
              <w:cnfStyle w:val="000000100000"/>
            </w:pPr>
          </w:p>
        </w:tc>
        <w:tc>
          <w:tcPr>
            <w:tcW w:w="3293" w:type="dxa"/>
            <w:shd w:val="clear" w:color="auto" w:fill="auto"/>
          </w:tcPr>
          <w:p w:rsidR="00261B43" w:rsidRPr="00C33D2B" w:rsidRDefault="00261B43" w:rsidP="003C7C45">
            <w:pPr>
              <w:spacing w:line="276" w:lineRule="auto"/>
              <w:cnfStyle w:val="000000100000"/>
              <w:rPr>
                <w:b/>
                <w:color w:val="0000FF"/>
              </w:rPr>
            </w:pPr>
            <w:r w:rsidRPr="00C33D2B">
              <w:rPr>
                <w:rFonts w:hint="eastAsia"/>
                <w:b/>
                <w:color w:val="0000FF"/>
              </w:rPr>
              <w:t>完全自愿</w:t>
            </w:r>
          </w:p>
        </w:tc>
      </w:tr>
      <w:tr w:rsidR="00261B43" w:rsidTr="003C7C45">
        <w:trPr>
          <w:cnfStyle w:val="000000010000"/>
        </w:trPr>
        <w:tc>
          <w:tcPr>
            <w:cnfStyle w:val="001000000000"/>
            <w:tcW w:w="818" w:type="dxa"/>
            <w:shd w:val="clear" w:color="auto" w:fill="auto"/>
          </w:tcPr>
          <w:p w:rsidR="00261B43" w:rsidRDefault="00261B43" w:rsidP="003C7C45">
            <w:pPr>
              <w:spacing w:line="276" w:lineRule="auto"/>
            </w:pPr>
            <w:r>
              <w:rPr>
                <w:rFonts w:hint="eastAsia"/>
              </w:rPr>
              <w:t>8</w:t>
            </w:r>
          </w:p>
        </w:tc>
        <w:tc>
          <w:tcPr>
            <w:tcW w:w="3368" w:type="dxa"/>
            <w:shd w:val="clear" w:color="auto" w:fill="auto"/>
          </w:tcPr>
          <w:p w:rsidR="00261B43" w:rsidRDefault="00261B43" w:rsidP="003C7C45">
            <w:pPr>
              <w:spacing w:line="276" w:lineRule="auto"/>
              <w:cnfStyle w:val="000000010000"/>
            </w:pPr>
            <w:r>
              <w:rPr>
                <w:rFonts w:hint="eastAsia"/>
              </w:rPr>
              <w:t>股份配售</w:t>
            </w:r>
          </w:p>
        </w:tc>
        <w:tc>
          <w:tcPr>
            <w:tcW w:w="1701" w:type="dxa"/>
            <w:vMerge/>
            <w:shd w:val="clear" w:color="auto" w:fill="auto"/>
          </w:tcPr>
          <w:p w:rsidR="00261B43" w:rsidRDefault="00261B43" w:rsidP="003C7C45">
            <w:pPr>
              <w:spacing w:line="276" w:lineRule="auto"/>
              <w:cnfStyle w:val="000000010000"/>
            </w:pPr>
          </w:p>
        </w:tc>
        <w:tc>
          <w:tcPr>
            <w:tcW w:w="3293" w:type="dxa"/>
            <w:shd w:val="clear" w:color="auto" w:fill="auto"/>
          </w:tcPr>
          <w:p w:rsidR="00261B43" w:rsidRPr="00C33D2B" w:rsidRDefault="00261B43" w:rsidP="003C7C45">
            <w:pPr>
              <w:spacing w:line="276" w:lineRule="auto"/>
              <w:cnfStyle w:val="000000010000"/>
              <w:rPr>
                <w:b/>
                <w:color w:val="0000FF"/>
              </w:rPr>
            </w:pPr>
            <w:r w:rsidRPr="00C33D2B">
              <w:rPr>
                <w:rFonts w:hint="eastAsia"/>
                <w:b/>
                <w:color w:val="0000FF"/>
              </w:rPr>
              <w:t>完全自愿</w:t>
            </w:r>
          </w:p>
        </w:tc>
      </w:tr>
      <w:tr w:rsidR="00261B43" w:rsidTr="003C7C45">
        <w:trPr>
          <w:cnfStyle w:val="000000100000"/>
        </w:trPr>
        <w:tc>
          <w:tcPr>
            <w:cnfStyle w:val="001000000000"/>
            <w:tcW w:w="818" w:type="dxa"/>
            <w:shd w:val="clear" w:color="auto" w:fill="auto"/>
          </w:tcPr>
          <w:p w:rsidR="00261B43" w:rsidRDefault="00261B43" w:rsidP="003C7C45">
            <w:pPr>
              <w:spacing w:line="276" w:lineRule="auto"/>
            </w:pPr>
            <w:r>
              <w:rPr>
                <w:rFonts w:hint="eastAsia"/>
              </w:rPr>
              <w:t>9</w:t>
            </w:r>
          </w:p>
        </w:tc>
        <w:tc>
          <w:tcPr>
            <w:tcW w:w="3368" w:type="dxa"/>
            <w:shd w:val="clear" w:color="auto" w:fill="auto"/>
          </w:tcPr>
          <w:p w:rsidR="00261B43" w:rsidRDefault="00261B43" w:rsidP="003C7C45">
            <w:pPr>
              <w:spacing w:line="276" w:lineRule="auto"/>
              <w:cnfStyle w:val="000000100000"/>
            </w:pPr>
            <w:r>
              <w:rPr>
                <w:rFonts w:hint="eastAsia"/>
              </w:rPr>
              <w:t>提</w:t>
            </w:r>
            <w:proofErr w:type="gramStart"/>
            <w:r>
              <w:rPr>
                <w:rFonts w:hint="eastAsia"/>
              </w:rPr>
              <w:t>呈收购</w:t>
            </w:r>
            <w:proofErr w:type="gramEnd"/>
          </w:p>
        </w:tc>
        <w:tc>
          <w:tcPr>
            <w:tcW w:w="1701" w:type="dxa"/>
            <w:vMerge w:val="restart"/>
            <w:shd w:val="clear" w:color="auto" w:fill="auto"/>
          </w:tcPr>
          <w:p w:rsidR="00261B43" w:rsidRDefault="00261B43" w:rsidP="003C7C45">
            <w:pPr>
              <w:spacing w:line="276" w:lineRule="auto"/>
              <w:cnfStyle w:val="000000100000"/>
            </w:pPr>
            <w:r>
              <w:rPr>
                <w:rFonts w:hint="eastAsia"/>
              </w:rPr>
              <w:t>公司重组</w:t>
            </w:r>
          </w:p>
        </w:tc>
        <w:tc>
          <w:tcPr>
            <w:tcW w:w="3293" w:type="dxa"/>
            <w:shd w:val="clear" w:color="auto" w:fill="auto"/>
          </w:tcPr>
          <w:p w:rsidR="00261B43" w:rsidRPr="00C33D2B" w:rsidRDefault="00261B43" w:rsidP="003C7C45">
            <w:pPr>
              <w:spacing w:line="276" w:lineRule="auto"/>
              <w:cnfStyle w:val="000000100000"/>
              <w:rPr>
                <w:b/>
                <w:color w:val="0000FF"/>
              </w:rPr>
            </w:pPr>
            <w:r w:rsidRPr="00C33D2B">
              <w:rPr>
                <w:rFonts w:hint="eastAsia"/>
                <w:b/>
                <w:color w:val="0000FF"/>
              </w:rPr>
              <w:t>完全自愿</w:t>
            </w:r>
          </w:p>
        </w:tc>
      </w:tr>
      <w:tr w:rsidR="00261B43" w:rsidTr="003C7C45">
        <w:trPr>
          <w:cnfStyle w:val="000000010000"/>
        </w:trPr>
        <w:tc>
          <w:tcPr>
            <w:cnfStyle w:val="001000000000"/>
            <w:tcW w:w="818" w:type="dxa"/>
            <w:shd w:val="clear" w:color="auto" w:fill="auto"/>
          </w:tcPr>
          <w:p w:rsidR="00261B43" w:rsidRDefault="00261B43" w:rsidP="003C7C45">
            <w:pPr>
              <w:spacing w:line="276" w:lineRule="auto"/>
            </w:pPr>
            <w:r>
              <w:rPr>
                <w:rFonts w:hint="eastAsia"/>
              </w:rPr>
              <w:t>10</w:t>
            </w:r>
          </w:p>
        </w:tc>
        <w:tc>
          <w:tcPr>
            <w:tcW w:w="3368" w:type="dxa"/>
            <w:shd w:val="clear" w:color="auto" w:fill="auto"/>
          </w:tcPr>
          <w:p w:rsidR="00261B43" w:rsidRDefault="00261B43" w:rsidP="003C7C45">
            <w:pPr>
              <w:spacing w:line="276" w:lineRule="auto"/>
              <w:cnfStyle w:val="000000010000"/>
            </w:pPr>
            <w:r>
              <w:rPr>
                <w:rFonts w:hint="eastAsia"/>
              </w:rPr>
              <w:t>私有化</w:t>
            </w:r>
          </w:p>
        </w:tc>
        <w:tc>
          <w:tcPr>
            <w:tcW w:w="1701" w:type="dxa"/>
            <w:vMerge/>
            <w:shd w:val="clear" w:color="auto" w:fill="auto"/>
          </w:tcPr>
          <w:p w:rsidR="00261B43" w:rsidRDefault="00261B43" w:rsidP="003C7C45">
            <w:pPr>
              <w:spacing w:line="276" w:lineRule="auto"/>
              <w:cnfStyle w:val="000000010000"/>
            </w:pPr>
          </w:p>
        </w:tc>
        <w:tc>
          <w:tcPr>
            <w:tcW w:w="3293" w:type="dxa"/>
            <w:shd w:val="clear" w:color="auto" w:fill="auto"/>
          </w:tcPr>
          <w:p w:rsidR="00261B43" w:rsidRDefault="00261B43" w:rsidP="003C7C45">
            <w:pPr>
              <w:spacing w:line="276" w:lineRule="auto"/>
              <w:cnfStyle w:val="000000010000"/>
            </w:pPr>
            <w:r>
              <w:rPr>
                <w:rFonts w:hint="eastAsia"/>
              </w:rPr>
              <w:t>强制执行</w:t>
            </w:r>
          </w:p>
        </w:tc>
      </w:tr>
      <w:tr w:rsidR="00261B43" w:rsidTr="003C7C45">
        <w:trPr>
          <w:cnfStyle w:val="000000100000"/>
        </w:trPr>
        <w:tc>
          <w:tcPr>
            <w:cnfStyle w:val="001000000000"/>
            <w:tcW w:w="818" w:type="dxa"/>
            <w:shd w:val="clear" w:color="auto" w:fill="auto"/>
          </w:tcPr>
          <w:p w:rsidR="00261B43" w:rsidRDefault="00261B43" w:rsidP="003C7C45">
            <w:pPr>
              <w:spacing w:line="276" w:lineRule="auto"/>
            </w:pPr>
            <w:r>
              <w:rPr>
                <w:rFonts w:hint="eastAsia"/>
              </w:rPr>
              <w:t>11</w:t>
            </w:r>
          </w:p>
        </w:tc>
        <w:tc>
          <w:tcPr>
            <w:tcW w:w="3368" w:type="dxa"/>
            <w:shd w:val="clear" w:color="auto" w:fill="auto"/>
          </w:tcPr>
          <w:p w:rsidR="00261B43" w:rsidRDefault="00261B43" w:rsidP="003C7C45">
            <w:pPr>
              <w:spacing w:line="276" w:lineRule="auto"/>
              <w:cnfStyle w:val="000000100000"/>
            </w:pPr>
            <w:r>
              <w:rPr>
                <w:rFonts w:hint="eastAsia"/>
              </w:rPr>
              <w:t>认股权转换</w:t>
            </w:r>
          </w:p>
        </w:tc>
        <w:tc>
          <w:tcPr>
            <w:tcW w:w="1701" w:type="dxa"/>
            <w:vMerge w:val="restart"/>
            <w:shd w:val="clear" w:color="auto" w:fill="auto"/>
          </w:tcPr>
          <w:p w:rsidR="00261B43" w:rsidRDefault="00261B43" w:rsidP="003C7C45">
            <w:pPr>
              <w:spacing w:line="276" w:lineRule="auto"/>
              <w:cnfStyle w:val="000000100000"/>
            </w:pPr>
            <w:r>
              <w:rPr>
                <w:rFonts w:hint="eastAsia"/>
              </w:rPr>
              <w:t>执行发行条款</w:t>
            </w:r>
          </w:p>
        </w:tc>
        <w:tc>
          <w:tcPr>
            <w:tcW w:w="3293" w:type="dxa"/>
            <w:shd w:val="clear" w:color="auto" w:fill="auto"/>
          </w:tcPr>
          <w:p w:rsidR="00261B43" w:rsidRPr="00C33D2B" w:rsidRDefault="00261B43" w:rsidP="003C7C45">
            <w:pPr>
              <w:spacing w:line="276" w:lineRule="auto"/>
              <w:cnfStyle w:val="000000100000"/>
              <w:rPr>
                <w:b/>
                <w:color w:val="0000FF"/>
              </w:rPr>
            </w:pPr>
            <w:r w:rsidRPr="00C33D2B">
              <w:rPr>
                <w:rFonts w:hint="eastAsia"/>
                <w:b/>
                <w:color w:val="0000FF"/>
              </w:rPr>
              <w:t>完全自愿</w:t>
            </w:r>
          </w:p>
        </w:tc>
      </w:tr>
      <w:tr w:rsidR="00261B43" w:rsidTr="003C7C45">
        <w:trPr>
          <w:cnfStyle w:val="000000010000"/>
        </w:trPr>
        <w:tc>
          <w:tcPr>
            <w:cnfStyle w:val="001000000000"/>
            <w:tcW w:w="818" w:type="dxa"/>
            <w:shd w:val="clear" w:color="auto" w:fill="auto"/>
          </w:tcPr>
          <w:p w:rsidR="00261B43" w:rsidRDefault="00261B43" w:rsidP="003C7C45">
            <w:pPr>
              <w:spacing w:line="276" w:lineRule="auto"/>
            </w:pPr>
            <w:r>
              <w:rPr>
                <w:rFonts w:hint="eastAsia"/>
              </w:rPr>
              <w:t>12</w:t>
            </w:r>
          </w:p>
        </w:tc>
        <w:tc>
          <w:tcPr>
            <w:tcW w:w="3368" w:type="dxa"/>
            <w:shd w:val="clear" w:color="auto" w:fill="auto"/>
          </w:tcPr>
          <w:p w:rsidR="00261B43" w:rsidRDefault="00261B43" w:rsidP="003C7C45">
            <w:pPr>
              <w:spacing w:line="276" w:lineRule="auto"/>
              <w:cnfStyle w:val="000000010000"/>
            </w:pPr>
            <w:r>
              <w:rPr>
                <w:rFonts w:hint="eastAsia"/>
              </w:rPr>
              <w:t>牛熊证强制赎回</w:t>
            </w:r>
          </w:p>
        </w:tc>
        <w:tc>
          <w:tcPr>
            <w:tcW w:w="1701" w:type="dxa"/>
            <w:vMerge/>
            <w:shd w:val="clear" w:color="auto" w:fill="auto"/>
          </w:tcPr>
          <w:p w:rsidR="00261B43" w:rsidRDefault="00261B43" w:rsidP="003C7C45">
            <w:pPr>
              <w:spacing w:line="276" w:lineRule="auto"/>
              <w:cnfStyle w:val="000000010000"/>
            </w:pPr>
          </w:p>
        </w:tc>
        <w:tc>
          <w:tcPr>
            <w:tcW w:w="3293" w:type="dxa"/>
            <w:shd w:val="clear" w:color="auto" w:fill="auto"/>
          </w:tcPr>
          <w:p w:rsidR="00261B43" w:rsidRDefault="00261B43" w:rsidP="003C7C45">
            <w:pPr>
              <w:spacing w:line="276" w:lineRule="auto"/>
              <w:cnfStyle w:val="000000010000"/>
            </w:pPr>
            <w:r>
              <w:rPr>
                <w:rFonts w:hint="eastAsia"/>
              </w:rPr>
              <w:t>强制执行</w:t>
            </w:r>
          </w:p>
        </w:tc>
      </w:tr>
      <w:tr w:rsidR="00261B43" w:rsidTr="003C7C45">
        <w:trPr>
          <w:cnfStyle w:val="000000100000"/>
        </w:trPr>
        <w:tc>
          <w:tcPr>
            <w:cnfStyle w:val="001000000000"/>
            <w:tcW w:w="818" w:type="dxa"/>
            <w:shd w:val="clear" w:color="auto" w:fill="auto"/>
          </w:tcPr>
          <w:p w:rsidR="00261B43" w:rsidRDefault="00261B43" w:rsidP="003C7C45">
            <w:pPr>
              <w:spacing w:line="276" w:lineRule="auto"/>
            </w:pPr>
            <w:r>
              <w:rPr>
                <w:rFonts w:hint="eastAsia"/>
              </w:rPr>
              <w:t>13</w:t>
            </w:r>
          </w:p>
        </w:tc>
        <w:tc>
          <w:tcPr>
            <w:tcW w:w="3368" w:type="dxa"/>
            <w:shd w:val="clear" w:color="auto" w:fill="auto"/>
          </w:tcPr>
          <w:p w:rsidR="00261B43" w:rsidRDefault="00261B43" w:rsidP="003C7C45">
            <w:pPr>
              <w:spacing w:line="276" w:lineRule="auto"/>
              <w:cnfStyle w:val="000000100000"/>
            </w:pPr>
            <w:r>
              <w:rPr>
                <w:rFonts w:hint="eastAsia"/>
              </w:rPr>
              <w:t>衍生证券到期注销</w:t>
            </w:r>
          </w:p>
        </w:tc>
        <w:tc>
          <w:tcPr>
            <w:tcW w:w="1701" w:type="dxa"/>
            <w:vMerge/>
            <w:shd w:val="clear" w:color="auto" w:fill="auto"/>
          </w:tcPr>
          <w:p w:rsidR="00261B43" w:rsidRDefault="00261B43" w:rsidP="003C7C45">
            <w:pPr>
              <w:spacing w:line="276" w:lineRule="auto"/>
              <w:cnfStyle w:val="000000100000"/>
            </w:pPr>
          </w:p>
        </w:tc>
        <w:tc>
          <w:tcPr>
            <w:tcW w:w="3293" w:type="dxa"/>
            <w:shd w:val="clear" w:color="auto" w:fill="auto"/>
          </w:tcPr>
          <w:p w:rsidR="00261B43" w:rsidRDefault="00261B43" w:rsidP="003C7C45">
            <w:pPr>
              <w:spacing w:line="276" w:lineRule="auto"/>
              <w:cnfStyle w:val="000000100000"/>
            </w:pPr>
            <w:r>
              <w:rPr>
                <w:rFonts w:hint="eastAsia"/>
              </w:rPr>
              <w:t>强制执行</w:t>
            </w:r>
          </w:p>
        </w:tc>
      </w:tr>
      <w:tr w:rsidR="00261B43" w:rsidTr="003C7C45">
        <w:trPr>
          <w:cnfStyle w:val="000000010000"/>
        </w:trPr>
        <w:tc>
          <w:tcPr>
            <w:cnfStyle w:val="001000000000"/>
            <w:tcW w:w="818" w:type="dxa"/>
            <w:shd w:val="clear" w:color="auto" w:fill="auto"/>
          </w:tcPr>
          <w:p w:rsidR="00261B43" w:rsidRDefault="00261B43" w:rsidP="003C7C45">
            <w:pPr>
              <w:spacing w:line="276" w:lineRule="auto"/>
            </w:pPr>
            <w:r>
              <w:rPr>
                <w:rFonts w:hint="eastAsia"/>
              </w:rPr>
              <w:t>14</w:t>
            </w:r>
          </w:p>
        </w:tc>
        <w:tc>
          <w:tcPr>
            <w:tcW w:w="3368" w:type="dxa"/>
            <w:shd w:val="clear" w:color="auto" w:fill="auto"/>
          </w:tcPr>
          <w:p w:rsidR="00261B43" w:rsidRDefault="00261B43" w:rsidP="003C7C45">
            <w:pPr>
              <w:spacing w:line="276" w:lineRule="auto"/>
              <w:cnfStyle w:val="000000010000"/>
            </w:pPr>
            <w:r>
              <w:rPr>
                <w:rFonts w:hint="eastAsia"/>
              </w:rPr>
              <w:t>债券利息分配</w:t>
            </w:r>
          </w:p>
        </w:tc>
        <w:tc>
          <w:tcPr>
            <w:tcW w:w="1701" w:type="dxa"/>
            <w:vMerge/>
            <w:shd w:val="clear" w:color="auto" w:fill="auto"/>
          </w:tcPr>
          <w:p w:rsidR="00261B43" w:rsidRDefault="00261B43" w:rsidP="003C7C45">
            <w:pPr>
              <w:spacing w:line="276" w:lineRule="auto"/>
              <w:cnfStyle w:val="000000010000"/>
            </w:pPr>
          </w:p>
        </w:tc>
        <w:tc>
          <w:tcPr>
            <w:tcW w:w="3293" w:type="dxa"/>
            <w:shd w:val="clear" w:color="auto" w:fill="auto"/>
          </w:tcPr>
          <w:p w:rsidR="00261B43" w:rsidRDefault="00261B43" w:rsidP="003C7C45">
            <w:pPr>
              <w:spacing w:line="276" w:lineRule="auto"/>
              <w:cnfStyle w:val="000000010000"/>
            </w:pPr>
            <w:r>
              <w:rPr>
                <w:rFonts w:hint="eastAsia"/>
              </w:rPr>
              <w:t>强制执行</w:t>
            </w:r>
          </w:p>
        </w:tc>
      </w:tr>
      <w:tr w:rsidR="00261B43" w:rsidTr="003C7C45">
        <w:trPr>
          <w:cnfStyle w:val="000000100000"/>
        </w:trPr>
        <w:tc>
          <w:tcPr>
            <w:cnfStyle w:val="001000000000"/>
            <w:tcW w:w="818" w:type="dxa"/>
            <w:shd w:val="clear" w:color="auto" w:fill="auto"/>
          </w:tcPr>
          <w:p w:rsidR="00261B43" w:rsidRDefault="00261B43" w:rsidP="003C7C45">
            <w:pPr>
              <w:spacing w:line="276" w:lineRule="auto"/>
            </w:pPr>
            <w:r>
              <w:rPr>
                <w:rFonts w:hint="eastAsia"/>
              </w:rPr>
              <w:t>15</w:t>
            </w:r>
          </w:p>
        </w:tc>
        <w:tc>
          <w:tcPr>
            <w:tcW w:w="3368" w:type="dxa"/>
            <w:shd w:val="clear" w:color="auto" w:fill="auto"/>
          </w:tcPr>
          <w:p w:rsidR="00261B43" w:rsidRDefault="00261B43" w:rsidP="003C7C45">
            <w:pPr>
              <w:spacing w:line="276" w:lineRule="auto"/>
              <w:cnfStyle w:val="000000100000"/>
            </w:pPr>
            <w:r>
              <w:rPr>
                <w:rFonts w:hint="eastAsia"/>
              </w:rPr>
              <w:t>可转债换股</w:t>
            </w:r>
          </w:p>
        </w:tc>
        <w:tc>
          <w:tcPr>
            <w:tcW w:w="1701" w:type="dxa"/>
            <w:vMerge/>
            <w:shd w:val="clear" w:color="auto" w:fill="auto"/>
          </w:tcPr>
          <w:p w:rsidR="00261B43" w:rsidRDefault="00261B43" w:rsidP="003C7C45">
            <w:pPr>
              <w:spacing w:line="276" w:lineRule="auto"/>
              <w:cnfStyle w:val="000000100000"/>
            </w:pPr>
          </w:p>
        </w:tc>
        <w:tc>
          <w:tcPr>
            <w:tcW w:w="3293" w:type="dxa"/>
            <w:shd w:val="clear" w:color="auto" w:fill="auto"/>
          </w:tcPr>
          <w:p w:rsidR="00261B43" w:rsidRPr="00C33D2B" w:rsidRDefault="00261B43" w:rsidP="003C7C45">
            <w:pPr>
              <w:spacing w:line="276" w:lineRule="auto"/>
              <w:cnfStyle w:val="000000100000"/>
              <w:rPr>
                <w:b/>
                <w:color w:val="0000FF"/>
              </w:rPr>
            </w:pPr>
            <w:r w:rsidRPr="00C33D2B">
              <w:rPr>
                <w:rFonts w:hint="eastAsia"/>
                <w:b/>
                <w:color w:val="0000FF"/>
              </w:rPr>
              <w:t>完全自愿</w:t>
            </w:r>
          </w:p>
        </w:tc>
      </w:tr>
      <w:tr w:rsidR="00261B43" w:rsidTr="003C7C45">
        <w:trPr>
          <w:cnfStyle w:val="000000010000"/>
        </w:trPr>
        <w:tc>
          <w:tcPr>
            <w:cnfStyle w:val="001000000000"/>
            <w:tcW w:w="818" w:type="dxa"/>
            <w:shd w:val="clear" w:color="auto" w:fill="auto"/>
          </w:tcPr>
          <w:p w:rsidR="00261B43" w:rsidRDefault="00261B43" w:rsidP="003C7C45">
            <w:pPr>
              <w:spacing w:line="276" w:lineRule="auto"/>
            </w:pPr>
            <w:r>
              <w:rPr>
                <w:rFonts w:hint="eastAsia"/>
              </w:rPr>
              <w:t>16</w:t>
            </w:r>
          </w:p>
        </w:tc>
        <w:tc>
          <w:tcPr>
            <w:tcW w:w="3368" w:type="dxa"/>
            <w:shd w:val="clear" w:color="auto" w:fill="auto"/>
          </w:tcPr>
          <w:p w:rsidR="00261B43" w:rsidRDefault="00261B43" w:rsidP="003C7C45">
            <w:pPr>
              <w:spacing w:line="276" w:lineRule="auto"/>
              <w:cnfStyle w:val="000000010000"/>
            </w:pPr>
            <w:r>
              <w:rPr>
                <w:rFonts w:hint="eastAsia"/>
              </w:rPr>
              <w:t>债券到期赎回</w:t>
            </w:r>
          </w:p>
        </w:tc>
        <w:tc>
          <w:tcPr>
            <w:tcW w:w="1701" w:type="dxa"/>
            <w:vMerge/>
            <w:shd w:val="clear" w:color="auto" w:fill="auto"/>
          </w:tcPr>
          <w:p w:rsidR="00261B43" w:rsidRDefault="00261B43" w:rsidP="003C7C45">
            <w:pPr>
              <w:spacing w:line="276" w:lineRule="auto"/>
              <w:cnfStyle w:val="000000010000"/>
            </w:pPr>
          </w:p>
        </w:tc>
        <w:tc>
          <w:tcPr>
            <w:tcW w:w="3293" w:type="dxa"/>
            <w:shd w:val="clear" w:color="auto" w:fill="auto"/>
          </w:tcPr>
          <w:p w:rsidR="00261B43" w:rsidRDefault="00261B43" w:rsidP="003C7C45">
            <w:pPr>
              <w:spacing w:line="276" w:lineRule="auto"/>
              <w:cnfStyle w:val="000000010000"/>
            </w:pPr>
            <w:r>
              <w:rPr>
                <w:rFonts w:hint="eastAsia"/>
              </w:rPr>
              <w:t>强制执行</w:t>
            </w:r>
          </w:p>
        </w:tc>
      </w:tr>
    </w:tbl>
    <w:p w:rsidR="00261B43" w:rsidRDefault="00261B43" w:rsidP="00261B43"/>
    <w:p w:rsidR="00261B43" w:rsidRDefault="00261B43" w:rsidP="00C80458">
      <w:pPr>
        <w:pStyle w:val="3"/>
        <w:numPr>
          <w:ilvl w:val="2"/>
          <w:numId w:val="1"/>
        </w:numPr>
        <w:spacing w:before="80" w:after="120" w:line="240" w:lineRule="auto"/>
        <w:rPr>
          <w:kern w:val="0"/>
        </w:rPr>
      </w:pPr>
      <w:bookmarkStart w:id="13" w:name="_Toc291503177"/>
      <w:bookmarkStart w:id="14" w:name="_Toc296808694"/>
      <w:r>
        <w:rPr>
          <w:rFonts w:hint="eastAsia"/>
          <w:kern w:val="0"/>
        </w:rPr>
        <w:t>上市公司行动操作流程</w:t>
      </w:r>
      <w:bookmarkEnd w:id="13"/>
      <w:bookmarkEnd w:id="14"/>
    </w:p>
    <w:p w:rsidR="00261B43" w:rsidRDefault="00261B43" w:rsidP="00261B43">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sidRPr="006D748E">
        <w:rPr>
          <w:rFonts w:asciiTheme="minorEastAsia" w:hAnsiTheme="minorEastAsia" w:cs="华文仿宋" w:hint="eastAsia"/>
          <w:color w:val="000000"/>
          <w:kern w:val="0"/>
          <w:szCs w:val="21"/>
        </w:rPr>
        <w:t>公司行动的流程</w:t>
      </w:r>
      <w:r>
        <w:rPr>
          <w:rFonts w:asciiTheme="minorEastAsia" w:hAnsiTheme="minorEastAsia" w:cs="华文仿宋" w:hint="eastAsia"/>
          <w:color w:val="000000"/>
          <w:kern w:val="0"/>
          <w:szCs w:val="21"/>
        </w:rPr>
        <w:t>一般</w:t>
      </w:r>
      <w:r w:rsidRPr="006D748E">
        <w:rPr>
          <w:rFonts w:asciiTheme="minorEastAsia" w:hAnsiTheme="minorEastAsia" w:cs="华文仿宋" w:hint="eastAsia"/>
          <w:color w:val="000000"/>
          <w:kern w:val="0"/>
          <w:szCs w:val="21"/>
        </w:rPr>
        <w:t>包括五个步骤，</w:t>
      </w:r>
      <w:r>
        <w:rPr>
          <w:rFonts w:asciiTheme="minorEastAsia" w:hAnsiTheme="minorEastAsia" w:cs="华文仿宋" w:hint="eastAsia"/>
          <w:color w:val="000000"/>
          <w:kern w:val="0"/>
          <w:szCs w:val="21"/>
        </w:rPr>
        <w:t>从上市公司行动的</w:t>
      </w:r>
      <w:r w:rsidRPr="006D748E">
        <w:rPr>
          <w:rFonts w:asciiTheme="minorEastAsia" w:hAnsiTheme="minorEastAsia" w:cs="华文仿宋" w:hint="eastAsia"/>
          <w:color w:val="000000"/>
          <w:kern w:val="0"/>
          <w:szCs w:val="21"/>
        </w:rPr>
        <w:t>信息采集及分析、信息发布、接受客户指令、执行客户指令、获取结算公司的指令反馈</w:t>
      </w:r>
      <w:r>
        <w:rPr>
          <w:rFonts w:asciiTheme="minorEastAsia" w:hAnsiTheme="minorEastAsia" w:cs="华文仿宋" w:hint="eastAsia"/>
          <w:color w:val="000000"/>
          <w:kern w:val="0"/>
          <w:szCs w:val="21"/>
        </w:rPr>
        <w:t>。</w:t>
      </w:r>
    </w:p>
    <w:p w:rsidR="00261B43" w:rsidRPr="007E6AB2" w:rsidRDefault="00261B43" w:rsidP="00C80458">
      <w:pPr>
        <w:pStyle w:val="a7"/>
        <w:numPr>
          <w:ilvl w:val="0"/>
          <w:numId w:val="5"/>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7E6AB2">
        <w:rPr>
          <w:rFonts w:asciiTheme="minorEastAsia" w:hAnsiTheme="minorEastAsia" w:cs="华文仿宋" w:hint="eastAsia"/>
          <w:b/>
          <w:color w:val="000000"/>
          <w:kern w:val="0"/>
          <w:szCs w:val="21"/>
        </w:rPr>
        <w:t>信息采集及分析：</w:t>
      </w:r>
      <w:r w:rsidRPr="007E6AB2">
        <w:rPr>
          <w:rFonts w:asciiTheme="minorEastAsia" w:hAnsiTheme="minorEastAsia" w:cs="华文仿宋" w:hint="eastAsia"/>
          <w:color w:val="000000"/>
          <w:kern w:val="0"/>
          <w:szCs w:val="21"/>
        </w:rPr>
        <w:t>券商从中央结算系统获取香港结算公司发布的公司行动信息，并通过后台系统分析所有数据，筛选出券商所属客户持有股份信息，向持有客户分配权益。</w:t>
      </w:r>
    </w:p>
    <w:p w:rsidR="00261B43" w:rsidRPr="007E6AB2" w:rsidRDefault="00261B43" w:rsidP="00C80458">
      <w:pPr>
        <w:pStyle w:val="a7"/>
        <w:numPr>
          <w:ilvl w:val="0"/>
          <w:numId w:val="5"/>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7E6AB2">
        <w:rPr>
          <w:rFonts w:asciiTheme="minorEastAsia" w:hAnsiTheme="minorEastAsia" w:cs="华文仿宋" w:hint="eastAsia"/>
          <w:b/>
          <w:color w:val="000000"/>
          <w:kern w:val="0"/>
          <w:szCs w:val="21"/>
        </w:rPr>
        <w:t>信息发布：</w:t>
      </w:r>
      <w:r w:rsidRPr="007E6AB2">
        <w:rPr>
          <w:rFonts w:asciiTheme="minorEastAsia" w:hAnsiTheme="minorEastAsia" w:cs="华文仿宋" w:hint="eastAsia"/>
          <w:color w:val="000000"/>
          <w:kern w:val="0"/>
          <w:szCs w:val="21"/>
        </w:rPr>
        <w:t>券商向持股客户发布上市公司行动信息，若属于需要客户选择的上市公司行</w:t>
      </w:r>
      <w:r w:rsidRPr="007E6AB2">
        <w:rPr>
          <w:rFonts w:asciiTheme="minorEastAsia" w:hAnsiTheme="minorEastAsia" w:cs="华文仿宋" w:hint="eastAsia"/>
          <w:color w:val="000000"/>
          <w:kern w:val="0"/>
          <w:szCs w:val="21"/>
        </w:rPr>
        <w:lastRenderedPageBreak/>
        <w:t>动则需提供相关的接受客户指令渠道给客户。</w:t>
      </w:r>
    </w:p>
    <w:p w:rsidR="00261B43" w:rsidRPr="007E6AB2" w:rsidRDefault="00261B43" w:rsidP="00C80458">
      <w:pPr>
        <w:pStyle w:val="a7"/>
        <w:numPr>
          <w:ilvl w:val="0"/>
          <w:numId w:val="5"/>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7E6AB2">
        <w:rPr>
          <w:rFonts w:asciiTheme="minorEastAsia" w:hAnsiTheme="minorEastAsia" w:cs="华文仿宋" w:hint="eastAsia"/>
          <w:b/>
          <w:color w:val="000000"/>
          <w:kern w:val="0"/>
          <w:szCs w:val="21"/>
        </w:rPr>
        <w:t>接受客户指令：</w:t>
      </w:r>
      <w:r w:rsidRPr="007E6AB2">
        <w:rPr>
          <w:rFonts w:asciiTheme="minorEastAsia" w:hAnsiTheme="minorEastAsia" w:cs="华文仿宋" w:hint="eastAsia"/>
          <w:color w:val="000000"/>
          <w:kern w:val="0"/>
          <w:szCs w:val="21"/>
        </w:rPr>
        <w:t>券商通过表格或网络渠道接受客户下达上市公司行动的选择指令。</w:t>
      </w:r>
    </w:p>
    <w:p w:rsidR="00261B43" w:rsidRPr="007E6AB2" w:rsidRDefault="00261B43" w:rsidP="00C80458">
      <w:pPr>
        <w:pStyle w:val="a7"/>
        <w:numPr>
          <w:ilvl w:val="0"/>
          <w:numId w:val="5"/>
        </w:numPr>
        <w:autoSpaceDE w:val="0"/>
        <w:autoSpaceDN w:val="0"/>
        <w:adjustRightInd w:val="0"/>
        <w:spacing w:line="360" w:lineRule="auto"/>
        <w:ind w:firstLineChars="0"/>
        <w:jc w:val="left"/>
        <w:rPr>
          <w:rFonts w:asciiTheme="minorEastAsia" w:hAnsiTheme="minorEastAsia"/>
        </w:rPr>
      </w:pPr>
      <w:r w:rsidRPr="007E6AB2">
        <w:rPr>
          <w:rFonts w:asciiTheme="minorEastAsia" w:hAnsiTheme="minorEastAsia" w:hint="eastAsia"/>
          <w:b/>
        </w:rPr>
        <w:t>执行客户指令：</w:t>
      </w:r>
      <w:r w:rsidRPr="007E6AB2">
        <w:rPr>
          <w:rFonts w:asciiTheme="minorEastAsia" w:hAnsiTheme="minorEastAsia" w:hint="eastAsia"/>
        </w:rPr>
        <w:t>券商通过后台系统及中央结算系统执行客户指令。</w:t>
      </w:r>
    </w:p>
    <w:p w:rsidR="00261B43" w:rsidRPr="007E6AB2" w:rsidRDefault="00261B43" w:rsidP="00C80458">
      <w:pPr>
        <w:pStyle w:val="a7"/>
        <w:numPr>
          <w:ilvl w:val="0"/>
          <w:numId w:val="5"/>
        </w:numPr>
        <w:autoSpaceDE w:val="0"/>
        <w:autoSpaceDN w:val="0"/>
        <w:adjustRightInd w:val="0"/>
        <w:spacing w:line="360" w:lineRule="auto"/>
        <w:ind w:firstLineChars="0"/>
        <w:jc w:val="left"/>
        <w:rPr>
          <w:rFonts w:asciiTheme="minorEastAsia" w:hAnsiTheme="minorEastAsia"/>
        </w:rPr>
      </w:pPr>
      <w:r w:rsidRPr="007E6AB2">
        <w:rPr>
          <w:rFonts w:asciiTheme="minorEastAsia" w:hAnsiTheme="minorEastAsia" w:hint="eastAsia"/>
          <w:b/>
        </w:rPr>
        <w:t>获取指令反馈：</w:t>
      </w:r>
      <w:r w:rsidRPr="007E6AB2">
        <w:rPr>
          <w:rFonts w:asciiTheme="minorEastAsia" w:hAnsiTheme="minorEastAsia" w:hint="eastAsia"/>
        </w:rPr>
        <w:t>券商通过中央结算系统获取香港结算公司根据客户指令分配的股东权益。</w:t>
      </w:r>
    </w:p>
    <w:p w:rsidR="00261B43" w:rsidRPr="006D748E" w:rsidRDefault="00261B43" w:rsidP="00261B43">
      <w:pPr>
        <w:rPr>
          <w:rFonts w:asciiTheme="minorEastAsia" w:hAnsiTheme="minorEastAsia" w:cs="华文仿宋"/>
          <w:color w:val="000000"/>
          <w:kern w:val="0"/>
          <w:szCs w:val="21"/>
        </w:rPr>
      </w:pPr>
    </w:p>
    <w:p w:rsidR="00261B43" w:rsidRDefault="00261B43" w:rsidP="00261B43">
      <w:pPr>
        <w:widowControl/>
        <w:spacing w:line="360" w:lineRule="auto"/>
        <w:ind w:firstLineChars="200" w:firstLine="420"/>
        <w:jc w:val="left"/>
        <w:rPr>
          <w:rFonts w:asciiTheme="minorEastAsia" w:hAnsiTheme="minorEastAsia" w:cs="华文仿宋"/>
          <w:kern w:val="0"/>
          <w:szCs w:val="21"/>
        </w:rPr>
      </w:pPr>
      <w:r>
        <w:rPr>
          <w:rFonts w:asciiTheme="minorEastAsia" w:hAnsiTheme="minorEastAsia" w:cs="宋体" w:hint="eastAsia"/>
          <w:kern w:val="0"/>
          <w:szCs w:val="21"/>
        </w:rPr>
        <w:t>常见的</w:t>
      </w:r>
      <w:r w:rsidRPr="006D748E">
        <w:rPr>
          <w:rFonts w:asciiTheme="minorEastAsia" w:hAnsiTheme="minorEastAsia" w:cs="华文仿宋"/>
          <w:kern w:val="0"/>
          <w:szCs w:val="21"/>
        </w:rPr>
        <w:t xml:space="preserve">16 </w:t>
      </w:r>
      <w:proofErr w:type="gramStart"/>
      <w:r w:rsidRPr="006D748E">
        <w:rPr>
          <w:rFonts w:asciiTheme="minorEastAsia" w:hAnsiTheme="minorEastAsia" w:cs="华文仿宋" w:hint="eastAsia"/>
          <w:kern w:val="0"/>
          <w:szCs w:val="21"/>
        </w:rPr>
        <w:t>项</w:t>
      </w:r>
      <w:r>
        <w:rPr>
          <w:rFonts w:asciiTheme="minorEastAsia" w:hAnsiTheme="minorEastAsia" w:cs="华文仿宋" w:hint="eastAsia"/>
          <w:kern w:val="0"/>
          <w:szCs w:val="21"/>
        </w:rPr>
        <w:t>上市</w:t>
      </w:r>
      <w:proofErr w:type="gramEnd"/>
      <w:r w:rsidRPr="006D748E">
        <w:rPr>
          <w:rFonts w:asciiTheme="minorEastAsia" w:hAnsiTheme="minorEastAsia" w:cs="华文仿宋" w:hint="eastAsia"/>
          <w:kern w:val="0"/>
          <w:szCs w:val="21"/>
        </w:rPr>
        <w:t>公司行动的操作流程并非完全一致，但均不会超越这五个步骤，现对不同类型公司行动的操作流程比较如下</w:t>
      </w:r>
      <w:r>
        <w:rPr>
          <w:rFonts w:asciiTheme="minorEastAsia" w:hAnsiTheme="minorEastAsia" w:cs="华文仿宋" w:hint="eastAsia"/>
          <w:kern w:val="0"/>
          <w:szCs w:val="21"/>
        </w:rPr>
        <w:t>：</w:t>
      </w:r>
    </w:p>
    <w:tbl>
      <w:tblPr>
        <w:tblStyle w:val="-110"/>
        <w:tblW w:w="9927" w:type="dxa"/>
        <w:tblLook w:val="04A0"/>
      </w:tblPr>
      <w:tblGrid>
        <w:gridCol w:w="2369"/>
        <w:gridCol w:w="1451"/>
        <w:gridCol w:w="1153"/>
        <w:gridCol w:w="1661"/>
        <w:gridCol w:w="1632"/>
        <w:gridCol w:w="1661"/>
      </w:tblGrid>
      <w:tr w:rsidR="00261B43" w:rsidRPr="009D2C21" w:rsidTr="003C7C45">
        <w:trPr>
          <w:cnfStyle w:val="100000000000"/>
        </w:trPr>
        <w:tc>
          <w:tcPr>
            <w:cnfStyle w:val="001000000000"/>
            <w:tcW w:w="2369" w:type="dxa"/>
            <w:shd w:val="clear" w:color="auto" w:fill="D9D9D9" w:themeFill="background1" w:themeFillShade="D9"/>
          </w:tcPr>
          <w:p w:rsidR="00261B43" w:rsidRPr="009D2C21" w:rsidRDefault="00261B43" w:rsidP="003C7C45">
            <w:pPr>
              <w:spacing w:line="276" w:lineRule="auto"/>
              <w:rPr>
                <w:color w:val="C00000"/>
              </w:rPr>
            </w:pPr>
            <w:r>
              <w:rPr>
                <w:rFonts w:hint="eastAsia"/>
                <w:color w:val="C00000"/>
              </w:rPr>
              <w:t>上市公司行动</w:t>
            </w:r>
          </w:p>
        </w:tc>
        <w:tc>
          <w:tcPr>
            <w:tcW w:w="1451" w:type="dxa"/>
            <w:shd w:val="clear" w:color="auto" w:fill="D9D9D9" w:themeFill="background1" w:themeFillShade="D9"/>
          </w:tcPr>
          <w:p w:rsidR="00261B43" w:rsidRPr="009D2C21" w:rsidRDefault="00261B43" w:rsidP="003C7C45">
            <w:pPr>
              <w:spacing w:line="276" w:lineRule="auto"/>
              <w:cnfStyle w:val="100000000000"/>
              <w:rPr>
                <w:color w:val="C00000"/>
              </w:rPr>
            </w:pPr>
            <w:r>
              <w:rPr>
                <w:rFonts w:hint="eastAsia"/>
                <w:color w:val="C00000"/>
              </w:rPr>
              <w:t>采集及分析</w:t>
            </w:r>
          </w:p>
        </w:tc>
        <w:tc>
          <w:tcPr>
            <w:tcW w:w="1153" w:type="dxa"/>
            <w:shd w:val="clear" w:color="auto" w:fill="D9D9D9" w:themeFill="background1" w:themeFillShade="D9"/>
          </w:tcPr>
          <w:p w:rsidR="00261B43" w:rsidRPr="009D2C21" w:rsidRDefault="00261B43" w:rsidP="003C7C45">
            <w:pPr>
              <w:spacing w:line="276" w:lineRule="auto"/>
              <w:cnfStyle w:val="100000000000"/>
              <w:rPr>
                <w:color w:val="C00000"/>
              </w:rPr>
            </w:pPr>
            <w:r>
              <w:rPr>
                <w:rFonts w:hint="eastAsia"/>
                <w:color w:val="C00000"/>
              </w:rPr>
              <w:t>信息发布</w:t>
            </w:r>
          </w:p>
        </w:tc>
        <w:tc>
          <w:tcPr>
            <w:tcW w:w="1661" w:type="dxa"/>
            <w:shd w:val="clear" w:color="auto" w:fill="D9D9D9" w:themeFill="background1" w:themeFillShade="D9"/>
          </w:tcPr>
          <w:p w:rsidR="00261B43" w:rsidRPr="009D2C21" w:rsidRDefault="00261B43" w:rsidP="003C7C45">
            <w:pPr>
              <w:spacing w:line="276" w:lineRule="auto"/>
              <w:cnfStyle w:val="100000000000"/>
              <w:rPr>
                <w:color w:val="C00000"/>
              </w:rPr>
            </w:pPr>
            <w:r>
              <w:rPr>
                <w:rFonts w:hint="eastAsia"/>
                <w:color w:val="C00000"/>
              </w:rPr>
              <w:t>接受客户指令</w:t>
            </w:r>
          </w:p>
        </w:tc>
        <w:tc>
          <w:tcPr>
            <w:tcW w:w="1632" w:type="dxa"/>
            <w:shd w:val="clear" w:color="auto" w:fill="D9D9D9" w:themeFill="background1" w:themeFillShade="D9"/>
          </w:tcPr>
          <w:p w:rsidR="00261B43" w:rsidRPr="009D2C21" w:rsidRDefault="00261B43" w:rsidP="003C7C45">
            <w:pPr>
              <w:spacing w:line="276" w:lineRule="auto"/>
              <w:cnfStyle w:val="100000000000"/>
              <w:rPr>
                <w:color w:val="C00000"/>
              </w:rPr>
            </w:pPr>
            <w:r>
              <w:rPr>
                <w:rFonts w:hint="eastAsia"/>
                <w:color w:val="C00000"/>
              </w:rPr>
              <w:t>执行客户指令</w:t>
            </w:r>
          </w:p>
        </w:tc>
        <w:tc>
          <w:tcPr>
            <w:tcW w:w="1661" w:type="dxa"/>
            <w:shd w:val="clear" w:color="auto" w:fill="D9D9D9" w:themeFill="background1" w:themeFillShade="D9"/>
          </w:tcPr>
          <w:p w:rsidR="00261B43" w:rsidRPr="009D2C21" w:rsidRDefault="00261B43" w:rsidP="003C7C45">
            <w:pPr>
              <w:spacing w:line="276" w:lineRule="auto"/>
              <w:cnfStyle w:val="100000000000"/>
              <w:rPr>
                <w:color w:val="C00000"/>
              </w:rPr>
            </w:pPr>
            <w:r>
              <w:rPr>
                <w:rFonts w:hint="eastAsia"/>
                <w:color w:val="C00000"/>
              </w:rPr>
              <w:t>获取指令反馈</w:t>
            </w:r>
          </w:p>
        </w:tc>
      </w:tr>
      <w:tr w:rsidR="00261B43" w:rsidTr="003C7C45">
        <w:trPr>
          <w:cnfStyle w:val="000000100000"/>
        </w:trPr>
        <w:tc>
          <w:tcPr>
            <w:cnfStyle w:val="001000000000"/>
            <w:tcW w:w="2369" w:type="dxa"/>
            <w:shd w:val="clear" w:color="auto" w:fill="auto"/>
          </w:tcPr>
          <w:p w:rsidR="00261B43" w:rsidRPr="00376698" w:rsidRDefault="00F077D1" w:rsidP="003C7C45">
            <w:pPr>
              <w:spacing w:line="276" w:lineRule="auto"/>
              <w:rPr>
                <w:b w:val="0"/>
              </w:rPr>
            </w:pPr>
            <w:r>
              <w:rPr>
                <w:rFonts w:hint="eastAsia"/>
                <w:b w:val="0"/>
              </w:rPr>
              <w:t>现金</w:t>
            </w:r>
            <w:r w:rsidR="00261B43" w:rsidRPr="00376698">
              <w:rPr>
                <w:rFonts w:hint="eastAsia"/>
                <w:b w:val="0"/>
              </w:rPr>
              <w:t>股息</w:t>
            </w:r>
          </w:p>
        </w:tc>
        <w:tc>
          <w:tcPr>
            <w:tcW w:w="1451"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153"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661" w:type="dxa"/>
            <w:shd w:val="clear" w:color="auto" w:fill="FFFFFF" w:themeFill="background1"/>
          </w:tcPr>
          <w:p w:rsidR="00261B43" w:rsidRPr="009539F3" w:rsidRDefault="00261B43" w:rsidP="003C7C45">
            <w:pPr>
              <w:spacing w:line="276" w:lineRule="auto"/>
              <w:jc w:val="center"/>
              <w:cnfStyle w:val="000000100000"/>
              <w:rPr>
                <w:b/>
                <w:color w:val="0000FF"/>
              </w:rPr>
            </w:pPr>
          </w:p>
        </w:tc>
        <w:tc>
          <w:tcPr>
            <w:tcW w:w="1632" w:type="dxa"/>
            <w:shd w:val="clear" w:color="auto" w:fill="FFFFFF" w:themeFill="background1"/>
          </w:tcPr>
          <w:p w:rsidR="00261B43" w:rsidRPr="009539F3" w:rsidRDefault="00261B43" w:rsidP="003C7C45">
            <w:pPr>
              <w:spacing w:line="276" w:lineRule="auto"/>
              <w:jc w:val="center"/>
              <w:cnfStyle w:val="000000100000"/>
              <w:rPr>
                <w:b/>
                <w:color w:val="0000FF"/>
              </w:rPr>
            </w:pPr>
          </w:p>
        </w:tc>
        <w:tc>
          <w:tcPr>
            <w:tcW w:w="1661" w:type="dxa"/>
            <w:shd w:val="clear" w:color="auto" w:fill="auto"/>
          </w:tcPr>
          <w:p w:rsidR="00261B43" w:rsidRPr="009539F3" w:rsidRDefault="00261B43" w:rsidP="003C7C45">
            <w:pPr>
              <w:spacing w:line="276" w:lineRule="auto"/>
              <w:jc w:val="center"/>
              <w:cnfStyle w:val="000000100000"/>
              <w:rPr>
                <w:b/>
                <w:color w:val="0000FF"/>
              </w:rPr>
            </w:pPr>
          </w:p>
        </w:tc>
      </w:tr>
      <w:tr w:rsidR="00261B43" w:rsidTr="003C7C45">
        <w:trPr>
          <w:cnfStyle w:val="000000010000"/>
        </w:trPr>
        <w:tc>
          <w:tcPr>
            <w:cnfStyle w:val="001000000000"/>
            <w:tcW w:w="2369" w:type="dxa"/>
            <w:shd w:val="clear" w:color="auto" w:fill="auto"/>
          </w:tcPr>
          <w:p w:rsidR="00261B43" w:rsidRPr="00376698" w:rsidRDefault="00F077D1" w:rsidP="00F077D1">
            <w:pPr>
              <w:spacing w:line="276" w:lineRule="auto"/>
              <w:rPr>
                <w:b w:val="0"/>
              </w:rPr>
            </w:pPr>
            <w:r>
              <w:rPr>
                <w:rFonts w:hint="eastAsia"/>
                <w:b w:val="0"/>
              </w:rPr>
              <w:t>股票股息</w:t>
            </w:r>
          </w:p>
        </w:tc>
        <w:tc>
          <w:tcPr>
            <w:tcW w:w="1451"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153"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661" w:type="dxa"/>
          </w:tcPr>
          <w:p w:rsidR="00261B43" w:rsidRPr="009539F3" w:rsidRDefault="00261B43" w:rsidP="003C7C45">
            <w:pPr>
              <w:spacing w:line="276" w:lineRule="auto"/>
              <w:jc w:val="center"/>
              <w:cnfStyle w:val="000000010000"/>
              <w:rPr>
                <w:b/>
              </w:rPr>
            </w:pPr>
          </w:p>
        </w:tc>
        <w:tc>
          <w:tcPr>
            <w:tcW w:w="1632" w:type="dxa"/>
          </w:tcPr>
          <w:p w:rsidR="00261B43" w:rsidRPr="009539F3" w:rsidRDefault="00261B43" w:rsidP="003C7C45">
            <w:pPr>
              <w:spacing w:line="276" w:lineRule="auto"/>
              <w:jc w:val="center"/>
              <w:cnfStyle w:val="000000010000"/>
              <w:rPr>
                <w:b/>
              </w:rPr>
            </w:pPr>
          </w:p>
        </w:tc>
        <w:tc>
          <w:tcPr>
            <w:tcW w:w="1661" w:type="dxa"/>
            <w:shd w:val="clear" w:color="auto" w:fill="auto"/>
          </w:tcPr>
          <w:p w:rsidR="00261B43" w:rsidRPr="009539F3" w:rsidRDefault="00261B43" w:rsidP="003C7C45">
            <w:pPr>
              <w:spacing w:line="276" w:lineRule="auto"/>
              <w:jc w:val="center"/>
              <w:cnfStyle w:val="000000010000"/>
              <w:rPr>
                <w:b/>
              </w:rPr>
            </w:pPr>
          </w:p>
        </w:tc>
      </w:tr>
      <w:tr w:rsidR="00261B43" w:rsidTr="003C7C45">
        <w:trPr>
          <w:cnfStyle w:val="000000100000"/>
        </w:trPr>
        <w:tc>
          <w:tcPr>
            <w:cnfStyle w:val="001000000000"/>
            <w:tcW w:w="2369" w:type="dxa"/>
            <w:shd w:val="clear" w:color="auto" w:fill="auto"/>
          </w:tcPr>
          <w:p w:rsidR="00261B43" w:rsidRPr="00376698" w:rsidRDefault="00261B43" w:rsidP="003C7C45">
            <w:pPr>
              <w:spacing w:line="276" w:lineRule="auto"/>
              <w:rPr>
                <w:b w:val="0"/>
              </w:rPr>
            </w:pPr>
            <w:r w:rsidRPr="00376698">
              <w:rPr>
                <w:rFonts w:hint="eastAsia"/>
                <w:b w:val="0"/>
              </w:rPr>
              <w:t>债券利息分配</w:t>
            </w:r>
          </w:p>
        </w:tc>
        <w:tc>
          <w:tcPr>
            <w:tcW w:w="1451"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153"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661" w:type="dxa"/>
            <w:shd w:val="clear" w:color="auto" w:fill="FFFFFF" w:themeFill="background1"/>
          </w:tcPr>
          <w:p w:rsidR="00261B43" w:rsidRPr="009539F3" w:rsidRDefault="00261B43" w:rsidP="003C7C45">
            <w:pPr>
              <w:spacing w:line="276" w:lineRule="auto"/>
              <w:jc w:val="center"/>
              <w:cnfStyle w:val="000000100000"/>
              <w:rPr>
                <w:b/>
                <w:color w:val="0000FF"/>
              </w:rPr>
            </w:pPr>
          </w:p>
        </w:tc>
        <w:tc>
          <w:tcPr>
            <w:tcW w:w="1632" w:type="dxa"/>
            <w:shd w:val="clear" w:color="auto" w:fill="FFFFFF" w:themeFill="background1"/>
          </w:tcPr>
          <w:p w:rsidR="00261B43" w:rsidRPr="009539F3" w:rsidRDefault="00261B43" w:rsidP="003C7C45">
            <w:pPr>
              <w:spacing w:line="276" w:lineRule="auto"/>
              <w:jc w:val="center"/>
              <w:cnfStyle w:val="000000100000"/>
              <w:rPr>
                <w:b/>
                <w:color w:val="0000FF"/>
              </w:rPr>
            </w:pPr>
          </w:p>
        </w:tc>
        <w:tc>
          <w:tcPr>
            <w:tcW w:w="1661" w:type="dxa"/>
            <w:shd w:val="clear" w:color="auto" w:fill="auto"/>
          </w:tcPr>
          <w:p w:rsidR="00261B43" w:rsidRPr="009539F3" w:rsidRDefault="00261B43" w:rsidP="003C7C45">
            <w:pPr>
              <w:spacing w:line="276" w:lineRule="auto"/>
              <w:jc w:val="center"/>
              <w:cnfStyle w:val="000000100000"/>
              <w:rPr>
                <w:b/>
                <w:color w:val="0000FF"/>
              </w:rPr>
            </w:pPr>
          </w:p>
        </w:tc>
      </w:tr>
      <w:tr w:rsidR="00261B43" w:rsidTr="003C7C45">
        <w:trPr>
          <w:cnfStyle w:val="000000010000"/>
        </w:trPr>
        <w:tc>
          <w:tcPr>
            <w:cnfStyle w:val="001000000000"/>
            <w:tcW w:w="2369" w:type="dxa"/>
            <w:shd w:val="clear" w:color="auto" w:fill="auto"/>
          </w:tcPr>
          <w:p w:rsidR="00261B43" w:rsidRPr="00376698" w:rsidRDefault="00261B43" w:rsidP="003C7C45">
            <w:pPr>
              <w:spacing w:line="276" w:lineRule="auto"/>
              <w:rPr>
                <w:b w:val="0"/>
              </w:rPr>
            </w:pPr>
            <w:r w:rsidRPr="00376698">
              <w:rPr>
                <w:rFonts w:hint="eastAsia"/>
                <w:b w:val="0"/>
              </w:rPr>
              <w:t>衍生证券到期注销</w:t>
            </w:r>
          </w:p>
        </w:tc>
        <w:tc>
          <w:tcPr>
            <w:tcW w:w="1451"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153"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661" w:type="dxa"/>
          </w:tcPr>
          <w:p w:rsidR="00261B43" w:rsidRPr="009539F3" w:rsidRDefault="00261B43" w:rsidP="003C7C45">
            <w:pPr>
              <w:spacing w:line="276" w:lineRule="auto"/>
              <w:jc w:val="center"/>
              <w:cnfStyle w:val="000000010000"/>
              <w:rPr>
                <w:b/>
              </w:rPr>
            </w:pPr>
          </w:p>
        </w:tc>
        <w:tc>
          <w:tcPr>
            <w:tcW w:w="1632" w:type="dxa"/>
          </w:tcPr>
          <w:p w:rsidR="00261B43" w:rsidRPr="009539F3" w:rsidRDefault="00261B43" w:rsidP="003C7C45">
            <w:pPr>
              <w:spacing w:line="276" w:lineRule="auto"/>
              <w:jc w:val="center"/>
              <w:cnfStyle w:val="000000010000"/>
              <w:rPr>
                <w:b/>
              </w:rPr>
            </w:pPr>
          </w:p>
        </w:tc>
        <w:tc>
          <w:tcPr>
            <w:tcW w:w="1661" w:type="dxa"/>
            <w:shd w:val="clear" w:color="auto" w:fill="auto"/>
          </w:tcPr>
          <w:p w:rsidR="00261B43" w:rsidRPr="009539F3" w:rsidRDefault="00261B43" w:rsidP="003C7C45">
            <w:pPr>
              <w:spacing w:line="276" w:lineRule="auto"/>
              <w:jc w:val="center"/>
              <w:cnfStyle w:val="000000010000"/>
              <w:rPr>
                <w:b/>
              </w:rPr>
            </w:pPr>
          </w:p>
        </w:tc>
      </w:tr>
      <w:tr w:rsidR="00261B43" w:rsidTr="003C7C45">
        <w:trPr>
          <w:cnfStyle w:val="000000100000"/>
        </w:trPr>
        <w:tc>
          <w:tcPr>
            <w:cnfStyle w:val="001000000000"/>
            <w:tcW w:w="2369" w:type="dxa"/>
            <w:shd w:val="clear" w:color="auto" w:fill="auto"/>
          </w:tcPr>
          <w:p w:rsidR="00261B43" w:rsidRPr="00376698" w:rsidRDefault="00261B43" w:rsidP="003C7C45">
            <w:pPr>
              <w:spacing w:line="276" w:lineRule="auto"/>
              <w:rPr>
                <w:b w:val="0"/>
              </w:rPr>
            </w:pPr>
            <w:r w:rsidRPr="00376698">
              <w:rPr>
                <w:rFonts w:hint="eastAsia"/>
                <w:b w:val="0"/>
              </w:rPr>
              <w:t>债券到期赎回</w:t>
            </w:r>
          </w:p>
        </w:tc>
        <w:tc>
          <w:tcPr>
            <w:tcW w:w="1451"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153"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661" w:type="dxa"/>
            <w:shd w:val="clear" w:color="auto" w:fill="FFFFFF" w:themeFill="background1"/>
          </w:tcPr>
          <w:p w:rsidR="00261B43" w:rsidRPr="009539F3" w:rsidRDefault="00261B43" w:rsidP="003C7C45">
            <w:pPr>
              <w:spacing w:line="276" w:lineRule="auto"/>
              <w:jc w:val="center"/>
              <w:cnfStyle w:val="000000100000"/>
              <w:rPr>
                <w:b/>
              </w:rPr>
            </w:pPr>
          </w:p>
        </w:tc>
        <w:tc>
          <w:tcPr>
            <w:tcW w:w="1632" w:type="dxa"/>
            <w:shd w:val="clear" w:color="auto" w:fill="FFFFFF" w:themeFill="background1"/>
          </w:tcPr>
          <w:p w:rsidR="00261B43" w:rsidRPr="009539F3" w:rsidRDefault="00261B43" w:rsidP="003C7C45">
            <w:pPr>
              <w:spacing w:line="276" w:lineRule="auto"/>
              <w:jc w:val="center"/>
              <w:cnfStyle w:val="000000100000"/>
              <w:rPr>
                <w:b/>
              </w:rPr>
            </w:pPr>
          </w:p>
        </w:tc>
        <w:tc>
          <w:tcPr>
            <w:tcW w:w="1661" w:type="dxa"/>
            <w:shd w:val="clear" w:color="auto" w:fill="auto"/>
          </w:tcPr>
          <w:p w:rsidR="00261B43" w:rsidRPr="009539F3" w:rsidRDefault="00261B43" w:rsidP="003C7C45">
            <w:pPr>
              <w:spacing w:line="276" w:lineRule="auto"/>
              <w:jc w:val="center"/>
              <w:cnfStyle w:val="000000100000"/>
              <w:rPr>
                <w:b/>
              </w:rPr>
            </w:pPr>
          </w:p>
        </w:tc>
      </w:tr>
      <w:tr w:rsidR="00261B43" w:rsidTr="003C7C45">
        <w:trPr>
          <w:cnfStyle w:val="000000010000"/>
        </w:trPr>
        <w:tc>
          <w:tcPr>
            <w:cnfStyle w:val="001000000000"/>
            <w:tcW w:w="2369" w:type="dxa"/>
            <w:shd w:val="clear" w:color="auto" w:fill="auto"/>
          </w:tcPr>
          <w:p w:rsidR="00261B43" w:rsidRPr="00376698" w:rsidRDefault="00261B43" w:rsidP="003C7C45">
            <w:pPr>
              <w:spacing w:line="276" w:lineRule="auto"/>
              <w:rPr>
                <w:b w:val="0"/>
              </w:rPr>
            </w:pPr>
            <w:r w:rsidRPr="00376698">
              <w:rPr>
                <w:rFonts w:hint="eastAsia"/>
                <w:b w:val="0"/>
              </w:rPr>
              <w:t>股份分折、合并及转换</w:t>
            </w:r>
          </w:p>
        </w:tc>
        <w:tc>
          <w:tcPr>
            <w:tcW w:w="1451"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153"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661" w:type="dxa"/>
            <w:shd w:val="clear" w:color="auto" w:fill="FFFFFF" w:themeFill="background1"/>
          </w:tcPr>
          <w:p w:rsidR="00261B43" w:rsidRPr="009539F3" w:rsidRDefault="00261B43" w:rsidP="003C7C45">
            <w:pPr>
              <w:spacing w:line="276" w:lineRule="auto"/>
              <w:jc w:val="center"/>
              <w:cnfStyle w:val="000000010000"/>
              <w:rPr>
                <w:b/>
              </w:rPr>
            </w:pPr>
          </w:p>
        </w:tc>
        <w:tc>
          <w:tcPr>
            <w:tcW w:w="1632" w:type="dxa"/>
            <w:shd w:val="clear" w:color="auto" w:fill="FFFFFF" w:themeFill="background1"/>
          </w:tcPr>
          <w:p w:rsidR="00261B43" w:rsidRPr="009539F3" w:rsidRDefault="00261B43" w:rsidP="003C7C45">
            <w:pPr>
              <w:spacing w:line="276" w:lineRule="auto"/>
              <w:jc w:val="center"/>
              <w:cnfStyle w:val="000000010000"/>
              <w:rPr>
                <w:b/>
              </w:rPr>
            </w:pPr>
          </w:p>
        </w:tc>
        <w:tc>
          <w:tcPr>
            <w:tcW w:w="1661" w:type="dxa"/>
            <w:shd w:val="clear" w:color="auto" w:fill="auto"/>
          </w:tcPr>
          <w:p w:rsidR="00261B43" w:rsidRPr="009539F3" w:rsidRDefault="00261B43" w:rsidP="003C7C45">
            <w:pPr>
              <w:spacing w:line="276" w:lineRule="auto"/>
              <w:jc w:val="center"/>
              <w:cnfStyle w:val="000000010000"/>
              <w:rPr>
                <w:b/>
              </w:rPr>
            </w:pPr>
          </w:p>
        </w:tc>
      </w:tr>
      <w:tr w:rsidR="00261B43" w:rsidTr="003C7C45">
        <w:trPr>
          <w:cnfStyle w:val="000000100000"/>
        </w:trPr>
        <w:tc>
          <w:tcPr>
            <w:cnfStyle w:val="001000000000"/>
            <w:tcW w:w="2369" w:type="dxa"/>
            <w:shd w:val="clear" w:color="auto" w:fill="auto"/>
          </w:tcPr>
          <w:p w:rsidR="00261B43" w:rsidRPr="00376698" w:rsidRDefault="00261B43" w:rsidP="003C7C45">
            <w:pPr>
              <w:spacing w:line="276" w:lineRule="auto"/>
              <w:rPr>
                <w:b w:val="0"/>
              </w:rPr>
            </w:pPr>
            <w:r w:rsidRPr="00376698">
              <w:rPr>
                <w:rFonts w:hint="eastAsia"/>
                <w:b w:val="0"/>
              </w:rPr>
              <w:t>牛熊证强制赎回</w:t>
            </w:r>
          </w:p>
        </w:tc>
        <w:tc>
          <w:tcPr>
            <w:tcW w:w="1451"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153"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661" w:type="dxa"/>
            <w:shd w:val="clear" w:color="auto" w:fill="FFFFFF" w:themeFill="background1"/>
          </w:tcPr>
          <w:p w:rsidR="00261B43" w:rsidRPr="009539F3" w:rsidRDefault="00261B43" w:rsidP="003C7C45">
            <w:pPr>
              <w:spacing w:line="276" w:lineRule="auto"/>
              <w:jc w:val="center"/>
              <w:cnfStyle w:val="000000100000"/>
              <w:rPr>
                <w:b/>
              </w:rPr>
            </w:pPr>
          </w:p>
        </w:tc>
        <w:tc>
          <w:tcPr>
            <w:tcW w:w="1632" w:type="dxa"/>
            <w:shd w:val="clear" w:color="auto" w:fill="FFFFFF" w:themeFill="background1"/>
          </w:tcPr>
          <w:p w:rsidR="00261B43" w:rsidRPr="009539F3" w:rsidRDefault="00261B43" w:rsidP="003C7C45">
            <w:pPr>
              <w:spacing w:line="276" w:lineRule="auto"/>
              <w:jc w:val="center"/>
              <w:cnfStyle w:val="000000100000"/>
              <w:rPr>
                <w:b/>
              </w:rPr>
            </w:pPr>
          </w:p>
        </w:tc>
        <w:tc>
          <w:tcPr>
            <w:tcW w:w="1661" w:type="dxa"/>
            <w:shd w:val="clear" w:color="auto" w:fill="auto"/>
          </w:tcPr>
          <w:p w:rsidR="00261B43" w:rsidRPr="009539F3" w:rsidRDefault="00261B43" w:rsidP="003C7C45">
            <w:pPr>
              <w:spacing w:line="276" w:lineRule="auto"/>
              <w:jc w:val="center"/>
              <w:cnfStyle w:val="000000100000"/>
              <w:rPr>
                <w:b/>
              </w:rPr>
            </w:pPr>
          </w:p>
        </w:tc>
      </w:tr>
      <w:tr w:rsidR="00261B43" w:rsidTr="003C7C45">
        <w:trPr>
          <w:cnfStyle w:val="000000010000"/>
        </w:trPr>
        <w:tc>
          <w:tcPr>
            <w:cnfStyle w:val="001000000000"/>
            <w:tcW w:w="2369" w:type="dxa"/>
            <w:shd w:val="clear" w:color="auto" w:fill="auto"/>
          </w:tcPr>
          <w:p w:rsidR="00261B43" w:rsidRPr="00376698" w:rsidRDefault="00261B43" w:rsidP="003C7C45">
            <w:pPr>
              <w:spacing w:line="276" w:lineRule="auto"/>
              <w:rPr>
                <w:b w:val="0"/>
              </w:rPr>
            </w:pPr>
            <w:r w:rsidRPr="00376698">
              <w:rPr>
                <w:rFonts w:hint="eastAsia"/>
                <w:b w:val="0"/>
              </w:rPr>
              <w:t>私有化</w:t>
            </w:r>
          </w:p>
        </w:tc>
        <w:tc>
          <w:tcPr>
            <w:tcW w:w="1451"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153"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661" w:type="dxa"/>
            <w:shd w:val="clear" w:color="auto" w:fill="FFFFFF" w:themeFill="background1"/>
          </w:tcPr>
          <w:p w:rsidR="00261B43" w:rsidRPr="009539F3" w:rsidRDefault="00261B43" w:rsidP="003C7C45">
            <w:pPr>
              <w:spacing w:line="276" w:lineRule="auto"/>
              <w:jc w:val="center"/>
              <w:cnfStyle w:val="000000010000"/>
              <w:rPr>
                <w:b/>
                <w:color w:val="0000FF"/>
              </w:rPr>
            </w:pPr>
          </w:p>
        </w:tc>
        <w:tc>
          <w:tcPr>
            <w:tcW w:w="1632" w:type="dxa"/>
            <w:shd w:val="clear" w:color="auto" w:fill="FFFFFF" w:themeFill="background1"/>
          </w:tcPr>
          <w:p w:rsidR="00261B43" w:rsidRPr="009539F3" w:rsidRDefault="00261B43" w:rsidP="003C7C45">
            <w:pPr>
              <w:spacing w:line="276" w:lineRule="auto"/>
              <w:jc w:val="center"/>
              <w:cnfStyle w:val="000000010000"/>
              <w:rPr>
                <w:b/>
                <w:color w:val="0000FF"/>
              </w:rPr>
            </w:pPr>
          </w:p>
        </w:tc>
        <w:tc>
          <w:tcPr>
            <w:tcW w:w="1661" w:type="dxa"/>
            <w:shd w:val="clear" w:color="auto" w:fill="auto"/>
          </w:tcPr>
          <w:p w:rsidR="00261B43" w:rsidRPr="009539F3" w:rsidRDefault="00261B43" w:rsidP="003C7C45">
            <w:pPr>
              <w:spacing w:line="276" w:lineRule="auto"/>
              <w:jc w:val="center"/>
              <w:cnfStyle w:val="000000010000"/>
              <w:rPr>
                <w:b/>
                <w:color w:val="0000FF"/>
              </w:rPr>
            </w:pPr>
          </w:p>
        </w:tc>
      </w:tr>
      <w:tr w:rsidR="00261B43" w:rsidTr="003C7C45">
        <w:trPr>
          <w:cnfStyle w:val="000000100000"/>
        </w:trPr>
        <w:tc>
          <w:tcPr>
            <w:cnfStyle w:val="001000000000"/>
            <w:tcW w:w="2369" w:type="dxa"/>
            <w:shd w:val="clear" w:color="auto" w:fill="auto"/>
          </w:tcPr>
          <w:p w:rsidR="00261B43" w:rsidRPr="00376698" w:rsidRDefault="00F077D1" w:rsidP="003C7C45">
            <w:pPr>
              <w:spacing w:line="276" w:lineRule="auto"/>
              <w:rPr>
                <w:b w:val="0"/>
              </w:rPr>
            </w:pPr>
            <w:r>
              <w:rPr>
                <w:rFonts w:hint="eastAsia"/>
                <w:b w:val="0"/>
              </w:rPr>
              <w:t>以股代息</w:t>
            </w:r>
          </w:p>
        </w:tc>
        <w:tc>
          <w:tcPr>
            <w:tcW w:w="1451"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153"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661" w:type="dxa"/>
            <w:shd w:val="clear" w:color="auto" w:fill="FFFFFF" w:themeFill="background1"/>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632" w:type="dxa"/>
            <w:shd w:val="clear" w:color="auto" w:fill="FFFFFF" w:themeFill="background1"/>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661"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r>
      <w:tr w:rsidR="00261B43" w:rsidTr="003C7C45">
        <w:trPr>
          <w:cnfStyle w:val="000000010000"/>
        </w:trPr>
        <w:tc>
          <w:tcPr>
            <w:cnfStyle w:val="001000000000"/>
            <w:tcW w:w="2369" w:type="dxa"/>
            <w:shd w:val="clear" w:color="auto" w:fill="auto"/>
          </w:tcPr>
          <w:p w:rsidR="00261B43" w:rsidRPr="00376698" w:rsidRDefault="00261B43" w:rsidP="003C7C45">
            <w:pPr>
              <w:spacing w:line="276" w:lineRule="auto"/>
              <w:rPr>
                <w:b w:val="0"/>
              </w:rPr>
            </w:pPr>
            <w:r w:rsidRPr="00376698">
              <w:rPr>
                <w:rFonts w:hint="eastAsia"/>
                <w:b w:val="0"/>
              </w:rPr>
              <w:t>供股</w:t>
            </w:r>
          </w:p>
        </w:tc>
        <w:tc>
          <w:tcPr>
            <w:tcW w:w="1451"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153"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661" w:type="dxa"/>
            <w:shd w:val="clear" w:color="auto" w:fill="FFFFFF" w:themeFill="background1"/>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632" w:type="dxa"/>
            <w:shd w:val="clear" w:color="auto" w:fill="FFFFFF" w:themeFill="background1"/>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661"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r>
      <w:tr w:rsidR="00261B43" w:rsidTr="003C7C45">
        <w:trPr>
          <w:cnfStyle w:val="000000100000"/>
        </w:trPr>
        <w:tc>
          <w:tcPr>
            <w:cnfStyle w:val="001000000000"/>
            <w:tcW w:w="2369" w:type="dxa"/>
            <w:shd w:val="clear" w:color="auto" w:fill="auto"/>
          </w:tcPr>
          <w:p w:rsidR="00261B43" w:rsidRPr="00376698" w:rsidRDefault="00261B43" w:rsidP="003C7C45">
            <w:pPr>
              <w:spacing w:line="276" w:lineRule="auto"/>
              <w:rPr>
                <w:b w:val="0"/>
              </w:rPr>
            </w:pPr>
            <w:r w:rsidRPr="00376698">
              <w:rPr>
                <w:rFonts w:hint="eastAsia"/>
                <w:b w:val="0"/>
              </w:rPr>
              <w:t>公开发售</w:t>
            </w:r>
          </w:p>
        </w:tc>
        <w:tc>
          <w:tcPr>
            <w:tcW w:w="1451"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153"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661" w:type="dxa"/>
            <w:shd w:val="clear" w:color="auto" w:fill="FFFFFF" w:themeFill="background1"/>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632" w:type="dxa"/>
            <w:shd w:val="clear" w:color="auto" w:fill="FFFFFF" w:themeFill="background1"/>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661"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r>
      <w:tr w:rsidR="00261B43" w:rsidTr="003C7C45">
        <w:trPr>
          <w:cnfStyle w:val="000000010000"/>
        </w:trPr>
        <w:tc>
          <w:tcPr>
            <w:cnfStyle w:val="001000000000"/>
            <w:tcW w:w="2369" w:type="dxa"/>
            <w:shd w:val="clear" w:color="auto" w:fill="auto"/>
          </w:tcPr>
          <w:p w:rsidR="00261B43" w:rsidRPr="00376698" w:rsidRDefault="00261B43" w:rsidP="003C7C45">
            <w:pPr>
              <w:spacing w:line="276" w:lineRule="auto"/>
              <w:rPr>
                <w:b w:val="0"/>
              </w:rPr>
            </w:pPr>
            <w:r w:rsidRPr="00376698">
              <w:rPr>
                <w:rFonts w:hint="eastAsia"/>
                <w:b w:val="0"/>
              </w:rPr>
              <w:t>股份配售</w:t>
            </w:r>
          </w:p>
        </w:tc>
        <w:tc>
          <w:tcPr>
            <w:tcW w:w="1451"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153"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661" w:type="dxa"/>
            <w:shd w:val="clear" w:color="auto" w:fill="FFFFFF" w:themeFill="background1"/>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632" w:type="dxa"/>
            <w:shd w:val="clear" w:color="auto" w:fill="FFFFFF" w:themeFill="background1"/>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661"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r>
      <w:tr w:rsidR="00261B43" w:rsidTr="003C7C45">
        <w:trPr>
          <w:cnfStyle w:val="000000100000"/>
        </w:trPr>
        <w:tc>
          <w:tcPr>
            <w:cnfStyle w:val="001000000000"/>
            <w:tcW w:w="2369" w:type="dxa"/>
            <w:shd w:val="clear" w:color="auto" w:fill="auto"/>
          </w:tcPr>
          <w:p w:rsidR="00261B43" w:rsidRPr="00376698" w:rsidRDefault="00261B43" w:rsidP="003C7C45">
            <w:pPr>
              <w:spacing w:line="276" w:lineRule="auto"/>
              <w:rPr>
                <w:b w:val="0"/>
              </w:rPr>
            </w:pPr>
            <w:r w:rsidRPr="00376698">
              <w:rPr>
                <w:rFonts w:hint="eastAsia"/>
                <w:b w:val="0"/>
              </w:rPr>
              <w:t>提</w:t>
            </w:r>
            <w:proofErr w:type="gramStart"/>
            <w:r w:rsidRPr="00376698">
              <w:rPr>
                <w:rFonts w:hint="eastAsia"/>
                <w:b w:val="0"/>
              </w:rPr>
              <w:t>呈收购</w:t>
            </w:r>
            <w:proofErr w:type="gramEnd"/>
          </w:p>
        </w:tc>
        <w:tc>
          <w:tcPr>
            <w:tcW w:w="1451"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153"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661" w:type="dxa"/>
            <w:shd w:val="clear" w:color="auto" w:fill="FFFFFF" w:themeFill="background1"/>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632" w:type="dxa"/>
            <w:shd w:val="clear" w:color="auto" w:fill="FFFFFF" w:themeFill="background1"/>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661"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r>
      <w:tr w:rsidR="00261B43" w:rsidTr="003C7C45">
        <w:trPr>
          <w:cnfStyle w:val="000000010000"/>
        </w:trPr>
        <w:tc>
          <w:tcPr>
            <w:cnfStyle w:val="001000000000"/>
            <w:tcW w:w="2369" w:type="dxa"/>
            <w:shd w:val="clear" w:color="auto" w:fill="auto"/>
          </w:tcPr>
          <w:p w:rsidR="00261B43" w:rsidRPr="00376698" w:rsidRDefault="00261B43" w:rsidP="003C7C45">
            <w:pPr>
              <w:spacing w:line="276" w:lineRule="auto"/>
              <w:rPr>
                <w:b w:val="0"/>
              </w:rPr>
            </w:pPr>
            <w:r w:rsidRPr="00376698">
              <w:rPr>
                <w:rFonts w:hint="eastAsia"/>
                <w:b w:val="0"/>
              </w:rPr>
              <w:t>认股权转换</w:t>
            </w:r>
          </w:p>
        </w:tc>
        <w:tc>
          <w:tcPr>
            <w:tcW w:w="1451"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153"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661" w:type="dxa"/>
            <w:shd w:val="clear" w:color="auto" w:fill="FFFFFF" w:themeFill="background1"/>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632" w:type="dxa"/>
            <w:shd w:val="clear" w:color="auto" w:fill="FFFFFF" w:themeFill="background1"/>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661"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r>
      <w:tr w:rsidR="00261B43" w:rsidTr="003C7C45">
        <w:trPr>
          <w:cnfStyle w:val="000000100000"/>
        </w:trPr>
        <w:tc>
          <w:tcPr>
            <w:cnfStyle w:val="001000000000"/>
            <w:tcW w:w="2369" w:type="dxa"/>
            <w:shd w:val="clear" w:color="auto" w:fill="auto"/>
          </w:tcPr>
          <w:p w:rsidR="00261B43" w:rsidRPr="00376698" w:rsidRDefault="00261B43" w:rsidP="003C7C45">
            <w:pPr>
              <w:spacing w:line="276" w:lineRule="auto"/>
              <w:rPr>
                <w:b w:val="0"/>
              </w:rPr>
            </w:pPr>
            <w:r w:rsidRPr="00376698">
              <w:rPr>
                <w:rFonts w:hint="eastAsia"/>
                <w:b w:val="0"/>
              </w:rPr>
              <w:t>可转债换股</w:t>
            </w:r>
          </w:p>
        </w:tc>
        <w:tc>
          <w:tcPr>
            <w:tcW w:w="1451"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153"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661" w:type="dxa"/>
            <w:shd w:val="clear" w:color="auto" w:fill="FFFFFF" w:themeFill="background1"/>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632" w:type="dxa"/>
            <w:shd w:val="clear" w:color="auto" w:fill="FFFFFF" w:themeFill="background1"/>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c>
          <w:tcPr>
            <w:tcW w:w="1661" w:type="dxa"/>
            <w:shd w:val="clear" w:color="auto" w:fill="auto"/>
          </w:tcPr>
          <w:p w:rsidR="00261B43" w:rsidRPr="009539F3" w:rsidRDefault="00261B43" w:rsidP="003C7C45">
            <w:pPr>
              <w:spacing w:line="276" w:lineRule="auto"/>
              <w:jc w:val="center"/>
              <w:cnfStyle w:val="000000100000"/>
              <w:rPr>
                <w:b/>
              </w:rPr>
            </w:pPr>
            <w:r>
              <w:rPr>
                <w:rFonts w:asciiTheme="minorEastAsia" w:hAnsiTheme="minorEastAsia" w:hint="eastAsia"/>
                <w:b/>
              </w:rPr>
              <w:t>√</w:t>
            </w:r>
          </w:p>
        </w:tc>
      </w:tr>
      <w:tr w:rsidR="00261B43" w:rsidTr="003C7C45">
        <w:trPr>
          <w:cnfStyle w:val="000000010000"/>
        </w:trPr>
        <w:tc>
          <w:tcPr>
            <w:cnfStyle w:val="001000000000"/>
            <w:tcW w:w="2369" w:type="dxa"/>
            <w:shd w:val="clear" w:color="auto" w:fill="auto"/>
          </w:tcPr>
          <w:p w:rsidR="00261B43" w:rsidRPr="00376698" w:rsidRDefault="00261B43" w:rsidP="003C7C45">
            <w:pPr>
              <w:spacing w:line="276" w:lineRule="auto"/>
              <w:rPr>
                <w:b w:val="0"/>
              </w:rPr>
            </w:pPr>
            <w:r w:rsidRPr="00376698">
              <w:rPr>
                <w:rFonts w:hint="eastAsia"/>
                <w:b w:val="0"/>
              </w:rPr>
              <w:t>股东投票</w:t>
            </w:r>
          </w:p>
        </w:tc>
        <w:tc>
          <w:tcPr>
            <w:tcW w:w="1451"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153" w:type="dxa"/>
            <w:shd w:val="clear" w:color="auto" w:fill="auto"/>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661" w:type="dxa"/>
            <w:shd w:val="clear" w:color="auto" w:fill="FFFFFF" w:themeFill="background1"/>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632" w:type="dxa"/>
            <w:shd w:val="clear" w:color="auto" w:fill="FFFFFF" w:themeFill="background1"/>
          </w:tcPr>
          <w:p w:rsidR="00261B43" w:rsidRPr="009539F3" w:rsidRDefault="00261B43" w:rsidP="003C7C45">
            <w:pPr>
              <w:spacing w:line="276" w:lineRule="auto"/>
              <w:jc w:val="center"/>
              <w:cnfStyle w:val="000000010000"/>
              <w:rPr>
                <w:b/>
              </w:rPr>
            </w:pPr>
            <w:r>
              <w:rPr>
                <w:rFonts w:asciiTheme="minorEastAsia" w:hAnsiTheme="minorEastAsia" w:hint="eastAsia"/>
                <w:b/>
              </w:rPr>
              <w:t>√</w:t>
            </w:r>
          </w:p>
        </w:tc>
        <w:tc>
          <w:tcPr>
            <w:tcW w:w="1661" w:type="dxa"/>
            <w:shd w:val="clear" w:color="auto" w:fill="auto"/>
          </w:tcPr>
          <w:p w:rsidR="00261B43" w:rsidRPr="009539F3" w:rsidRDefault="00261B43" w:rsidP="003C7C45">
            <w:pPr>
              <w:spacing w:line="276" w:lineRule="auto"/>
              <w:jc w:val="center"/>
              <w:cnfStyle w:val="000000010000"/>
              <w:rPr>
                <w:b/>
              </w:rPr>
            </w:pPr>
          </w:p>
        </w:tc>
      </w:tr>
    </w:tbl>
    <w:p w:rsidR="00261B43" w:rsidRPr="006D748E" w:rsidRDefault="00261B43" w:rsidP="00261B43">
      <w:pPr>
        <w:widowControl/>
        <w:ind w:firstLineChars="200" w:firstLine="420"/>
        <w:jc w:val="left"/>
        <w:rPr>
          <w:rFonts w:asciiTheme="minorEastAsia" w:hAnsiTheme="minorEastAsia" w:cs="华文仿宋"/>
          <w:kern w:val="0"/>
          <w:szCs w:val="21"/>
        </w:rPr>
      </w:pPr>
    </w:p>
    <w:p w:rsidR="00261B43" w:rsidRDefault="00261B43" w:rsidP="00261B43">
      <w:pPr>
        <w:autoSpaceDE w:val="0"/>
        <w:autoSpaceDN w:val="0"/>
        <w:adjustRightInd w:val="0"/>
        <w:spacing w:line="360" w:lineRule="auto"/>
        <w:ind w:firstLineChars="200" w:firstLine="420"/>
        <w:jc w:val="left"/>
        <w:rPr>
          <w:rFonts w:asciiTheme="minorEastAsia" w:hAnsiTheme="minorEastAsia" w:cs="华文仿宋"/>
          <w:kern w:val="0"/>
          <w:szCs w:val="21"/>
        </w:rPr>
      </w:pPr>
      <w:r w:rsidRPr="006D748E">
        <w:rPr>
          <w:rFonts w:asciiTheme="minorEastAsia" w:hAnsiTheme="minorEastAsia" w:cs="华文仿宋" w:hint="eastAsia"/>
          <w:kern w:val="0"/>
          <w:szCs w:val="21"/>
        </w:rPr>
        <w:t>从以上比较可知，强制执行型公司行动的操作流程比较简单，因为无需客户进行选择，故仅涉及到第一和第二个步骤，而完全自愿型及强制附带选择型的公司行动操作流程比较复杂，除了股东投票无需获取结算公司反馈信息，其他均需经历所有五个操作步骤。</w:t>
      </w:r>
    </w:p>
    <w:p w:rsidR="00261B43" w:rsidRDefault="00261B43" w:rsidP="00261B43">
      <w:pPr>
        <w:autoSpaceDE w:val="0"/>
        <w:autoSpaceDN w:val="0"/>
        <w:adjustRightInd w:val="0"/>
        <w:jc w:val="left"/>
        <w:rPr>
          <w:rFonts w:asciiTheme="minorEastAsia" w:hAnsiTheme="minorEastAsia" w:cs="华文仿宋"/>
          <w:kern w:val="0"/>
          <w:szCs w:val="21"/>
        </w:rPr>
      </w:pPr>
    </w:p>
    <w:p w:rsidR="00261B43" w:rsidRDefault="00261B43" w:rsidP="00C80458">
      <w:pPr>
        <w:pStyle w:val="3"/>
        <w:numPr>
          <w:ilvl w:val="2"/>
          <w:numId w:val="1"/>
        </w:numPr>
        <w:spacing w:before="80" w:after="120" w:line="240" w:lineRule="auto"/>
        <w:rPr>
          <w:kern w:val="0"/>
        </w:rPr>
      </w:pPr>
      <w:bookmarkStart w:id="15" w:name="_Toc291503178"/>
      <w:bookmarkStart w:id="16" w:name="_Toc296808695"/>
      <w:r>
        <w:rPr>
          <w:rFonts w:hint="eastAsia"/>
          <w:kern w:val="0"/>
        </w:rPr>
        <w:t>上市公司行动系统</w:t>
      </w:r>
      <w:r w:rsidR="00823BB2">
        <w:rPr>
          <w:rFonts w:hint="eastAsia"/>
          <w:kern w:val="0"/>
        </w:rPr>
        <w:t>业务</w:t>
      </w:r>
      <w:r>
        <w:rPr>
          <w:rFonts w:hint="eastAsia"/>
          <w:kern w:val="0"/>
        </w:rPr>
        <w:t>实现思路</w:t>
      </w:r>
      <w:bookmarkEnd w:id="15"/>
      <w:bookmarkEnd w:id="16"/>
    </w:p>
    <w:p w:rsidR="00261B43" w:rsidRPr="007E6AB2" w:rsidRDefault="00261B43" w:rsidP="00C80458">
      <w:pPr>
        <w:pStyle w:val="a7"/>
        <w:numPr>
          <w:ilvl w:val="0"/>
          <w:numId w:val="6"/>
        </w:numPr>
        <w:spacing w:line="360" w:lineRule="auto"/>
        <w:ind w:firstLineChars="0"/>
        <w:rPr>
          <w:rFonts w:asciiTheme="minorEastAsia" w:hAnsiTheme="minorEastAsia"/>
        </w:rPr>
      </w:pPr>
      <w:r w:rsidRPr="007E6AB2">
        <w:rPr>
          <w:rFonts w:asciiTheme="minorEastAsia" w:hAnsiTheme="minorEastAsia" w:hint="eastAsia"/>
        </w:rPr>
        <w:t>系统实现读取CCASS系统提供的上市公司行动信息文件（CCNPT02）,</w:t>
      </w:r>
      <w:r>
        <w:rPr>
          <w:rFonts w:asciiTheme="minorEastAsia" w:hAnsiTheme="minorEastAsia" w:hint="eastAsia"/>
        </w:rPr>
        <w:t>并支持操作人员的后续手功调整，包括修改、删除，支持重复读取；</w:t>
      </w:r>
    </w:p>
    <w:p w:rsidR="00261B43" w:rsidRDefault="00261B43" w:rsidP="00C80458">
      <w:pPr>
        <w:pStyle w:val="a7"/>
        <w:numPr>
          <w:ilvl w:val="0"/>
          <w:numId w:val="6"/>
        </w:numPr>
        <w:spacing w:line="360" w:lineRule="auto"/>
        <w:ind w:firstLineChars="0"/>
        <w:rPr>
          <w:rFonts w:asciiTheme="minorEastAsia" w:hAnsiTheme="minorEastAsia"/>
        </w:rPr>
      </w:pPr>
      <w:r>
        <w:rPr>
          <w:rFonts w:asciiTheme="minorEastAsia" w:hAnsiTheme="minorEastAsia" w:hint="eastAsia"/>
        </w:rPr>
        <w:t>系统</w:t>
      </w:r>
      <w:r w:rsidRPr="007E6AB2">
        <w:rPr>
          <w:rFonts w:asciiTheme="minorEastAsia" w:hAnsiTheme="minorEastAsia" w:hint="eastAsia"/>
        </w:rPr>
        <w:t>实现</w:t>
      </w:r>
      <w:r>
        <w:rPr>
          <w:rFonts w:asciiTheme="minorEastAsia" w:hAnsiTheme="minorEastAsia" w:hint="eastAsia"/>
        </w:rPr>
        <w:t>读取</w:t>
      </w:r>
      <w:r w:rsidRPr="007E6AB2">
        <w:rPr>
          <w:rFonts w:asciiTheme="minorEastAsia" w:hAnsiTheme="minorEastAsia" w:hint="eastAsia"/>
        </w:rPr>
        <w:t>上市公司行动信息文件</w:t>
      </w:r>
      <w:r>
        <w:rPr>
          <w:rFonts w:asciiTheme="minorEastAsia" w:hAnsiTheme="minorEastAsia" w:hint="eastAsia"/>
        </w:rPr>
        <w:t>(CCNPT02)文件后作相关处理，并把相关信息发布</w:t>
      </w:r>
      <w:r>
        <w:rPr>
          <w:rFonts w:asciiTheme="minorEastAsia" w:hAnsiTheme="minorEastAsia" w:hint="eastAsia"/>
        </w:rPr>
        <w:lastRenderedPageBreak/>
        <w:t>到交易系统、网上营业厅、公司网站；相关客户可以通过以上平台查询到信息；</w:t>
      </w:r>
    </w:p>
    <w:p w:rsidR="00261B43" w:rsidRPr="007E6AB2" w:rsidRDefault="00261B43" w:rsidP="00C80458">
      <w:pPr>
        <w:pStyle w:val="a7"/>
        <w:numPr>
          <w:ilvl w:val="0"/>
          <w:numId w:val="6"/>
        </w:numPr>
        <w:spacing w:line="360" w:lineRule="auto"/>
        <w:ind w:firstLineChars="0"/>
        <w:rPr>
          <w:rFonts w:asciiTheme="minorEastAsia" w:hAnsiTheme="minorEastAsia"/>
        </w:rPr>
      </w:pPr>
      <w:r>
        <w:rPr>
          <w:rFonts w:asciiTheme="minorEastAsia" w:hAnsiTheme="minorEastAsia" w:hint="eastAsia"/>
        </w:rPr>
        <w:t>系统实现读取</w:t>
      </w:r>
      <w:r w:rsidRPr="007E6AB2">
        <w:rPr>
          <w:rFonts w:asciiTheme="minorEastAsia" w:hAnsiTheme="minorEastAsia" w:hint="eastAsia"/>
        </w:rPr>
        <w:t>上市公司行动信息文件</w:t>
      </w:r>
      <w:r>
        <w:rPr>
          <w:rFonts w:asciiTheme="minorEastAsia" w:hAnsiTheme="minorEastAsia" w:hint="eastAsia"/>
        </w:rPr>
        <w:t>(CCNPT02)文件后，从所有客户信息中挑选出与</w:t>
      </w:r>
      <w:proofErr w:type="gramStart"/>
      <w:r>
        <w:rPr>
          <w:rFonts w:asciiTheme="minorEastAsia" w:hAnsiTheme="minorEastAsia" w:hint="eastAsia"/>
        </w:rPr>
        <w:t>本行动</w:t>
      </w:r>
      <w:proofErr w:type="gramEnd"/>
      <w:r>
        <w:rPr>
          <w:rFonts w:asciiTheme="minorEastAsia" w:hAnsiTheme="minorEastAsia" w:hint="eastAsia"/>
        </w:rPr>
        <w:t>有关系的客户，并根据</w:t>
      </w:r>
      <w:r w:rsidRPr="007E6AB2">
        <w:rPr>
          <w:rFonts w:asciiTheme="majorEastAsia" w:eastAsiaTheme="majorEastAsia" w:hAnsiTheme="majorEastAsia" w:cs="华文仿宋" w:hint="eastAsia"/>
          <w:kern w:val="0"/>
          <w:szCs w:val="21"/>
        </w:rPr>
        <w:t>持有该股份的客户名单进行权益分配及信息的发布</w:t>
      </w:r>
      <w:r>
        <w:rPr>
          <w:rFonts w:asciiTheme="majorEastAsia" w:eastAsiaTheme="majorEastAsia" w:hAnsiTheme="majorEastAsia" w:cs="华文仿宋" w:hint="eastAsia"/>
          <w:kern w:val="0"/>
          <w:szCs w:val="21"/>
        </w:rPr>
        <w:t>，并将信息通过短信平台、邮件系统两个渠道实时通知相关客户；</w:t>
      </w:r>
    </w:p>
    <w:p w:rsidR="00261B43" w:rsidRPr="00687C86" w:rsidRDefault="00261B43" w:rsidP="00C80458">
      <w:pPr>
        <w:pStyle w:val="a7"/>
        <w:numPr>
          <w:ilvl w:val="0"/>
          <w:numId w:val="6"/>
        </w:numPr>
        <w:spacing w:line="360" w:lineRule="auto"/>
        <w:ind w:firstLineChars="0"/>
        <w:rPr>
          <w:rFonts w:asciiTheme="minorEastAsia" w:hAnsiTheme="minorEastAsia"/>
        </w:rPr>
      </w:pPr>
      <w:r>
        <w:rPr>
          <w:rFonts w:asciiTheme="majorEastAsia" w:eastAsiaTheme="majorEastAsia" w:hAnsiTheme="majorEastAsia" w:cs="华文仿宋" w:hint="eastAsia"/>
          <w:kern w:val="0"/>
          <w:szCs w:val="21"/>
        </w:rPr>
        <w:t>系统实现随时更新最新的上市公司行动持续信息，并将最新信息发布给客户；</w:t>
      </w:r>
    </w:p>
    <w:p w:rsidR="00261B43" w:rsidRPr="005916DE" w:rsidRDefault="00261B43" w:rsidP="00C80458">
      <w:pPr>
        <w:pStyle w:val="a7"/>
        <w:numPr>
          <w:ilvl w:val="0"/>
          <w:numId w:val="6"/>
        </w:numPr>
        <w:spacing w:line="360" w:lineRule="auto"/>
        <w:ind w:firstLineChars="0"/>
      </w:pPr>
      <w:r w:rsidRPr="009C7A9C">
        <w:rPr>
          <w:rFonts w:asciiTheme="majorEastAsia" w:eastAsiaTheme="majorEastAsia" w:hAnsiTheme="majorEastAsia" w:cs="华文仿宋" w:hint="eastAsia"/>
          <w:kern w:val="0"/>
          <w:szCs w:val="21"/>
        </w:rPr>
        <w:t>系统实现获取交易系统或网上营业厅的客户对上市公司行动的行权结果，形成客户的行权指令的统计报表，并对客户选择指令处理，生成最终的可供CCASS读取的指令文件；</w:t>
      </w:r>
    </w:p>
    <w:p w:rsidR="005916DE" w:rsidRDefault="005916DE" w:rsidP="005916DE">
      <w:pPr>
        <w:spacing w:line="360" w:lineRule="auto"/>
      </w:pPr>
    </w:p>
    <w:p w:rsidR="005916DE" w:rsidRDefault="005916DE" w:rsidP="005916DE">
      <w:pPr>
        <w:spacing w:line="360" w:lineRule="auto"/>
      </w:pPr>
      <w:r>
        <w:object w:dxaOrig="10136" w:dyaOrig="5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4.75pt;height:222pt" o:ole="">
            <v:imagedata r:id="rId9" o:title=""/>
          </v:shape>
          <o:OLEObject Type="Embed" ProgID="Visio.Drawing.11" ShapeID="_x0000_i1026" DrawAspect="Content" ObjectID="_1402388515" r:id="rId10"/>
        </w:object>
      </w:r>
    </w:p>
    <w:p w:rsidR="00823BB2" w:rsidRDefault="00823BB2" w:rsidP="005916DE">
      <w:pPr>
        <w:spacing w:line="360" w:lineRule="auto"/>
      </w:pPr>
    </w:p>
    <w:p w:rsidR="00823BB2" w:rsidRDefault="00823BB2" w:rsidP="00823BB2">
      <w:pPr>
        <w:pStyle w:val="3"/>
        <w:numPr>
          <w:ilvl w:val="2"/>
          <w:numId w:val="1"/>
        </w:numPr>
        <w:spacing w:before="80" w:after="120" w:line="240" w:lineRule="auto"/>
        <w:rPr>
          <w:kern w:val="0"/>
        </w:rPr>
      </w:pPr>
      <w:bookmarkStart w:id="17" w:name="_Toc296808696"/>
      <w:r>
        <w:rPr>
          <w:rFonts w:hint="eastAsia"/>
          <w:kern w:val="0"/>
        </w:rPr>
        <w:lastRenderedPageBreak/>
        <w:t>上市公司行动系统设计实现思路</w:t>
      </w:r>
      <w:bookmarkEnd w:id="17"/>
    </w:p>
    <w:p w:rsidR="00823BB2" w:rsidRPr="00BA6FA5" w:rsidRDefault="00823BB2" w:rsidP="005916DE">
      <w:pPr>
        <w:spacing w:line="360" w:lineRule="auto"/>
      </w:pPr>
      <w:r>
        <w:object w:dxaOrig="10019" w:dyaOrig="6215">
          <v:shape id="_x0000_i1027" type="#_x0000_t75" style="width:415.5pt;height:257.25pt" o:ole="">
            <v:imagedata r:id="rId11" o:title=""/>
          </v:shape>
          <o:OLEObject Type="Embed" ProgID="Visio.Drawing.11" ShapeID="_x0000_i1027" DrawAspect="Content" ObjectID="_1402388516" r:id="rId12"/>
        </w:object>
      </w:r>
    </w:p>
    <w:p w:rsidR="00BA6FA5" w:rsidRDefault="00BA6FA5" w:rsidP="00823BB2">
      <w:pPr>
        <w:pStyle w:val="3"/>
        <w:numPr>
          <w:ilvl w:val="2"/>
          <w:numId w:val="1"/>
        </w:numPr>
        <w:spacing w:before="80" w:after="120" w:line="240" w:lineRule="auto"/>
        <w:rPr>
          <w:kern w:val="0"/>
        </w:rPr>
      </w:pPr>
      <w:bookmarkStart w:id="18" w:name="_Toc296808697"/>
      <w:r>
        <w:rPr>
          <w:rFonts w:hint="eastAsia"/>
          <w:kern w:val="0"/>
        </w:rPr>
        <w:t>总体业务表示图</w:t>
      </w:r>
      <w:bookmarkEnd w:id="18"/>
    </w:p>
    <w:p w:rsidR="007E58F7" w:rsidRDefault="007E58F7" w:rsidP="007E58F7">
      <w:pPr>
        <w:pStyle w:val="4"/>
        <w:rPr>
          <w:kern w:val="0"/>
        </w:rPr>
      </w:pPr>
      <w:r>
        <w:rPr>
          <w:rFonts w:hint="eastAsia"/>
          <w:kern w:val="0"/>
        </w:rPr>
        <w:t>1.</w:t>
      </w:r>
      <w:r>
        <w:rPr>
          <w:rFonts w:hint="eastAsia"/>
          <w:kern w:val="0"/>
        </w:rPr>
        <w:t>供股权分配及行权业务</w:t>
      </w:r>
    </w:p>
    <w:p w:rsidR="00BA6FA5" w:rsidRDefault="00910473" w:rsidP="00BA6FA5">
      <w:pPr>
        <w:spacing w:line="360" w:lineRule="auto"/>
      </w:pPr>
      <w:r>
        <w:object w:dxaOrig="10553" w:dyaOrig="6452">
          <v:shape id="_x0000_i1028" type="#_x0000_t75" style="width:415.5pt;height:254.25pt" o:ole="">
            <v:imagedata r:id="rId13" o:title=""/>
          </v:shape>
          <o:OLEObject Type="Embed" ProgID="Visio.Drawing.11" ShapeID="_x0000_i1028" DrawAspect="Content" ObjectID="_1402388517" r:id="rId14"/>
        </w:object>
      </w:r>
    </w:p>
    <w:p w:rsidR="005916DE" w:rsidRDefault="005916DE" w:rsidP="00BA6FA5">
      <w:pPr>
        <w:spacing w:line="360" w:lineRule="auto"/>
      </w:pPr>
    </w:p>
    <w:p w:rsidR="005916DE" w:rsidRPr="00540CF7" w:rsidRDefault="005916DE" w:rsidP="00923FB5">
      <w:pPr>
        <w:pStyle w:val="a7"/>
        <w:numPr>
          <w:ilvl w:val="0"/>
          <w:numId w:val="22"/>
        </w:numPr>
        <w:spacing w:line="360" w:lineRule="auto"/>
        <w:ind w:firstLineChars="0"/>
        <w:rPr>
          <w:rFonts w:asciiTheme="minorEastAsia" w:hAnsiTheme="minorEastAsia"/>
          <w:color w:val="000000" w:themeColor="text1"/>
          <w:lang w:val="en-AU"/>
        </w:rPr>
      </w:pPr>
      <w:r>
        <w:rPr>
          <w:rFonts w:asciiTheme="minorEastAsia" w:hAnsiTheme="minorEastAsia" w:hint="eastAsia"/>
          <w:color w:val="000000" w:themeColor="text1"/>
          <w:lang w:val="en-AU"/>
        </w:rPr>
        <w:lastRenderedPageBreak/>
        <w:t>上市公司实施供</w:t>
      </w:r>
      <w:proofErr w:type="gramStart"/>
      <w:r>
        <w:rPr>
          <w:rFonts w:asciiTheme="minorEastAsia" w:hAnsiTheme="minorEastAsia" w:hint="eastAsia"/>
          <w:color w:val="000000" w:themeColor="text1"/>
          <w:lang w:val="en-AU"/>
        </w:rPr>
        <w:t>股行动</w:t>
      </w:r>
      <w:proofErr w:type="gramEnd"/>
      <w:r>
        <w:rPr>
          <w:rFonts w:asciiTheme="minorEastAsia" w:hAnsiTheme="minorEastAsia" w:hint="eastAsia"/>
          <w:color w:val="000000" w:themeColor="text1"/>
          <w:lang w:val="en-AU"/>
        </w:rPr>
        <w:t>时，香港结算通过发送CCNPT02文件给每个结算参与人，结算参与人的托管结算人员通过收取CCNPT02文件，并读取到系统中，系统通过处理后提取出供</w:t>
      </w:r>
      <w:proofErr w:type="gramStart"/>
      <w:r>
        <w:rPr>
          <w:rFonts w:asciiTheme="minorEastAsia" w:hAnsiTheme="minorEastAsia" w:hint="eastAsia"/>
          <w:color w:val="000000" w:themeColor="text1"/>
          <w:lang w:val="en-AU"/>
        </w:rPr>
        <w:t>股行动</w:t>
      </w:r>
      <w:proofErr w:type="gramEnd"/>
      <w:r>
        <w:rPr>
          <w:rFonts w:asciiTheme="minorEastAsia" w:hAnsiTheme="minorEastAsia" w:hint="eastAsia"/>
          <w:color w:val="000000" w:themeColor="text1"/>
          <w:lang w:val="en-AU"/>
        </w:rPr>
        <w:t>内容；</w:t>
      </w:r>
    </w:p>
    <w:p w:rsidR="005916DE" w:rsidRDefault="005916DE" w:rsidP="00923FB5">
      <w:pPr>
        <w:pStyle w:val="a7"/>
        <w:numPr>
          <w:ilvl w:val="0"/>
          <w:numId w:val="22"/>
        </w:numPr>
        <w:spacing w:line="360" w:lineRule="auto"/>
        <w:ind w:firstLineChars="0"/>
        <w:rPr>
          <w:rFonts w:asciiTheme="minorEastAsia" w:hAnsiTheme="minorEastAsia"/>
          <w:color w:val="000000" w:themeColor="text1"/>
          <w:lang w:val="en-AU"/>
        </w:rPr>
      </w:pPr>
      <w:r>
        <w:rPr>
          <w:rFonts w:asciiTheme="minorEastAsia" w:hAnsiTheme="minorEastAsia" w:hint="eastAsia"/>
          <w:color w:val="000000" w:themeColor="text1"/>
          <w:lang w:val="en-AU"/>
        </w:rPr>
        <w:t>系统根据供股行动，按相应行动的处理原则，从数据中心取相应的客户基本信息、联络信息、资产信息等，并</w:t>
      </w:r>
      <w:proofErr w:type="gramStart"/>
      <w:r>
        <w:rPr>
          <w:rFonts w:asciiTheme="minorEastAsia" w:hAnsiTheme="minorEastAsia" w:hint="eastAsia"/>
          <w:color w:val="000000" w:themeColor="text1"/>
          <w:lang w:val="en-AU"/>
        </w:rPr>
        <w:t>能客户</w:t>
      </w:r>
      <w:proofErr w:type="gramEnd"/>
      <w:r>
        <w:rPr>
          <w:rFonts w:asciiTheme="minorEastAsia" w:hAnsiTheme="minorEastAsia" w:hint="eastAsia"/>
          <w:color w:val="000000" w:themeColor="text1"/>
          <w:lang w:val="en-AU"/>
        </w:rPr>
        <w:t>进行相关权益分派；</w:t>
      </w:r>
    </w:p>
    <w:p w:rsidR="005916DE" w:rsidRDefault="005916DE" w:rsidP="00923FB5">
      <w:pPr>
        <w:pStyle w:val="a7"/>
        <w:numPr>
          <w:ilvl w:val="0"/>
          <w:numId w:val="22"/>
        </w:numPr>
        <w:spacing w:line="360" w:lineRule="auto"/>
        <w:ind w:firstLineChars="0"/>
        <w:rPr>
          <w:rFonts w:asciiTheme="minorEastAsia" w:hAnsiTheme="minorEastAsia"/>
          <w:color w:val="000000" w:themeColor="text1"/>
          <w:lang w:val="en-AU"/>
        </w:rPr>
      </w:pPr>
      <w:r>
        <w:rPr>
          <w:rFonts w:asciiTheme="minorEastAsia" w:hAnsiTheme="minorEastAsia" w:hint="eastAsia"/>
          <w:color w:val="000000" w:themeColor="text1"/>
          <w:lang w:val="en-AU"/>
        </w:rPr>
        <w:t>并把分派的结果信息通过短信、邮件平台发送</w:t>
      </w:r>
      <w:proofErr w:type="gramStart"/>
      <w:r>
        <w:rPr>
          <w:rFonts w:asciiTheme="minorEastAsia" w:hAnsiTheme="minorEastAsia" w:hint="eastAsia"/>
          <w:color w:val="000000" w:themeColor="text1"/>
          <w:lang w:val="en-AU"/>
        </w:rPr>
        <w:t>取最终</w:t>
      </w:r>
      <w:proofErr w:type="gramEnd"/>
      <w:r>
        <w:rPr>
          <w:rFonts w:asciiTheme="minorEastAsia" w:hAnsiTheme="minorEastAsia" w:hint="eastAsia"/>
          <w:color w:val="000000" w:themeColor="text1"/>
          <w:lang w:val="en-AU"/>
        </w:rPr>
        <w:t>客户；</w:t>
      </w:r>
    </w:p>
    <w:p w:rsidR="005916DE" w:rsidRDefault="005916DE" w:rsidP="00923FB5">
      <w:pPr>
        <w:pStyle w:val="a7"/>
        <w:numPr>
          <w:ilvl w:val="0"/>
          <w:numId w:val="22"/>
        </w:numPr>
        <w:spacing w:line="360" w:lineRule="auto"/>
        <w:ind w:firstLineChars="0"/>
        <w:rPr>
          <w:rFonts w:asciiTheme="minorEastAsia" w:hAnsiTheme="minorEastAsia"/>
          <w:color w:val="000000" w:themeColor="text1"/>
          <w:lang w:val="en-AU"/>
        </w:rPr>
      </w:pPr>
      <w:r>
        <w:rPr>
          <w:rFonts w:asciiTheme="minorEastAsia" w:hAnsiTheme="minorEastAsia" w:hint="eastAsia"/>
          <w:color w:val="000000" w:themeColor="text1"/>
          <w:lang w:val="en-AU"/>
        </w:rPr>
        <w:t>同时把行动相关信息推送到公司的网上营业厅、交易系统，为客户行权作好平台准备；</w:t>
      </w:r>
    </w:p>
    <w:p w:rsidR="005916DE" w:rsidRDefault="005916DE" w:rsidP="00923FB5">
      <w:pPr>
        <w:pStyle w:val="a7"/>
        <w:numPr>
          <w:ilvl w:val="0"/>
          <w:numId w:val="22"/>
        </w:numPr>
        <w:spacing w:line="360" w:lineRule="auto"/>
        <w:ind w:firstLineChars="0"/>
        <w:rPr>
          <w:rFonts w:asciiTheme="minorEastAsia" w:hAnsiTheme="minorEastAsia"/>
          <w:color w:val="000000" w:themeColor="text1"/>
          <w:lang w:val="en-AU"/>
        </w:rPr>
      </w:pPr>
      <w:r>
        <w:rPr>
          <w:rFonts w:asciiTheme="minorEastAsia" w:hAnsiTheme="minorEastAsia" w:hint="eastAsia"/>
          <w:color w:val="000000" w:themeColor="text1"/>
          <w:lang w:val="en-AU"/>
        </w:rPr>
        <w:t>客户通过网上营业厅完成客户行权；</w:t>
      </w:r>
    </w:p>
    <w:p w:rsidR="005916DE" w:rsidRDefault="005916DE" w:rsidP="00923FB5">
      <w:pPr>
        <w:pStyle w:val="a7"/>
        <w:numPr>
          <w:ilvl w:val="0"/>
          <w:numId w:val="22"/>
        </w:numPr>
        <w:spacing w:line="360" w:lineRule="auto"/>
        <w:ind w:firstLineChars="0"/>
        <w:rPr>
          <w:rFonts w:asciiTheme="minorEastAsia" w:hAnsiTheme="minorEastAsia"/>
          <w:color w:val="000000" w:themeColor="text1"/>
          <w:lang w:val="en-AU"/>
        </w:rPr>
      </w:pPr>
      <w:r>
        <w:rPr>
          <w:rFonts w:asciiTheme="minorEastAsia" w:hAnsiTheme="minorEastAsia" w:hint="eastAsia"/>
          <w:color w:val="000000" w:themeColor="text1"/>
          <w:lang w:val="en-AU"/>
        </w:rPr>
        <w:t>系统通过收集网上营业厅的行权信息，进行统计，</w:t>
      </w:r>
      <w:r w:rsidR="001B5A94">
        <w:rPr>
          <w:rFonts w:asciiTheme="minorEastAsia" w:hAnsiTheme="minorEastAsia" w:hint="eastAsia"/>
          <w:color w:val="000000" w:themeColor="text1"/>
          <w:lang w:val="en-AU"/>
        </w:rPr>
        <w:t>确认后由人工实现代客户行权</w:t>
      </w:r>
      <w:r>
        <w:rPr>
          <w:rFonts w:asciiTheme="minorEastAsia" w:hAnsiTheme="minorEastAsia" w:hint="eastAsia"/>
          <w:color w:val="000000" w:themeColor="text1"/>
          <w:lang w:val="en-AU"/>
        </w:rPr>
        <w:t>；</w:t>
      </w:r>
    </w:p>
    <w:p w:rsidR="005916DE" w:rsidRDefault="005916DE" w:rsidP="00923FB5">
      <w:pPr>
        <w:pStyle w:val="a7"/>
        <w:numPr>
          <w:ilvl w:val="0"/>
          <w:numId w:val="22"/>
        </w:numPr>
        <w:spacing w:line="360" w:lineRule="auto"/>
        <w:ind w:firstLineChars="0"/>
        <w:rPr>
          <w:rFonts w:asciiTheme="minorEastAsia" w:hAnsiTheme="minorEastAsia"/>
          <w:color w:val="000000" w:themeColor="text1"/>
          <w:lang w:val="en-AU"/>
        </w:rPr>
      </w:pPr>
      <w:r>
        <w:rPr>
          <w:rFonts w:asciiTheme="minorEastAsia" w:hAnsiTheme="minorEastAsia" w:hint="eastAsia"/>
          <w:color w:val="000000" w:themeColor="text1"/>
          <w:lang w:val="en-AU"/>
        </w:rPr>
        <w:t>供</w:t>
      </w:r>
      <w:proofErr w:type="gramStart"/>
      <w:r>
        <w:rPr>
          <w:rFonts w:asciiTheme="minorEastAsia" w:hAnsiTheme="minorEastAsia" w:hint="eastAsia"/>
          <w:color w:val="000000" w:themeColor="text1"/>
          <w:lang w:val="en-AU"/>
        </w:rPr>
        <w:t>股行动</w:t>
      </w:r>
      <w:proofErr w:type="gramEnd"/>
      <w:r>
        <w:rPr>
          <w:rFonts w:asciiTheme="minorEastAsia" w:hAnsiTheme="minorEastAsia" w:hint="eastAsia"/>
          <w:color w:val="000000" w:themeColor="text1"/>
          <w:lang w:val="en-AU"/>
        </w:rPr>
        <w:t>因每日供股权交易而引起可行</w:t>
      </w:r>
      <w:proofErr w:type="gramStart"/>
      <w:r>
        <w:rPr>
          <w:rFonts w:asciiTheme="minorEastAsia" w:hAnsiTheme="minorEastAsia" w:hint="eastAsia"/>
          <w:color w:val="000000" w:themeColor="text1"/>
          <w:lang w:val="en-AU"/>
        </w:rPr>
        <w:t>权信息</w:t>
      </w:r>
      <w:proofErr w:type="gramEnd"/>
      <w:r>
        <w:rPr>
          <w:rFonts w:asciiTheme="minorEastAsia" w:hAnsiTheme="minorEastAsia" w:hint="eastAsia"/>
          <w:color w:val="000000" w:themeColor="text1"/>
          <w:lang w:val="en-AU"/>
        </w:rPr>
        <w:t>的不断变化，系统在行权截止日前</w:t>
      </w:r>
      <w:proofErr w:type="gramStart"/>
      <w:r>
        <w:rPr>
          <w:rFonts w:asciiTheme="minorEastAsia" w:hAnsiTheme="minorEastAsia" w:hint="eastAsia"/>
          <w:color w:val="000000" w:themeColor="text1"/>
          <w:lang w:val="en-AU"/>
        </w:rPr>
        <w:t>需每个交收日收集</w:t>
      </w:r>
      <w:proofErr w:type="gramEnd"/>
      <w:r>
        <w:rPr>
          <w:rFonts w:asciiTheme="minorEastAsia" w:hAnsiTheme="minorEastAsia" w:hint="eastAsia"/>
          <w:color w:val="000000" w:themeColor="text1"/>
          <w:lang w:val="en-AU"/>
        </w:rPr>
        <w:t>客户最新的可行权权益，再通过上述的第二点开始，重复到第6点的工作；</w:t>
      </w:r>
    </w:p>
    <w:p w:rsidR="005916DE" w:rsidRPr="00806CA5" w:rsidRDefault="005916DE" w:rsidP="00923FB5">
      <w:pPr>
        <w:pStyle w:val="a7"/>
        <w:numPr>
          <w:ilvl w:val="0"/>
          <w:numId w:val="22"/>
        </w:numPr>
        <w:spacing w:line="360" w:lineRule="auto"/>
        <w:ind w:firstLineChars="0"/>
        <w:rPr>
          <w:rFonts w:asciiTheme="minorEastAsia" w:hAnsiTheme="minorEastAsia"/>
          <w:color w:val="000000" w:themeColor="text1"/>
          <w:lang w:val="en-AU"/>
        </w:rPr>
      </w:pPr>
      <w:r w:rsidRPr="00806CA5">
        <w:rPr>
          <w:rFonts w:asciiTheme="minorEastAsia" w:hAnsiTheme="minorEastAsia" w:hint="eastAsia"/>
          <w:color w:val="000000" w:themeColor="text1"/>
          <w:lang w:val="en-AU"/>
        </w:rPr>
        <w:t>网上营业厅的可行权数据应根据交易系统的卖出权益进行实时扣减</w:t>
      </w:r>
      <w:r w:rsidR="00976FA4">
        <w:rPr>
          <w:rFonts w:asciiTheme="minorEastAsia" w:hAnsiTheme="minorEastAsia" w:hint="eastAsia"/>
          <w:color w:val="000000" w:themeColor="text1"/>
          <w:lang w:val="en-AU"/>
        </w:rPr>
        <w:t>，并根据交</w:t>
      </w:r>
      <w:proofErr w:type="gramStart"/>
      <w:r w:rsidR="00976FA4">
        <w:rPr>
          <w:rFonts w:asciiTheme="minorEastAsia" w:hAnsiTheme="minorEastAsia" w:hint="eastAsia"/>
          <w:color w:val="000000" w:themeColor="text1"/>
          <w:lang w:val="en-AU"/>
        </w:rPr>
        <w:t>收结果</w:t>
      </w:r>
      <w:proofErr w:type="gramEnd"/>
      <w:r w:rsidR="00976FA4">
        <w:rPr>
          <w:rFonts w:asciiTheme="minorEastAsia" w:hAnsiTheme="minorEastAsia" w:hint="eastAsia"/>
          <w:color w:val="000000" w:themeColor="text1"/>
          <w:lang w:val="en-AU"/>
        </w:rPr>
        <w:t>对可行权数进行控制</w:t>
      </w:r>
      <w:r w:rsidRPr="00806CA5">
        <w:rPr>
          <w:rFonts w:asciiTheme="minorEastAsia" w:hAnsiTheme="minorEastAsia" w:hint="eastAsia"/>
          <w:color w:val="000000" w:themeColor="text1"/>
          <w:lang w:val="en-AU"/>
        </w:rPr>
        <w:t>；</w:t>
      </w:r>
    </w:p>
    <w:p w:rsidR="005916DE" w:rsidRDefault="005916DE" w:rsidP="00923FB5">
      <w:pPr>
        <w:pStyle w:val="a7"/>
        <w:numPr>
          <w:ilvl w:val="0"/>
          <w:numId w:val="22"/>
        </w:numPr>
        <w:spacing w:line="360" w:lineRule="auto"/>
        <w:ind w:firstLineChars="0"/>
        <w:rPr>
          <w:rFonts w:asciiTheme="minorEastAsia" w:hAnsiTheme="minorEastAsia"/>
          <w:color w:val="000000" w:themeColor="text1"/>
          <w:lang w:val="en-AU"/>
        </w:rPr>
      </w:pPr>
      <w:r w:rsidRPr="00806CA5">
        <w:rPr>
          <w:rFonts w:asciiTheme="minorEastAsia" w:hAnsiTheme="minorEastAsia" w:hint="eastAsia"/>
          <w:color w:val="000000" w:themeColor="text1"/>
          <w:lang w:val="en-AU"/>
        </w:rPr>
        <w:t>交易系统的可卖出权益应根据网上营业停的已行权权益进行实时扣减；</w:t>
      </w:r>
    </w:p>
    <w:p w:rsidR="001B5A94" w:rsidRDefault="00806CA5" w:rsidP="00923FB5">
      <w:pPr>
        <w:pStyle w:val="a7"/>
        <w:numPr>
          <w:ilvl w:val="0"/>
          <w:numId w:val="22"/>
        </w:numPr>
        <w:spacing w:line="360" w:lineRule="auto"/>
        <w:ind w:firstLineChars="0"/>
        <w:rPr>
          <w:rFonts w:asciiTheme="minorEastAsia" w:hAnsiTheme="minorEastAsia"/>
          <w:color w:val="000000" w:themeColor="text1"/>
          <w:lang w:val="en-AU"/>
        </w:rPr>
      </w:pPr>
      <w:r>
        <w:rPr>
          <w:rFonts w:asciiTheme="minorEastAsia" w:hAnsiTheme="minorEastAsia" w:hint="eastAsia"/>
          <w:color w:val="000000" w:themeColor="text1"/>
          <w:lang w:val="en-AU"/>
        </w:rPr>
        <w:t>系统统计权益分派的股份交收数据，行权后的资金交收数据；</w:t>
      </w:r>
    </w:p>
    <w:p w:rsidR="001B5A94" w:rsidRDefault="001B5A94" w:rsidP="001B5A94">
      <w:pPr>
        <w:pStyle w:val="a7"/>
        <w:spacing w:line="360" w:lineRule="auto"/>
        <w:ind w:left="420" w:firstLineChars="0" w:firstLine="0"/>
        <w:rPr>
          <w:rFonts w:asciiTheme="minorEastAsia" w:hAnsiTheme="minorEastAsia"/>
          <w:color w:val="000000" w:themeColor="text1"/>
          <w:lang w:val="en-AU"/>
        </w:rPr>
      </w:pPr>
      <w:r>
        <w:rPr>
          <w:rFonts w:asciiTheme="minorEastAsia" w:hAnsiTheme="minorEastAsia" w:hint="eastAsia"/>
          <w:color w:val="000000" w:themeColor="text1"/>
          <w:lang w:val="en-AU"/>
        </w:rPr>
        <w:t>业务流程图：</w:t>
      </w:r>
    </w:p>
    <w:p w:rsidR="001B5A94" w:rsidRPr="001B5A94" w:rsidRDefault="001B5A94" w:rsidP="001B5A94">
      <w:pPr>
        <w:pStyle w:val="a7"/>
        <w:spacing w:line="360" w:lineRule="auto"/>
        <w:ind w:left="-227" w:firstLineChars="0" w:firstLine="0"/>
        <w:rPr>
          <w:rFonts w:asciiTheme="minorEastAsia" w:hAnsiTheme="minorEastAsia"/>
          <w:color w:val="000000" w:themeColor="text1"/>
          <w:lang w:val="en-AU"/>
        </w:rPr>
      </w:pPr>
      <w:r>
        <w:object w:dxaOrig="11327" w:dyaOrig="6751">
          <v:shape id="_x0000_i1029" type="#_x0000_t75" style="width:455.25pt;height:267pt" o:ole="">
            <v:imagedata r:id="rId15" o:title=""/>
          </v:shape>
          <o:OLEObject Type="Embed" ProgID="Visio.Drawing.11" ShapeID="_x0000_i1029" DrawAspect="Content" ObjectID="_1402388518" r:id="rId16"/>
        </w:object>
      </w:r>
    </w:p>
    <w:p w:rsidR="007E58F7" w:rsidRDefault="007E58F7" w:rsidP="007E58F7">
      <w:pPr>
        <w:pStyle w:val="4"/>
        <w:rPr>
          <w:kern w:val="0"/>
        </w:rPr>
      </w:pPr>
      <w:r>
        <w:rPr>
          <w:rFonts w:hint="eastAsia"/>
          <w:kern w:val="0"/>
        </w:rPr>
        <w:lastRenderedPageBreak/>
        <w:t>2.</w:t>
      </w:r>
      <w:r>
        <w:rPr>
          <w:rFonts w:hint="eastAsia"/>
          <w:kern w:val="0"/>
        </w:rPr>
        <w:t>供股到账分配</w:t>
      </w:r>
    </w:p>
    <w:p w:rsidR="006E0B01" w:rsidRDefault="00151278" w:rsidP="006E0B01">
      <w:r>
        <w:object w:dxaOrig="10553" w:dyaOrig="6452">
          <v:shape id="_x0000_i1030" type="#_x0000_t75" style="width:415.5pt;height:254.25pt" o:ole="">
            <v:imagedata r:id="rId17" o:title=""/>
          </v:shape>
          <o:OLEObject Type="Embed" ProgID="Visio.Drawing.11" ShapeID="_x0000_i1030" DrawAspect="Content" ObjectID="_1402388519" r:id="rId18"/>
        </w:object>
      </w:r>
    </w:p>
    <w:p w:rsidR="00806CA5" w:rsidRDefault="00806CA5" w:rsidP="006E0B01"/>
    <w:p w:rsidR="00806CA5" w:rsidRPr="00540CF7" w:rsidRDefault="00806CA5" w:rsidP="00D95A93">
      <w:pPr>
        <w:pStyle w:val="a7"/>
        <w:numPr>
          <w:ilvl w:val="0"/>
          <w:numId w:val="55"/>
        </w:numPr>
        <w:spacing w:line="360" w:lineRule="auto"/>
        <w:ind w:firstLineChars="0"/>
        <w:rPr>
          <w:rFonts w:asciiTheme="minorEastAsia" w:hAnsiTheme="minorEastAsia"/>
          <w:color w:val="000000" w:themeColor="text1"/>
          <w:lang w:val="en-AU"/>
        </w:rPr>
      </w:pPr>
      <w:r>
        <w:rPr>
          <w:rFonts w:asciiTheme="minorEastAsia" w:hAnsiTheme="minorEastAsia" w:hint="eastAsia"/>
          <w:color w:val="000000" w:themeColor="text1"/>
          <w:lang w:val="en-AU"/>
        </w:rPr>
        <w:t>上市公司供股认购的股份到帐后，香港结算通过发送CCNPT02文件给每个结算参与人，结算参与人的托管结算人员通过收取CCNPT02文件，并读取到系统中，系统通过处理后提取出供股认购股份到账内容；</w:t>
      </w:r>
    </w:p>
    <w:p w:rsidR="00806CA5" w:rsidRDefault="00806CA5" w:rsidP="00D95A93">
      <w:pPr>
        <w:pStyle w:val="a7"/>
        <w:numPr>
          <w:ilvl w:val="0"/>
          <w:numId w:val="55"/>
        </w:numPr>
        <w:spacing w:line="360" w:lineRule="auto"/>
        <w:ind w:firstLineChars="0"/>
        <w:rPr>
          <w:rFonts w:asciiTheme="minorEastAsia" w:hAnsiTheme="minorEastAsia"/>
          <w:color w:val="000000" w:themeColor="text1"/>
          <w:lang w:val="en-AU"/>
        </w:rPr>
      </w:pPr>
      <w:r>
        <w:rPr>
          <w:rFonts w:asciiTheme="minorEastAsia" w:hAnsiTheme="minorEastAsia" w:hint="eastAsia"/>
          <w:color w:val="000000" w:themeColor="text1"/>
          <w:lang w:val="en-AU"/>
        </w:rPr>
        <w:t>系统根据供股行动，按相应行动的处理原则，从数据中心取相应的客户基本信息、联络信息、供股认购信息等，对认购到账股份进行</w:t>
      </w:r>
      <w:r w:rsidR="00D34C31">
        <w:rPr>
          <w:rFonts w:asciiTheme="minorEastAsia" w:hAnsiTheme="minorEastAsia" w:hint="eastAsia"/>
          <w:color w:val="000000" w:themeColor="text1"/>
          <w:lang w:val="en-AU"/>
        </w:rPr>
        <w:t>股</w:t>
      </w:r>
      <w:r>
        <w:rPr>
          <w:rFonts w:asciiTheme="minorEastAsia" w:hAnsiTheme="minorEastAsia" w:hint="eastAsia"/>
          <w:color w:val="000000" w:themeColor="text1"/>
          <w:lang w:val="en-AU"/>
        </w:rPr>
        <w:t>份分派；</w:t>
      </w:r>
    </w:p>
    <w:p w:rsidR="00806CA5" w:rsidRDefault="00806CA5" w:rsidP="00D95A93">
      <w:pPr>
        <w:pStyle w:val="a7"/>
        <w:numPr>
          <w:ilvl w:val="0"/>
          <w:numId w:val="55"/>
        </w:numPr>
        <w:spacing w:line="360" w:lineRule="auto"/>
        <w:ind w:firstLineChars="0"/>
        <w:rPr>
          <w:rFonts w:asciiTheme="minorEastAsia" w:hAnsiTheme="minorEastAsia"/>
          <w:color w:val="000000" w:themeColor="text1"/>
          <w:lang w:val="en-AU"/>
        </w:rPr>
      </w:pPr>
      <w:r>
        <w:rPr>
          <w:rFonts w:asciiTheme="minorEastAsia" w:hAnsiTheme="minorEastAsia" w:hint="eastAsia"/>
          <w:color w:val="000000" w:themeColor="text1"/>
          <w:lang w:val="en-AU"/>
        </w:rPr>
        <w:t>并把分派的结果信息通过短信、邮件平台发送</w:t>
      </w:r>
      <w:proofErr w:type="gramStart"/>
      <w:r>
        <w:rPr>
          <w:rFonts w:asciiTheme="minorEastAsia" w:hAnsiTheme="minorEastAsia" w:hint="eastAsia"/>
          <w:color w:val="000000" w:themeColor="text1"/>
          <w:lang w:val="en-AU"/>
        </w:rPr>
        <w:t>取最终</w:t>
      </w:r>
      <w:proofErr w:type="gramEnd"/>
      <w:r>
        <w:rPr>
          <w:rFonts w:asciiTheme="minorEastAsia" w:hAnsiTheme="minorEastAsia" w:hint="eastAsia"/>
          <w:color w:val="000000" w:themeColor="text1"/>
          <w:lang w:val="en-AU"/>
        </w:rPr>
        <w:t>客户；</w:t>
      </w:r>
    </w:p>
    <w:p w:rsidR="00806CA5" w:rsidRDefault="00806CA5" w:rsidP="00D95A93">
      <w:pPr>
        <w:pStyle w:val="a7"/>
        <w:numPr>
          <w:ilvl w:val="0"/>
          <w:numId w:val="55"/>
        </w:numPr>
        <w:spacing w:line="360" w:lineRule="auto"/>
        <w:ind w:firstLineChars="0"/>
        <w:rPr>
          <w:rFonts w:asciiTheme="minorEastAsia" w:hAnsiTheme="minorEastAsia"/>
          <w:color w:val="000000" w:themeColor="text1"/>
          <w:lang w:val="en-AU"/>
        </w:rPr>
      </w:pPr>
      <w:r>
        <w:rPr>
          <w:rFonts w:asciiTheme="minorEastAsia" w:hAnsiTheme="minorEastAsia" w:hint="eastAsia"/>
          <w:color w:val="000000" w:themeColor="text1"/>
          <w:lang w:val="en-AU"/>
        </w:rPr>
        <w:t>同时把</w:t>
      </w:r>
      <w:r w:rsidR="00D34C31">
        <w:rPr>
          <w:rFonts w:asciiTheme="minorEastAsia" w:hAnsiTheme="minorEastAsia" w:hint="eastAsia"/>
          <w:color w:val="000000" w:themeColor="text1"/>
          <w:lang w:val="en-AU"/>
        </w:rPr>
        <w:t>股份分派结果</w:t>
      </w:r>
      <w:r>
        <w:rPr>
          <w:rFonts w:asciiTheme="minorEastAsia" w:hAnsiTheme="minorEastAsia" w:hint="eastAsia"/>
          <w:color w:val="000000" w:themeColor="text1"/>
          <w:lang w:val="en-AU"/>
        </w:rPr>
        <w:t>信息推送到交易系统，为客户卖出股份作好数据准备；</w:t>
      </w:r>
    </w:p>
    <w:p w:rsidR="00806CA5" w:rsidRPr="00806CA5" w:rsidRDefault="00806CA5" w:rsidP="00D95A93">
      <w:pPr>
        <w:pStyle w:val="a7"/>
        <w:numPr>
          <w:ilvl w:val="0"/>
          <w:numId w:val="55"/>
        </w:numPr>
        <w:spacing w:line="360" w:lineRule="auto"/>
        <w:ind w:firstLineChars="0"/>
        <w:rPr>
          <w:rFonts w:asciiTheme="minorEastAsia" w:hAnsiTheme="minorEastAsia"/>
          <w:color w:val="000000" w:themeColor="text1"/>
          <w:lang w:val="en-AU"/>
        </w:rPr>
      </w:pPr>
      <w:r>
        <w:rPr>
          <w:rFonts w:asciiTheme="minorEastAsia" w:hAnsiTheme="minorEastAsia" w:hint="eastAsia"/>
          <w:color w:val="000000" w:themeColor="text1"/>
          <w:lang w:val="en-AU"/>
        </w:rPr>
        <w:t>系统统计股份分派的股份交收数据；</w:t>
      </w:r>
    </w:p>
    <w:p w:rsidR="007E58F7" w:rsidRDefault="007E58F7" w:rsidP="007E58F7">
      <w:pPr>
        <w:pStyle w:val="4"/>
        <w:rPr>
          <w:kern w:val="0"/>
        </w:rPr>
      </w:pPr>
      <w:r>
        <w:rPr>
          <w:rFonts w:hint="eastAsia"/>
          <w:kern w:val="0"/>
        </w:rPr>
        <w:lastRenderedPageBreak/>
        <w:t>3.</w:t>
      </w:r>
      <w:r>
        <w:rPr>
          <w:rFonts w:hint="eastAsia"/>
          <w:kern w:val="0"/>
        </w:rPr>
        <w:t>供股</w:t>
      </w:r>
      <w:r w:rsidR="005916DE">
        <w:rPr>
          <w:rFonts w:hint="eastAsia"/>
          <w:kern w:val="0"/>
        </w:rPr>
        <w:t>权过期摘牌</w:t>
      </w:r>
    </w:p>
    <w:p w:rsidR="007E58F7" w:rsidRDefault="006E0B01" w:rsidP="00BA6FA5">
      <w:pPr>
        <w:spacing w:line="360" w:lineRule="auto"/>
      </w:pPr>
      <w:r>
        <w:object w:dxaOrig="8900" w:dyaOrig="4581">
          <v:shape id="_x0000_i1031" type="#_x0000_t75" style="width:415.5pt;height:213.75pt" o:ole="">
            <v:imagedata r:id="rId19" o:title=""/>
          </v:shape>
          <o:OLEObject Type="Embed" ProgID="Visio.Drawing.11" ShapeID="_x0000_i1031" DrawAspect="Content" ObjectID="_1402388520" r:id="rId20"/>
        </w:object>
      </w:r>
    </w:p>
    <w:p w:rsidR="00806CA5" w:rsidRPr="00540CF7" w:rsidRDefault="00806CA5" w:rsidP="00D95A93">
      <w:pPr>
        <w:pStyle w:val="a7"/>
        <w:numPr>
          <w:ilvl w:val="0"/>
          <w:numId w:val="56"/>
        </w:numPr>
        <w:spacing w:line="360" w:lineRule="auto"/>
        <w:ind w:firstLineChars="0"/>
        <w:rPr>
          <w:rFonts w:asciiTheme="minorEastAsia" w:hAnsiTheme="minorEastAsia"/>
          <w:color w:val="000000" w:themeColor="text1"/>
          <w:lang w:val="en-AU"/>
        </w:rPr>
      </w:pPr>
      <w:r>
        <w:rPr>
          <w:rFonts w:asciiTheme="minorEastAsia" w:hAnsiTheme="minorEastAsia" w:hint="eastAsia"/>
          <w:color w:val="000000" w:themeColor="text1"/>
          <w:lang w:val="en-AU"/>
        </w:rPr>
        <w:t>上市公司供股权过期后，香港结算通过发送CCNPT02文件给每个结算参与人，结算参与人的托管结算人员通过收取CCNPT02文件，并读取到系统中，系统通过处理后提取出供</w:t>
      </w:r>
      <w:proofErr w:type="gramStart"/>
      <w:r>
        <w:rPr>
          <w:rFonts w:asciiTheme="minorEastAsia" w:hAnsiTheme="minorEastAsia" w:hint="eastAsia"/>
          <w:color w:val="000000" w:themeColor="text1"/>
          <w:lang w:val="en-AU"/>
        </w:rPr>
        <w:t>供</w:t>
      </w:r>
      <w:proofErr w:type="gramEnd"/>
      <w:r>
        <w:rPr>
          <w:rFonts w:asciiTheme="minorEastAsia" w:hAnsiTheme="minorEastAsia" w:hint="eastAsia"/>
          <w:color w:val="000000" w:themeColor="text1"/>
          <w:lang w:val="en-AU"/>
        </w:rPr>
        <w:t>股权过期内容；</w:t>
      </w:r>
    </w:p>
    <w:p w:rsidR="00806CA5" w:rsidRDefault="00806CA5" w:rsidP="00D95A93">
      <w:pPr>
        <w:pStyle w:val="a7"/>
        <w:numPr>
          <w:ilvl w:val="0"/>
          <w:numId w:val="56"/>
        </w:numPr>
        <w:spacing w:line="360" w:lineRule="auto"/>
        <w:ind w:firstLineChars="0"/>
        <w:rPr>
          <w:rFonts w:asciiTheme="minorEastAsia" w:hAnsiTheme="minorEastAsia"/>
          <w:color w:val="000000" w:themeColor="text1"/>
          <w:lang w:val="en-AU"/>
        </w:rPr>
      </w:pPr>
      <w:r>
        <w:rPr>
          <w:rFonts w:asciiTheme="minorEastAsia" w:hAnsiTheme="minorEastAsia" w:hint="eastAsia"/>
          <w:color w:val="000000" w:themeColor="text1"/>
          <w:lang w:val="en-AU"/>
        </w:rPr>
        <w:t>系统根据供股行动，按相应行动的处理原则，从数据中心取相应的客户基本信息、联络信息、供股认购信息等，对</w:t>
      </w:r>
      <w:r w:rsidR="00D34C31">
        <w:rPr>
          <w:rFonts w:asciiTheme="minorEastAsia" w:hAnsiTheme="minorEastAsia" w:hint="eastAsia"/>
          <w:color w:val="000000" w:themeColor="text1"/>
          <w:lang w:val="en-AU"/>
        </w:rPr>
        <w:t>供股权到期进</w:t>
      </w:r>
      <w:r>
        <w:rPr>
          <w:rFonts w:asciiTheme="minorEastAsia" w:hAnsiTheme="minorEastAsia" w:hint="eastAsia"/>
          <w:color w:val="000000" w:themeColor="text1"/>
          <w:lang w:val="en-AU"/>
        </w:rPr>
        <w:t>行</w:t>
      </w:r>
      <w:r w:rsidR="00D34C31">
        <w:rPr>
          <w:rFonts w:asciiTheme="minorEastAsia" w:hAnsiTheme="minorEastAsia" w:hint="eastAsia"/>
          <w:color w:val="000000" w:themeColor="text1"/>
          <w:lang w:val="en-AU"/>
        </w:rPr>
        <w:t>过期</w:t>
      </w:r>
      <w:proofErr w:type="gramStart"/>
      <w:r w:rsidR="00D34C31">
        <w:rPr>
          <w:rFonts w:asciiTheme="minorEastAsia" w:hAnsiTheme="minorEastAsia" w:hint="eastAsia"/>
          <w:color w:val="000000" w:themeColor="text1"/>
          <w:lang w:val="en-AU"/>
        </w:rPr>
        <w:t>供</w:t>
      </w:r>
      <w:r>
        <w:rPr>
          <w:rFonts w:asciiTheme="minorEastAsia" w:hAnsiTheme="minorEastAsia" w:hint="eastAsia"/>
          <w:color w:val="000000" w:themeColor="text1"/>
          <w:lang w:val="en-AU"/>
        </w:rPr>
        <w:t>权份</w:t>
      </w:r>
      <w:proofErr w:type="gramEnd"/>
      <w:r>
        <w:rPr>
          <w:rFonts w:asciiTheme="minorEastAsia" w:hAnsiTheme="minorEastAsia" w:hint="eastAsia"/>
          <w:color w:val="000000" w:themeColor="text1"/>
          <w:lang w:val="en-AU"/>
        </w:rPr>
        <w:t>分派；</w:t>
      </w:r>
    </w:p>
    <w:p w:rsidR="00806CA5" w:rsidRDefault="00806CA5" w:rsidP="00D95A93">
      <w:pPr>
        <w:pStyle w:val="a7"/>
        <w:numPr>
          <w:ilvl w:val="0"/>
          <w:numId w:val="56"/>
        </w:numPr>
        <w:spacing w:line="360" w:lineRule="auto"/>
        <w:ind w:firstLineChars="0"/>
        <w:rPr>
          <w:rFonts w:asciiTheme="minorEastAsia" w:hAnsiTheme="minorEastAsia"/>
          <w:color w:val="000000" w:themeColor="text1"/>
          <w:lang w:val="en-AU"/>
        </w:rPr>
      </w:pPr>
      <w:r>
        <w:rPr>
          <w:rFonts w:asciiTheme="minorEastAsia" w:hAnsiTheme="minorEastAsia" w:hint="eastAsia"/>
          <w:color w:val="000000" w:themeColor="text1"/>
          <w:lang w:val="en-AU"/>
        </w:rPr>
        <w:t>同时把</w:t>
      </w:r>
      <w:r w:rsidR="00D34C31">
        <w:rPr>
          <w:rFonts w:asciiTheme="minorEastAsia" w:hAnsiTheme="minorEastAsia" w:hint="eastAsia"/>
          <w:color w:val="000000" w:themeColor="text1"/>
          <w:lang w:val="en-AU"/>
        </w:rPr>
        <w:t>分派结果</w:t>
      </w:r>
      <w:r>
        <w:rPr>
          <w:rFonts w:asciiTheme="minorEastAsia" w:hAnsiTheme="minorEastAsia" w:hint="eastAsia"/>
          <w:color w:val="000000" w:themeColor="text1"/>
          <w:lang w:val="en-AU"/>
        </w:rPr>
        <w:t>信息推送到交易系统，</w:t>
      </w:r>
      <w:r w:rsidR="00D34C31">
        <w:rPr>
          <w:rFonts w:asciiTheme="minorEastAsia" w:hAnsiTheme="minorEastAsia" w:hint="eastAsia"/>
          <w:color w:val="000000" w:themeColor="text1"/>
          <w:lang w:val="en-AU"/>
        </w:rPr>
        <w:t>交易系统据此作供股权过期摘牌</w:t>
      </w:r>
      <w:r>
        <w:rPr>
          <w:rFonts w:asciiTheme="minorEastAsia" w:hAnsiTheme="minorEastAsia" w:hint="eastAsia"/>
          <w:color w:val="000000" w:themeColor="text1"/>
          <w:lang w:val="en-AU"/>
        </w:rPr>
        <w:t>；</w:t>
      </w:r>
    </w:p>
    <w:p w:rsidR="00467D00" w:rsidRDefault="00467D00" w:rsidP="00923FB5">
      <w:pPr>
        <w:pStyle w:val="2"/>
        <w:widowControl/>
        <w:numPr>
          <w:ilvl w:val="1"/>
          <w:numId w:val="20"/>
        </w:numPr>
        <w:tabs>
          <w:tab w:val="left" w:pos="-720"/>
        </w:tabs>
        <w:suppressAutoHyphens/>
        <w:overflowPunct w:val="0"/>
        <w:autoSpaceDE w:val="0"/>
        <w:autoSpaceDN w:val="0"/>
        <w:adjustRightInd w:val="0"/>
        <w:spacing w:before="60" w:after="20" w:line="240" w:lineRule="auto"/>
        <w:textAlignment w:val="baseline"/>
      </w:pPr>
      <w:bookmarkStart w:id="19" w:name="_Toc296808698"/>
      <w:r w:rsidRPr="00A75D7B">
        <w:rPr>
          <w:rFonts w:hint="eastAsia"/>
        </w:rPr>
        <w:t>主要功能需求</w:t>
      </w:r>
      <w:bookmarkEnd w:id="19"/>
    </w:p>
    <w:p w:rsidR="00606F3A" w:rsidRDefault="005F4906" w:rsidP="005F4906">
      <w:pPr>
        <w:spacing w:line="360" w:lineRule="auto"/>
      </w:pPr>
      <w:r>
        <w:rPr>
          <w:rFonts w:hint="eastAsia"/>
        </w:rPr>
        <w:t>主要功能包括以</w:t>
      </w:r>
      <w:r w:rsidR="00BA6FA5">
        <w:rPr>
          <w:rFonts w:hint="eastAsia"/>
        </w:rPr>
        <w:t>内容</w:t>
      </w:r>
      <w:r>
        <w:rPr>
          <w:rFonts w:hint="eastAsia"/>
        </w:rPr>
        <w:t>：</w:t>
      </w:r>
    </w:p>
    <w:p w:rsidR="005F4906" w:rsidRPr="005F4906" w:rsidRDefault="00A26571" w:rsidP="00923FB5">
      <w:pPr>
        <w:pStyle w:val="a7"/>
        <w:numPr>
          <w:ilvl w:val="0"/>
          <w:numId w:val="21"/>
        </w:numPr>
        <w:spacing w:line="360" w:lineRule="auto"/>
        <w:ind w:firstLineChars="0"/>
        <w:rPr>
          <w:rFonts w:asciiTheme="minorEastAsia" w:hAnsiTheme="minorEastAsia"/>
        </w:rPr>
      </w:pPr>
      <w:r>
        <w:rPr>
          <w:rFonts w:asciiTheme="minorEastAsia" w:hAnsiTheme="minorEastAsia" w:hint="eastAsia"/>
        </w:rPr>
        <w:t>香港结算CCNPT02文件读取及处理，实现一个文件多个行动事件的处理</w:t>
      </w:r>
      <w:r w:rsidR="005F4906" w:rsidRPr="005F4906">
        <w:rPr>
          <w:rFonts w:asciiTheme="minorEastAsia" w:hAnsiTheme="minorEastAsia" w:hint="eastAsia"/>
        </w:rPr>
        <w:t>；</w:t>
      </w:r>
    </w:p>
    <w:p w:rsidR="00A26571" w:rsidRDefault="00A26571" w:rsidP="00923FB5">
      <w:pPr>
        <w:pStyle w:val="a7"/>
        <w:numPr>
          <w:ilvl w:val="0"/>
          <w:numId w:val="21"/>
        </w:numPr>
        <w:spacing w:line="360" w:lineRule="auto"/>
        <w:ind w:firstLineChars="0"/>
        <w:rPr>
          <w:rFonts w:asciiTheme="minorEastAsia" w:hAnsiTheme="minorEastAsia"/>
        </w:rPr>
      </w:pPr>
      <w:r>
        <w:rPr>
          <w:rFonts w:asciiTheme="minorEastAsia" w:hAnsiTheme="minorEastAsia" w:hint="eastAsia"/>
        </w:rPr>
        <w:t>实现行动事件的数据处理：针对行动事件</w:t>
      </w:r>
      <w:proofErr w:type="gramStart"/>
      <w:r>
        <w:rPr>
          <w:rFonts w:asciiTheme="minorEastAsia" w:hAnsiTheme="minorEastAsia" w:hint="eastAsia"/>
        </w:rPr>
        <w:t>取相关</w:t>
      </w:r>
      <w:proofErr w:type="gramEnd"/>
      <w:r>
        <w:rPr>
          <w:rFonts w:asciiTheme="minorEastAsia" w:hAnsiTheme="minorEastAsia" w:hint="eastAsia"/>
        </w:rPr>
        <w:t>基础数据，为权益分派作数据准备，并把行动事件发布到相关的网上营业厅或交易系统；</w:t>
      </w:r>
    </w:p>
    <w:p w:rsidR="005F4906" w:rsidRPr="005F4906" w:rsidRDefault="00A26571" w:rsidP="00923FB5">
      <w:pPr>
        <w:pStyle w:val="a7"/>
        <w:numPr>
          <w:ilvl w:val="0"/>
          <w:numId w:val="21"/>
        </w:numPr>
        <w:spacing w:line="360" w:lineRule="auto"/>
        <w:ind w:firstLineChars="0"/>
        <w:rPr>
          <w:rFonts w:asciiTheme="minorEastAsia" w:hAnsiTheme="minorEastAsia"/>
        </w:rPr>
      </w:pPr>
      <w:r>
        <w:rPr>
          <w:rFonts w:asciiTheme="minorEastAsia" w:hAnsiTheme="minorEastAsia" w:hint="eastAsia"/>
        </w:rPr>
        <w:t>权益分派：对行动进行权益分派处理；</w:t>
      </w:r>
    </w:p>
    <w:p w:rsidR="00ED41D1" w:rsidRDefault="00A26571" w:rsidP="00923FB5">
      <w:pPr>
        <w:pStyle w:val="a7"/>
        <w:numPr>
          <w:ilvl w:val="0"/>
          <w:numId w:val="21"/>
        </w:numPr>
        <w:spacing w:line="360" w:lineRule="auto"/>
        <w:ind w:firstLineChars="0"/>
        <w:rPr>
          <w:rFonts w:asciiTheme="minorEastAsia" w:hAnsiTheme="minorEastAsia"/>
        </w:rPr>
      </w:pPr>
      <w:r>
        <w:rPr>
          <w:rFonts w:asciiTheme="minorEastAsia" w:hAnsiTheme="minorEastAsia" w:hint="eastAsia"/>
        </w:rPr>
        <w:t>信息发布：把与客户相关的权益信息</w:t>
      </w:r>
      <w:r w:rsidR="00ED41D1">
        <w:rPr>
          <w:rFonts w:asciiTheme="minorEastAsia" w:hAnsiTheme="minorEastAsia" w:hint="eastAsia"/>
        </w:rPr>
        <w:t>通过邮件、短信发送给客户；</w:t>
      </w:r>
    </w:p>
    <w:p w:rsidR="00ED41D1" w:rsidRDefault="00ED41D1" w:rsidP="00923FB5">
      <w:pPr>
        <w:pStyle w:val="a7"/>
        <w:numPr>
          <w:ilvl w:val="0"/>
          <w:numId w:val="21"/>
        </w:numPr>
        <w:spacing w:line="360" w:lineRule="auto"/>
        <w:ind w:firstLineChars="0"/>
        <w:rPr>
          <w:rFonts w:asciiTheme="minorEastAsia" w:hAnsiTheme="minorEastAsia"/>
        </w:rPr>
      </w:pPr>
      <w:r>
        <w:rPr>
          <w:rFonts w:asciiTheme="minorEastAsia" w:hAnsiTheme="minorEastAsia" w:hint="eastAsia"/>
        </w:rPr>
        <w:t>客户行权：提供行权界面，让客户能在网上营业厅实现行权处理；</w:t>
      </w:r>
    </w:p>
    <w:p w:rsidR="00ED41D1" w:rsidRDefault="00ED41D1" w:rsidP="00923FB5">
      <w:pPr>
        <w:pStyle w:val="a7"/>
        <w:numPr>
          <w:ilvl w:val="0"/>
          <w:numId w:val="21"/>
        </w:numPr>
        <w:spacing w:line="360" w:lineRule="auto"/>
        <w:ind w:firstLineChars="0"/>
        <w:rPr>
          <w:rFonts w:asciiTheme="minorEastAsia" w:hAnsiTheme="minorEastAsia"/>
        </w:rPr>
      </w:pPr>
      <w:r>
        <w:rPr>
          <w:rFonts w:asciiTheme="minorEastAsia" w:hAnsiTheme="minorEastAsia" w:hint="eastAsia"/>
        </w:rPr>
        <w:t>行权处理：后台管理能统计与复核客户的行权结果，并把行权结果生成香港结算公司需要的文件，统一上报。</w:t>
      </w:r>
    </w:p>
    <w:p w:rsidR="00ED41D1" w:rsidRDefault="00ED41D1" w:rsidP="00923FB5">
      <w:pPr>
        <w:pStyle w:val="a7"/>
        <w:numPr>
          <w:ilvl w:val="0"/>
          <w:numId w:val="21"/>
        </w:numPr>
        <w:spacing w:line="360" w:lineRule="auto"/>
        <w:ind w:firstLineChars="0"/>
        <w:rPr>
          <w:rFonts w:asciiTheme="minorEastAsia" w:hAnsiTheme="minorEastAsia"/>
        </w:rPr>
      </w:pPr>
      <w:r>
        <w:rPr>
          <w:rFonts w:asciiTheme="minorEastAsia" w:hAnsiTheme="minorEastAsia" w:hint="eastAsia"/>
        </w:rPr>
        <w:t>行动追溯：通过系统能查询到一个行动从文件读入到最后状态的过程，处理时间点、处</w:t>
      </w:r>
      <w:r>
        <w:rPr>
          <w:rFonts w:asciiTheme="minorEastAsia" w:hAnsiTheme="minorEastAsia" w:hint="eastAsia"/>
        </w:rPr>
        <w:lastRenderedPageBreak/>
        <w:t>理人员的情况，涉及到信息发布的可以明细到投资人；</w:t>
      </w:r>
    </w:p>
    <w:p w:rsidR="005F4906" w:rsidRPr="005F4906" w:rsidRDefault="00ED41D1" w:rsidP="00923FB5">
      <w:pPr>
        <w:pStyle w:val="a7"/>
        <w:numPr>
          <w:ilvl w:val="0"/>
          <w:numId w:val="21"/>
        </w:numPr>
        <w:spacing w:line="360" w:lineRule="auto"/>
        <w:ind w:firstLineChars="0"/>
        <w:rPr>
          <w:rFonts w:asciiTheme="minorEastAsia" w:hAnsiTheme="minorEastAsia"/>
        </w:rPr>
      </w:pPr>
      <w:r>
        <w:rPr>
          <w:rFonts w:asciiTheme="minorEastAsia" w:hAnsiTheme="minorEastAsia" w:hint="eastAsia"/>
        </w:rPr>
        <w:t>系统配置：行动相应的配置信息等各类参数，目前先通过数据库手工配置实现。</w:t>
      </w:r>
    </w:p>
    <w:p w:rsidR="00467D00" w:rsidRDefault="00467D00" w:rsidP="00823BB2">
      <w:pPr>
        <w:pStyle w:val="2"/>
        <w:widowControl/>
        <w:numPr>
          <w:ilvl w:val="1"/>
          <w:numId w:val="1"/>
        </w:numPr>
        <w:tabs>
          <w:tab w:val="left" w:pos="-720"/>
        </w:tabs>
        <w:suppressAutoHyphens/>
        <w:overflowPunct w:val="0"/>
        <w:autoSpaceDE w:val="0"/>
        <w:autoSpaceDN w:val="0"/>
        <w:adjustRightInd w:val="0"/>
        <w:spacing w:before="60" w:after="20" w:line="240" w:lineRule="auto"/>
        <w:textAlignment w:val="baseline"/>
      </w:pPr>
      <w:bookmarkStart w:id="20" w:name="_Toc296808699"/>
      <w:r w:rsidRPr="00090A2F">
        <w:rPr>
          <w:rFonts w:hint="eastAsia"/>
        </w:rPr>
        <w:t>数据流程描述</w:t>
      </w:r>
      <w:bookmarkEnd w:id="20"/>
      <w:r w:rsidRPr="00090A2F">
        <w:rPr>
          <w:rFonts w:hint="eastAsia"/>
        </w:rPr>
        <w:t xml:space="preserve"> </w:t>
      </w:r>
    </w:p>
    <w:p w:rsidR="00090A2F" w:rsidRDefault="00090A2F" w:rsidP="00090A2F">
      <w:pPr>
        <w:sectPr w:rsidR="00090A2F" w:rsidSect="002D19A3">
          <w:pgSz w:w="11906" w:h="16838"/>
          <w:pgMar w:top="1440" w:right="1800" w:bottom="1440" w:left="1800" w:header="851" w:footer="992" w:gutter="0"/>
          <w:cols w:space="425"/>
          <w:titlePg/>
          <w:docGrid w:type="lines" w:linePitch="312"/>
        </w:sectPr>
      </w:pPr>
    </w:p>
    <w:p w:rsidR="00C56990" w:rsidRDefault="00C56990" w:rsidP="00C56990">
      <w:pPr>
        <w:pStyle w:val="4"/>
        <w:rPr>
          <w:kern w:val="0"/>
        </w:rPr>
      </w:pPr>
      <w:r>
        <w:rPr>
          <w:rFonts w:hint="eastAsia"/>
          <w:kern w:val="0"/>
        </w:rPr>
        <w:lastRenderedPageBreak/>
        <w:t>1.</w:t>
      </w:r>
      <w:r>
        <w:rPr>
          <w:rFonts w:hint="eastAsia"/>
          <w:kern w:val="0"/>
        </w:rPr>
        <w:t>行动属性分析</w:t>
      </w:r>
    </w:p>
    <w:tbl>
      <w:tblPr>
        <w:tblStyle w:val="a8"/>
        <w:tblW w:w="0" w:type="auto"/>
        <w:tblLook w:val="04A0"/>
      </w:tblPr>
      <w:tblGrid>
        <w:gridCol w:w="1351"/>
        <w:gridCol w:w="1351"/>
        <w:gridCol w:w="793"/>
        <w:gridCol w:w="957"/>
        <w:gridCol w:w="691"/>
        <w:gridCol w:w="822"/>
        <w:gridCol w:w="689"/>
        <w:gridCol w:w="808"/>
        <w:gridCol w:w="822"/>
        <w:gridCol w:w="958"/>
        <w:gridCol w:w="822"/>
        <w:gridCol w:w="822"/>
        <w:gridCol w:w="822"/>
        <w:gridCol w:w="822"/>
        <w:gridCol w:w="822"/>
        <w:gridCol w:w="822"/>
      </w:tblGrid>
      <w:tr w:rsidR="00427052" w:rsidRPr="004A536D" w:rsidTr="00C21DAA">
        <w:tc>
          <w:tcPr>
            <w:tcW w:w="1351" w:type="dxa"/>
            <w:vMerge w:val="restart"/>
            <w:shd w:val="clear" w:color="auto" w:fill="D9D9D9" w:themeFill="background1" w:themeFillShade="D9"/>
          </w:tcPr>
          <w:p w:rsidR="00427052" w:rsidRPr="004A536D" w:rsidRDefault="00427052" w:rsidP="00090A2F">
            <w:pPr>
              <w:rPr>
                <w:b/>
                <w:color w:val="C00000"/>
              </w:rPr>
            </w:pPr>
            <w:r>
              <w:rPr>
                <w:rFonts w:hint="eastAsia"/>
                <w:b/>
                <w:color w:val="C00000"/>
              </w:rPr>
              <w:t>公司行动</w:t>
            </w:r>
          </w:p>
        </w:tc>
        <w:tc>
          <w:tcPr>
            <w:tcW w:w="1351" w:type="dxa"/>
            <w:vMerge w:val="restart"/>
            <w:shd w:val="clear" w:color="auto" w:fill="D9D9D9" w:themeFill="background1" w:themeFillShade="D9"/>
          </w:tcPr>
          <w:p w:rsidR="00427052" w:rsidRPr="004A536D" w:rsidRDefault="00427052" w:rsidP="00090A2F">
            <w:pPr>
              <w:rPr>
                <w:b/>
                <w:color w:val="C00000"/>
              </w:rPr>
            </w:pPr>
            <w:r>
              <w:rPr>
                <w:rFonts w:hint="eastAsia"/>
                <w:b/>
                <w:color w:val="C00000"/>
              </w:rPr>
              <w:t>行动阶段</w:t>
            </w:r>
          </w:p>
        </w:tc>
        <w:tc>
          <w:tcPr>
            <w:tcW w:w="793" w:type="dxa"/>
            <w:vMerge w:val="restart"/>
            <w:shd w:val="clear" w:color="auto" w:fill="D9D9D9" w:themeFill="background1" w:themeFillShade="D9"/>
          </w:tcPr>
          <w:p w:rsidR="00427052" w:rsidRDefault="00427052" w:rsidP="00090A2F">
            <w:pPr>
              <w:rPr>
                <w:b/>
                <w:color w:val="C00000"/>
              </w:rPr>
            </w:pPr>
            <w:r>
              <w:rPr>
                <w:rFonts w:hint="eastAsia"/>
                <w:b/>
                <w:color w:val="C00000"/>
              </w:rPr>
              <w:t>文件</w:t>
            </w:r>
          </w:p>
          <w:p w:rsidR="00427052" w:rsidRPr="004A536D" w:rsidRDefault="00427052" w:rsidP="00090A2F">
            <w:pPr>
              <w:rPr>
                <w:b/>
                <w:color w:val="C00000"/>
              </w:rPr>
            </w:pPr>
            <w:r>
              <w:rPr>
                <w:rFonts w:hint="eastAsia"/>
                <w:b/>
                <w:color w:val="C00000"/>
              </w:rPr>
              <w:t>读取</w:t>
            </w:r>
          </w:p>
        </w:tc>
        <w:tc>
          <w:tcPr>
            <w:tcW w:w="957" w:type="dxa"/>
            <w:vMerge w:val="restart"/>
            <w:shd w:val="clear" w:color="auto" w:fill="D9D9D9" w:themeFill="background1" w:themeFillShade="D9"/>
          </w:tcPr>
          <w:p w:rsidR="00427052" w:rsidRDefault="00427052" w:rsidP="00A850E2">
            <w:pPr>
              <w:rPr>
                <w:b/>
                <w:color w:val="C00000"/>
              </w:rPr>
            </w:pPr>
            <w:r>
              <w:rPr>
                <w:rFonts w:hint="eastAsia"/>
                <w:b/>
                <w:color w:val="C00000"/>
              </w:rPr>
              <w:t>股份分</w:t>
            </w:r>
          </w:p>
          <w:p w:rsidR="00427052" w:rsidRPr="004A536D" w:rsidRDefault="00427052" w:rsidP="00A850E2">
            <w:pPr>
              <w:rPr>
                <w:b/>
                <w:color w:val="C00000"/>
              </w:rPr>
            </w:pPr>
            <w:r>
              <w:rPr>
                <w:rFonts w:hint="eastAsia"/>
                <w:b/>
                <w:color w:val="C00000"/>
              </w:rPr>
              <w:t>配</w:t>
            </w:r>
            <w:r>
              <w:rPr>
                <w:rFonts w:hint="eastAsia"/>
                <w:b/>
                <w:color w:val="C00000"/>
              </w:rPr>
              <w:t>(</w:t>
            </w:r>
            <w:r>
              <w:rPr>
                <w:rFonts w:hint="eastAsia"/>
                <w:b/>
                <w:color w:val="C00000"/>
              </w:rPr>
              <w:t>处理</w:t>
            </w:r>
            <w:r>
              <w:rPr>
                <w:rFonts w:hint="eastAsia"/>
                <w:b/>
                <w:color w:val="C00000"/>
              </w:rPr>
              <w:t>)</w:t>
            </w:r>
          </w:p>
        </w:tc>
        <w:tc>
          <w:tcPr>
            <w:tcW w:w="691" w:type="dxa"/>
            <w:vMerge w:val="restart"/>
            <w:shd w:val="clear" w:color="auto" w:fill="D9D9D9" w:themeFill="background1" w:themeFillShade="D9"/>
          </w:tcPr>
          <w:p w:rsidR="00427052" w:rsidRDefault="00427052" w:rsidP="00090A2F">
            <w:pPr>
              <w:rPr>
                <w:b/>
                <w:color w:val="C00000"/>
              </w:rPr>
            </w:pPr>
            <w:r>
              <w:rPr>
                <w:rFonts w:hint="eastAsia"/>
                <w:b/>
                <w:color w:val="C00000"/>
              </w:rPr>
              <w:t>通知</w:t>
            </w:r>
          </w:p>
          <w:p w:rsidR="00427052" w:rsidRPr="004A536D" w:rsidRDefault="00427052" w:rsidP="00090A2F">
            <w:pPr>
              <w:rPr>
                <w:b/>
                <w:color w:val="C00000"/>
              </w:rPr>
            </w:pPr>
            <w:r>
              <w:rPr>
                <w:rFonts w:hint="eastAsia"/>
                <w:b/>
                <w:color w:val="C00000"/>
              </w:rPr>
              <w:t>客户</w:t>
            </w:r>
          </w:p>
        </w:tc>
        <w:tc>
          <w:tcPr>
            <w:tcW w:w="822" w:type="dxa"/>
            <w:vMerge w:val="restart"/>
            <w:shd w:val="clear" w:color="auto" w:fill="D9D9D9" w:themeFill="background1" w:themeFillShade="D9"/>
          </w:tcPr>
          <w:p w:rsidR="00427052" w:rsidRDefault="00427052" w:rsidP="00090A2F">
            <w:pPr>
              <w:rPr>
                <w:b/>
                <w:color w:val="C00000"/>
              </w:rPr>
            </w:pPr>
            <w:r>
              <w:rPr>
                <w:rFonts w:hint="eastAsia"/>
                <w:b/>
                <w:color w:val="C00000"/>
              </w:rPr>
              <w:t>股份</w:t>
            </w:r>
          </w:p>
          <w:p w:rsidR="00427052" w:rsidRPr="004A536D" w:rsidRDefault="00427052" w:rsidP="00090A2F">
            <w:pPr>
              <w:rPr>
                <w:b/>
                <w:color w:val="C00000"/>
              </w:rPr>
            </w:pPr>
            <w:r>
              <w:rPr>
                <w:rFonts w:hint="eastAsia"/>
                <w:b/>
                <w:color w:val="C00000"/>
              </w:rPr>
              <w:t>交收</w:t>
            </w:r>
          </w:p>
        </w:tc>
        <w:tc>
          <w:tcPr>
            <w:tcW w:w="689" w:type="dxa"/>
            <w:vMerge w:val="restart"/>
            <w:shd w:val="clear" w:color="auto" w:fill="D9D9D9" w:themeFill="background1" w:themeFillShade="D9"/>
          </w:tcPr>
          <w:p w:rsidR="00427052" w:rsidRDefault="00427052" w:rsidP="00090A2F">
            <w:pPr>
              <w:rPr>
                <w:b/>
                <w:color w:val="C00000"/>
              </w:rPr>
            </w:pPr>
            <w:r>
              <w:rPr>
                <w:rFonts w:hint="eastAsia"/>
                <w:b/>
                <w:color w:val="C00000"/>
              </w:rPr>
              <w:t>资金</w:t>
            </w:r>
          </w:p>
          <w:p w:rsidR="00427052" w:rsidRPr="004A536D" w:rsidRDefault="00427052" w:rsidP="00090A2F">
            <w:pPr>
              <w:rPr>
                <w:b/>
                <w:color w:val="C00000"/>
              </w:rPr>
            </w:pPr>
            <w:r>
              <w:rPr>
                <w:rFonts w:hint="eastAsia"/>
                <w:b/>
                <w:color w:val="C00000"/>
              </w:rPr>
              <w:t>交收</w:t>
            </w:r>
          </w:p>
        </w:tc>
        <w:tc>
          <w:tcPr>
            <w:tcW w:w="7520" w:type="dxa"/>
            <w:gridSpan w:val="9"/>
            <w:shd w:val="clear" w:color="auto" w:fill="D9D9D9" w:themeFill="background1" w:themeFillShade="D9"/>
          </w:tcPr>
          <w:p w:rsidR="00427052" w:rsidRPr="004A536D" w:rsidRDefault="00427052" w:rsidP="003B6429">
            <w:pPr>
              <w:jc w:val="center"/>
              <w:rPr>
                <w:b/>
                <w:color w:val="C00000"/>
              </w:rPr>
            </w:pPr>
            <w:r>
              <w:rPr>
                <w:rFonts w:hint="eastAsia"/>
                <w:b/>
                <w:color w:val="C00000"/>
              </w:rPr>
              <w:t>状态</w:t>
            </w:r>
          </w:p>
        </w:tc>
      </w:tr>
      <w:tr w:rsidR="00427052" w:rsidRPr="004A536D" w:rsidTr="00427052">
        <w:tc>
          <w:tcPr>
            <w:tcW w:w="1351" w:type="dxa"/>
            <w:vMerge/>
            <w:shd w:val="clear" w:color="auto" w:fill="D9D9D9" w:themeFill="background1" w:themeFillShade="D9"/>
          </w:tcPr>
          <w:p w:rsidR="00427052" w:rsidRDefault="00427052" w:rsidP="00090A2F">
            <w:pPr>
              <w:rPr>
                <w:b/>
                <w:color w:val="C00000"/>
              </w:rPr>
            </w:pPr>
          </w:p>
        </w:tc>
        <w:tc>
          <w:tcPr>
            <w:tcW w:w="1351" w:type="dxa"/>
            <w:vMerge/>
            <w:shd w:val="clear" w:color="auto" w:fill="D9D9D9" w:themeFill="background1" w:themeFillShade="D9"/>
          </w:tcPr>
          <w:p w:rsidR="00427052" w:rsidRDefault="00427052" w:rsidP="00090A2F">
            <w:pPr>
              <w:rPr>
                <w:b/>
                <w:color w:val="C00000"/>
              </w:rPr>
            </w:pPr>
          </w:p>
        </w:tc>
        <w:tc>
          <w:tcPr>
            <w:tcW w:w="793" w:type="dxa"/>
            <w:vMerge/>
            <w:shd w:val="clear" w:color="auto" w:fill="D9D9D9" w:themeFill="background1" w:themeFillShade="D9"/>
          </w:tcPr>
          <w:p w:rsidR="00427052" w:rsidRDefault="00427052" w:rsidP="00090A2F">
            <w:pPr>
              <w:rPr>
                <w:b/>
                <w:color w:val="C00000"/>
              </w:rPr>
            </w:pPr>
          </w:p>
        </w:tc>
        <w:tc>
          <w:tcPr>
            <w:tcW w:w="957" w:type="dxa"/>
            <w:vMerge/>
            <w:shd w:val="clear" w:color="auto" w:fill="D9D9D9" w:themeFill="background1" w:themeFillShade="D9"/>
          </w:tcPr>
          <w:p w:rsidR="00427052" w:rsidRDefault="00427052" w:rsidP="00A850E2">
            <w:pPr>
              <w:rPr>
                <w:b/>
                <w:color w:val="C00000"/>
              </w:rPr>
            </w:pPr>
          </w:p>
        </w:tc>
        <w:tc>
          <w:tcPr>
            <w:tcW w:w="691" w:type="dxa"/>
            <w:vMerge/>
            <w:shd w:val="clear" w:color="auto" w:fill="D9D9D9" w:themeFill="background1" w:themeFillShade="D9"/>
          </w:tcPr>
          <w:p w:rsidR="00427052" w:rsidRDefault="00427052" w:rsidP="00090A2F">
            <w:pPr>
              <w:rPr>
                <w:b/>
                <w:color w:val="C00000"/>
              </w:rPr>
            </w:pPr>
          </w:p>
        </w:tc>
        <w:tc>
          <w:tcPr>
            <w:tcW w:w="822" w:type="dxa"/>
            <w:vMerge/>
            <w:shd w:val="clear" w:color="auto" w:fill="D9D9D9" w:themeFill="background1" w:themeFillShade="D9"/>
          </w:tcPr>
          <w:p w:rsidR="00427052" w:rsidRDefault="00427052" w:rsidP="00090A2F">
            <w:pPr>
              <w:rPr>
                <w:b/>
                <w:color w:val="C00000"/>
              </w:rPr>
            </w:pPr>
          </w:p>
        </w:tc>
        <w:tc>
          <w:tcPr>
            <w:tcW w:w="689" w:type="dxa"/>
            <w:vMerge/>
            <w:shd w:val="clear" w:color="auto" w:fill="D9D9D9" w:themeFill="background1" w:themeFillShade="D9"/>
          </w:tcPr>
          <w:p w:rsidR="00427052" w:rsidRDefault="00427052" w:rsidP="00090A2F">
            <w:pPr>
              <w:rPr>
                <w:b/>
                <w:color w:val="C00000"/>
              </w:rPr>
            </w:pPr>
          </w:p>
        </w:tc>
        <w:tc>
          <w:tcPr>
            <w:tcW w:w="808" w:type="dxa"/>
            <w:shd w:val="clear" w:color="auto" w:fill="D9D9D9" w:themeFill="background1" w:themeFillShade="D9"/>
          </w:tcPr>
          <w:p w:rsidR="00427052" w:rsidRPr="000E285E" w:rsidRDefault="00427052" w:rsidP="000E285E">
            <w:pPr>
              <w:rPr>
                <w:b/>
                <w:color w:val="0000FF"/>
              </w:rPr>
            </w:pPr>
            <w:r>
              <w:rPr>
                <w:rFonts w:hint="eastAsia"/>
                <w:b/>
                <w:color w:val="0000FF"/>
              </w:rPr>
              <w:t>初态</w:t>
            </w:r>
          </w:p>
        </w:tc>
        <w:tc>
          <w:tcPr>
            <w:tcW w:w="822" w:type="dxa"/>
            <w:shd w:val="clear" w:color="auto" w:fill="D9D9D9" w:themeFill="background1" w:themeFillShade="D9"/>
          </w:tcPr>
          <w:p w:rsidR="00427052" w:rsidRPr="000E285E" w:rsidRDefault="00427052" w:rsidP="000E285E">
            <w:pPr>
              <w:rPr>
                <w:b/>
                <w:color w:val="0000FF"/>
              </w:rPr>
            </w:pPr>
            <w:r w:rsidRPr="000E285E">
              <w:rPr>
                <w:rFonts w:hint="eastAsia"/>
                <w:b/>
                <w:color w:val="0000FF"/>
              </w:rPr>
              <w:t>文件</w:t>
            </w:r>
          </w:p>
          <w:p w:rsidR="00427052" w:rsidRPr="000E285E" w:rsidRDefault="00427052" w:rsidP="000E285E">
            <w:pPr>
              <w:rPr>
                <w:b/>
                <w:color w:val="0000FF"/>
              </w:rPr>
            </w:pPr>
            <w:r w:rsidRPr="000E285E">
              <w:rPr>
                <w:rFonts w:hint="eastAsia"/>
                <w:b/>
                <w:color w:val="0000FF"/>
              </w:rPr>
              <w:t>读取</w:t>
            </w:r>
          </w:p>
        </w:tc>
        <w:tc>
          <w:tcPr>
            <w:tcW w:w="958" w:type="dxa"/>
            <w:shd w:val="clear" w:color="auto" w:fill="D9D9D9" w:themeFill="background1" w:themeFillShade="D9"/>
          </w:tcPr>
          <w:p w:rsidR="00427052" w:rsidRPr="000E285E" w:rsidRDefault="00427052" w:rsidP="000E285E">
            <w:pPr>
              <w:rPr>
                <w:b/>
                <w:color w:val="0000FF"/>
              </w:rPr>
            </w:pPr>
            <w:r w:rsidRPr="000E285E">
              <w:rPr>
                <w:rFonts w:hint="eastAsia"/>
                <w:b/>
                <w:color w:val="0000FF"/>
              </w:rPr>
              <w:t>(</w:t>
            </w:r>
            <w:r w:rsidRPr="000E285E">
              <w:rPr>
                <w:rFonts w:hint="eastAsia"/>
                <w:b/>
                <w:color w:val="0000FF"/>
              </w:rPr>
              <w:t>处理</w:t>
            </w:r>
            <w:r w:rsidRPr="000E285E">
              <w:rPr>
                <w:rFonts w:hint="eastAsia"/>
                <w:b/>
                <w:color w:val="0000FF"/>
              </w:rPr>
              <w:t>)</w:t>
            </w:r>
          </w:p>
          <w:p w:rsidR="00427052" w:rsidRPr="000E285E" w:rsidRDefault="00427052" w:rsidP="000E285E">
            <w:pPr>
              <w:rPr>
                <w:b/>
                <w:color w:val="0000FF"/>
              </w:rPr>
            </w:pPr>
            <w:r w:rsidRPr="000E285E">
              <w:rPr>
                <w:rFonts w:hint="eastAsia"/>
                <w:b/>
                <w:color w:val="0000FF"/>
              </w:rPr>
              <w:t>复核</w:t>
            </w:r>
          </w:p>
        </w:tc>
        <w:tc>
          <w:tcPr>
            <w:tcW w:w="822" w:type="dxa"/>
            <w:shd w:val="clear" w:color="auto" w:fill="D9D9D9" w:themeFill="background1" w:themeFillShade="D9"/>
          </w:tcPr>
          <w:p w:rsidR="00427052" w:rsidRPr="000E285E" w:rsidRDefault="00427052" w:rsidP="000E285E">
            <w:pPr>
              <w:rPr>
                <w:b/>
                <w:color w:val="0000FF"/>
              </w:rPr>
            </w:pPr>
            <w:r w:rsidRPr="000E285E">
              <w:rPr>
                <w:rFonts w:hint="eastAsia"/>
                <w:b/>
                <w:color w:val="0000FF"/>
              </w:rPr>
              <w:t>权益</w:t>
            </w:r>
          </w:p>
          <w:p w:rsidR="00427052" w:rsidRPr="000E285E" w:rsidRDefault="00427052" w:rsidP="000E285E">
            <w:pPr>
              <w:rPr>
                <w:b/>
                <w:color w:val="0000FF"/>
              </w:rPr>
            </w:pPr>
            <w:r w:rsidRPr="000E285E">
              <w:rPr>
                <w:rFonts w:hint="eastAsia"/>
                <w:b/>
                <w:color w:val="0000FF"/>
              </w:rPr>
              <w:t>分配</w:t>
            </w:r>
          </w:p>
        </w:tc>
        <w:tc>
          <w:tcPr>
            <w:tcW w:w="822" w:type="dxa"/>
            <w:shd w:val="clear" w:color="auto" w:fill="D9D9D9" w:themeFill="background1" w:themeFillShade="D9"/>
          </w:tcPr>
          <w:p w:rsidR="00427052" w:rsidRPr="000E285E" w:rsidRDefault="00427052" w:rsidP="000E285E">
            <w:pPr>
              <w:rPr>
                <w:b/>
                <w:color w:val="0000FF"/>
              </w:rPr>
            </w:pPr>
            <w:r w:rsidRPr="000E285E">
              <w:rPr>
                <w:rFonts w:hint="eastAsia"/>
                <w:b/>
                <w:color w:val="0000FF"/>
              </w:rPr>
              <w:t>权益</w:t>
            </w:r>
          </w:p>
          <w:p w:rsidR="00427052" w:rsidRPr="000E285E" w:rsidRDefault="00427052" w:rsidP="000E285E">
            <w:pPr>
              <w:rPr>
                <w:b/>
                <w:color w:val="0000FF"/>
              </w:rPr>
            </w:pPr>
            <w:r w:rsidRPr="000E285E">
              <w:rPr>
                <w:rFonts w:hint="eastAsia"/>
                <w:b/>
                <w:color w:val="0000FF"/>
              </w:rPr>
              <w:t>确认</w:t>
            </w:r>
          </w:p>
        </w:tc>
        <w:tc>
          <w:tcPr>
            <w:tcW w:w="822" w:type="dxa"/>
            <w:shd w:val="clear" w:color="auto" w:fill="D9D9D9" w:themeFill="background1" w:themeFillShade="D9"/>
          </w:tcPr>
          <w:p w:rsidR="00427052" w:rsidRPr="000E285E" w:rsidRDefault="00427052" w:rsidP="000E285E">
            <w:pPr>
              <w:rPr>
                <w:b/>
                <w:color w:val="0000FF"/>
              </w:rPr>
            </w:pPr>
            <w:r w:rsidRPr="000E285E">
              <w:rPr>
                <w:rFonts w:hint="eastAsia"/>
                <w:b/>
                <w:color w:val="0000FF"/>
              </w:rPr>
              <w:t>信息</w:t>
            </w:r>
          </w:p>
          <w:p w:rsidR="00427052" w:rsidRPr="000E285E" w:rsidRDefault="00427052" w:rsidP="000E285E">
            <w:pPr>
              <w:rPr>
                <w:b/>
                <w:color w:val="0000FF"/>
              </w:rPr>
            </w:pPr>
            <w:r w:rsidRPr="000E285E">
              <w:rPr>
                <w:rFonts w:hint="eastAsia"/>
                <w:b/>
                <w:color w:val="0000FF"/>
              </w:rPr>
              <w:t>发布</w:t>
            </w:r>
          </w:p>
        </w:tc>
        <w:tc>
          <w:tcPr>
            <w:tcW w:w="822" w:type="dxa"/>
            <w:shd w:val="clear" w:color="auto" w:fill="D9D9D9" w:themeFill="background1" w:themeFillShade="D9"/>
          </w:tcPr>
          <w:p w:rsidR="00427052" w:rsidRPr="000E285E" w:rsidRDefault="00427052" w:rsidP="000E285E">
            <w:pPr>
              <w:rPr>
                <w:b/>
                <w:color w:val="0000FF"/>
              </w:rPr>
            </w:pPr>
            <w:r w:rsidRPr="000E285E">
              <w:rPr>
                <w:rFonts w:hint="eastAsia"/>
                <w:b/>
                <w:color w:val="0000FF"/>
              </w:rPr>
              <w:t>行权</w:t>
            </w:r>
          </w:p>
          <w:p w:rsidR="00427052" w:rsidRPr="000E285E" w:rsidRDefault="00427052" w:rsidP="00C361C4">
            <w:pPr>
              <w:rPr>
                <w:b/>
                <w:color w:val="0000FF"/>
              </w:rPr>
            </w:pPr>
            <w:r>
              <w:rPr>
                <w:rFonts w:hint="eastAsia"/>
                <w:b/>
                <w:color w:val="0000FF"/>
              </w:rPr>
              <w:t>统计</w:t>
            </w:r>
          </w:p>
        </w:tc>
        <w:tc>
          <w:tcPr>
            <w:tcW w:w="822" w:type="dxa"/>
            <w:shd w:val="clear" w:color="auto" w:fill="D9D9D9" w:themeFill="background1" w:themeFillShade="D9"/>
          </w:tcPr>
          <w:p w:rsidR="00427052" w:rsidRPr="000E285E" w:rsidRDefault="00427052" w:rsidP="001B5A94">
            <w:pPr>
              <w:rPr>
                <w:b/>
                <w:color w:val="0000FF"/>
              </w:rPr>
            </w:pPr>
            <w:r w:rsidRPr="000E285E">
              <w:rPr>
                <w:rFonts w:hint="eastAsia"/>
                <w:b/>
                <w:color w:val="0000FF"/>
              </w:rPr>
              <w:t>行权</w:t>
            </w:r>
          </w:p>
          <w:p w:rsidR="00427052" w:rsidRPr="000E285E" w:rsidRDefault="00427052" w:rsidP="001B5A94">
            <w:pPr>
              <w:rPr>
                <w:b/>
                <w:color w:val="0000FF"/>
              </w:rPr>
            </w:pPr>
            <w:r>
              <w:rPr>
                <w:rFonts w:hint="eastAsia"/>
                <w:b/>
                <w:color w:val="0000FF"/>
              </w:rPr>
              <w:t>确认</w:t>
            </w:r>
          </w:p>
        </w:tc>
        <w:tc>
          <w:tcPr>
            <w:tcW w:w="822" w:type="dxa"/>
            <w:shd w:val="clear" w:color="auto" w:fill="D9D9D9" w:themeFill="background1" w:themeFillShade="D9"/>
          </w:tcPr>
          <w:p w:rsidR="00427052" w:rsidRPr="000E285E" w:rsidRDefault="00427052" w:rsidP="00090A2F">
            <w:pPr>
              <w:rPr>
                <w:b/>
                <w:color w:val="0000FF"/>
              </w:rPr>
            </w:pPr>
            <w:r w:rsidRPr="000E285E">
              <w:rPr>
                <w:rFonts w:hint="eastAsia"/>
                <w:b/>
                <w:color w:val="0000FF"/>
              </w:rPr>
              <w:t>归档</w:t>
            </w:r>
          </w:p>
        </w:tc>
      </w:tr>
      <w:tr w:rsidR="00427052" w:rsidTr="00427052">
        <w:tc>
          <w:tcPr>
            <w:tcW w:w="1351" w:type="dxa"/>
            <w:vMerge w:val="restart"/>
          </w:tcPr>
          <w:p w:rsidR="00427052" w:rsidRDefault="00427052" w:rsidP="00090A2F"/>
          <w:p w:rsidR="00427052" w:rsidRDefault="00427052" w:rsidP="00090A2F"/>
          <w:p w:rsidR="00427052" w:rsidRDefault="00427052" w:rsidP="00090A2F">
            <w:r>
              <w:rPr>
                <w:rFonts w:hint="eastAsia"/>
              </w:rPr>
              <w:t>供</w:t>
            </w:r>
            <w:proofErr w:type="gramStart"/>
            <w:r>
              <w:rPr>
                <w:rFonts w:hint="eastAsia"/>
              </w:rPr>
              <w:t>股行动</w:t>
            </w:r>
            <w:proofErr w:type="gramEnd"/>
          </w:p>
        </w:tc>
        <w:tc>
          <w:tcPr>
            <w:tcW w:w="1351" w:type="dxa"/>
          </w:tcPr>
          <w:p w:rsidR="00427052" w:rsidRDefault="00427052" w:rsidP="00090A2F">
            <w:r>
              <w:rPr>
                <w:rFonts w:hint="eastAsia"/>
              </w:rPr>
              <w:t>供股</w:t>
            </w:r>
            <w:r>
              <w:rPr>
                <w:rFonts w:asciiTheme="minorEastAsia" w:hAnsiTheme="minorEastAsia" w:hint="eastAsia"/>
              </w:rPr>
              <w:t>权</w:t>
            </w:r>
            <w:r>
              <w:rPr>
                <w:rFonts w:hint="eastAsia"/>
              </w:rPr>
              <w:t>分配</w:t>
            </w:r>
          </w:p>
        </w:tc>
        <w:tc>
          <w:tcPr>
            <w:tcW w:w="793" w:type="dxa"/>
          </w:tcPr>
          <w:p w:rsidR="00427052" w:rsidRDefault="00427052" w:rsidP="004F51A4">
            <w:pPr>
              <w:jc w:val="center"/>
            </w:pPr>
            <w:r>
              <w:rPr>
                <w:rFonts w:hint="eastAsia"/>
              </w:rPr>
              <w:t>有</w:t>
            </w:r>
          </w:p>
        </w:tc>
        <w:tc>
          <w:tcPr>
            <w:tcW w:w="957" w:type="dxa"/>
          </w:tcPr>
          <w:p w:rsidR="00427052" w:rsidRDefault="00427052" w:rsidP="004F51A4">
            <w:pPr>
              <w:jc w:val="center"/>
            </w:pPr>
            <w:r>
              <w:rPr>
                <w:rFonts w:hint="eastAsia"/>
              </w:rPr>
              <w:t>要</w:t>
            </w:r>
          </w:p>
        </w:tc>
        <w:tc>
          <w:tcPr>
            <w:tcW w:w="691" w:type="dxa"/>
          </w:tcPr>
          <w:p w:rsidR="00427052" w:rsidRDefault="00427052" w:rsidP="004F51A4">
            <w:pPr>
              <w:jc w:val="center"/>
            </w:pPr>
            <w:r>
              <w:rPr>
                <w:rFonts w:hint="eastAsia"/>
              </w:rPr>
              <w:t>要</w:t>
            </w:r>
          </w:p>
        </w:tc>
        <w:tc>
          <w:tcPr>
            <w:tcW w:w="822" w:type="dxa"/>
          </w:tcPr>
          <w:p w:rsidR="00427052" w:rsidRDefault="00427052" w:rsidP="004F51A4">
            <w:pPr>
              <w:jc w:val="center"/>
            </w:pPr>
            <w:r>
              <w:rPr>
                <w:rFonts w:hint="eastAsia"/>
              </w:rPr>
              <w:t>有</w:t>
            </w:r>
          </w:p>
        </w:tc>
        <w:tc>
          <w:tcPr>
            <w:tcW w:w="689" w:type="dxa"/>
          </w:tcPr>
          <w:p w:rsidR="00427052" w:rsidRPr="004F51A4" w:rsidRDefault="00427052" w:rsidP="004F51A4">
            <w:pPr>
              <w:jc w:val="center"/>
            </w:pPr>
            <w:r w:rsidRPr="004F51A4">
              <w:rPr>
                <w:rFonts w:hint="eastAsia"/>
              </w:rPr>
              <w:t>否</w:t>
            </w:r>
          </w:p>
        </w:tc>
        <w:tc>
          <w:tcPr>
            <w:tcW w:w="808" w:type="dxa"/>
            <w:shd w:val="clear" w:color="auto" w:fill="auto"/>
          </w:tcPr>
          <w:p w:rsidR="00427052" w:rsidRPr="00EA4840" w:rsidRDefault="00427052" w:rsidP="000B03C9">
            <w:pPr>
              <w:jc w:val="center"/>
              <w:rPr>
                <w:rFonts w:asciiTheme="minorEastAsia" w:hAnsiTheme="minorEastAsia"/>
                <w:b/>
                <w:color w:val="FFFF00"/>
              </w:rPr>
            </w:pPr>
          </w:p>
        </w:tc>
        <w:tc>
          <w:tcPr>
            <w:tcW w:w="822" w:type="dxa"/>
            <w:shd w:val="clear" w:color="auto" w:fill="0F243E" w:themeFill="text2" w:themeFillShade="80"/>
          </w:tcPr>
          <w:p w:rsidR="00427052" w:rsidRPr="00EA4840" w:rsidRDefault="00427052" w:rsidP="000B03C9">
            <w:pPr>
              <w:jc w:val="center"/>
              <w:rPr>
                <w:b/>
                <w:color w:val="FFFF00"/>
              </w:rPr>
            </w:pPr>
            <w:r w:rsidRPr="00EA4840">
              <w:rPr>
                <w:rFonts w:asciiTheme="minorEastAsia" w:hAnsiTheme="minorEastAsia" w:hint="eastAsia"/>
                <w:b/>
                <w:color w:val="FFFF00"/>
              </w:rPr>
              <w:t>√</w:t>
            </w:r>
          </w:p>
        </w:tc>
        <w:tc>
          <w:tcPr>
            <w:tcW w:w="958" w:type="dxa"/>
            <w:shd w:val="clear" w:color="auto" w:fill="0F243E" w:themeFill="text2" w:themeFillShade="80"/>
          </w:tcPr>
          <w:p w:rsidR="00427052" w:rsidRPr="00EA4840" w:rsidRDefault="00427052" w:rsidP="000B03C9">
            <w:pPr>
              <w:jc w:val="center"/>
              <w:rPr>
                <w:b/>
                <w:color w:val="FFFF00"/>
              </w:rPr>
            </w:pPr>
            <w:r w:rsidRPr="00EA4840">
              <w:rPr>
                <w:rFonts w:asciiTheme="minorEastAsia" w:hAnsiTheme="minorEastAsia" w:hint="eastAsia"/>
                <w:b/>
                <w:color w:val="FFFF00"/>
              </w:rPr>
              <w:t>√</w:t>
            </w:r>
          </w:p>
        </w:tc>
        <w:tc>
          <w:tcPr>
            <w:tcW w:w="822" w:type="dxa"/>
            <w:shd w:val="clear" w:color="auto" w:fill="0F243E" w:themeFill="text2" w:themeFillShade="80"/>
          </w:tcPr>
          <w:p w:rsidR="00427052" w:rsidRPr="00EA4840" w:rsidRDefault="00427052" w:rsidP="000B03C9">
            <w:pPr>
              <w:jc w:val="center"/>
              <w:rPr>
                <w:b/>
                <w:color w:val="FFFF00"/>
              </w:rPr>
            </w:pPr>
            <w:r w:rsidRPr="00EA4840">
              <w:rPr>
                <w:rFonts w:asciiTheme="minorEastAsia" w:hAnsiTheme="minorEastAsia" w:hint="eastAsia"/>
                <w:b/>
                <w:color w:val="FFFF00"/>
              </w:rPr>
              <w:t>√</w:t>
            </w:r>
          </w:p>
        </w:tc>
        <w:tc>
          <w:tcPr>
            <w:tcW w:w="822" w:type="dxa"/>
            <w:shd w:val="clear" w:color="auto" w:fill="0F243E" w:themeFill="text2" w:themeFillShade="80"/>
          </w:tcPr>
          <w:p w:rsidR="00427052" w:rsidRPr="00EA4840" w:rsidRDefault="00427052" w:rsidP="000B03C9">
            <w:pPr>
              <w:jc w:val="center"/>
              <w:rPr>
                <w:b/>
                <w:color w:val="FFFF00"/>
              </w:rPr>
            </w:pPr>
            <w:r w:rsidRPr="00EA4840">
              <w:rPr>
                <w:rFonts w:asciiTheme="minorEastAsia" w:hAnsiTheme="minorEastAsia" w:hint="eastAsia"/>
                <w:b/>
                <w:color w:val="FFFF00"/>
              </w:rPr>
              <w:t>√</w:t>
            </w:r>
          </w:p>
        </w:tc>
        <w:tc>
          <w:tcPr>
            <w:tcW w:w="822" w:type="dxa"/>
            <w:shd w:val="clear" w:color="auto" w:fill="0F243E" w:themeFill="text2" w:themeFillShade="80"/>
          </w:tcPr>
          <w:p w:rsidR="00427052" w:rsidRPr="00EA4840" w:rsidRDefault="00427052" w:rsidP="000B03C9">
            <w:pPr>
              <w:jc w:val="center"/>
              <w:rPr>
                <w:b/>
                <w:color w:val="FFFF00"/>
              </w:rPr>
            </w:pPr>
            <w:r w:rsidRPr="00EA4840">
              <w:rPr>
                <w:rFonts w:asciiTheme="minorEastAsia" w:hAnsiTheme="minorEastAsia" w:hint="eastAsia"/>
                <w:b/>
                <w:color w:val="FFFF00"/>
              </w:rPr>
              <w:t>√</w:t>
            </w:r>
          </w:p>
        </w:tc>
        <w:tc>
          <w:tcPr>
            <w:tcW w:w="822" w:type="dxa"/>
          </w:tcPr>
          <w:p w:rsidR="00427052" w:rsidRPr="00EA4840" w:rsidRDefault="00427052" w:rsidP="000B03C9">
            <w:pPr>
              <w:jc w:val="center"/>
              <w:rPr>
                <w:b/>
                <w:color w:val="FFFF00"/>
              </w:rPr>
            </w:pPr>
          </w:p>
        </w:tc>
        <w:tc>
          <w:tcPr>
            <w:tcW w:w="822" w:type="dxa"/>
            <w:shd w:val="clear" w:color="auto" w:fill="auto"/>
          </w:tcPr>
          <w:p w:rsidR="00427052" w:rsidRPr="00EA4840" w:rsidRDefault="00427052" w:rsidP="000B03C9">
            <w:pPr>
              <w:jc w:val="center"/>
              <w:rPr>
                <w:rFonts w:asciiTheme="minorEastAsia" w:hAnsiTheme="minorEastAsia"/>
                <w:b/>
                <w:color w:val="FFFF00"/>
              </w:rPr>
            </w:pPr>
          </w:p>
        </w:tc>
        <w:tc>
          <w:tcPr>
            <w:tcW w:w="822" w:type="dxa"/>
            <w:shd w:val="clear" w:color="auto" w:fill="0F243E" w:themeFill="text2" w:themeFillShade="80"/>
          </w:tcPr>
          <w:p w:rsidR="00427052" w:rsidRPr="00EA4840" w:rsidRDefault="00427052" w:rsidP="000B03C9">
            <w:pPr>
              <w:jc w:val="center"/>
              <w:rPr>
                <w:b/>
                <w:color w:val="FFFF00"/>
              </w:rPr>
            </w:pPr>
            <w:r w:rsidRPr="00EA4840">
              <w:rPr>
                <w:rFonts w:asciiTheme="minorEastAsia" w:hAnsiTheme="minorEastAsia" w:hint="eastAsia"/>
                <w:b/>
                <w:color w:val="FFFF00"/>
              </w:rPr>
              <w:t>√</w:t>
            </w:r>
          </w:p>
        </w:tc>
      </w:tr>
      <w:tr w:rsidR="00427052" w:rsidTr="00427052">
        <w:tc>
          <w:tcPr>
            <w:tcW w:w="1351" w:type="dxa"/>
            <w:vMerge/>
          </w:tcPr>
          <w:p w:rsidR="00427052" w:rsidRDefault="00427052" w:rsidP="00090A2F"/>
        </w:tc>
        <w:tc>
          <w:tcPr>
            <w:tcW w:w="1351" w:type="dxa"/>
          </w:tcPr>
          <w:p w:rsidR="00EA08C6" w:rsidRDefault="00427052" w:rsidP="00EA08C6">
            <w:r>
              <w:rPr>
                <w:rFonts w:hint="eastAsia"/>
              </w:rPr>
              <w:t>供股</w:t>
            </w:r>
            <w:r w:rsidR="00EA08C6">
              <w:rPr>
                <w:rFonts w:hint="eastAsia"/>
              </w:rPr>
              <w:t>权</w:t>
            </w:r>
          </w:p>
          <w:p w:rsidR="00427052" w:rsidRDefault="00EA08C6" w:rsidP="00EA08C6">
            <w:r>
              <w:rPr>
                <w:rFonts w:hint="eastAsia"/>
              </w:rPr>
              <w:t>变动通知</w:t>
            </w:r>
          </w:p>
        </w:tc>
        <w:tc>
          <w:tcPr>
            <w:tcW w:w="793" w:type="dxa"/>
          </w:tcPr>
          <w:p w:rsidR="00427052" w:rsidRDefault="00427052" w:rsidP="004F51A4">
            <w:pPr>
              <w:jc w:val="center"/>
            </w:pPr>
            <w:r>
              <w:rPr>
                <w:rFonts w:hint="eastAsia"/>
              </w:rPr>
              <w:t>否</w:t>
            </w:r>
          </w:p>
        </w:tc>
        <w:tc>
          <w:tcPr>
            <w:tcW w:w="957" w:type="dxa"/>
          </w:tcPr>
          <w:p w:rsidR="00427052" w:rsidRDefault="00427052" w:rsidP="004F51A4">
            <w:pPr>
              <w:jc w:val="center"/>
            </w:pPr>
            <w:r>
              <w:rPr>
                <w:rFonts w:hint="eastAsia"/>
              </w:rPr>
              <w:t>要</w:t>
            </w:r>
          </w:p>
        </w:tc>
        <w:tc>
          <w:tcPr>
            <w:tcW w:w="691" w:type="dxa"/>
          </w:tcPr>
          <w:p w:rsidR="00427052" w:rsidRDefault="00427052" w:rsidP="004F51A4">
            <w:pPr>
              <w:jc w:val="center"/>
            </w:pPr>
            <w:r>
              <w:rPr>
                <w:rFonts w:hint="eastAsia"/>
              </w:rPr>
              <w:t>要</w:t>
            </w:r>
          </w:p>
        </w:tc>
        <w:tc>
          <w:tcPr>
            <w:tcW w:w="822" w:type="dxa"/>
          </w:tcPr>
          <w:p w:rsidR="00427052" w:rsidRDefault="00427052" w:rsidP="004F51A4">
            <w:pPr>
              <w:jc w:val="center"/>
            </w:pPr>
            <w:r>
              <w:rPr>
                <w:rFonts w:hint="eastAsia"/>
              </w:rPr>
              <w:t>否</w:t>
            </w:r>
          </w:p>
        </w:tc>
        <w:tc>
          <w:tcPr>
            <w:tcW w:w="689" w:type="dxa"/>
          </w:tcPr>
          <w:p w:rsidR="00427052" w:rsidRPr="004F51A4" w:rsidRDefault="00427052" w:rsidP="004F51A4">
            <w:pPr>
              <w:jc w:val="center"/>
            </w:pPr>
            <w:r w:rsidRPr="004F51A4">
              <w:rPr>
                <w:rFonts w:hint="eastAsia"/>
              </w:rPr>
              <w:t>否</w:t>
            </w:r>
          </w:p>
        </w:tc>
        <w:tc>
          <w:tcPr>
            <w:tcW w:w="808" w:type="dxa"/>
            <w:shd w:val="clear" w:color="auto" w:fill="002060"/>
          </w:tcPr>
          <w:p w:rsidR="00427052" w:rsidRPr="00EA4840" w:rsidRDefault="00427052" w:rsidP="000B03C9">
            <w:pPr>
              <w:jc w:val="center"/>
              <w:rPr>
                <w:b/>
                <w:color w:val="FFFF00"/>
              </w:rPr>
            </w:pPr>
            <w:r w:rsidRPr="00EA4840">
              <w:rPr>
                <w:rFonts w:asciiTheme="minorEastAsia" w:hAnsiTheme="minorEastAsia" w:hint="eastAsia"/>
                <w:b/>
                <w:color w:val="FFFF00"/>
              </w:rPr>
              <w:t>√</w:t>
            </w:r>
          </w:p>
        </w:tc>
        <w:tc>
          <w:tcPr>
            <w:tcW w:w="822" w:type="dxa"/>
          </w:tcPr>
          <w:p w:rsidR="00427052" w:rsidRPr="00EA4840" w:rsidRDefault="00427052" w:rsidP="000B03C9">
            <w:pPr>
              <w:jc w:val="center"/>
              <w:rPr>
                <w:b/>
                <w:color w:val="FFFF00"/>
              </w:rPr>
            </w:pPr>
          </w:p>
        </w:tc>
        <w:tc>
          <w:tcPr>
            <w:tcW w:w="958" w:type="dxa"/>
          </w:tcPr>
          <w:p w:rsidR="00427052" w:rsidRPr="00EA4840" w:rsidRDefault="00427052" w:rsidP="000B03C9">
            <w:pPr>
              <w:jc w:val="center"/>
              <w:rPr>
                <w:b/>
                <w:color w:val="FFFF00"/>
              </w:rPr>
            </w:pPr>
          </w:p>
        </w:tc>
        <w:tc>
          <w:tcPr>
            <w:tcW w:w="822" w:type="dxa"/>
            <w:shd w:val="clear" w:color="auto" w:fill="0F243E" w:themeFill="text2" w:themeFillShade="80"/>
          </w:tcPr>
          <w:p w:rsidR="00427052" w:rsidRPr="00EA4840" w:rsidRDefault="00427052" w:rsidP="000B03C9">
            <w:pPr>
              <w:jc w:val="center"/>
              <w:rPr>
                <w:b/>
                <w:color w:val="FFFF00"/>
              </w:rPr>
            </w:pPr>
            <w:r w:rsidRPr="00EA4840">
              <w:rPr>
                <w:rFonts w:asciiTheme="minorEastAsia" w:hAnsiTheme="minorEastAsia" w:hint="eastAsia"/>
                <w:b/>
                <w:color w:val="FFFF00"/>
              </w:rPr>
              <w:t>√</w:t>
            </w:r>
          </w:p>
        </w:tc>
        <w:tc>
          <w:tcPr>
            <w:tcW w:w="822" w:type="dxa"/>
            <w:shd w:val="clear" w:color="auto" w:fill="0F243E" w:themeFill="text2" w:themeFillShade="80"/>
          </w:tcPr>
          <w:p w:rsidR="00427052" w:rsidRPr="00EA4840" w:rsidRDefault="00427052" w:rsidP="000B03C9">
            <w:pPr>
              <w:jc w:val="center"/>
              <w:rPr>
                <w:b/>
                <w:color w:val="FFFF00"/>
              </w:rPr>
            </w:pPr>
            <w:r w:rsidRPr="00EA4840">
              <w:rPr>
                <w:rFonts w:asciiTheme="minorEastAsia" w:hAnsiTheme="minorEastAsia" w:hint="eastAsia"/>
                <w:b/>
                <w:color w:val="FFFF00"/>
              </w:rPr>
              <w:t>√</w:t>
            </w:r>
          </w:p>
        </w:tc>
        <w:tc>
          <w:tcPr>
            <w:tcW w:w="822" w:type="dxa"/>
            <w:shd w:val="clear" w:color="auto" w:fill="0F243E" w:themeFill="text2" w:themeFillShade="80"/>
          </w:tcPr>
          <w:p w:rsidR="00427052" w:rsidRPr="00EA4840" w:rsidRDefault="00427052" w:rsidP="000B03C9">
            <w:pPr>
              <w:jc w:val="center"/>
              <w:rPr>
                <w:b/>
                <w:color w:val="FFFF00"/>
              </w:rPr>
            </w:pPr>
            <w:r w:rsidRPr="00EA4840">
              <w:rPr>
                <w:rFonts w:asciiTheme="minorEastAsia" w:hAnsiTheme="minorEastAsia" w:hint="eastAsia"/>
                <w:b/>
                <w:color w:val="FFFF00"/>
              </w:rPr>
              <w:t>√</w:t>
            </w:r>
          </w:p>
        </w:tc>
        <w:tc>
          <w:tcPr>
            <w:tcW w:w="822" w:type="dxa"/>
          </w:tcPr>
          <w:p w:rsidR="00427052" w:rsidRPr="00EA4840" w:rsidRDefault="00427052" w:rsidP="000B03C9">
            <w:pPr>
              <w:jc w:val="center"/>
              <w:rPr>
                <w:b/>
                <w:color w:val="FFFF00"/>
              </w:rPr>
            </w:pPr>
          </w:p>
        </w:tc>
        <w:tc>
          <w:tcPr>
            <w:tcW w:w="822" w:type="dxa"/>
            <w:shd w:val="clear" w:color="auto" w:fill="auto"/>
          </w:tcPr>
          <w:p w:rsidR="00427052" w:rsidRPr="00EA4840" w:rsidRDefault="00427052" w:rsidP="000E285E">
            <w:pPr>
              <w:jc w:val="center"/>
              <w:rPr>
                <w:rFonts w:asciiTheme="minorEastAsia" w:hAnsiTheme="minorEastAsia"/>
                <w:b/>
                <w:color w:val="FFFF00"/>
              </w:rPr>
            </w:pPr>
          </w:p>
        </w:tc>
        <w:tc>
          <w:tcPr>
            <w:tcW w:w="822" w:type="dxa"/>
            <w:shd w:val="clear" w:color="auto" w:fill="0F243E" w:themeFill="text2" w:themeFillShade="80"/>
          </w:tcPr>
          <w:p w:rsidR="00427052" w:rsidRPr="00EA4840" w:rsidRDefault="00427052" w:rsidP="000E285E">
            <w:pPr>
              <w:jc w:val="center"/>
              <w:rPr>
                <w:b/>
                <w:color w:val="FFFF00"/>
              </w:rPr>
            </w:pPr>
            <w:r w:rsidRPr="00EA4840">
              <w:rPr>
                <w:rFonts w:asciiTheme="minorEastAsia" w:hAnsiTheme="minorEastAsia" w:hint="eastAsia"/>
                <w:b/>
                <w:color w:val="FFFF00"/>
              </w:rPr>
              <w:t>√</w:t>
            </w:r>
          </w:p>
        </w:tc>
      </w:tr>
      <w:tr w:rsidR="00427052" w:rsidTr="00427052">
        <w:tc>
          <w:tcPr>
            <w:tcW w:w="1351" w:type="dxa"/>
            <w:vMerge/>
          </w:tcPr>
          <w:p w:rsidR="00427052" w:rsidRDefault="00427052" w:rsidP="00A850E2"/>
        </w:tc>
        <w:tc>
          <w:tcPr>
            <w:tcW w:w="1351" w:type="dxa"/>
          </w:tcPr>
          <w:p w:rsidR="00427052" w:rsidRDefault="00427052" w:rsidP="00A850E2">
            <w:r>
              <w:rPr>
                <w:rFonts w:hint="eastAsia"/>
              </w:rPr>
              <w:t>行权</w:t>
            </w:r>
            <w:r w:rsidR="00EA08C6">
              <w:rPr>
                <w:rFonts w:hint="eastAsia"/>
              </w:rPr>
              <w:t>受理</w:t>
            </w:r>
          </w:p>
        </w:tc>
        <w:tc>
          <w:tcPr>
            <w:tcW w:w="793" w:type="dxa"/>
          </w:tcPr>
          <w:p w:rsidR="00427052" w:rsidRDefault="00427052" w:rsidP="004F51A4">
            <w:pPr>
              <w:jc w:val="center"/>
            </w:pPr>
            <w:r>
              <w:rPr>
                <w:rFonts w:hint="eastAsia"/>
              </w:rPr>
              <w:t>否</w:t>
            </w:r>
          </w:p>
        </w:tc>
        <w:tc>
          <w:tcPr>
            <w:tcW w:w="957" w:type="dxa"/>
          </w:tcPr>
          <w:p w:rsidR="00427052" w:rsidRDefault="00427052" w:rsidP="004F51A4">
            <w:pPr>
              <w:jc w:val="center"/>
            </w:pPr>
            <w:r>
              <w:rPr>
                <w:rFonts w:hint="eastAsia"/>
              </w:rPr>
              <w:t>否</w:t>
            </w:r>
          </w:p>
        </w:tc>
        <w:tc>
          <w:tcPr>
            <w:tcW w:w="691" w:type="dxa"/>
          </w:tcPr>
          <w:p w:rsidR="00427052" w:rsidRDefault="00427052" w:rsidP="004F51A4">
            <w:pPr>
              <w:jc w:val="center"/>
            </w:pPr>
            <w:r>
              <w:rPr>
                <w:rFonts w:hint="eastAsia"/>
              </w:rPr>
              <w:t>否</w:t>
            </w:r>
          </w:p>
        </w:tc>
        <w:tc>
          <w:tcPr>
            <w:tcW w:w="822" w:type="dxa"/>
          </w:tcPr>
          <w:p w:rsidR="00427052" w:rsidRDefault="00427052" w:rsidP="004F51A4">
            <w:pPr>
              <w:jc w:val="center"/>
            </w:pPr>
            <w:r>
              <w:rPr>
                <w:rFonts w:hint="eastAsia"/>
              </w:rPr>
              <w:t>否</w:t>
            </w:r>
          </w:p>
        </w:tc>
        <w:tc>
          <w:tcPr>
            <w:tcW w:w="689" w:type="dxa"/>
          </w:tcPr>
          <w:p w:rsidR="00427052" w:rsidRPr="004F51A4" w:rsidRDefault="00427052" w:rsidP="004F51A4">
            <w:pPr>
              <w:jc w:val="center"/>
            </w:pPr>
            <w:r w:rsidRPr="004F51A4">
              <w:rPr>
                <w:rFonts w:hint="eastAsia"/>
              </w:rPr>
              <w:t>有</w:t>
            </w:r>
          </w:p>
        </w:tc>
        <w:tc>
          <w:tcPr>
            <w:tcW w:w="808" w:type="dxa"/>
            <w:shd w:val="clear" w:color="auto" w:fill="002060"/>
          </w:tcPr>
          <w:p w:rsidR="00427052" w:rsidRPr="00EA4840" w:rsidRDefault="00427052" w:rsidP="000B03C9">
            <w:pPr>
              <w:jc w:val="center"/>
              <w:rPr>
                <w:b/>
                <w:color w:val="FFFF00"/>
              </w:rPr>
            </w:pPr>
            <w:r w:rsidRPr="00EA4840">
              <w:rPr>
                <w:rFonts w:asciiTheme="minorEastAsia" w:hAnsiTheme="minorEastAsia" w:hint="eastAsia"/>
                <w:b/>
                <w:color w:val="FFFF00"/>
              </w:rPr>
              <w:t>√</w:t>
            </w:r>
          </w:p>
        </w:tc>
        <w:tc>
          <w:tcPr>
            <w:tcW w:w="822" w:type="dxa"/>
          </w:tcPr>
          <w:p w:rsidR="00427052" w:rsidRPr="00EA4840" w:rsidRDefault="00427052" w:rsidP="000B03C9">
            <w:pPr>
              <w:jc w:val="center"/>
              <w:rPr>
                <w:b/>
                <w:color w:val="FFFF00"/>
              </w:rPr>
            </w:pPr>
          </w:p>
        </w:tc>
        <w:tc>
          <w:tcPr>
            <w:tcW w:w="958" w:type="dxa"/>
          </w:tcPr>
          <w:p w:rsidR="00427052" w:rsidRPr="00EA4840" w:rsidRDefault="00427052" w:rsidP="000B03C9">
            <w:pPr>
              <w:jc w:val="center"/>
              <w:rPr>
                <w:b/>
                <w:color w:val="FFFF00"/>
              </w:rPr>
            </w:pPr>
          </w:p>
        </w:tc>
        <w:tc>
          <w:tcPr>
            <w:tcW w:w="822" w:type="dxa"/>
          </w:tcPr>
          <w:p w:rsidR="00427052" w:rsidRPr="00EA4840" w:rsidRDefault="00427052" w:rsidP="000B03C9">
            <w:pPr>
              <w:jc w:val="center"/>
              <w:rPr>
                <w:b/>
                <w:color w:val="FFFF00"/>
              </w:rPr>
            </w:pPr>
          </w:p>
        </w:tc>
        <w:tc>
          <w:tcPr>
            <w:tcW w:w="822" w:type="dxa"/>
          </w:tcPr>
          <w:p w:rsidR="00427052" w:rsidRPr="00EA4840" w:rsidRDefault="00427052" w:rsidP="000B03C9">
            <w:pPr>
              <w:jc w:val="center"/>
              <w:rPr>
                <w:b/>
                <w:color w:val="FFFF00"/>
              </w:rPr>
            </w:pPr>
          </w:p>
        </w:tc>
        <w:tc>
          <w:tcPr>
            <w:tcW w:w="822" w:type="dxa"/>
          </w:tcPr>
          <w:p w:rsidR="00427052" w:rsidRPr="00EA4840" w:rsidRDefault="00427052" w:rsidP="000B03C9">
            <w:pPr>
              <w:jc w:val="center"/>
              <w:rPr>
                <w:b/>
                <w:color w:val="FFFF00"/>
              </w:rPr>
            </w:pPr>
          </w:p>
        </w:tc>
        <w:tc>
          <w:tcPr>
            <w:tcW w:w="822" w:type="dxa"/>
            <w:shd w:val="clear" w:color="auto" w:fill="0F243E" w:themeFill="text2" w:themeFillShade="80"/>
          </w:tcPr>
          <w:p w:rsidR="00427052" w:rsidRPr="00EA4840" w:rsidRDefault="00427052" w:rsidP="000B03C9">
            <w:pPr>
              <w:jc w:val="center"/>
              <w:rPr>
                <w:b/>
                <w:color w:val="FFFF00"/>
              </w:rPr>
            </w:pPr>
            <w:r w:rsidRPr="00EA4840">
              <w:rPr>
                <w:rFonts w:asciiTheme="minorEastAsia" w:hAnsiTheme="minorEastAsia" w:hint="eastAsia"/>
                <w:b/>
                <w:color w:val="FFFF00"/>
              </w:rPr>
              <w:t>√</w:t>
            </w:r>
          </w:p>
        </w:tc>
        <w:tc>
          <w:tcPr>
            <w:tcW w:w="822" w:type="dxa"/>
            <w:shd w:val="clear" w:color="auto" w:fill="0F243E" w:themeFill="text2" w:themeFillShade="80"/>
          </w:tcPr>
          <w:p w:rsidR="00427052" w:rsidRPr="00EA4840" w:rsidRDefault="00427052" w:rsidP="000E285E">
            <w:pPr>
              <w:jc w:val="center"/>
              <w:rPr>
                <w:rFonts w:asciiTheme="minorEastAsia" w:hAnsiTheme="minorEastAsia"/>
                <w:b/>
                <w:color w:val="FFFF00"/>
              </w:rPr>
            </w:pPr>
            <w:r w:rsidRPr="00EA4840">
              <w:rPr>
                <w:rFonts w:asciiTheme="minorEastAsia" w:hAnsiTheme="minorEastAsia" w:hint="eastAsia"/>
                <w:b/>
                <w:color w:val="FFFF00"/>
              </w:rPr>
              <w:t>√</w:t>
            </w:r>
          </w:p>
        </w:tc>
        <w:tc>
          <w:tcPr>
            <w:tcW w:w="822" w:type="dxa"/>
            <w:shd w:val="clear" w:color="auto" w:fill="0F243E" w:themeFill="text2" w:themeFillShade="80"/>
          </w:tcPr>
          <w:p w:rsidR="00427052" w:rsidRPr="00EA4840" w:rsidRDefault="00427052" w:rsidP="000E285E">
            <w:pPr>
              <w:jc w:val="center"/>
              <w:rPr>
                <w:b/>
                <w:color w:val="FFFF00"/>
              </w:rPr>
            </w:pPr>
            <w:r w:rsidRPr="00EA4840">
              <w:rPr>
                <w:rFonts w:asciiTheme="minorEastAsia" w:hAnsiTheme="minorEastAsia" w:hint="eastAsia"/>
                <w:b/>
                <w:color w:val="FFFF00"/>
              </w:rPr>
              <w:t>√</w:t>
            </w:r>
          </w:p>
        </w:tc>
      </w:tr>
      <w:tr w:rsidR="00427052" w:rsidTr="00427052">
        <w:tc>
          <w:tcPr>
            <w:tcW w:w="1351" w:type="dxa"/>
            <w:vMerge/>
          </w:tcPr>
          <w:p w:rsidR="00427052" w:rsidRDefault="00427052" w:rsidP="00A850E2"/>
        </w:tc>
        <w:tc>
          <w:tcPr>
            <w:tcW w:w="1351" w:type="dxa"/>
          </w:tcPr>
          <w:p w:rsidR="00427052" w:rsidRDefault="00427052" w:rsidP="00A850E2">
            <w:r>
              <w:rPr>
                <w:rFonts w:hint="eastAsia"/>
              </w:rPr>
              <w:t>股份分配</w:t>
            </w:r>
          </w:p>
        </w:tc>
        <w:tc>
          <w:tcPr>
            <w:tcW w:w="793" w:type="dxa"/>
          </w:tcPr>
          <w:p w:rsidR="00427052" w:rsidRDefault="00427052" w:rsidP="004F51A4">
            <w:pPr>
              <w:jc w:val="center"/>
            </w:pPr>
            <w:r>
              <w:rPr>
                <w:rFonts w:hint="eastAsia"/>
              </w:rPr>
              <w:t>有</w:t>
            </w:r>
          </w:p>
        </w:tc>
        <w:tc>
          <w:tcPr>
            <w:tcW w:w="957" w:type="dxa"/>
          </w:tcPr>
          <w:p w:rsidR="00427052" w:rsidRDefault="00427052" w:rsidP="004F51A4">
            <w:pPr>
              <w:jc w:val="center"/>
            </w:pPr>
            <w:r>
              <w:rPr>
                <w:rFonts w:hint="eastAsia"/>
              </w:rPr>
              <w:t>要</w:t>
            </w:r>
          </w:p>
        </w:tc>
        <w:tc>
          <w:tcPr>
            <w:tcW w:w="691" w:type="dxa"/>
          </w:tcPr>
          <w:p w:rsidR="00427052" w:rsidRDefault="00427052" w:rsidP="004F51A4">
            <w:pPr>
              <w:jc w:val="center"/>
            </w:pPr>
            <w:r>
              <w:rPr>
                <w:rFonts w:hint="eastAsia"/>
              </w:rPr>
              <w:t>要</w:t>
            </w:r>
          </w:p>
        </w:tc>
        <w:tc>
          <w:tcPr>
            <w:tcW w:w="822" w:type="dxa"/>
          </w:tcPr>
          <w:p w:rsidR="00427052" w:rsidRDefault="00427052" w:rsidP="004F51A4">
            <w:pPr>
              <w:jc w:val="center"/>
            </w:pPr>
            <w:r>
              <w:rPr>
                <w:rFonts w:hint="eastAsia"/>
              </w:rPr>
              <w:t>有</w:t>
            </w:r>
          </w:p>
        </w:tc>
        <w:tc>
          <w:tcPr>
            <w:tcW w:w="689" w:type="dxa"/>
          </w:tcPr>
          <w:p w:rsidR="00427052" w:rsidRPr="004F51A4" w:rsidRDefault="00427052" w:rsidP="004F51A4">
            <w:pPr>
              <w:jc w:val="center"/>
            </w:pPr>
            <w:r w:rsidRPr="004F51A4">
              <w:rPr>
                <w:rFonts w:hint="eastAsia"/>
              </w:rPr>
              <w:t>有</w:t>
            </w:r>
          </w:p>
        </w:tc>
        <w:tc>
          <w:tcPr>
            <w:tcW w:w="808" w:type="dxa"/>
            <w:shd w:val="clear" w:color="auto" w:fill="auto"/>
          </w:tcPr>
          <w:p w:rsidR="00427052" w:rsidRPr="00EA4840" w:rsidRDefault="00427052" w:rsidP="000B03C9">
            <w:pPr>
              <w:jc w:val="center"/>
              <w:rPr>
                <w:rFonts w:asciiTheme="minorEastAsia" w:hAnsiTheme="minorEastAsia"/>
                <w:b/>
                <w:color w:val="FFFF00"/>
              </w:rPr>
            </w:pPr>
          </w:p>
        </w:tc>
        <w:tc>
          <w:tcPr>
            <w:tcW w:w="822" w:type="dxa"/>
            <w:shd w:val="clear" w:color="auto" w:fill="0F243E" w:themeFill="text2" w:themeFillShade="80"/>
          </w:tcPr>
          <w:p w:rsidR="00427052" w:rsidRPr="00EA4840" w:rsidRDefault="00427052" w:rsidP="000B03C9">
            <w:pPr>
              <w:jc w:val="center"/>
              <w:rPr>
                <w:b/>
                <w:color w:val="FFFF00"/>
              </w:rPr>
            </w:pPr>
            <w:r w:rsidRPr="00EA4840">
              <w:rPr>
                <w:rFonts w:asciiTheme="minorEastAsia" w:hAnsiTheme="minorEastAsia" w:hint="eastAsia"/>
                <w:b/>
                <w:color w:val="FFFF00"/>
              </w:rPr>
              <w:t>√</w:t>
            </w:r>
          </w:p>
        </w:tc>
        <w:tc>
          <w:tcPr>
            <w:tcW w:w="958" w:type="dxa"/>
            <w:shd w:val="clear" w:color="auto" w:fill="0F243E" w:themeFill="text2" w:themeFillShade="80"/>
          </w:tcPr>
          <w:p w:rsidR="00427052" w:rsidRPr="00EA4840" w:rsidRDefault="00427052" w:rsidP="000B03C9">
            <w:pPr>
              <w:jc w:val="center"/>
              <w:rPr>
                <w:b/>
                <w:color w:val="FFFF00"/>
              </w:rPr>
            </w:pPr>
            <w:r w:rsidRPr="00EA4840">
              <w:rPr>
                <w:rFonts w:asciiTheme="minorEastAsia" w:hAnsiTheme="minorEastAsia" w:hint="eastAsia"/>
                <w:b/>
                <w:color w:val="FFFF00"/>
              </w:rPr>
              <w:t>√</w:t>
            </w:r>
          </w:p>
        </w:tc>
        <w:tc>
          <w:tcPr>
            <w:tcW w:w="822" w:type="dxa"/>
            <w:shd w:val="clear" w:color="auto" w:fill="0F243E" w:themeFill="text2" w:themeFillShade="80"/>
          </w:tcPr>
          <w:p w:rsidR="00427052" w:rsidRPr="00EA4840" w:rsidRDefault="00427052" w:rsidP="000B03C9">
            <w:pPr>
              <w:jc w:val="center"/>
              <w:rPr>
                <w:b/>
                <w:color w:val="FFFF00"/>
              </w:rPr>
            </w:pPr>
            <w:r w:rsidRPr="00EA4840">
              <w:rPr>
                <w:rFonts w:asciiTheme="minorEastAsia" w:hAnsiTheme="minorEastAsia" w:hint="eastAsia"/>
                <w:b/>
                <w:color w:val="FFFF00"/>
              </w:rPr>
              <w:t>√</w:t>
            </w:r>
          </w:p>
        </w:tc>
        <w:tc>
          <w:tcPr>
            <w:tcW w:w="822" w:type="dxa"/>
            <w:shd w:val="clear" w:color="auto" w:fill="0F243E" w:themeFill="text2" w:themeFillShade="80"/>
          </w:tcPr>
          <w:p w:rsidR="00427052" w:rsidRPr="00EA4840" w:rsidRDefault="00427052" w:rsidP="000B03C9">
            <w:pPr>
              <w:jc w:val="center"/>
              <w:rPr>
                <w:b/>
                <w:color w:val="FFFF00"/>
              </w:rPr>
            </w:pPr>
            <w:r w:rsidRPr="00EA4840">
              <w:rPr>
                <w:rFonts w:asciiTheme="minorEastAsia" w:hAnsiTheme="minorEastAsia" w:hint="eastAsia"/>
                <w:b/>
                <w:color w:val="FFFF00"/>
              </w:rPr>
              <w:t>√</w:t>
            </w:r>
          </w:p>
        </w:tc>
        <w:tc>
          <w:tcPr>
            <w:tcW w:w="822" w:type="dxa"/>
            <w:shd w:val="clear" w:color="auto" w:fill="0F243E" w:themeFill="text2" w:themeFillShade="80"/>
          </w:tcPr>
          <w:p w:rsidR="00427052" w:rsidRPr="00EA4840" w:rsidRDefault="00427052" w:rsidP="000B03C9">
            <w:pPr>
              <w:jc w:val="center"/>
              <w:rPr>
                <w:b/>
                <w:color w:val="FFFF00"/>
              </w:rPr>
            </w:pPr>
            <w:r w:rsidRPr="00EA4840">
              <w:rPr>
                <w:rFonts w:asciiTheme="minorEastAsia" w:hAnsiTheme="minorEastAsia" w:hint="eastAsia"/>
                <w:b/>
                <w:color w:val="FFFF00"/>
              </w:rPr>
              <w:t>√</w:t>
            </w:r>
          </w:p>
        </w:tc>
        <w:tc>
          <w:tcPr>
            <w:tcW w:w="822" w:type="dxa"/>
          </w:tcPr>
          <w:p w:rsidR="00427052" w:rsidRPr="00EA4840" w:rsidRDefault="00427052" w:rsidP="000B03C9">
            <w:pPr>
              <w:jc w:val="center"/>
              <w:rPr>
                <w:b/>
                <w:color w:val="FFFF00"/>
              </w:rPr>
            </w:pPr>
          </w:p>
        </w:tc>
        <w:tc>
          <w:tcPr>
            <w:tcW w:w="822" w:type="dxa"/>
            <w:shd w:val="clear" w:color="auto" w:fill="auto"/>
          </w:tcPr>
          <w:p w:rsidR="00427052" w:rsidRPr="00EA4840" w:rsidRDefault="00427052" w:rsidP="000B03C9">
            <w:pPr>
              <w:jc w:val="center"/>
              <w:rPr>
                <w:rFonts w:asciiTheme="minorEastAsia" w:hAnsiTheme="minorEastAsia"/>
                <w:b/>
                <w:color w:val="FFFF00"/>
              </w:rPr>
            </w:pPr>
          </w:p>
        </w:tc>
        <w:tc>
          <w:tcPr>
            <w:tcW w:w="822" w:type="dxa"/>
            <w:shd w:val="clear" w:color="auto" w:fill="0F243E" w:themeFill="text2" w:themeFillShade="80"/>
          </w:tcPr>
          <w:p w:rsidR="00427052" w:rsidRPr="00EA4840" w:rsidRDefault="00427052" w:rsidP="000B03C9">
            <w:pPr>
              <w:jc w:val="center"/>
              <w:rPr>
                <w:b/>
                <w:color w:val="FFFF00"/>
              </w:rPr>
            </w:pPr>
            <w:r w:rsidRPr="00EA4840">
              <w:rPr>
                <w:rFonts w:asciiTheme="minorEastAsia" w:hAnsiTheme="minorEastAsia" w:hint="eastAsia"/>
                <w:b/>
                <w:color w:val="FFFF00"/>
              </w:rPr>
              <w:t>√</w:t>
            </w:r>
          </w:p>
        </w:tc>
      </w:tr>
      <w:tr w:rsidR="00427052" w:rsidTr="00427052">
        <w:tc>
          <w:tcPr>
            <w:tcW w:w="1351" w:type="dxa"/>
            <w:vMerge/>
          </w:tcPr>
          <w:p w:rsidR="00427052" w:rsidRDefault="00427052" w:rsidP="00A850E2"/>
        </w:tc>
        <w:tc>
          <w:tcPr>
            <w:tcW w:w="1351" w:type="dxa"/>
          </w:tcPr>
          <w:p w:rsidR="00427052" w:rsidRDefault="00427052" w:rsidP="00A850E2">
            <w:r>
              <w:rPr>
                <w:rFonts w:hint="eastAsia"/>
              </w:rPr>
              <w:t>供股权过期</w:t>
            </w:r>
          </w:p>
        </w:tc>
        <w:tc>
          <w:tcPr>
            <w:tcW w:w="793" w:type="dxa"/>
          </w:tcPr>
          <w:p w:rsidR="00427052" w:rsidRDefault="00316956" w:rsidP="004F51A4">
            <w:pPr>
              <w:jc w:val="center"/>
            </w:pPr>
            <w:r>
              <w:rPr>
                <w:rFonts w:hint="eastAsia"/>
              </w:rPr>
              <w:t>否</w:t>
            </w:r>
          </w:p>
        </w:tc>
        <w:tc>
          <w:tcPr>
            <w:tcW w:w="957" w:type="dxa"/>
          </w:tcPr>
          <w:p w:rsidR="00427052" w:rsidRDefault="00427052" w:rsidP="004F51A4">
            <w:pPr>
              <w:jc w:val="center"/>
            </w:pPr>
            <w:r>
              <w:rPr>
                <w:rFonts w:hint="eastAsia"/>
              </w:rPr>
              <w:t>要</w:t>
            </w:r>
          </w:p>
        </w:tc>
        <w:tc>
          <w:tcPr>
            <w:tcW w:w="691" w:type="dxa"/>
          </w:tcPr>
          <w:p w:rsidR="00427052" w:rsidRDefault="00427052" w:rsidP="004F51A4">
            <w:pPr>
              <w:jc w:val="center"/>
            </w:pPr>
            <w:r>
              <w:rPr>
                <w:rFonts w:hint="eastAsia"/>
              </w:rPr>
              <w:t>否</w:t>
            </w:r>
          </w:p>
        </w:tc>
        <w:tc>
          <w:tcPr>
            <w:tcW w:w="822" w:type="dxa"/>
          </w:tcPr>
          <w:p w:rsidR="00427052" w:rsidRDefault="00427052" w:rsidP="004F51A4">
            <w:pPr>
              <w:jc w:val="center"/>
            </w:pPr>
            <w:r>
              <w:rPr>
                <w:rFonts w:hint="eastAsia"/>
              </w:rPr>
              <w:t>否</w:t>
            </w:r>
          </w:p>
        </w:tc>
        <w:tc>
          <w:tcPr>
            <w:tcW w:w="689" w:type="dxa"/>
          </w:tcPr>
          <w:p w:rsidR="00427052" w:rsidRDefault="00427052" w:rsidP="00A850E2">
            <w:pPr>
              <w:jc w:val="center"/>
            </w:pPr>
            <w:r>
              <w:rPr>
                <w:rFonts w:hint="eastAsia"/>
              </w:rPr>
              <w:t>否</w:t>
            </w:r>
          </w:p>
        </w:tc>
        <w:tc>
          <w:tcPr>
            <w:tcW w:w="808" w:type="dxa"/>
            <w:shd w:val="clear" w:color="auto" w:fill="auto"/>
          </w:tcPr>
          <w:p w:rsidR="00427052" w:rsidRDefault="00427052" w:rsidP="000B03C9">
            <w:pPr>
              <w:jc w:val="center"/>
            </w:pPr>
          </w:p>
        </w:tc>
        <w:tc>
          <w:tcPr>
            <w:tcW w:w="822" w:type="dxa"/>
          </w:tcPr>
          <w:p w:rsidR="00427052" w:rsidRDefault="00427052" w:rsidP="000B03C9">
            <w:pPr>
              <w:jc w:val="center"/>
            </w:pPr>
          </w:p>
        </w:tc>
        <w:tc>
          <w:tcPr>
            <w:tcW w:w="958" w:type="dxa"/>
          </w:tcPr>
          <w:p w:rsidR="00427052" w:rsidRDefault="00427052" w:rsidP="000B03C9">
            <w:pPr>
              <w:jc w:val="center"/>
            </w:pPr>
          </w:p>
        </w:tc>
        <w:tc>
          <w:tcPr>
            <w:tcW w:w="822" w:type="dxa"/>
          </w:tcPr>
          <w:p w:rsidR="00427052" w:rsidRDefault="00427052" w:rsidP="000B03C9">
            <w:pPr>
              <w:jc w:val="center"/>
            </w:pPr>
          </w:p>
        </w:tc>
        <w:tc>
          <w:tcPr>
            <w:tcW w:w="822" w:type="dxa"/>
          </w:tcPr>
          <w:p w:rsidR="00427052" w:rsidRDefault="00427052" w:rsidP="000B03C9">
            <w:pPr>
              <w:jc w:val="center"/>
            </w:pPr>
          </w:p>
        </w:tc>
        <w:tc>
          <w:tcPr>
            <w:tcW w:w="822" w:type="dxa"/>
          </w:tcPr>
          <w:p w:rsidR="00427052" w:rsidRDefault="00427052" w:rsidP="000B03C9">
            <w:pPr>
              <w:jc w:val="center"/>
            </w:pPr>
          </w:p>
        </w:tc>
        <w:tc>
          <w:tcPr>
            <w:tcW w:w="822" w:type="dxa"/>
          </w:tcPr>
          <w:p w:rsidR="00427052" w:rsidRDefault="00427052" w:rsidP="000B03C9">
            <w:pPr>
              <w:jc w:val="center"/>
            </w:pPr>
          </w:p>
        </w:tc>
        <w:tc>
          <w:tcPr>
            <w:tcW w:w="822" w:type="dxa"/>
            <w:shd w:val="clear" w:color="auto" w:fill="auto"/>
          </w:tcPr>
          <w:p w:rsidR="00427052" w:rsidRPr="00EA4840" w:rsidRDefault="00427052" w:rsidP="000E285E">
            <w:pPr>
              <w:jc w:val="center"/>
              <w:rPr>
                <w:rFonts w:asciiTheme="minorEastAsia" w:hAnsiTheme="minorEastAsia"/>
                <w:b/>
                <w:color w:val="FFFF00"/>
              </w:rPr>
            </w:pPr>
          </w:p>
        </w:tc>
        <w:tc>
          <w:tcPr>
            <w:tcW w:w="822" w:type="dxa"/>
            <w:shd w:val="clear" w:color="auto" w:fill="0F243E" w:themeFill="text2" w:themeFillShade="80"/>
          </w:tcPr>
          <w:p w:rsidR="00427052" w:rsidRPr="00EA4840" w:rsidRDefault="00427052" w:rsidP="000E285E">
            <w:pPr>
              <w:jc w:val="center"/>
              <w:rPr>
                <w:b/>
                <w:color w:val="FFFF00"/>
              </w:rPr>
            </w:pPr>
            <w:r w:rsidRPr="00EA4840">
              <w:rPr>
                <w:rFonts w:asciiTheme="minorEastAsia" w:hAnsiTheme="minorEastAsia" w:hint="eastAsia"/>
                <w:b/>
                <w:color w:val="FFFF00"/>
              </w:rPr>
              <w:t>√</w:t>
            </w:r>
          </w:p>
        </w:tc>
      </w:tr>
      <w:tr w:rsidR="003E0545" w:rsidTr="003E0545">
        <w:tc>
          <w:tcPr>
            <w:tcW w:w="1351" w:type="dxa"/>
          </w:tcPr>
          <w:p w:rsidR="003E0545" w:rsidRDefault="00F077D1" w:rsidP="00AA1482">
            <w:pPr>
              <w:spacing w:line="276" w:lineRule="auto"/>
            </w:pPr>
            <w:r>
              <w:rPr>
                <w:rFonts w:hint="eastAsia"/>
              </w:rPr>
              <w:t>现金</w:t>
            </w:r>
            <w:r w:rsidR="003E0545">
              <w:rPr>
                <w:rFonts w:hint="eastAsia"/>
              </w:rPr>
              <w:t>股息</w:t>
            </w:r>
          </w:p>
        </w:tc>
        <w:tc>
          <w:tcPr>
            <w:tcW w:w="1351" w:type="dxa"/>
          </w:tcPr>
          <w:p w:rsidR="003E0545" w:rsidRDefault="003E0545" w:rsidP="00AA1482">
            <w:pPr>
              <w:spacing w:line="276" w:lineRule="auto"/>
            </w:pPr>
            <w:r>
              <w:rPr>
                <w:rFonts w:hint="eastAsia"/>
              </w:rPr>
              <w:t>分配股息</w:t>
            </w:r>
          </w:p>
        </w:tc>
        <w:tc>
          <w:tcPr>
            <w:tcW w:w="793" w:type="dxa"/>
          </w:tcPr>
          <w:p w:rsidR="003E0545" w:rsidRDefault="003E0545" w:rsidP="004F51A4">
            <w:pPr>
              <w:jc w:val="center"/>
            </w:pPr>
            <w:r>
              <w:rPr>
                <w:rFonts w:hint="eastAsia"/>
              </w:rPr>
              <w:t>有</w:t>
            </w:r>
          </w:p>
        </w:tc>
        <w:tc>
          <w:tcPr>
            <w:tcW w:w="957" w:type="dxa"/>
          </w:tcPr>
          <w:p w:rsidR="003E0545" w:rsidRDefault="003E0545" w:rsidP="004F51A4">
            <w:pPr>
              <w:jc w:val="center"/>
            </w:pPr>
            <w:r>
              <w:rPr>
                <w:rFonts w:hint="eastAsia"/>
              </w:rPr>
              <w:t>要</w:t>
            </w:r>
          </w:p>
        </w:tc>
        <w:tc>
          <w:tcPr>
            <w:tcW w:w="691" w:type="dxa"/>
          </w:tcPr>
          <w:p w:rsidR="003E0545" w:rsidRDefault="003E0545" w:rsidP="004F51A4">
            <w:pPr>
              <w:jc w:val="center"/>
            </w:pPr>
            <w:r>
              <w:rPr>
                <w:rFonts w:hint="eastAsia"/>
              </w:rPr>
              <w:t>要</w:t>
            </w:r>
          </w:p>
        </w:tc>
        <w:tc>
          <w:tcPr>
            <w:tcW w:w="822" w:type="dxa"/>
          </w:tcPr>
          <w:p w:rsidR="003E0545" w:rsidRDefault="003E0545" w:rsidP="004F51A4">
            <w:pPr>
              <w:jc w:val="center"/>
            </w:pPr>
            <w:r>
              <w:rPr>
                <w:rFonts w:hint="eastAsia"/>
              </w:rPr>
              <w:t>否</w:t>
            </w:r>
          </w:p>
        </w:tc>
        <w:tc>
          <w:tcPr>
            <w:tcW w:w="689" w:type="dxa"/>
          </w:tcPr>
          <w:p w:rsidR="003E0545" w:rsidRDefault="003E0545" w:rsidP="00EA08C6">
            <w:pPr>
              <w:ind w:firstLineChars="50" w:firstLine="105"/>
            </w:pPr>
            <w:r w:rsidRPr="004F51A4">
              <w:rPr>
                <w:rFonts w:hint="eastAsia"/>
              </w:rPr>
              <w:t>有</w:t>
            </w:r>
          </w:p>
        </w:tc>
        <w:tc>
          <w:tcPr>
            <w:tcW w:w="808" w:type="dxa"/>
            <w:shd w:val="clear" w:color="auto" w:fill="auto"/>
          </w:tcPr>
          <w:p w:rsidR="003E0545" w:rsidRDefault="003E0545" w:rsidP="00A850E2"/>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958"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tcPr>
          <w:p w:rsidR="003E0545" w:rsidRPr="00EA4840" w:rsidRDefault="003E0545" w:rsidP="00AA1482">
            <w:pPr>
              <w:jc w:val="center"/>
              <w:rPr>
                <w:b/>
                <w:color w:val="FFFF00"/>
              </w:rPr>
            </w:pPr>
          </w:p>
        </w:tc>
        <w:tc>
          <w:tcPr>
            <w:tcW w:w="822" w:type="dxa"/>
          </w:tcPr>
          <w:p w:rsidR="003E0545" w:rsidRPr="00EA4840" w:rsidRDefault="003E0545" w:rsidP="00AA1482">
            <w:pPr>
              <w:jc w:val="center"/>
              <w:rPr>
                <w:rFonts w:asciiTheme="minorEastAsia" w:hAnsiTheme="minorEastAsia"/>
                <w:b/>
                <w:color w:val="FFFF00"/>
              </w:rPr>
            </w:pP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r>
      <w:tr w:rsidR="003E0545" w:rsidTr="003E0545">
        <w:tc>
          <w:tcPr>
            <w:tcW w:w="1351" w:type="dxa"/>
          </w:tcPr>
          <w:p w:rsidR="003E0545" w:rsidRDefault="00F077D1" w:rsidP="00AA1482">
            <w:pPr>
              <w:spacing w:line="276" w:lineRule="auto"/>
            </w:pPr>
            <w:r>
              <w:rPr>
                <w:rFonts w:hint="eastAsia"/>
              </w:rPr>
              <w:t>股票股息</w:t>
            </w:r>
          </w:p>
        </w:tc>
        <w:tc>
          <w:tcPr>
            <w:tcW w:w="1351" w:type="dxa"/>
          </w:tcPr>
          <w:p w:rsidR="003E0545" w:rsidRDefault="003E0545" w:rsidP="00AA1482">
            <w:pPr>
              <w:spacing w:line="276" w:lineRule="auto"/>
            </w:pPr>
            <w:r>
              <w:rPr>
                <w:rFonts w:hint="eastAsia"/>
              </w:rPr>
              <w:t>分配红股</w:t>
            </w:r>
          </w:p>
        </w:tc>
        <w:tc>
          <w:tcPr>
            <w:tcW w:w="793" w:type="dxa"/>
          </w:tcPr>
          <w:p w:rsidR="003E0545" w:rsidRDefault="003E0545" w:rsidP="004F51A4">
            <w:pPr>
              <w:jc w:val="center"/>
            </w:pPr>
            <w:r>
              <w:rPr>
                <w:rFonts w:hint="eastAsia"/>
              </w:rPr>
              <w:t>有</w:t>
            </w:r>
          </w:p>
        </w:tc>
        <w:tc>
          <w:tcPr>
            <w:tcW w:w="957" w:type="dxa"/>
          </w:tcPr>
          <w:p w:rsidR="003E0545" w:rsidRDefault="003E0545" w:rsidP="004F51A4">
            <w:pPr>
              <w:jc w:val="center"/>
            </w:pPr>
            <w:r>
              <w:rPr>
                <w:rFonts w:hint="eastAsia"/>
              </w:rPr>
              <w:t>要</w:t>
            </w:r>
          </w:p>
        </w:tc>
        <w:tc>
          <w:tcPr>
            <w:tcW w:w="691" w:type="dxa"/>
          </w:tcPr>
          <w:p w:rsidR="003E0545" w:rsidRDefault="003E0545" w:rsidP="004F51A4">
            <w:pPr>
              <w:jc w:val="center"/>
            </w:pPr>
            <w:r>
              <w:rPr>
                <w:rFonts w:hint="eastAsia"/>
              </w:rPr>
              <w:t>要</w:t>
            </w:r>
          </w:p>
        </w:tc>
        <w:tc>
          <w:tcPr>
            <w:tcW w:w="822" w:type="dxa"/>
          </w:tcPr>
          <w:p w:rsidR="003E0545" w:rsidRDefault="003E0545" w:rsidP="004F51A4">
            <w:pPr>
              <w:jc w:val="center"/>
            </w:pPr>
            <w:r w:rsidRPr="004F51A4">
              <w:rPr>
                <w:rFonts w:hint="eastAsia"/>
              </w:rPr>
              <w:t>有</w:t>
            </w:r>
          </w:p>
        </w:tc>
        <w:tc>
          <w:tcPr>
            <w:tcW w:w="689" w:type="dxa"/>
          </w:tcPr>
          <w:p w:rsidR="003E0545" w:rsidRDefault="003E0545" w:rsidP="00EA08C6">
            <w:pPr>
              <w:ind w:firstLineChars="50" w:firstLine="105"/>
            </w:pPr>
            <w:r w:rsidRPr="004F51A4">
              <w:rPr>
                <w:rFonts w:hint="eastAsia"/>
              </w:rPr>
              <w:t>有</w:t>
            </w:r>
          </w:p>
        </w:tc>
        <w:tc>
          <w:tcPr>
            <w:tcW w:w="808" w:type="dxa"/>
            <w:shd w:val="clear" w:color="auto" w:fill="auto"/>
          </w:tcPr>
          <w:p w:rsidR="003E0545" w:rsidRDefault="003E0545" w:rsidP="00A850E2"/>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958"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tcPr>
          <w:p w:rsidR="003E0545" w:rsidRPr="00EA4840" w:rsidRDefault="003E0545" w:rsidP="00AA1482">
            <w:pPr>
              <w:jc w:val="center"/>
              <w:rPr>
                <w:b/>
                <w:color w:val="FFFF00"/>
              </w:rPr>
            </w:pPr>
          </w:p>
        </w:tc>
        <w:tc>
          <w:tcPr>
            <w:tcW w:w="822" w:type="dxa"/>
          </w:tcPr>
          <w:p w:rsidR="003E0545" w:rsidRPr="00EA4840" w:rsidRDefault="003E0545" w:rsidP="00AA1482">
            <w:pPr>
              <w:jc w:val="center"/>
              <w:rPr>
                <w:rFonts w:asciiTheme="minorEastAsia" w:hAnsiTheme="minorEastAsia"/>
                <w:b/>
                <w:color w:val="FFFF00"/>
              </w:rPr>
            </w:pP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r>
      <w:tr w:rsidR="003E0545" w:rsidTr="003E0545">
        <w:tc>
          <w:tcPr>
            <w:tcW w:w="1351" w:type="dxa"/>
          </w:tcPr>
          <w:p w:rsidR="003E0545" w:rsidRDefault="00F077D1" w:rsidP="00A850E2">
            <w:r>
              <w:rPr>
                <w:rFonts w:hint="eastAsia"/>
              </w:rPr>
              <w:t>以股代息</w:t>
            </w:r>
          </w:p>
        </w:tc>
        <w:tc>
          <w:tcPr>
            <w:tcW w:w="1351" w:type="dxa"/>
          </w:tcPr>
          <w:p w:rsidR="003E0545" w:rsidRDefault="003E0545" w:rsidP="00AA1482">
            <w:pPr>
              <w:spacing w:line="276" w:lineRule="auto"/>
            </w:pPr>
            <w:r>
              <w:rPr>
                <w:rFonts w:hint="eastAsia"/>
              </w:rPr>
              <w:t>选择权分配</w:t>
            </w:r>
          </w:p>
        </w:tc>
        <w:tc>
          <w:tcPr>
            <w:tcW w:w="793" w:type="dxa"/>
          </w:tcPr>
          <w:p w:rsidR="003E0545" w:rsidRDefault="003E0545" w:rsidP="004F51A4">
            <w:pPr>
              <w:jc w:val="center"/>
            </w:pPr>
            <w:r>
              <w:rPr>
                <w:rFonts w:hint="eastAsia"/>
              </w:rPr>
              <w:t>有</w:t>
            </w:r>
          </w:p>
        </w:tc>
        <w:tc>
          <w:tcPr>
            <w:tcW w:w="957" w:type="dxa"/>
          </w:tcPr>
          <w:p w:rsidR="003E0545" w:rsidRDefault="003E0545" w:rsidP="004F51A4">
            <w:pPr>
              <w:jc w:val="center"/>
            </w:pPr>
            <w:r>
              <w:rPr>
                <w:rFonts w:hint="eastAsia"/>
              </w:rPr>
              <w:t>要</w:t>
            </w:r>
          </w:p>
        </w:tc>
        <w:tc>
          <w:tcPr>
            <w:tcW w:w="691" w:type="dxa"/>
          </w:tcPr>
          <w:p w:rsidR="003E0545" w:rsidRDefault="003E0545" w:rsidP="004F51A4">
            <w:pPr>
              <w:jc w:val="center"/>
            </w:pPr>
            <w:r>
              <w:rPr>
                <w:rFonts w:hint="eastAsia"/>
              </w:rPr>
              <w:t>要</w:t>
            </w:r>
          </w:p>
        </w:tc>
        <w:tc>
          <w:tcPr>
            <w:tcW w:w="822" w:type="dxa"/>
          </w:tcPr>
          <w:p w:rsidR="003E0545" w:rsidRDefault="003E0545" w:rsidP="004F51A4">
            <w:pPr>
              <w:jc w:val="center"/>
            </w:pPr>
            <w:r>
              <w:rPr>
                <w:rFonts w:hint="eastAsia"/>
              </w:rPr>
              <w:t>否</w:t>
            </w:r>
          </w:p>
        </w:tc>
        <w:tc>
          <w:tcPr>
            <w:tcW w:w="689" w:type="dxa"/>
          </w:tcPr>
          <w:p w:rsidR="003E0545" w:rsidRDefault="003E0545" w:rsidP="00EA08C6">
            <w:pPr>
              <w:ind w:firstLineChars="50" w:firstLine="105"/>
            </w:pPr>
            <w:r>
              <w:rPr>
                <w:rFonts w:hint="eastAsia"/>
              </w:rPr>
              <w:t>否</w:t>
            </w:r>
          </w:p>
        </w:tc>
        <w:tc>
          <w:tcPr>
            <w:tcW w:w="808" w:type="dxa"/>
            <w:shd w:val="clear" w:color="auto" w:fill="auto"/>
          </w:tcPr>
          <w:p w:rsidR="003E0545" w:rsidRDefault="003E0545" w:rsidP="00A850E2"/>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958"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tcPr>
          <w:p w:rsidR="003E0545" w:rsidRPr="00EA4840" w:rsidRDefault="003E0545" w:rsidP="00AA1482">
            <w:pPr>
              <w:jc w:val="center"/>
              <w:rPr>
                <w:b/>
                <w:color w:val="FFFF00"/>
              </w:rPr>
            </w:pPr>
          </w:p>
        </w:tc>
        <w:tc>
          <w:tcPr>
            <w:tcW w:w="822" w:type="dxa"/>
          </w:tcPr>
          <w:p w:rsidR="003E0545" w:rsidRPr="00EA4840" w:rsidRDefault="003E0545" w:rsidP="00AA1482">
            <w:pPr>
              <w:jc w:val="center"/>
              <w:rPr>
                <w:rFonts w:asciiTheme="minorEastAsia" w:hAnsiTheme="minorEastAsia"/>
                <w:b/>
                <w:color w:val="FFFF00"/>
              </w:rPr>
            </w:pP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r>
      <w:tr w:rsidR="003E0545" w:rsidTr="003E0545">
        <w:tc>
          <w:tcPr>
            <w:tcW w:w="1351" w:type="dxa"/>
          </w:tcPr>
          <w:p w:rsidR="003E0545" w:rsidRDefault="003E0545" w:rsidP="00A850E2"/>
        </w:tc>
        <w:tc>
          <w:tcPr>
            <w:tcW w:w="1351" w:type="dxa"/>
          </w:tcPr>
          <w:p w:rsidR="003E0545" w:rsidRDefault="003E0545" w:rsidP="00AA1482">
            <w:pPr>
              <w:spacing w:line="276" w:lineRule="auto"/>
            </w:pPr>
            <w:r>
              <w:rPr>
                <w:rFonts w:hint="eastAsia"/>
              </w:rPr>
              <w:t>行权受理</w:t>
            </w:r>
          </w:p>
        </w:tc>
        <w:tc>
          <w:tcPr>
            <w:tcW w:w="793" w:type="dxa"/>
          </w:tcPr>
          <w:p w:rsidR="003E0545" w:rsidRDefault="003E0545" w:rsidP="004F51A4">
            <w:pPr>
              <w:jc w:val="center"/>
            </w:pPr>
            <w:r>
              <w:rPr>
                <w:rFonts w:hint="eastAsia"/>
              </w:rPr>
              <w:t>否</w:t>
            </w:r>
          </w:p>
        </w:tc>
        <w:tc>
          <w:tcPr>
            <w:tcW w:w="957" w:type="dxa"/>
          </w:tcPr>
          <w:p w:rsidR="003E0545" w:rsidRDefault="003E0545" w:rsidP="004F51A4">
            <w:pPr>
              <w:jc w:val="center"/>
            </w:pPr>
            <w:r>
              <w:rPr>
                <w:rFonts w:hint="eastAsia"/>
              </w:rPr>
              <w:t>否</w:t>
            </w:r>
          </w:p>
        </w:tc>
        <w:tc>
          <w:tcPr>
            <w:tcW w:w="691" w:type="dxa"/>
          </w:tcPr>
          <w:p w:rsidR="003E0545" w:rsidRDefault="003E0545" w:rsidP="004F51A4">
            <w:pPr>
              <w:jc w:val="center"/>
            </w:pPr>
            <w:r>
              <w:rPr>
                <w:rFonts w:hint="eastAsia"/>
              </w:rPr>
              <w:t>否</w:t>
            </w:r>
          </w:p>
        </w:tc>
        <w:tc>
          <w:tcPr>
            <w:tcW w:w="822" w:type="dxa"/>
          </w:tcPr>
          <w:p w:rsidR="003E0545" w:rsidRDefault="003E0545" w:rsidP="004F51A4">
            <w:pPr>
              <w:jc w:val="center"/>
            </w:pPr>
            <w:r>
              <w:rPr>
                <w:rFonts w:hint="eastAsia"/>
              </w:rPr>
              <w:t>否</w:t>
            </w:r>
          </w:p>
        </w:tc>
        <w:tc>
          <w:tcPr>
            <w:tcW w:w="689" w:type="dxa"/>
          </w:tcPr>
          <w:p w:rsidR="003E0545" w:rsidRDefault="003E0545" w:rsidP="00EA08C6">
            <w:pPr>
              <w:ind w:firstLineChars="50" w:firstLine="105"/>
            </w:pPr>
            <w:r>
              <w:rPr>
                <w:rFonts w:hint="eastAsia"/>
              </w:rPr>
              <w:t>否</w:t>
            </w:r>
          </w:p>
        </w:tc>
        <w:tc>
          <w:tcPr>
            <w:tcW w:w="808" w:type="dxa"/>
            <w:shd w:val="clear" w:color="auto" w:fill="auto"/>
          </w:tcPr>
          <w:p w:rsidR="003E0545" w:rsidRDefault="003E0545" w:rsidP="00A850E2"/>
        </w:tc>
        <w:tc>
          <w:tcPr>
            <w:tcW w:w="822" w:type="dxa"/>
          </w:tcPr>
          <w:p w:rsidR="003E0545" w:rsidRDefault="003E0545" w:rsidP="00A850E2"/>
        </w:tc>
        <w:tc>
          <w:tcPr>
            <w:tcW w:w="958" w:type="dxa"/>
          </w:tcPr>
          <w:p w:rsidR="003E0545" w:rsidRDefault="003E0545" w:rsidP="00A850E2"/>
        </w:tc>
        <w:tc>
          <w:tcPr>
            <w:tcW w:w="822" w:type="dxa"/>
          </w:tcPr>
          <w:p w:rsidR="003E0545" w:rsidRDefault="003E0545" w:rsidP="000E285E"/>
        </w:tc>
        <w:tc>
          <w:tcPr>
            <w:tcW w:w="822" w:type="dxa"/>
          </w:tcPr>
          <w:p w:rsidR="003E0545" w:rsidRDefault="003E0545" w:rsidP="000E285E"/>
        </w:tc>
        <w:tc>
          <w:tcPr>
            <w:tcW w:w="822" w:type="dxa"/>
          </w:tcPr>
          <w:p w:rsidR="003E0545" w:rsidRDefault="003E0545" w:rsidP="000E285E"/>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rFonts w:asciiTheme="minorEastAsia" w:hAnsiTheme="minorEastAsia"/>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r>
      <w:tr w:rsidR="003E0545" w:rsidTr="003E0545">
        <w:tc>
          <w:tcPr>
            <w:tcW w:w="1351" w:type="dxa"/>
          </w:tcPr>
          <w:p w:rsidR="003E0545" w:rsidRDefault="003E0545" w:rsidP="00A850E2"/>
        </w:tc>
        <w:tc>
          <w:tcPr>
            <w:tcW w:w="1351" w:type="dxa"/>
          </w:tcPr>
          <w:p w:rsidR="003E0545" w:rsidRDefault="003E0545" w:rsidP="00AA1482">
            <w:pPr>
              <w:spacing w:line="276" w:lineRule="auto"/>
            </w:pPr>
            <w:r>
              <w:rPr>
                <w:rFonts w:hint="eastAsia"/>
              </w:rPr>
              <w:t>分配红股</w:t>
            </w:r>
          </w:p>
        </w:tc>
        <w:tc>
          <w:tcPr>
            <w:tcW w:w="793" w:type="dxa"/>
          </w:tcPr>
          <w:p w:rsidR="003E0545" w:rsidRDefault="003E0545" w:rsidP="004F51A4">
            <w:pPr>
              <w:jc w:val="center"/>
            </w:pPr>
            <w:r>
              <w:rPr>
                <w:rFonts w:hint="eastAsia"/>
              </w:rPr>
              <w:t>有</w:t>
            </w:r>
          </w:p>
        </w:tc>
        <w:tc>
          <w:tcPr>
            <w:tcW w:w="957" w:type="dxa"/>
          </w:tcPr>
          <w:p w:rsidR="003E0545" w:rsidRDefault="003E0545" w:rsidP="004F51A4">
            <w:pPr>
              <w:jc w:val="center"/>
            </w:pPr>
            <w:r>
              <w:rPr>
                <w:rFonts w:hint="eastAsia"/>
              </w:rPr>
              <w:t>要</w:t>
            </w:r>
          </w:p>
        </w:tc>
        <w:tc>
          <w:tcPr>
            <w:tcW w:w="691" w:type="dxa"/>
          </w:tcPr>
          <w:p w:rsidR="003E0545" w:rsidRDefault="003E0545" w:rsidP="004F51A4">
            <w:pPr>
              <w:jc w:val="center"/>
            </w:pPr>
            <w:r>
              <w:rPr>
                <w:rFonts w:hint="eastAsia"/>
              </w:rPr>
              <w:t>要</w:t>
            </w:r>
          </w:p>
        </w:tc>
        <w:tc>
          <w:tcPr>
            <w:tcW w:w="822" w:type="dxa"/>
          </w:tcPr>
          <w:p w:rsidR="003E0545" w:rsidRDefault="003E0545" w:rsidP="00AA1482">
            <w:pPr>
              <w:jc w:val="center"/>
            </w:pPr>
            <w:r w:rsidRPr="004F51A4">
              <w:rPr>
                <w:rFonts w:hint="eastAsia"/>
              </w:rPr>
              <w:t>有</w:t>
            </w:r>
          </w:p>
        </w:tc>
        <w:tc>
          <w:tcPr>
            <w:tcW w:w="689" w:type="dxa"/>
          </w:tcPr>
          <w:p w:rsidR="003E0545" w:rsidRDefault="003E0545" w:rsidP="00AA1482">
            <w:pPr>
              <w:ind w:firstLineChars="50" w:firstLine="105"/>
            </w:pPr>
            <w:r w:rsidRPr="004F51A4">
              <w:rPr>
                <w:rFonts w:hint="eastAsia"/>
              </w:rPr>
              <w:t>有</w:t>
            </w:r>
          </w:p>
        </w:tc>
        <w:tc>
          <w:tcPr>
            <w:tcW w:w="808" w:type="dxa"/>
            <w:shd w:val="clear" w:color="auto" w:fill="auto"/>
          </w:tcPr>
          <w:p w:rsidR="003E0545" w:rsidRDefault="003E0545" w:rsidP="00A850E2"/>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958"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tcPr>
          <w:p w:rsidR="003E0545" w:rsidRPr="00EA4840" w:rsidRDefault="003E0545" w:rsidP="00AA1482">
            <w:pPr>
              <w:jc w:val="center"/>
              <w:rPr>
                <w:b/>
                <w:color w:val="FFFF00"/>
              </w:rPr>
            </w:pPr>
          </w:p>
        </w:tc>
        <w:tc>
          <w:tcPr>
            <w:tcW w:w="822" w:type="dxa"/>
          </w:tcPr>
          <w:p w:rsidR="003E0545" w:rsidRPr="00EA4840" w:rsidRDefault="003E0545" w:rsidP="00AA1482">
            <w:pPr>
              <w:jc w:val="center"/>
              <w:rPr>
                <w:rFonts w:asciiTheme="minorEastAsia" w:hAnsiTheme="minorEastAsia"/>
                <w:b/>
                <w:color w:val="FFFF00"/>
              </w:rPr>
            </w:pP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r>
      <w:tr w:rsidR="003E0545" w:rsidTr="003E0545">
        <w:tc>
          <w:tcPr>
            <w:tcW w:w="1351" w:type="dxa"/>
          </w:tcPr>
          <w:p w:rsidR="003E0545" w:rsidRDefault="003E0545" w:rsidP="00A850E2"/>
        </w:tc>
        <w:tc>
          <w:tcPr>
            <w:tcW w:w="1351" w:type="dxa"/>
          </w:tcPr>
          <w:p w:rsidR="003E0545" w:rsidRDefault="003E0545" w:rsidP="00AA1482">
            <w:pPr>
              <w:spacing w:line="276" w:lineRule="auto"/>
            </w:pPr>
            <w:r>
              <w:rPr>
                <w:rFonts w:hint="eastAsia"/>
              </w:rPr>
              <w:t>分配股息</w:t>
            </w:r>
          </w:p>
        </w:tc>
        <w:tc>
          <w:tcPr>
            <w:tcW w:w="793" w:type="dxa"/>
          </w:tcPr>
          <w:p w:rsidR="003E0545" w:rsidRDefault="003E0545" w:rsidP="004F51A4">
            <w:pPr>
              <w:jc w:val="center"/>
            </w:pPr>
            <w:r>
              <w:rPr>
                <w:rFonts w:hint="eastAsia"/>
              </w:rPr>
              <w:t>有</w:t>
            </w:r>
          </w:p>
        </w:tc>
        <w:tc>
          <w:tcPr>
            <w:tcW w:w="957" w:type="dxa"/>
          </w:tcPr>
          <w:p w:rsidR="003E0545" w:rsidRDefault="003E0545" w:rsidP="004F51A4">
            <w:pPr>
              <w:jc w:val="center"/>
            </w:pPr>
            <w:r>
              <w:rPr>
                <w:rFonts w:hint="eastAsia"/>
              </w:rPr>
              <w:t>要</w:t>
            </w:r>
          </w:p>
        </w:tc>
        <w:tc>
          <w:tcPr>
            <w:tcW w:w="691" w:type="dxa"/>
          </w:tcPr>
          <w:p w:rsidR="003E0545" w:rsidRDefault="003E0545" w:rsidP="004F51A4">
            <w:pPr>
              <w:jc w:val="center"/>
            </w:pPr>
            <w:r>
              <w:rPr>
                <w:rFonts w:hint="eastAsia"/>
              </w:rPr>
              <w:t>要</w:t>
            </w:r>
          </w:p>
        </w:tc>
        <w:tc>
          <w:tcPr>
            <w:tcW w:w="822" w:type="dxa"/>
          </w:tcPr>
          <w:p w:rsidR="003E0545" w:rsidRDefault="003E0545" w:rsidP="00AA1482">
            <w:pPr>
              <w:jc w:val="center"/>
            </w:pPr>
            <w:r>
              <w:rPr>
                <w:rFonts w:hint="eastAsia"/>
              </w:rPr>
              <w:t>否</w:t>
            </w:r>
          </w:p>
        </w:tc>
        <w:tc>
          <w:tcPr>
            <w:tcW w:w="689" w:type="dxa"/>
          </w:tcPr>
          <w:p w:rsidR="003E0545" w:rsidRDefault="003E0545" w:rsidP="00AA1482">
            <w:pPr>
              <w:ind w:firstLineChars="50" w:firstLine="105"/>
            </w:pPr>
            <w:r>
              <w:rPr>
                <w:rFonts w:hint="eastAsia"/>
              </w:rPr>
              <w:t>否</w:t>
            </w:r>
          </w:p>
        </w:tc>
        <w:tc>
          <w:tcPr>
            <w:tcW w:w="808" w:type="dxa"/>
            <w:shd w:val="clear" w:color="auto" w:fill="auto"/>
          </w:tcPr>
          <w:p w:rsidR="003E0545" w:rsidRDefault="003E0545" w:rsidP="00A850E2"/>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958"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c>
          <w:tcPr>
            <w:tcW w:w="822" w:type="dxa"/>
          </w:tcPr>
          <w:p w:rsidR="003E0545" w:rsidRPr="00EA4840" w:rsidRDefault="003E0545" w:rsidP="00AA1482">
            <w:pPr>
              <w:jc w:val="center"/>
              <w:rPr>
                <w:b/>
                <w:color w:val="FFFF00"/>
              </w:rPr>
            </w:pPr>
          </w:p>
        </w:tc>
        <w:tc>
          <w:tcPr>
            <w:tcW w:w="822" w:type="dxa"/>
          </w:tcPr>
          <w:p w:rsidR="003E0545" w:rsidRPr="00EA4840" w:rsidRDefault="003E0545" w:rsidP="00AA1482">
            <w:pPr>
              <w:jc w:val="center"/>
              <w:rPr>
                <w:rFonts w:asciiTheme="minorEastAsia" w:hAnsiTheme="minorEastAsia"/>
                <w:b/>
                <w:color w:val="FFFF00"/>
              </w:rPr>
            </w:pPr>
          </w:p>
        </w:tc>
        <w:tc>
          <w:tcPr>
            <w:tcW w:w="822" w:type="dxa"/>
            <w:shd w:val="clear" w:color="auto" w:fill="002060"/>
          </w:tcPr>
          <w:p w:rsidR="003E0545" w:rsidRPr="00EA4840" w:rsidRDefault="003E0545" w:rsidP="00AA1482">
            <w:pPr>
              <w:jc w:val="center"/>
              <w:rPr>
                <w:b/>
                <w:color w:val="FFFF00"/>
              </w:rPr>
            </w:pPr>
            <w:r w:rsidRPr="00EA4840">
              <w:rPr>
                <w:rFonts w:asciiTheme="minorEastAsia" w:hAnsiTheme="minorEastAsia" w:hint="eastAsia"/>
                <w:b/>
                <w:color w:val="FFFF00"/>
              </w:rPr>
              <w:t>√</w:t>
            </w:r>
          </w:p>
        </w:tc>
      </w:tr>
    </w:tbl>
    <w:p w:rsidR="00090A2F" w:rsidRDefault="00090A2F" w:rsidP="00090A2F"/>
    <w:p w:rsidR="00090A2F" w:rsidRDefault="000E285E" w:rsidP="00090A2F">
      <w:r>
        <w:rPr>
          <w:rFonts w:hint="eastAsia"/>
        </w:rPr>
        <w:t>以上每一个阶段是一个独立的任务，每个任务间又存在数据的关联；每个阶段所有任务合在一起是完整的供股业务；</w:t>
      </w:r>
    </w:p>
    <w:p w:rsidR="000E285E" w:rsidRDefault="000E285E" w:rsidP="00090A2F"/>
    <w:p w:rsidR="000E285E" w:rsidRPr="000E285E" w:rsidRDefault="000E285E" w:rsidP="006734D2">
      <w:pPr>
        <w:pStyle w:val="a7"/>
        <w:numPr>
          <w:ilvl w:val="0"/>
          <w:numId w:val="90"/>
        </w:numPr>
        <w:spacing w:line="360" w:lineRule="auto"/>
        <w:ind w:firstLineChars="0"/>
        <w:rPr>
          <w:rFonts w:asciiTheme="minorEastAsia" w:hAnsiTheme="minorEastAsia"/>
        </w:rPr>
      </w:pPr>
      <w:r w:rsidRPr="000E285E">
        <w:rPr>
          <w:rFonts w:asciiTheme="minorEastAsia" w:hAnsiTheme="minorEastAsia" w:hint="eastAsia"/>
        </w:rPr>
        <w:t>供股</w:t>
      </w:r>
      <w:r w:rsidR="0013155B">
        <w:rPr>
          <w:rFonts w:asciiTheme="minorEastAsia" w:hAnsiTheme="minorEastAsia" w:hint="eastAsia"/>
        </w:rPr>
        <w:t>权</w:t>
      </w:r>
      <w:r w:rsidRPr="000E285E">
        <w:rPr>
          <w:rFonts w:asciiTheme="minorEastAsia" w:hAnsiTheme="minorEastAsia" w:hint="eastAsia"/>
        </w:rPr>
        <w:t>分配</w:t>
      </w:r>
      <w:r>
        <w:rPr>
          <w:rFonts w:asciiTheme="minorEastAsia" w:hAnsiTheme="minorEastAsia" w:hint="eastAsia"/>
        </w:rPr>
        <w:t>：状态顺序如表所示，每个状态完成才能做下一步的工作，如果一</w:t>
      </w:r>
      <w:r w:rsidR="008E45BF">
        <w:rPr>
          <w:rFonts w:asciiTheme="minorEastAsia" w:hAnsiTheme="minorEastAsia" w:hint="eastAsia"/>
        </w:rPr>
        <w:t>步有错，系统可重新</w:t>
      </w:r>
      <w:r w:rsidR="00F57AF3">
        <w:rPr>
          <w:rFonts w:asciiTheme="minorEastAsia" w:hAnsiTheme="minorEastAsia" w:hint="eastAsia"/>
        </w:rPr>
        <w:t>从做的一步开</w:t>
      </w:r>
      <w:r w:rsidR="008E45BF">
        <w:rPr>
          <w:rFonts w:asciiTheme="minorEastAsia" w:hAnsiTheme="minorEastAsia" w:hint="eastAsia"/>
        </w:rPr>
        <w:t>始</w:t>
      </w:r>
      <w:r w:rsidR="00F57AF3">
        <w:rPr>
          <w:rFonts w:asciiTheme="minorEastAsia" w:hAnsiTheme="minorEastAsia" w:hint="eastAsia"/>
        </w:rPr>
        <w:t>重做，也可以从第一步开始</w:t>
      </w:r>
      <w:r w:rsidR="008E45BF">
        <w:rPr>
          <w:rFonts w:asciiTheme="minorEastAsia" w:hAnsiTheme="minorEastAsia" w:hint="eastAsia"/>
        </w:rPr>
        <w:t>，系统保留日志</w:t>
      </w:r>
      <w:r>
        <w:rPr>
          <w:rFonts w:asciiTheme="minorEastAsia" w:hAnsiTheme="minorEastAsia" w:hint="eastAsia"/>
        </w:rPr>
        <w:t>；</w:t>
      </w:r>
    </w:p>
    <w:p w:rsidR="000E285E" w:rsidRPr="000E285E" w:rsidRDefault="000E285E" w:rsidP="006734D2">
      <w:pPr>
        <w:pStyle w:val="a7"/>
        <w:numPr>
          <w:ilvl w:val="0"/>
          <w:numId w:val="90"/>
        </w:numPr>
        <w:spacing w:line="360" w:lineRule="auto"/>
        <w:ind w:firstLineChars="0"/>
        <w:rPr>
          <w:rFonts w:asciiTheme="minorEastAsia" w:hAnsiTheme="minorEastAsia"/>
        </w:rPr>
      </w:pPr>
      <w:r w:rsidRPr="000E285E">
        <w:rPr>
          <w:rFonts w:asciiTheme="minorEastAsia" w:hAnsiTheme="minorEastAsia" w:hint="eastAsia"/>
        </w:rPr>
        <w:lastRenderedPageBreak/>
        <w:t>供股权交易</w:t>
      </w:r>
      <w:r>
        <w:rPr>
          <w:rFonts w:asciiTheme="minorEastAsia" w:hAnsiTheme="minorEastAsia" w:hint="eastAsia"/>
        </w:rPr>
        <w:t>：</w:t>
      </w:r>
      <w:r w:rsidR="0013155B">
        <w:rPr>
          <w:rFonts w:asciiTheme="minorEastAsia" w:hAnsiTheme="minorEastAsia" w:hint="eastAsia"/>
        </w:rPr>
        <w:t>其业务步骤从分配开始，任务已在供</w:t>
      </w:r>
      <w:proofErr w:type="gramStart"/>
      <w:r w:rsidR="0013155B">
        <w:rPr>
          <w:rFonts w:asciiTheme="minorEastAsia" w:hAnsiTheme="minorEastAsia" w:hint="eastAsia"/>
        </w:rPr>
        <w:t>股分配阶段</w:t>
      </w:r>
      <w:proofErr w:type="gramEnd"/>
      <w:r w:rsidR="0013155B">
        <w:rPr>
          <w:rFonts w:asciiTheme="minorEastAsia" w:hAnsiTheme="minorEastAsia" w:hint="eastAsia"/>
        </w:rPr>
        <w:t>就生成任务列表，步骤控制参见供股权分配。处理要依赖交易与分配数据。</w:t>
      </w:r>
    </w:p>
    <w:p w:rsidR="000E285E" w:rsidRPr="000E285E" w:rsidRDefault="000E285E" w:rsidP="006734D2">
      <w:pPr>
        <w:pStyle w:val="a7"/>
        <w:numPr>
          <w:ilvl w:val="0"/>
          <w:numId w:val="90"/>
        </w:numPr>
        <w:spacing w:line="360" w:lineRule="auto"/>
        <w:ind w:firstLineChars="0"/>
        <w:rPr>
          <w:rFonts w:asciiTheme="minorEastAsia" w:hAnsiTheme="minorEastAsia"/>
        </w:rPr>
      </w:pPr>
      <w:r w:rsidRPr="000E285E">
        <w:rPr>
          <w:rFonts w:asciiTheme="minorEastAsia" w:hAnsiTheme="minorEastAsia" w:hint="eastAsia"/>
        </w:rPr>
        <w:t>供股行权</w:t>
      </w:r>
      <w:r>
        <w:rPr>
          <w:rFonts w:asciiTheme="minorEastAsia" w:hAnsiTheme="minorEastAsia" w:hint="eastAsia"/>
        </w:rPr>
        <w:t>：</w:t>
      </w:r>
      <w:r w:rsidR="0013155B">
        <w:rPr>
          <w:rFonts w:asciiTheme="minorEastAsia" w:hAnsiTheme="minorEastAsia" w:hint="eastAsia"/>
        </w:rPr>
        <w:t>行权审核。任务已在供</w:t>
      </w:r>
      <w:proofErr w:type="gramStart"/>
      <w:r w:rsidR="0013155B">
        <w:rPr>
          <w:rFonts w:asciiTheme="minorEastAsia" w:hAnsiTheme="minorEastAsia" w:hint="eastAsia"/>
        </w:rPr>
        <w:t>股分配阶段</w:t>
      </w:r>
      <w:proofErr w:type="gramEnd"/>
      <w:r w:rsidR="0013155B">
        <w:rPr>
          <w:rFonts w:asciiTheme="minorEastAsia" w:hAnsiTheme="minorEastAsia" w:hint="eastAsia"/>
        </w:rPr>
        <w:t>就生成任务列表；</w:t>
      </w:r>
    </w:p>
    <w:p w:rsidR="000E285E" w:rsidRPr="000E285E" w:rsidRDefault="000E285E" w:rsidP="006734D2">
      <w:pPr>
        <w:pStyle w:val="a7"/>
        <w:numPr>
          <w:ilvl w:val="0"/>
          <w:numId w:val="90"/>
        </w:numPr>
        <w:spacing w:line="360" w:lineRule="auto"/>
        <w:ind w:firstLineChars="0"/>
        <w:rPr>
          <w:rFonts w:asciiTheme="minorEastAsia" w:hAnsiTheme="minorEastAsia"/>
        </w:rPr>
      </w:pPr>
      <w:r w:rsidRPr="000E285E">
        <w:rPr>
          <w:rFonts w:asciiTheme="minorEastAsia" w:hAnsiTheme="minorEastAsia" w:hint="eastAsia"/>
        </w:rPr>
        <w:t>股份分配</w:t>
      </w:r>
      <w:r>
        <w:rPr>
          <w:rFonts w:asciiTheme="minorEastAsia" w:hAnsiTheme="minorEastAsia" w:hint="eastAsia"/>
        </w:rPr>
        <w:t>：</w:t>
      </w:r>
      <w:r w:rsidR="0013155B">
        <w:rPr>
          <w:rFonts w:asciiTheme="minorEastAsia" w:hAnsiTheme="minorEastAsia" w:hint="eastAsia"/>
        </w:rPr>
        <w:t>与供</w:t>
      </w:r>
      <w:proofErr w:type="gramStart"/>
      <w:r w:rsidR="0013155B">
        <w:rPr>
          <w:rFonts w:asciiTheme="minorEastAsia" w:hAnsiTheme="minorEastAsia" w:hint="eastAsia"/>
        </w:rPr>
        <w:t>股分</w:t>
      </w:r>
      <w:proofErr w:type="gramEnd"/>
      <w:r w:rsidR="0013155B">
        <w:rPr>
          <w:rFonts w:asciiTheme="minorEastAsia" w:hAnsiTheme="minorEastAsia" w:hint="eastAsia"/>
        </w:rPr>
        <w:t>配一样，数据处理要依赖行权认购数据。</w:t>
      </w:r>
    </w:p>
    <w:p w:rsidR="000E285E" w:rsidRPr="000E285E" w:rsidRDefault="000E285E" w:rsidP="006734D2">
      <w:pPr>
        <w:pStyle w:val="a7"/>
        <w:numPr>
          <w:ilvl w:val="0"/>
          <w:numId w:val="90"/>
        </w:numPr>
        <w:spacing w:line="360" w:lineRule="auto"/>
        <w:ind w:firstLineChars="0"/>
        <w:rPr>
          <w:rFonts w:asciiTheme="minorEastAsia" w:hAnsiTheme="minorEastAsia"/>
        </w:rPr>
      </w:pPr>
      <w:r w:rsidRPr="000E285E">
        <w:rPr>
          <w:rFonts w:asciiTheme="minorEastAsia" w:hAnsiTheme="minorEastAsia" w:hint="eastAsia"/>
        </w:rPr>
        <w:t>供股权过期</w:t>
      </w:r>
      <w:r>
        <w:rPr>
          <w:rFonts w:asciiTheme="minorEastAsia" w:hAnsiTheme="minorEastAsia" w:hint="eastAsia"/>
        </w:rPr>
        <w:t>：</w:t>
      </w:r>
      <w:r w:rsidR="0013155B">
        <w:rPr>
          <w:rFonts w:asciiTheme="minorEastAsia" w:hAnsiTheme="minorEastAsia" w:hint="eastAsia"/>
        </w:rPr>
        <w:t>供股权过期处理后。</w:t>
      </w:r>
    </w:p>
    <w:p w:rsidR="000E285E" w:rsidRDefault="000E285E" w:rsidP="00090A2F"/>
    <w:p w:rsidR="00C56990" w:rsidRDefault="00C56990" w:rsidP="00C56990">
      <w:pPr>
        <w:pStyle w:val="4"/>
        <w:rPr>
          <w:kern w:val="0"/>
        </w:rPr>
      </w:pPr>
      <w:r>
        <w:rPr>
          <w:rFonts w:hint="eastAsia"/>
          <w:kern w:val="0"/>
        </w:rPr>
        <w:t>2.</w:t>
      </w:r>
      <w:r>
        <w:rPr>
          <w:rFonts w:hint="eastAsia"/>
          <w:kern w:val="0"/>
        </w:rPr>
        <w:t>行动流程控制原则</w:t>
      </w:r>
    </w:p>
    <w:p w:rsidR="00CC27FB" w:rsidRDefault="00CC27FB" w:rsidP="006734D2">
      <w:pPr>
        <w:pStyle w:val="a7"/>
        <w:numPr>
          <w:ilvl w:val="0"/>
          <w:numId w:val="108"/>
        </w:numPr>
        <w:spacing w:line="360" w:lineRule="auto"/>
        <w:ind w:firstLineChars="0"/>
      </w:pPr>
      <w:r>
        <w:rPr>
          <w:rFonts w:hint="eastAsia"/>
        </w:rPr>
        <w:t>需要读取</w:t>
      </w:r>
      <w:r>
        <w:rPr>
          <w:rFonts w:hint="eastAsia"/>
        </w:rPr>
        <w:t>CCNPT02</w:t>
      </w:r>
      <w:r>
        <w:rPr>
          <w:rFonts w:hint="eastAsia"/>
        </w:rPr>
        <w:t>文件的行动阶段流程处理</w:t>
      </w:r>
    </w:p>
    <w:p w:rsidR="001E6BB3" w:rsidRDefault="001E6BB3" w:rsidP="00701867">
      <w:pPr>
        <w:pStyle w:val="a7"/>
        <w:spacing w:line="360" w:lineRule="auto"/>
        <w:ind w:left="420" w:firstLineChars="0" w:firstLine="0"/>
      </w:pPr>
      <w:r>
        <w:rPr>
          <w:rFonts w:hint="eastAsia"/>
        </w:rPr>
        <w:t>所有需要读取</w:t>
      </w:r>
      <w:r>
        <w:rPr>
          <w:rFonts w:hint="eastAsia"/>
        </w:rPr>
        <w:t>CCNPT02</w:t>
      </w:r>
      <w:r>
        <w:rPr>
          <w:rFonts w:hint="eastAsia"/>
        </w:rPr>
        <w:t>文件的行动阶段开始状态都是读取文件；</w:t>
      </w:r>
    </w:p>
    <w:p w:rsidR="001E6BB3" w:rsidRDefault="00701867" w:rsidP="006734D2">
      <w:pPr>
        <w:pStyle w:val="a7"/>
        <w:numPr>
          <w:ilvl w:val="0"/>
          <w:numId w:val="109"/>
        </w:numPr>
        <w:spacing w:line="360" w:lineRule="auto"/>
        <w:ind w:firstLineChars="0"/>
        <w:rPr>
          <w:rFonts w:asciiTheme="minorEastAsia" w:hAnsiTheme="minorEastAsia"/>
        </w:rPr>
      </w:pPr>
      <w:r w:rsidRPr="00701867">
        <w:rPr>
          <w:rFonts w:asciiTheme="minorEastAsia" w:hAnsiTheme="minorEastAsia" w:hint="eastAsia"/>
        </w:rPr>
        <w:t>第一步读取后经过系统分解</w:t>
      </w:r>
      <w:proofErr w:type="gramStart"/>
      <w:r w:rsidRPr="00701867">
        <w:rPr>
          <w:rFonts w:asciiTheme="minorEastAsia" w:hAnsiTheme="minorEastAsia" w:hint="eastAsia"/>
        </w:rPr>
        <w:t>成行动</w:t>
      </w:r>
      <w:proofErr w:type="gramEnd"/>
      <w:r w:rsidRPr="00701867">
        <w:rPr>
          <w:rFonts w:asciiTheme="minorEastAsia" w:hAnsiTheme="minorEastAsia" w:hint="eastAsia"/>
        </w:rPr>
        <w:t>事件后生成行动事件的任务</w:t>
      </w:r>
      <w:r>
        <w:rPr>
          <w:rFonts w:asciiTheme="minorEastAsia" w:hAnsiTheme="minorEastAsia" w:hint="eastAsia"/>
        </w:rPr>
        <w:t>，任务的第一个状态读取</w:t>
      </w:r>
      <w:r w:rsidR="00F57AF3">
        <w:rPr>
          <w:rFonts w:asciiTheme="minorEastAsia" w:hAnsiTheme="minorEastAsia" w:hint="eastAsia"/>
        </w:rPr>
        <w:t>文件，读取文件是一次性，但可能有多个事件，这样每个事件的任务第一个状态读取就均都完成</w:t>
      </w:r>
      <w:r>
        <w:rPr>
          <w:rFonts w:asciiTheme="minorEastAsia" w:hAnsiTheme="minorEastAsia" w:hint="eastAsia"/>
        </w:rPr>
        <w:t>；</w:t>
      </w:r>
    </w:p>
    <w:p w:rsidR="00427052" w:rsidRDefault="00427052" w:rsidP="006734D2">
      <w:pPr>
        <w:pStyle w:val="a7"/>
        <w:numPr>
          <w:ilvl w:val="0"/>
          <w:numId w:val="109"/>
        </w:numPr>
        <w:spacing w:line="360" w:lineRule="auto"/>
        <w:ind w:firstLineChars="0"/>
        <w:rPr>
          <w:rFonts w:asciiTheme="minorEastAsia" w:hAnsiTheme="minorEastAsia"/>
        </w:rPr>
      </w:pPr>
      <w:r>
        <w:rPr>
          <w:rFonts w:asciiTheme="minorEastAsia" w:hAnsiTheme="minorEastAsia" w:hint="eastAsia"/>
        </w:rPr>
        <w:t>读取成功后可以多次读取，但再一次读取后，后续的业务均需再处理；</w:t>
      </w:r>
    </w:p>
    <w:p w:rsidR="00701867" w:rsidRDefault="00701867" w:rsidP="006734D2">
      <w:pPr>
        <w:pStyle w:val="a7"/>
        <w:numPr>
          <w:ilvl w:val="0"/>
          <w:numId w:val="109"/>
        </w:numPr>
        <w:spacing w:line="360" w:lineRule="auto"/>
        <w:ind w:firstLineChars="0"/>
        <w:rPr>
          <w:rFonts w:asciiTheme="minorEastAsia" w:hAnsiTheme="minorEastAsia"/>
        </w:rPr>
      </w:pPr>
      <w:r>
        <w:rPr>
          <w:rFonts w:asciiTheme="minorEastAsia" w:hAnsiTheme="minorEastAsia" w:hint="eastAsia"/>
        </w:rPr>
        <w:t>复核成功后可以再作复核，但再一次复核后，后续的业务均需再处理，如果不处理可能会影响</w:t>
      </w:r>
      <w:r w:rsidR="00427052">
        <w:rPr>
          <w:rFonts w:asciiTheme="minorEastAsia" w:hAnsiTheme="minorEastAsia" w:hint="eastAsia"/>
        </w:rPr>
        <w:t>后续业务及</w:t>
      </w:r>
      <w:r>
        <w:rPr>
          <w:rFonts w:asciiTheme="minorEastAsia" w:hAnsiTheme="minorEastAsia" w:hint="eastAsia"/>
        </w:rPr>
        <w:t>数据的准确性；</w:t>
      </w:r>
    </w:p>
    <w:p w:rsidR="00701867" w:rsidRDefault="006777FF" w:rsidP="006734D2">
      <w:pPr>
        <w:pStyle w:val="a7"/>
        <w:numPr>
          <w:ilvl w:val="0"/>
          <w:numId w:val="109"/>
        </w:numPr>
        <w:spacing w:line="360" w:lineRule="auto"/>
        <w:ind w:firstLineChars="0"/>
        <w:rPr>
          <w:rFonts w:asciiTheme="minorEastAsia" w:hAnsiTheme="minorEastAsia"/>
        </w:rPr>
      </w:pPr>
      <w:r>
        <w:rPr>
          <w:rFonts w:asciiTheme="minorEastAsia" w:hAnsiTheme="minorEastAsia" w:hint="eastAsia"/>
        </w:rPr>
        <w:t>后续每一步重作都一样，回到当前步骤的状态；</w:t>
      </w:r>
    </w:p>
    <w:p w:rsidR="006777FF" w:rsidRDefault="006777FF" w:rsidP="006734D2">
      <w:pPr>
        <w:pStyle w:val="a7"/>
        <w:numPr>
          <w:ilvl w:val="0"/>
          <w:numId w:val="109"/>
        </w:numPr>
        <w:spacing w:line="360" w:lineRule="auto"/>
        <w:ind w:firstLineChars="0"/>
        <w:rPr>
          <w:rFonts w:asciiTheme="minorEastAsia" w:hAnsiTheme="minorEastAsia"/>
        </w:rPr>
      </w:pPr>
      <w:r>
        <w:rPr>
          <w:rFonts w:asciiTheme="minorEastAsia" w:hAnsiTheme="minorEastAsia" w:hint="eastAsia"/>
        </w:rPr>
        <w:t>本次行动</w:t>
      </w:r>
      <w:proofErr w:type="gramStart"/>
      <w:r>
        <w:rPr>
          <w:rFonts w:asciiTheme="minorEastAsia" w:hAnsiTheme="minorEastAsia" w:hint="eastAsia"/>
        </w:rPr>
        <w:t>阶段结整束</w:t>
      </w:r>
      <w:proofErr w:type="gramEnd"/>
      <w:r>
        <w:rPr>
          <w:rFonts w:asciiTheme="minorEastAsia" w:hAnsiTheme="minorEastAsia" w:hint="eastAsia"/>
        </w:rPr>
        <w:t>后，所有步骤均不能重复</w:t>
      </w:r>
      <w:r w:rsidR="008377A4">
        <w:rPr>
          <w:rFonts w:asciiTheme="minorEastAsia" w:hAnsiTheme="minorEastAsia" w:hint="eastAsia"/>
        </w:rPr>
        <w:t>；</w:t>
      </w:r>
    </w:p>
    <w:p w:rsidR="006777FF" w:rsidRPr="006777FF" w:rsidRDefault="006777FF" w:rsidP="006734D2">
      <w:pPr>
        <w:pStyle w:val="a7"/>
        <w:numPr>
          <w:ilvl w:val="0"/>
          <w:numId w:val="109"/>
        </w:numPr>
        <w:spacing w:line="360" w:lineRule="auto"/>
        <w:ind w:firstLineChars="0"/>
        <w:rPr>
          <w:rFonts w:asciiTheme="minorEastAsia" w:hAnsiTheme="minorEastAsia"/>
        </w:rPr>
      </w:pPr>
      <w:r>
        <w:rPr>
          <w:rFonts w:asciiTheme="minorEastAsia" w:hAnsiTheme="minorEastAsia" w:hint="eastAsia"/>
        </w:rPr>
        <w:t>最后结</w:t>
      </w:r>
      <w:r w:rsidR="008377A4">
        <w:rPr>
          <w:rFonts w:asciiTheme="minorEastAsia" w:hAnsiTheme="minorEastAsia" w:hint="eastAsia"/>
        </w:rPr>
        <w:t>束</w:t>
      </w:r>
      <w:r>
        <w:rPr>
          <w:rFonts w:asciiTheme="minorEastAsia" w:hAnsiTheme="minorEastAsia" w:hint="eastAsia"/>
        </w:rPr>
        <w:t>状态</w:t>
      </w:r>
      <w:r w:rsidR="008377A4">
        <w:rPr>
          <w:rFonts w:asciiTheme="minorEastAsia" w:hAnsiTheme="minorEastAsia" w:hint="eastAsia"/>
        </w:rPr>
        <w:t>以发布客户信息后为结束；</w:t>
      </w:r>
      <w:r w:rsidRPr="008377A4">
        <w:rPr>
          <w:rFonts w:asciiTheme="minorEastAsia" w:hAnsiTheme="minorEastAsia" w:hint="eastAsia"/>
          <w:color w:val="000000" w:themeColor="text1"/>
        </w:rPr>
        <w:t>（如果</w:t>
      </w:r>
      <w:r w:rsidR="008377A4" w:rsidRPr="008377A4">
        <w:rPr>
          <w:rFonts w:asciiTheme="minorEastAsia" w:hAnsiTheme="minorEastAsia" w:hint="eastAsia"/>
          <w:color w:val="000000" w:themeColor="text1"/>
        </w:rPr>
        <w:t>需要重新发布，需修改状态后再发布</w:t>
      </w:r>
      <w:r w:rsidRPr="008377A4">
        <w:rPr>
          <w:rFonts w:asciiTheme="minorEastAsia" w:hAnsiTheme="minorEastAsia" w:hint="eastAsia"/>
          <w:color w:val="000000" w:themeColor="text1"/>
        </w:rPr>
        <w:t>）</w:t>
      </w:r>
    </w:p>
    <w:p w:rsidR="001E6BB3" w:rsidRPr="00CC27FB" w:rsidRDefault="001E6BB3" w:rsidP="006734D2">
      <w:pPr>
        <w:pStyle w:val="a7"/>
        <w:numPr>
          <w:ilvl w:val="0"/>
          <w:numId w:val="108"/>
        </w:numPr>
        <w:spacing w:line="360" w:lineRule="auto"/>
        <w:ind w:firstLineChars="0"/>
      </w:pPr>
      <w:r>
        <w:rPr>
          <w:rFonts w:hint="eastAsia"/>
        </w:rPr>
        <w:t>不需要读取</w:t>
      </w:r>
      <w:r>
        <w:rPr>
          <w:rFonts w:hint="eastAsia"/>
        </w:rPr>
        <w:t>CCNPT02</w:t>
      </w:r>
      <w:r>
        <w:rPr>
          <w:rFonts w:hint="eastAsia"/>
        </w:rPr>
        <w:t>文件的行动阶段流程处理</w:t>
      </w:r>
    </w:p>
    <w:p w:rsidR="008E45BF" w:rsidRDefault="008E45BF" w:rsidP="008E45BF">
      <w:pPr>
        <w:pStyle w:val="a7"/>
        <w:spacing w:line="360" w:lineRule="auto"/>
        <w:ind w:left="420" w:firstLineChars="0" w:firstLine="0"/>
      </w:pPr>
      <w:r>
        <w:rPr>
          <w:rFonts w:hint="eastAsia"/>
        </w:rPr>
        <w:lastRenderedPageBreak/>
        <w:t>不需读取</w:t>
      </w:r>
      <w:r>
        <w:rPr>
          <w:rFonts w:hint="eastAsia"/>
        </w:rPr>
        <w:t>CCNPT02</w:t>
      </w:r>
      <w:r>
        <w:rPr>
          <w:rFonts w:hint="eastAsia"/>
        </w:rPr>
        <w:t>文件的行动阶段一般都是由事件复核后就生成行动任务</w:t>
      </w:r>
      <w:r w:rsidR="00316956">
        <w:rPr>
          <w:rFonts w:hint="eastAsia"/>
        </w:rPr>
        <w:t>（称之为生成未来任务）</w:t>
      </w:r>
      <w:r>
        <w:rPr>
          <w:rFonts w:hint="eastAsia"/>
        </w:rPr>
        <w:t>，比如</w:t>
      </w:r>
      <w:r w:rsidR="00825E37">
        <w:rPr>
          <w:rFonts w:hint="eastAsia"/>
        </w:rPr>
        <w:t>供股权变动</w:t>
      </w:r>
      <w:r>
        <w:rPr>
          <w:rFonts w:hint="eastAsia"/>
        </w:rPr>
        <w:t>、行权</w:t>
      </w:r>
      <w:r w:rsidR="00825E37">
        <w:rPr>
          <w:rFonts w:hint="eastAsia"/>
        </w:rPr>
        <w:t>执行</w:t>
      </w:r>
      <w:r>
        <w:rPr>
          <w:rFonts w:hint="eastAsia"/>
        </w:rPr>
        <w:t>任务</w:t>
      </w:r>
      <w:r w:rsidR="00427052">
        <w:rPr>
          <w:rFonts w:hint="eastAsia"/>
        </w:rPr>
        <w:t>，生成后这类任务有个初态后续的任务就从初态开始</w:t>
      </w:r>
      <w:r>
        <w:rPr>
          <w:rFonts w:hint="eastAsia"/>
        </w:rPr>
        <w:t>；</w:t>
      </w:r>
    </w:p>
    <w:p w:rsidR="008E45BF" w:rsidRDefault="00825E37" w:rsidP="006734D2">
      <w:pPr>
        <w:pStyle w:val="a7"/>
        <w:numPr>
          <w:ilvl w:val="0"/>
          <w:numId w:val="110"/>
        </w:numPr>
        <w:spacing w:line="360" w:lineRule="auto"/>
        <w:ind w:firstLineChars="0"/>
        <w:rPr>
          <w:rFonts w:asciiTheme="minorEastAsia" w:hAnsiTheme="minorEastAsia"/>
        </w:rPr>
      </w:pPr>
      <w:r>
        <w:rPr>
          <w:rFonts w:hint="eastAsia"/>
        </w:rPr>
        <w:t>供股权变动</w:t>
      </w:r>
      <w:r w:rsidR="008E45BF">
        <w:rPr>
          <w:rFonts w:asciiTheme="minorEastAsia" w:hAnsiTheme="minorEastAsia" w:hint="eastAsia"/>
        </w:rPr>
        <w:t>任务从权益变动分派开始；以其操作方式与上述一样</w:t>
      </w:r>
      <w:r w:rsidR="00427052">
        <w:rPr>
          <w:rFonts w:asciiTheme="minorEastAsia" w:hAnsiTheme="minorEastAsia" w:hint="eastAsia"/>
        </w:rPr>
        <w:t>，初态不能改变、由读取数据时生成</w:t>
      </w:r>
      <w:r w:rsidR="008E45BF">
        <w:rPr>
          <w:rFonts w:asciiTheme="minorEastAsia" w:hAnsiTheme="minorEastAsia" w:hint="eastAsia"/>
        </w:rPr>
        <w:t>；</w:t>
      </w:r>
    </w:p>
    <w:p w:rsidR="0017726B" w:rsidRDefault="00825E37" w:rsidP="006734D2">
      <w:pPr>
        <w:pStyle w:val="a7"/>
        <w:numPr>
          <w:ilvl w:val="0"/>
          <w:numId w:val="110"/>
        </w:numPr>
        <w:spacing w:line="360" w:lineRule="auto"/>
        <w:ind w:firstLineChars="0"/>
        <w:rPr>
          <w:rFonts w:asciiTheme="minorEastAsia" w:hAnsiTheme="minorEastAsia"/>
        </w:rPr>
      </w:pPr>
      <w:r>
        <w:rPr>
          <w:rFonts w:asciiTheme="minorEastAsia" w:hAnsiTheme="minorEastAsia" w:hint="eastAsia"/>
        </w:rPr>
        <w:t>供股行权执行</w:t>
      </w:r>
      <w:r w:rsidR="0017726B">
        <w:rPr>
          <w:rFonts w:asciiTheme="minorEastAsia" w:hAnsiTheme="minorEastAsia" w:hint="eastAsia"/>
        </w:rPr>
        <w:t>的任务从行权统计开始</w:t>
      </w:r>
      <w:r w:rsidR="00427052">
        <w:rPr>
          <w:rFonts w:asciiTheme="minorEastAsia" w:hAnsiTheme="minorEastAsia" w:hint="eastAsia"/>
        </w:rPr>
        <w:t>，初态不能改变、由读取数据时生成</w:t>
      </w:r>
      <w:r w:rsidR="0017726B">
        <w:rPr>
          <w:rFonts w:asciiTheme="minorEastAsia" w:hAnsiTheme="minorEastAsia" w:hint="eastAsia"/>
        </w:rPr>
        <w:t>；</w:t>
      </w:r>
    </w:p>
    <w:p w:rsidR="001E6BB3" w:rsidRPr="008E45BF" w:rsidRDefault="001E6BB3" w:rsidP="00CC27FB"/>
    <w:p w:rsidR="00C56990" w:rsidRPr="00427052" w:rsidRDefault="00C56990" w:rsidP="00090A2F">
      <w:pPr>
        <w:sectPr w:rsidR="00C56990" w:rsidRPr="00427052" w:rsidSect="00090A2F">
          <w:pgSz w:w="16838" w:h="11906" w:orient="landscape"/>
          <w:pgMar w:top="1797" w:right="1440" w:bottom="1797" w:left="1440" w:header="851" w:footer="992" w:gutter="0"/>
          <w:cols w:space="425"/>
          <w:titlePg/>
          <w:docGrid w:type="linesAndChars" w:linePitch="312"/>
        </w:sectPr>
      </w:pPr>
    </w:p>
    <w:p w:rsidR="00090A2F" w:rsidRPr="00090A2F" w:rsidRDefault="00090A2F" w:rsidP="00090A2F"/>
    <w:p w:rsidR="00467D00" w:rsidRPr="000741E9" w:rsidRDefault="00467D00" w:rsidP="00823BB2">
      <w:pPr>
        <w:pStyle w:val="2"/>
        <w:widowControl/>
        <w:numPr>
          <w:ilvl w:val="1"/>
          <w:numId w:val="1"/>
        </w:numPr>
        <w:tabs>
          <w:tab w:val="left" w:pos="-720"/>
        </w:tabs>
        <w:suppressAutoHyphens/>
        <w:overflowPunct w:val="0"/>
        <w:autoSpaceDE w:val="0"/>
        <w:autoSpaceDN w:val="0"/>
        <w:adjustRightInd w:val="0"/>
        <w:spacing w:before="60" w:after="20" w:line="240" w:lineRule="auto"/>
        <w:textAlignment w:val="baseline"/>
        <w:rPr>
          <w:i/>
        </w:rPr>
      </w:pPr>
      <w:bookmarkStart w:id="21" w:name="_Toc296808700"/>
      <w:r w:rsidRPr="000741E9">
        <w:rPr>
          <w:rFonts w:hint="eastAsia"/>
          <w:i/>
        </w:rPr>
        <w:t>运行环境要求</w:t>
      </w:r>
      <w:bookmarkEnd w:id="21"/>
    </w:p>
    <w:p w:rsidR="00467D00" w:rsidRPr="000741E9" w:rsidRDefault="00467D00" w:rsidP="00823BB2">
      <w:pPr>
        <w:pStyle w:val="2"/>
        <w:widowControl/>
        <w:numPr>
          <w:ilvl w:val="1"/>
          <w:numId w:val="1"/>
        </w:numPr>
        <w:tabs>
          <w:tab w:val="left" w:pos="-720"/>
        </w:tabs>
        <w:suppressAutoHyphens/>
        <w:overflowPunct w:val="0"/>
        <w:autoSpaceDE w:val="0"/>
        <w:autoSpaceDN w:val="0"/>
        <w:adjustRightInd w:val="0"/>
        <w:spacing w:before="60" w:after="20" w:line="240" w:lineRule="auto"/>
        <w:textAlignment w:val="baseline"/>
        <w:rPr>
          <w:i/>
        </w:rPr>
      </w:pPr>
      <w:bookmarkStart w:id="22" w:name="_Toc296808701"/>
      <w:r w:rsidRPr="000741E9">
        <w:rPr>
          <w:rFonts w:hint="eastAsia"/>
          <w:i/>
        </w:rPr>
        <w:t>设计和实现上的限制</w:t>
      </w:r>
      <w:bookmarkEnd w:id="22"/>
    </w:p>
    <w:p w:rsidR="00467D00" w:rsidRPr="00970099" w:rsidRDefault="00467D00" w:rsidP="00823BB2">
      <w:pPr>
        <w:pStyle w:val="1"/>
        <w:widowControl/>
        <w:numPr>
          <w:ilvl w:val="0"/>
          <w:numId w:val="1"/>
        </w:numPr>
        <w:tabs>
          <w:tab w:val="left" w:pos="-720"/>
        </w:tabs>
        <w:suppressAutoHyphens/>
        <w:overflowPunct w:val="0"/>
        <w:autoSpaceDE w:val="0"/>
        <w:autoSpaceDN w:val="0"/>
        <w:adjustRightInd w:val="0"/>
        <w:spacing w:before="120" w:after="20" w:line="240" w:lineRule="auto"/>
        <w:textAlignment w:val="baseline"/>
        <w:rPr>
          <w:sz w:val="32"/>
          <w:szCs w:val="32"/>
        </w:rPr>
      </w:pPr>
      <w:bookmarkStart w:id="23" w:name="_Toc427735986"/>
      <w:bookmarkStart w:id="24" w:name="_Toc427736042"/>
      <w:bookmarkStart w:id="25" w:name="_Toc296808702"/>
      <w:r w:rsidRPr="00970099">
        <w:rPr>
          <w:rFonts w:hint="eastAsia"/>
          <w:sz w:val="32"/>
          <w:szCs w:val="32"/>
        </w:rPr>
        <w:t>功能</w:t>
      </w:r>
      <w:bookmarkEnd w:id="23"/>
      <w:bookmarkEnd w:id="24"/>
      <w:r w:rsidRPr="00970099">
        <w:rPr>
          <w:rFonts w:hint="eastAsia"/>
          <w:sz w:val="32"/>
          <w:szCs w:val="32"/>
        </w:rPr>
        <w:t>需求的描述</w:t>
      </w:r>
      <w:bookmarkEnd w:id="25"/>
    </w:p>
    <w:p w:rsidR="00A30B3D" w:rsidRPr="00970099" w:rsidRDefault="00A30B3D" w:rsidP="00A30B3D">
      <w:pPr>
        <w:pStyle w:val="2"/>
        <w:widowControl/>
        <w:tabs>
          <w:tab w:val="left" w:pos="-720"/>
        </w:tabs>
        <w:suppressAutoHyphens/>
        <w:overflowPunct w:val="0"/>
        <w:autoSpaceDE w:val="0"/>
        <w:autoSpaceDN w:val="0"/>
        <w:adjustRightInd w:val="0"/>
        <w:spacing w:before="60" w:after="20" w:line="240" w:lineRule="auto"/>
        <w:jc w:val="left"/>
        <w:textAlignment w:val="baseline"/>
        <w:rPr>
          <w:sz w:val="30"/>
          <w:szCs w:val="30"/>
        </w:rPr>
      </w:pPr>
      <w:bookmarkStart w:id="26" w:name="_Toc291503185"/>
      <w:bookmarkStart w:id="27" w:name="_Toc296808703"/>
      <w:r w:rsidRPr="00970099">
        <w:rPr>
          <w:rFonts w:hint="eastAsia"/>
          <w:sz w:val="30"/>
          <w:szCs w:val="30"/>
        </w:rPr>
        <w:t>F1</w:t>
      </w:r>
      <w:r w:rsidRPr="00970099">
        <w:rPr>
          <w:rFonts w:hint="eastAsia"/>
          <w:sz w:val="30"/>
          <w:szCs w:val="30"/>
        </w:rPr>
        <w:t>公司行动文件处理</w:t>
      </w:r>
      <w:bookmarkEnd w:id="26"/>
      <w:bookmarkEnd w:id="27"/>
    </w:p>
    <w:p w:rsidR="00A30B3D" w:rsidRDefault="00A30B3D" w:rsidP="00A30B3D">
      <w:pPr>
        <w:pStyle w:val="3"/>
        <w:ind w:leftChars="100" w:left="210"/>
      </w:pPr>
      <w:bookmarkStart w:id="28" w:name="_Toc291503186"/>
      <w:bookmarkStart w:id="29" w:name="_Toc296808704"/>
      <w:r>
        <w:rPr>
          <w:rFonts w:hint="eastAsia"/>
        </w:rPr>
        <w:t>F1.1</w:t>
      </w:r>
      <w:r w:rsidR="007F2ECD">
        <w:rPr>
          <w:rFonts w:hint="eastAsia"/>
        </w:rPr>
        <w:t xml:space="preserve"> CCNPT02</w:t>
      </w:r>
      <w:r>
        <w:rPr>
          <w:rFonts w:hint="eastAsia"/>
        </w:rPr>
        <w:t>文件读取</w:t>
      </w:r>
      <w:bookmarkEnd w:id="28"/>
      <w:bookmarkEnd w:id="29"/>
    </w:p>
    <w:p w:rsidR="00A30B3D" w:rsidRDefault="00A30B3D" w:rsidP="00923FB5">
      <w:pPr>
        <w:pStyle w:val="4"/>
        <w:numPr>
          <w:ilvl w:val="0"/>
          <w:numId w:val="23"/>
        </w:numPr>
      </w:pPr>
      <w:r>
        <w:rPr>
          <w:rFonts w:hint="eastAsia"/>
        </w:rPr>
        <w:t>业务描述</w:t>
      </w:r>
    </w:p>
    <w:p w:rsidR="00A30B3D" w:rsidRDefault="00A30B3D" w:rsidP="00A30B3D">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系统读取上市</w:t>
      </w:r>
      <w:r w:rsidRPr="00F0591B">
        <w:rPr>
          <w:rFonts w:asciiTheme="minorEastAsia" w:hAnsiTheme="minorEastAsia" w:cs="华文仿宋" w:hint="eastAsia"/>
          <w:color w:val="000000"/>
          <w:kern w:val="0"/>
          <w:szCs w:val="21"/>
        </w:rPr>
        <w:t>公司行动的</w:t>
      </w:r>
      <w:r>
        <w:rPr>
          <w:rFonts w:asciiTheme="minorEastAsia" w:hAnsiTheme="minorEastAsia" w:cs="华文仿宋" w:hint="eastAsia"/>
          <w:color w:val="000000"/>
          <w:kern w:val="0"/>
          <w:szCs w:val="21"/>
        </w:rPr>
        <w:t>文件，读取后按规则生成每一个公司行动。上市公司行动文件由CCASS提供，文件名</w:t>
      </w:r>
      <w:r w:rsidRPr="00A0603A">
        <w:rPr>
          <w:rFonts w:asciiTheme="minorEastAsia" w:hAnsiTheme="minorEastAsia" w:cs="华文仿宋"/>
          <w:color w:val="000000"/>
          <w:kern w:val="0"/>
          <w:szCs w:val="21"/>
        </w:rPr>
        <w:t>CCNPT02</w:t>
      </w:r>
      <w:r>
        <w:rPr>
          <w:rFonts w:asciiTheme="minorEastAsia" w:hAnsiTheme="minorEastAsia" w:cs="华文仿宋" w:hint="eastAsia"/>
          <w:color w:val="000000"/>
          <w:kern w:val="0"/>
          <w:szCs w:val="21"/>
        </w:rPr>
        <w:t>，一个文件中包含了当天的所有不同上市公司的行动。</w:t>
      </w:r>
    </w:p>
    <w:p w:rsidR="00470CD9" w:rsidRDefault="00F35850" w:rsidP="00A30B3D">
      <w:pPr>
        <w:autoSpaceDE w:val="0"/>
        <w:autoSpaceDN w:val="0"/>
        <w:adjustRightInd w:val="0"/>
        <w:spacing w:line="360" w:lineRule="auto"/>
        <w:ind w:firstLineChars="200" w:firstLine="420"/>
        <w:jc w:val="left"/>
        <w:rPr>
          <w:shd w:val="clear" w:color="auto" w:fill="FFFFFF" w:themeFill="background1"/>
        </w:rPr>
      </w:pPr>
      <w:r>
        <w:rPr>
          <w:rFonts w:hint="eastAsia"/>
          <w:shd w:val="clear" w:color="auto" w:fill="FFFFFF" w:themeFill="background1"/>
        </w:rPr>
        <w:t>有</w:t>
      </w:r>
      <w:r w:rsidR="00470CD9" w:rsidRPr="00470CD9">
        <w:rPr>
          <w:rFonts w:hint="eastAsia"/>
          <w:shd w:val="clear" w:color="auto" w:fill="FFFFFF" w:themeFill="background1"/>
        </w:rPr>
        <w:t>的公司行动会分为好几个阶段，系统处理时对每个阶段实际上既独立又有关联，从业务操作及处理</w:t>
      </w:r>
      <w:r>
        <w:rPr>
          <w:rFonts w:hint="eastAsia"/>
          <w:shd w:val="clear" w:color="auto" w:fill="FFFFFF" w:themeFill="background1"/>
        </w:rPr>
        <w:t>角度上看，各阶段是独立的，从数据关联角</w:t>
      </w:r>
      <w:r w:rsidR="00470CD9" w:rsidRPr="00470CD9">
        <w:rPr>
          <w:rFonts w:hint="eastAsia"/>
          <w:shd w:val="clear" w:color="auto" w:fill="FFFFFF" w:themeFill="background1"/>
        </w:rPr>
        <w:t>度看，他们有密切的联系</w:t>
      </w:r>
      <w:r w:rsidR="00470CD9">
        <w:rPr>
          <w:rFonts w:hint="eastAsia"/>
          <w:shd w:val="clear" w:color="auto" w:fill="FFFFFF" w:themeFill="background1"/>
        </w:rPr>
        <w:t>。</w:t>
      </w:r>
      <w:r>
        <w:rPr>
          <w:rFonts w:hint="eastAsia"/>
          <w:shd w:val="clear" w:color="auto" w:fill="FFFFFF" w:themeFill="background1"/>
        </w:rPr>
        <w:t>系统所以可以把一个公司</w:t>
      </w:r>
      <w:proofErr w:type="gramStart"/>
      <w:r>
        <w:rPr>
          <w:rFonts w:hint="eastAsia"/>
          <w:shd w:val="clear" w:color="auto" w:fill="FFFFFF" w:themeFill="background1"/>
        </w:rPr>
        <w:t>行动拆份成</w:t>
      </w:r>
      <w:proofErr w:type="gramEnd"/>
      <w:r>
        <w:rPr>
          <w:rFonts w:hint="eastAsia"/>
          <w:shd w:val="clear" w:color="auto" w:fill="FFFFFF" w:themeFill="background1"/>
        </w:rPr>
        <w:t>几个阶段，把它当作每一次的独立业务来处理。</w:t>
      </w:r>
    </w:p>
    <w:p w:rsidR="008A7F49" w:rsidRPr="00E47D10" w:rsidRDefault="00895DAB" w:rsidP="00A30B3D">
      <w:pPr>
        <w:autoSpaceDE w:val="0"/>
        <w:autoSpaceDN w:val="0"/>
        <w:adjustRightInd w:val="0"/>
        <w:spacing w:line="360" w:lineRule="auto"/>
        <w:ind w:firstLineChars="200" w:firstLine="420"/>
        <w:jc w:val="left"/>
        <w:rPr>
          <w:color w:val="FF0000"/>
          <w:shd w:val="clear" w:color="auto" w:fill="FFFFFF" w:themeFill="background1"/>
        </w:rPr>
      </w:pPr>
      <w:r w:rsidRPr="00895DAB">
        <w:rPr>
          <w:rFonts w:hint="eastAsia"/>
          <w:color w:val="FF0000"/>
          <w:shd w:val="clear" w:color="auto" w:fill="FFFFFF" w:themeFill="background1"/>
        </w:rPr>
        <w:t>由于系统是通过行动数据中的备注来识别公司行动类别的，上市公司写入备注的信息往往又不规范，在实际应用中偶儿会有特殊的情况出现，而</w:t>
      </w:r>
      <w:proofErr w:type="gramStart"/>
      <w:r w:rsidRPr="00895DAB">
        <w:rPr>
          <w:rFonts w:hint="eastAsia"/>
          <w:color w:val="FF0000"/>
          <w:shd w:val="clear" w:color="auto" w:fill="FFFFFF" w:themeFill="background1"/>
        </w:rPr>
        <w:t>导至</w:t>
      </w:r>
      <w:proofErr w:type="gramEnd"/>
      <w:r w:rsidRPr="00895DAB">
        <w:rPr>
          <w:rFonts w:hint="eastAsia"/>
          <w:color w:val="FF0000"/>
          <w:shd w:val="clear" w:color="auto" w:fill="FFFFFF" w:themeFill="background1"/>
        </w:rPr>
        <w:t>系统无法识别行动类别，所以系统对无法识别的提供手工确认的机制。</w:t>
      </w:r>
    </w:p>
    <w:p w:rsidR="00F35850" w:rsidRDefault="00F35850" w:rsidP="00A30B3D">
      <w:pPr>
        <w:autoSpaceDE w:val="0"/>
        <w:autoSpaceDN w:val="0"/>
        <w:adjustRightInd w:val="0"/>
        <w:spacing w:line="360" w:lineRule="auto"/>
        <w:ind w:firstLineChars="200" w:firstLine="420"/>
        <w:jc w:val="left"/>
        <w:rPr>
          <w:shd w:val="clear" w:color="auto" w:fill="FFFFFF" w:themeFill="background1"/>
        </w:rPr>
      </w:pPr>
      <w:r>
        <w:rPr>
          <w:rFonts w:hint="eastAsia"/>
          <w:shd w:val="clear" w:color="auto" w:fill="FFFFFF" w:themeFill="background1"/>
        </w:rPr>
        <w:t>如下表所示：</w:t>
      </w:r>
    </w:p>
    <w:tbl>
      <w:tblPr>
        <w:tblStyle w:val="-110"/>
        <w:tblW w:w="8613" w:type="dxa"/>
        <w:tblLook w:val="04A0"/>
      </w:tblPr>
      <w:tblGrid>
        <w:gridCol w:w="818"/>
        <w:gridCol w:w="1984"/>
        <w:gridCol w:w="1984"/>
        <w:gridCol w:w="3827"/>
      </w:tblGrid>
      <w:tr w:rsidR="00F35850" w:rsidRPr="009D2C21" w:rsidTr="003228F3">
        <w:trPr>
          <w:cnfStyle w:val="100000000000"/>
        </w:trPr>
        <w:tc>
          <w:tcPr>
            <w:cnfStyle w:val="001000000000"/>
            <w:tcW w:w="818" w:type="dxa"/>
            <w:shd w:val="clear" w:color="auto" w:fill="D9D9D9" w:themeFill="background1" w:themeFillShade="D9"/>
          </w:tcPr>
          <w:p w:rsidR="00F35850" w:rsidRPr="009D2C21" w:rsidRDefault="00F35850" w:rsidP="002D299F">
            <w:pPr>
              <w:spacing w:line="276" w:lineRule="auto"/>
              <w:rPr>
                <w:color w:val="C00000"/>
              </w:rPr>
            </w:pPr>
            <w:r w:rsidRPr="009D2C21">
              <w:rPr>
                <w:rFonts w:hint="eastAsia"/>
                <w:color w:val="C00000"/>
              </w:rPr>
              <w:t>序</w:t>
            </w:r>
            <w:r>
              <w:rPr>
                <w:rFonts w:hint="eastAsia"/>
                <w:color w:val="C00000"/>
              </w:rPr>
              <w:t>号</w:t>
            </w:r>
          </w:p>
        </w:tc>
        <w:tc>
          <w:tcPr>
            <w:tcW w:w="1984" w:type="dxa"/>
            <w:shd w:val="clear" w:color="auto" w:fill="D9D9D9" w:themeFill="background1" w:themeFillShade="D9"/>
          </w:tcPr>
          <w:p w:rsidR="00F35850" w:rsidRPr="009D2C21" w:rsidRDefault="00F35850" w:rsidP="002D299F">
            <w:pPr>
              <w:spacing w:line="276" w:lineRule="auto"/>
              <w:cnfStyle w:val="100000000000"/>
              <w:rPr>
                <w:color w:val="C00000"/>
              </w:rPr>
            </w:pPr>
            <w:r w:rsidRPr="009D2C21">
              <w:rPr>
                <w:rFonts w:hint="eastAsia"/>
                <w:color w:val="C00000"/>
              </w:rPr>
              <w:t>行动分类</w:t>
            </w:r>
          </w:p>
        </w:tc>
        <w:tc>
          <w:tcPr>
            <w:tcW w:w="1984" w:type="dxa"/>
            <w:shd w:val="clear" w:color="auto" w:fill="D9D9D9" w:themeFill="background1" w:themeFillShade="D9"/>
          </w:tcPr>
          <w:p w:rsidR="00F35850" w:rsidRPr="009D2C21" w:rsidRDefault="00F35850" w:rsidP="002D299F">
            <w:pPr>
              <w:spacing w:line="276" w:lineRule="auto"/>
              <w:cnfStyle w:val="100000000000"/>
              <w:rPr>
                <w:color w:val="C00000"/>
              </w:rPr>
            </w:pPr>
            <w:r>
              <w:rPr>
                <w:rFonts w:hint="eastAsia"/>
                <w:color w:val="C00000"/>
              </w:rPr>
              <w:t>行动阶段</w:t>
            </w:r>
          </w:p>
        </w:tc>
        <w:tc>
          <w:tcPr>
            <w:tcW w:w="3827" w:type="dxa"/>
            <w:shd w:val="clear" w:color="auto" w:fill="D9D9D9" w:themeFill="background1" w:themeFillShade="D9"/>
          </w:tcPr>
          <w:p w:rsidR="00F35850" w:rsidRPr="009D2C21" w:rsidRDefault="00F35850" w:rsidP="002D299F">
            <w:pPr>
              <w:spacing w:line="276" w:lineRule="auto"/>
              <w:cnfStyle w:val="100000000000"/>
              <w:rPr>
                <w:color w:val="C00000"/>
              </w:rPr>
            </w:pPr>
            <w:r>
              <w:rPr>
                <w:rFonts w:hint="eastAsia"/>
                <w:color w:val="C00000"/>
              </w:rPr>
              <w:t>备注</w:t>
            </w:r>
          </w:p>
        </w:tc>
      </w:tr>
      <w:tr w:rsidR="00F35850" w:rsidTr="003228F3">
        <w:trPr>
          <w:cnfStyle w:val="000000100000"/>
        </w:trPr>
        <w:tc>
          <w:tcPr>
            <w:cnfStyle w:val="001000000000"/>
            <w:tcW w:w="818" w:type="dxa"/>
            <w:vMerge w:val="restart"/>
            <w:shd w:val="clear" w:color="auto" w:fill="auto"/>
          </w:tcPr>
          <w:p w:rsidR="00F35850" w:rsidRDefault="00F35850" w:rsidP="002D299F">
            <w:pPr>
              <w:spacing w:line="276" w:lineRule="auto"/>
            </w:pPr>
            <w:r>
              <w:rPr>
                <w:rFonts w:hint="eastAsia"/>
              </w:rPr>
              <w:t>1</w:t>
            </w:r>
          </w:p>
        </w:tc>
        <w:tc>
          <w:tcPr>
            <w:tcW w:w="1984" w:type="dxa"/>
            <w:vMerge w:val="restart"/>
            <w:shd w:val="clear" w:color="auto" w:fill="auto"/>
          </w:tcPr>
          <w:p w:rsidR="00F35850" w:rsidRDefault="00F35850" w:rsidP="002D299F">
            <w:pPr>
              <w:spacing w:line="276" w:lineRule="auto"/>
              <w:cnfStyle w:val="000000100000"/>
            </w:pPr>
            <w:r>
              <w:rPr>
                <w:rFonts w:hint="eastAsia"/>
              </w:rPr>
              <w:t>供股</w:t>
            </w:r>
          </w:p>
        </w:tc>
        <w:tc>
          <w:tcPr>
            <w:tcW w:w="1984" w:type="dxa"/>
            <w:shd w:val="clear" w:color="auto" w:fill="FFFFFF" w:themeFill="background1"/>
          </w:tcPr>
          <w:p w:rsidR="00F35850" w:rsidRPr="00F35850" w:rsidRDefault="00F35850" w:rsidP="002D299F">
            <w:pPr>
              <w:spacing w:line="276" w:lineRule="auto"/>
              <w:cnfStyle w:val="000000100000"/>
            </w:pPr>
            <w:r w:rsidRPr="00F35850">
              <w:rPr>
                <w:rFonts w:hint="eastAsia"/>
              </w:rPr>
              <w:t>供股权分配</w:t>
            </w:r>
          </w:p>
        </w:tc>
        <w:tc>
          <w:tcPr>
            <w:tcW w:w="3827" w:type="dxa"/>
            <w:shd w:val="clear" w:color="auto" w:fill="auto"/>
          </w:tcPr>
          <w:p w:rsidR="00F35850" w:rsidRPr="00C33D2B" w:rsidRDefault="00F35850" w:rsidP="002D299F">
            <w:pPr>
              <w:spacing w:line="276" w:lineRule="auto"/>
              <w:cnfStyle w:val="000000100000"/>
              <w:rPr>
                <w:b/>
                <w:color w:val="0000FF"/>
              </w:rPr>
            </w:pPr>
          </w:p>
        </w:tc>
      </w:tr>
      <w:tr w:rsidR="00F35850" w:rsidTr="003228F3">
        <w:trPr>
          <w:cnfStyle w:val="000000010000"/>
        </w:trPr>
        <w:tc>
          <w:tcPr>
            <w:cnfStyle w:val="001000000000"/>
            <w:tcW w:w="818" w:type="dxa"/>
            <w:vMerge/>
            <w:shd w:val="clear" w:color="auto" w:fill="auto"/>
          </w:tcPr>
          <w:p w:rsidR="00F35850" w:rsidRDefault="00F35850" w:rsidP="002D299F">
            <w:pPr>
              <w:spacing w:line="276" w:lineRule="auto"/>
            </w:pPr>
          </w:p>
        </w:tc>
        <w:tc>
          <w:tcPr>
            <w:tcW w:w="1984" w:type="dxa"/>
            <w:vMerge/>
            <w:shd w:val="clear" w:color="auto" w:fill="auto"/>
          </w:tcPr>
          <w:p w:rsidR="00F35850" w:rsidRDefault="00F35850" w:rsidP="002D299F">
            <w:pPr>
              <w:spacing w:line="276" w:lineRule="auto"/>
              <w:cnfStyle w:val="000000010000"/>
            </w:pPr>
          </w:p>
        </w:tc>
        <w:tc>
          <w:tcPr>
            <w:tcW w:w="1984" w:type="dxa"/>
            <w:shd w:val="clear" w:color="auto" w:fill="FFFFFF" w:themeFill="background1"/>
          </w:tcPr>
          <w:p w:rsidR="00F35850" w:rsidRPr="00F35850" w:rsidRDefault="00F35850" w:rsidP="002D299F">
            <w:pPr>
              <w:spacing w:line="276" w:lineRule="auto"/>
              <w:cnfStyle w:val="000000010000"/>
            </w:pPr>
            <w:proofErr w:type="gramStart"/>
            <w:r w:rsidRPr="00F35850">
              <w:rPr>
                <w:rFonts w:hint="eastAsia"/>
              </w:rPr>
              <w:t>供股供变动</w:t>
            </w:r>
            <w:proofErr w:type="gramEnd"/>
            <w:r w:rsidRPr="00F35850">
              <w:rPr>
                <w:rFonts w:hint="eastAsia"/>
              </w:rPr>
              <w:t>处理</w:t>
            </w:r>
          </w:p>
        </w:tc>
        <w:tc>
          <w:tcPr>
            <w:tcW w:w="3827" w:type="dxa"/>
            <w:shd w:val="clear" w:color="auto" w:fill="auto"/>
          </w:tcPr>
          <w:p w:rsidR="00F35850" w:rsidRPr="00C33D2B" w:rsidRDefault="00F35850" w:rsidP="003228F3">
            <w:pPr>
              <w:spacing w:line="276" w:lineRule="auto"/>
              <w:cnfStyle w:val="000000010000"/>
              <w:rPr>
                <w:b/>
                <w:color w:val="0000FF"/>
              </w:rPr>
            </w:pPr>
            <w:r>
              <w:rPr>
                <w:rFonts w:hint="eastAsia"/>
                <w:b/>
                <w:color w:val="0000FF"/>
              </w:rPr>
              <w:t>无权益文件，系统根据交易、交收</w:t>
            </w:r>
            <w:r w:rsidR="003228F3">
              <w:rPr>
                <w:rFonts w:hint="eastAsia"/>
                <w:b/>
                <w:color w:val="0000FF"/>
              </w:rPr>
              <w:t>等结果生成供股的权益变动、复核、信息发布等处理。该阶段不是由</w:t>
            </w:r>
            <w:r w:rsidR="003228F3">
              <w:rPr>
                <w:rFonts w:hint="eastAsia"/>
                <w:b/>
                <w:color w:val="0000FF"/>
              </w:rPr>
              <w:t>CCNPT02</w:t>
            </w:r>
            <w:r w:rsidR="003228F3">
              <w:rPr>
                <w:rFonts w:hint="eastAsia"/>
                <w:b/>
                <w:color w:val="0000FF"/>
              </w:rPr>
              <w:t>文件来驱动事件，是由系统根据供</w:t>
            </w:r>
            <w:proofErr w:type="gramStart"/>
            <w:r w:rsidR="003228F3">
              <w:rPr>
                <w:rFonts w:hint="eastAsia"/>
                <w:b/>
                <w:color w:val="0000FF"/>
              </w:rPr>
              <w:t>股行动</w:t>
            </w:r>
            <w:proofErr w:type="gramEnd"/>
            <w:r w:rsidR="003228F3">
              <w:rPr>
                <w:rFonts w:hint="eastAsia"/>
                <w:b/>
                <w:color w:val="0000FF"/>
              </w:rPr>
              <w:t>的交易日期来驱动该事件。</w:t>
            </w:r>
          </w:p>
        </w:tc>
      </w:tr>
      <w:tr w:rsidR="00F35850" w:rsidTr="003228F3">
        <w:trPr>
          <w:cnfStyle w:val="000000100000"/>
        </w:trPr>
        <w:tc>
          <w:tcPr>
            <w:cnfStyle w:val="001000000000"/>
            <w:tcW w:w="818" w:type="dxa"/>
            <w:vMerge/>
            <w:shd w:val="clear" w:color="auto" w:fill="auto"/>
          </w:tcPr>
          <w:p w:rsidR="00F35850" w:rsidRDefault="00F35850" w:rsidP="002D299F">
            <w:pPr>
              <w:spacing w:line="276" w:lineRule="auto"/>
            </w:pPr>
          </w:p>
        </w:tc>
        <w:tc>
          <w:tcPr>
            <w:tcW w:w="1984" w:type="dxa"/>
            <w:vMerge/>
            <w:shd w:val="clear" w:color="auto" w:fill="auto"/>
          </w:tcPr>
          <w:p w:rsidR="00F35850" w:rsidRDefault="00F35850" w:rsidP="002D299F">
            <w:pPr>
              <w:spacing w:line="276" w:lineRule="auto"/>
              <w:cnfStyle w:val="000000100000"/>
            </w:pPr>
          </w:p>
        </w:tc>
        <w:tc>
          <w:tcPr>
            <w:tcW w:w="1984" w:type="dxa"/>
            <w:shd w:val="clear" w:color="auto" w:fill="FFFFFF" w:themeFill="background1"/>
          </w:tcPr>
          <w:p w:rsidR="00F35850" w:rsidRPr="00F35850" w:rsidRDefault="00F35850" w:rsidP="002D299F">
            <w:pPr>
              <w:spacing w:line="276" w:lineRule="auto"/>
              <w:cnfStyle w:val="000000100000"/>
            </w:pPr>
            <w:r w:rsidRPr="00F35850">
              <w:rPr>
                <w:rFonts w:hint="eastAsia"/>
              </w:rPr>
              <w:t>供股股份分配</w:t>
            </w:r>
          </w:p>
        </w:tc>
        <w:tc>
          <w:tcPr>
            <w:tcW w:w="3827" w:type="dxa"/>
            <w:shd w:val="clear" w:color="auto" w:fill="auto"/>
          </w:tcPr>
          <w:p w:rsidR="00F35850" w:rsidRPr="00C33D2B" w:rsidRDefault="00F35850" w:rsidP="002D299F">
            <w:pPr>
              <w:spacing w:line="276" w:lineRule="auto"/>
              <w:cnfStyle w:val="000000100000"/>
              <w:rPr>
                <w:b/>
                <w:color w:val="0000FF"/>
              </w:rPr>
            </w:pPr>
          </w:p>
        </w:tc>
      </w:tr>
      <w:tr w:rsidR="00F35850" w:rsidTr="003228F3">
        <w:trPr>
          <w:cnfStyle w:val="000000010000"/>
        </w:trPr>
        <w:tc>
          <w:tcPr>
            <w:cnfStyle w:val="001000000000"/>
            <w:tcW w:w="818" w:type="dxa"/>
            <w:vMerge/>
            <w:shd w:val="clear" w:color="auto" w:fill="auto"/>
          </w:tcPr>
          <w:p w:rsidR="00F35850" w:rsidRDefault="00F35850" w:rsidP="002D299F">
            <w:pPr>
              <w:spacing w:line="276" w:lineRule="auto"/>
            </w:pPr>
          </w:p>
        </w:tc>
        <w:tc>
          <w:tcPr>
            <w:tcW w:w="1984" w:type="dxa"/>
            <w:vMerge/>
            <w:shd w:val="clear" w:color="auto" w:fill="auto"/>
          </w:tcPr>
          <w:p w:rsidR="00F35850" w:rsidRDefault="00F35850" w:rsidP="002D299F">
            <w:pPr>
              <w:spacing w:line="276" w:lineRule="auto"/>
              <w:cnfStyle w:val="000000010000"/>
            </w:pPr>
          </w:p>
        </w:tc>
        <w:tc>
          <w:tcPr>
            <w:tcW w:w="1984" w:type="dxa"/>
            <w:shd w:val="clear" w:color="auto" w:fill="FFFFFF" w:themeFill="background1"/>
          </w:tcPr>
          <w:p w:rsidR="00F35850" w:rsidRPr="00F35850" w:rsidRDefault="00F35850" w:rsidP="002D299F">
            <w:pPr>
              <w:spacing w:line="276" w:lineRule="auto"/>
              <w:cnfStyle w:val="000000010000"/>
            </w:pPr>
            <w:r w:rsidRPr="00F35850">
              <w:rPr>
                <w:rFonts w:hint="eastAsia"/>
              </w:rPr>
              <w:t>供股权过期处理</w:t>
            </w:r>
          </w:p>
        </w:tc>
        <w:tc>
          <w:tcPr>
            <w:tcW w:w="3827" w:type="dxa"/>
            <w:shd w:val="clear" w:color="auto" w:fill="auto"/>
          </w:tcPr>
          <w:p w:rsidR="00F35850" w:rsidRPr="00C33D2B" w:rsidRDefault="00F35850" w:rsidP="002D299F">
            <w:pPr>
              <w:spacing w:line="276" w:lineRule="auto"/>
              <w:cnfStyle w:val="000000010000"/>
              <w:rPr>
                <w:b/>
                <w:color w:val="0000FF"/>
              </w:rPr>
            </w:pPr>
          </w:p>
        </w:tc>
      </w:tr>
      <w:tr w:rsidR="00F35850" w:rsidTr="003228F3">
        <w:trPr>
          <w:cnfStyle w:val="000000100000"/>
        </w:trPr>
        <w:tc>
          <w:tcPr>
            <w:cnfStyle w:val="001000000000"/>
            <w:tcW w:w="818" w:type="dxa"/>
            <w:vMerge w:val="restart"/>
            <w:shd w:val="clear" w:color="auto" w:fill="auto"/>
          </w:tcPr>
          <w:p w:rsidR="00F35850" w:rsidRDefault="00F35850" w:rsidP="002D299F">
            <w:pPr>
              <w:spacing w:line="276" w:lineRule="auto"/>
            </w:pPr>
            <w:r>
              <w:rPr>
                <w:rFonts w:hint="eastAsia"/>
              </w:rPr>
              <w:t>2</w:t>
            </w:r>
          </w:p>
        </w:tc>
        <w:tc>
          <w:tcPr>
            <w:tcW w:w="1984" w:type="dxa"/>
            <w:vMerge w:val="restart"/>
            <w:shd w:val="clear" w:color="auto" w:fill="auto"/>
          </w:tcPr>
          <w:p w:rsidR="00F35850" w:rsidRDefault="00F35850" w:rsidP="002D299F">
            <w:pPr>
              <w:spacing w:line="276" w:lineRule="auto"/>
              <w:cnfStyle w:val="000000100000"/>
            </w:pPr>
            <w:r>
              <w:rPr>
                <w:rFonts w:hint="eastAsia"/>
              </w:rPr>
              <w:t>股份配售</w:t>
            </w:r>
          </w:p>
        </w:tc>
        <w:tc>
          <w:tcPr>
            <w:tcW w:w="1984" w:type="dxa"/>
            <w:shd w:val="clear" w:color="auto" w:fill="FFFFFF" w:themeFill="background1"/>
          </w:tcPr>
          <w:p w:rsidR="00F35850" w:rsidRPr="00F35850" w:rsidRDefault="00F35850" w:rsidP="00F35850">
            <w:pPr>
              <w:spacing w:line="276" w:lineRule="auto"/>
              <w:cnfStyle w:val="000000100000"/>
            </w:pPr>
            <w:r>
              <w:rPr>
                <w:rFonts w:hint="eastAsia"/>
              </w:rPr>
              <w:t>配售权</w:t>
            </w:r>
            <w:r w:rsidRPr="00F35850">
              <w:rPr>
                <w:rFonts w:hint="eastAsia"/>
              </w:rPr>
              <w:t>分配</w:t>
            </w:r>
          </w:p>
        </w:tc>
        <w:tc>
          <w:tcPr>
            <w:tcW w:w="3827" w:type="dxa"/>
            <w:shd w:val="clear" w:color="auto" w:fill="auto"/>
          </w:tcPr>
          <w:p w:rsidR="00F35850" w:rsidRPr="00C33D2B" w:rsidRDefault="00F35850" w:rsidP="002D299F">
            <w:pPr>
              <w:spacing w:line="276" w:lineRule="auto"/>
              <w:cnfStyle w:val="000000100000"/>
              <w:rPr>
                <w:b/>
                <w:color w:val="0000FF"/>
              </w:rPr>
            </w:pPr>
          </w:p>
        </w:tc>
      </w:tr>
      <w:tr w:rsidR="00F35850" w:rsidTr="003228F3">
        <w:trPr>
          <w:cnfStyle w:val="000000010000"/>
        </w:trPr>
        <w:tc>
          <w:tcPr>
            <w:cnfStyle w:val="001000000000"/>
            <w:tcW w:w="818" w:type="dxa"/>
            <w:vMerge/>
            <w:shd w:val="clear" w:color="auto" w:fill="auto"/>
          </w:tcPr>
          <w:p w:rsidR="00F35850" w:rsidRDefault="00F35850" w:rsidP="002D299F">
            <w:pPr>
              <w:spacing w:line="276" w:lineRule="auto"/>
            </w:pPr>
          </w:p>
        </w:tc>
        <w:tc>
          <w:tcPr>
            <w:tcW w:w="1984" w:type="dxa"/>
            <w:vMerge/>
            <w:shd w:val="clear" w:color="auto" w:fill="auto"/>
          </w:tcPr>
          <w:p w:rsidR="00F35850" w:rsidRDefault="00F35850" w:rsidP="002D299F">
            <w:pPr>
              <w:spacing w:line="276" w:lineRule="auto"/>
              <w:cnfStyle w:val="000000010000"/>
            </w:pPr>
          </w:p>
        </w:tc>
        <w:tc>
          <w:tcPr>
            <w:tcW w:w="1984" w:type="dxa"/>
            <w:shd w:val="clear" w:color="auto" w:fill="FFFFFF" w:themeFill="background1"/>
          </w:tcPr>
          <w:p w:rsidR="00F35850" w:rsidRPr="00F35850" w:rsidRDefault="00F35850" w:rsidP="00F35850">
            <w:pPr>
              <w:spacing w:line="276" w:lineRule="auto"/>
              <w:cnfStyle w:val="000000010000"/>
            </w:pPr>
            <w:r>
              <w:rPr>
                <w:rFonts w:hint="eastAsia"/>
              </w:rPr>
              <w:t>配售</w:t>
            </w:r>
            <w:r w:rsidRPr="00F35850">
              <w:rPr>
                <w:rFonts w:hint="eastAsia"/>
              </w:rPr>
              <w:t>股</w:t>
            </w:r>
            <w:r>
              <w:rPr>
                <w:rFonts w:hint="eastAsia"/>
              </w:rPr>
              <w:t>份分配</w:t>
            </w:r>
          </w:p>
        </w:tc>
        <w:tc>
          <w:tcPr>
            <w:tcW w:w="3827" w:type="dxa"/>
            <w:shd w:val="clear" w:color="auto" w:fill="auto"/>
          </w:tcPr>
          <w:p w:rsidR="00F35850" w:rsidRPr="00C33D2B" w:rsidRDefault="00F35850" w:rsidP="002D299F">
            <w:pPr>
              <w:spacing w:line="276" w:lineRule="auto"/>
              <w:cnfStyle w:val="000000010000"/>
              <w:rPr>
                <w:b/>
                <w:color w:val="0000FF"/>
              </w:rPr>
            </w:pPr>
          </w:p>
        </w:tc>
      </w:tr>
      <w:tr w:rsidR="00F35850" w:rsidTr="003228F3">
        <w:trPr>
          <w:cnfStyle w:val="000000100000"/>
        </w:trPr>
        <w:tc>
          <w:tcPr>
            <w:cnfStyle w:val="001000000000"/>
            <w:tcW w:w="818" w:type="dxa"/>
            <w:vMerge/>
            <w:shd w:val="clear" w:color="auto" w:fill="auto"/>
          </w:tcPr>
          <w:p w:rsidR="00F35850" w:rsidRDefault="00F35850" w:rsidP="002D299F">
            <w:pPr>
              <w:spacing w:line="276" w:lineRule="auto"/>
            </w:pPr>
          </w:p>
        </w:tc>
        <w:tc>
          <w:tcPr>
            <w:tcW w:w="1984" w:type="dxa"/>
            <w:vMerge/>
            <w:shd w:val="clear" w:color="auto" w:fill="auto"/>
          </w:tcPr>
          <w:p w:rsidR="00F35850" w:rsidRDefault="00F35850" w:rsidP="002D299F">
            <w:pPr>
              <w:spacing w:line="276" w:lineRule="auto"/>
              <w:cnfStyle w:val="000000100000"/>
            </w:pPr>
          </w:p>
        </w:tc>
        <w:tc>
          <w:tcPr>
            <w:tcW w:w="1984" w:type="dxa"/>
            <w:shd w:val="clear" w:color="auto" w:fill="FFFFFF" w:themeFill="background1"/>
          </w:tcPr>
          <w:p w:rsidR="00F35850" w:rsidRDefault="00F35850" w:rsidP="00F35850">
            <w:pPr>
              <w:spacing w:line="276" w:lineRule="auto"/>
              <w:cnfStyle w:val="000000100000"/>
            </w:pPr>
            <w:r>
              <w:rPr>
                <w:rFonts w:hint="eastAsia"/>
              </w:rPr>
              <w:t>配售</w:t>
            </w:r>
            <w:r w:rsidRPr="00F35850">
              <w:rPr>
                <w:rFonts w:hint="eastAsia"/>
              </w:rPr>
              <w:t>过期处理</w:t>
            </w:r>
          </w:p>
        </w:tc>
        <w:tc>
          <w:tcPr>
            <w:tcW w:w="3827" w:type="dxa"/>
            <w:shd w:val="clear" w:color="auto" w:fill="auto"/>
          </w:tcPr>
          <w:p w:rsidR="00F35850" w:rsidRPr="00C33D2B" w:rsidRDefault="00F35850" w:rsidP="002D299F">
            <w:pPr>
              <w:spacing w:line="276" w:lineRule="auto"/>
              <w:cnfStyle w:val="000000100000"/>
              <w:rPr>
                <w:b/>
                <w:color w:val="0000FF"/>
              </w:rPr>
            </w:pPr>
          </w:p>
        </w:tc>
      </w:tr>
      <w:tr w:rsidR="00F35850" w:rsidTr="003228F3">
        <w:trPr>
          <w:cnfStyle w:val="000000010000"/>
        </w:trPr>
        <w:tc>
          <w:tcPr>
            <w:cnfStyle w:val="001000000000"/>
            <w:tcW w:w="818" w:type="dxa"/>
            <w:shd w:val="clear" w:color="auto" w:fill="auto"/>
          </w:tcPr>
          <w:p w:rsidR="00F35850" w:rsidRDefault="00F35850" w:rsidP="002D299F">
            <w:pPr>
              <w:spacing w:line="276" w:lineRule="auto"/>
            </w:pPr>
            <w:r>
              <w:rPr>
                <w:rFonts w:hint="eastAsia"/>
              </w:rPr>
              <w:lastRenderedPageBreak/>
              <w:t>3</w:t>
            </w:r>
          </w:p>
        </w:tc>
        <w:tc>
          <w:tcPr>
            <w:tcW w:w="1984" w:type="dxa"/>
            <w:shd w:val="clear" w:color="auto" w:fill="auto"/>
          </w:tcPr>
          <w:p w:rsidR="00F35850" w:rsidRDefault="00F35850" w:rsidP="002D299F">
            <w:pPr>
              <w:spacing w:line="276" w:lineRule="auto"/>
              <w:cnfStyle w:val="000000010000"/>
            </w:pPr>
            <w:r>
              <w:rPr>
                <w:rFonts w:hint="eastAsia"/>
              </w:rPr>
              <w:t>其它</w:t>
            </w:r>
          </w:p>
        </w:tc>
        <w:tc>
          <w:tcPr>
            <w:tcW w:w="1984" w:type="dxa"/>
            <w:shd w:val="clear" w:color="auto" w:fill="FFFFFF" w:themeFill="background1"/>
          </w:tcPr>
          <w:p w:rsidR="00F35850" w:rsidRPr="00F35850" w:rsidRDefault="00F35850" w:rsidP="002D299F">
            <w:pPr>
              <w:spacing w:line="276" w:lineRule="auto"/>
              <w:cnfStyle w:val="000000010000"/>
            </w:pPr>
          </w:p>
        </w:tc>
        <w:tc>
          <w:tcPr>
            <w:tcW w:w="3827" w:type="dxa"/>
            <w:shd w:val="clear" w:color="auto" w:fill="auto"/>
          </w:tcPr>
          <w:p w:rsidR="00F35850" w:rsidRPr="00C33D2B" w:rsidRDefault="00F35850" w:rsidP="002D299F">
            <w:pPr>
              <w:spacing w:line="276" w:lineRule="auto"/>
              <w:cnfStyle w:val="000000010000"/>
              <w:rPr>
                <w:b/>
                <w:color w:val="0000FF"/>
              </w:rPr>
            </w:pPr>
            <w:r>
              <w:rPr>
                <w:rFonts w:hint="eastAsia"/>
                <w:b/>
                <w:color w:val="0000FF"/>
              </w:rPr>
              <w:t>后续分解</w:t>
            </w:r>
          </w:p>
        </w:tc>
      </w:tr>
    </w:tbl>
    <w:p w:rsidR="00470CD9" w:rsidRPr="00470CD9" w:rsidRDefault="00470CD9" w:rsidP="00A30B3D">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p>
    <w:p w:rsidR="00A30B3D" w:rsidRDefault="00A30B3D" w:rsidP="00A30B3D">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CCNPT02文件组成说明：</w:t>
      </w:r>
      <w:r w:rsidR="007F2ECD">
        <w:rPr>
          <w:rFonts w:asciiTheme="minorEastAsia" w:hAnsiTheme="minorEastAsia" w:cs="华文仿宋" w:hint="eastAsia"/>
          <w:color w:val="000000"/>
          <w:kern w:val="0"/>
          <w:szCs w:val="21"/>
        </w:rPr>
        <w:t>参见附件一</w:t>
      </w:r>
    </w:p>
    <w:p w:rsidR="00A30B3D" w:rsidRDefault="00A30B3D" w:rsidP="00923FB5">
      <w:pPr>
        <w:pStyle w:val="4"/>
        <w:numPr>
          <w:ilvl w:val="0"/>
          <w:numId w:val="23"/>
        </w:numPr>
      </w:pPr>
      <w:r>
        <w:rPr>
          <w:rFonts w:hint="eastAsia"/>
        </w:rPr>
        <w:t>用户界面</w:t>
      </w:r>
    </w:p>
    <w:p w:rsidR="00A30B3D" w:rsidRDefault="002C42A7" w:rsidP="00A30B3D">
      <w:r>
        <w:object w:dxaOrig="9825" w:dyaOrig="7292">
          <v:shape id="_x0000_i1032" type="#_x0000_t75" style="width:414.75pt;height:308.25pt" o:ole="">
            <v:imagedata r:id="rId21" o:title=""/>
          </v:shape>
          <o:OLEObject Type="Embed" ProgID="Visio.Drawing.11" ShapeID="_x0000_i1032" DrawAspect="Content" ObjectID="_1402388521" r:id="rId22"/>
        </w:object>
      </w:r>
    </w:p>
    <w:p w:rsidR="00A30B3D" w:rsidRDefault="00A30B3D" w:rsidP="00A30B3D"/>
    <w:p w:rsidR="00A30B3D" w:rsidRPr="00164855" w:rsidRDefault="00A30B3D" w:rsidP="00164855">
      <w:pPr>
        <w:rPr>
          <w:b/>
        </w:rPr>
      </w:pPr>
      <w:r w:rsidRPr="00164855">
        <w:rPr>
          <w:rFonts w:hint="eastAsia"/>
          <w:b/>
        </w:rPr>
        <w:t>界面说明</w:t>
      </w:r>
      <w:r w:rsidR="00164855" w:rsidRPr="00164855">
        <w:rPr>
          <w:rFonts w:hint="eastAsia"/>
          <w:b/>
        </w:rPr>
        <w:t>：</w:t>
      </w:r>
    </w:p>
    <w:p w:rsidR="00A60E85" w:rsidRDefault="00A30B3D" w:rsidP="00923FB5">
      <w:pPr>
        <w:pStyle w:val="a7"/>
        <w:numPr>
          <w:ilvl w:val="0"/>
          <w:numId w:val="24"/>
        </w:numPr>
        <w:spacing w:line="360" w:lineRule="auto"/>
        <w:ind w:firstLineChars="0"/>
        <w:rPr>
          <w:rFonts w:asciiTheme="minorEastAsia" w:hAnsiTheme="minorEastAsia"/>
          <w:lang w:val="en-AU"/>
        </w:rPr>
      </w:pPr>
      <w:r w:rsidRPr="00A60E85">
        <w:rPr>
          <w:rFonts w:asciiTheme="minorEastAsia" w:hAnsiTheme="minorEastAsia" w:hint="eastAsia"/>
          <w:lang w:val="en-AU"/>
        </w:rPr>
        <w:t>通过选择目录，自动列出目录下与上市公司相关的CCNPT02</w:t>
      </w:r>
      <w:r w:rsidR="00A60E85">
        <w:rPr>
          <w:rFonts w:asciiTheme="minorEastAsia" w:hAnsiTheme="minorEastAsia" w:hint="eastAsia"/>
          <w:lang w:val="en-AU"/>
        </w:rPr>
        <w:t>文件，并显示文件相关信息 ；</w:t>
      </w:r>
    </w:p>
    <w:p w:rsidR="00A60E85" w:rsidRDefault="00A30B3D" w:rsidP="00923FB5">
      <w:pPr>
        <w:pStyle w:val="a7"/>
        <w:numPr>
          <w:ilvl w:val="0"/>
          <w:numId w:val="24"/>
        </w:numPr>
        <w:spacing w:line="360" w:lineRule="auto"/>
        <w:ind w:firstLineChars="0"/>
        <w:rPr>
          <w:rFonts w:asciiTheme="minorEastAsia" w:hAnsiTheme="minorEastAsia"/>
          <w:lang w:val="en-AU"/>
        </w:rPr>
      </w:pPr>
      <w:r w:rsidRPr="00A60E85">
        <w:rPr>
          <w:rFonts w:asciiTheme="minorEastAsia" w:hAnsiTheme="minorEastAsia" w:hint="eastAsia"/>
          <w:lang w:val="en-AU"/>
        </w:rPr>
        <w:t>用户读取后</w:t>
      </w:r>
      <w:r w:rsidR="00A60E85">
        <w:rPr>
          <w:rFonts w:asciiTheme="minorEastAsia" w:hAnsiTheme="minorEastAsia" w:hint="eastAsia"/>
          <w:lang w:val="en-AU"/>
        </w:rPr>
        <w:t>，</w:t>
      </w:r>
      <w:r w:rsidRPr="00A60E85">
        <w:rPr>
          <w:rFonts w:asciiTheme="minorEastAsia" w:hAnsiTheme="minorEastAsia" w:hint="eastAsia"/>
          <w:lang w:val="en-AU"/>
        </w:rPr>
        <w:t>系统</w:t>
      </w:r>
      <w:r w:rsidR="00A60E85">
        <w:rPr>
          <w:rFonts w:asciiTheme="minorEastAsia" w:hAnsiTheme="minorEastAsia" w:hint="eastAsia"/>
          <w:lang w:val="en-AU"/>
        </w:rPr>
        <w:t>把解析后的公司行动事件显示在下表；</w:t>
      </w:r>
    </w:p>
    <w:p w:rsidR="00A60D82" w:rsidRDefault="00A60D82" w:rsidP="00923FB5">
      <w:pPr>
        <w:pStyle w:val="a7"/>
        <w:numPr>
          <w:ilvl w:val="0"/>
          <w:numId w:val="24"/>
        </w:numPr>
        <w:spacing w:line="360" w:lineRule="auto"/>
        <w:ind w:firstLineChars="0"/>
        <w:rPr>
          <w:rFonts w:asciiTheme="minorEastAsia" w:hAnsiTheme="minorEastAsia"/>
          <w:lang w:val="en-AU"/>
        </w:rPr>
      </w:pPr>
      <w:r>
        <w:rPr>
          <w:rFonts w:asciiTheme="minorEastAsia" w:hAnsiTheme="minorEastAsia" w:hint="eastAsia"/>
          <w:lang w:val="en-AU"/>
        </w:rPr>
        <w:t>选择行动，在最下方显示行动主要信息；</w:t>
      </w:r>
    </w:p>
    <w:p w:rsidR="00BF079D" w:rsidRDefault="00BF079D">
      <w:pPr>
        <w:spacing w:line="360" w:lineRule="auto"/>
        <w:ind w:left="420"/>
        <w:rPr>
          <w:rFonts w:asciiTheme="minorEastAsia" w:hAnsiTheme="minorEastAsia"/>
          <w:lang w:val="en-AU"/>
        </w:rPr>
      </w:pPr>
    </w:p>
    <w:p w:rsidR="00B67221" w:rsidRDefault="002E5D3C" w:rsidP="00B67221">
      <w:pPr>
        <w:spacing w:line="360" w:lineRule="auto"/>
      </w:pPr>
      <w:r>
        <w:object w:dxaOrig="10612" w:dyaOrig="6584">
          <v:shape id="_x0000_i1033" type="#_x0000_t75" style="width:415.5pt;height:258pt" o:ole="">
            <v:imagedata r:id="rId23" o:title=""/>
          </v:shape>
          <o:OLEObject Type="Embed" ProgID="Visio.Drawing.11" ShapeID="_x0000_i1033" DrawAspect="Content" ObjectID="_1402388522" r:id="rId24"/>
        </w:object>
      </w:r>
    </w:p>
    <w:p w:rsidR="00905BFB" w:rsidRDefault="00905BFB" w:rsidP="00B67221">
      <w:pPr>
        <w:spacing w:line="360" w:lineRule="auto"/>
        <w:rPr>
          <w:rFonts w:asciiTheme="minorEastAsia" w:hAnsiTheme="minorEastAsia"/>
          <w:lang w:val="en-AU"/>
        </w:rPr>
      </w:pPr>
    </w:p>
    <w:p w:rsidR="00905BFB" w:rsidRPr="00164855" w:rsidRDefault="00905BFB" w:rsidP="00905BFB">
      <w:pPr>
        <w:rPr>
          <w:b/>
        </w:rPr>
      </w:pPr>
      <w:r w:rsidRPr="00164855">
        <w:rPr>
          <w:rFonts w:hint="eastAsia"/>
          <w:b/>
        </w:rPr>
        <w:t>界面说明：</w:t>
      </w:r>
    </w:p>
    <w:p w:rsidR="00BF079D" w:rsidRDefault="009D281B">
      <w:pPr>
        <w:pStyle w:val="a7"/>
        <w:numPr>
          <w:ilvl w:val="0"/>
          <w:numId w:val="258"/>
        </w:numPr>
        <w:spacing w:line="360" w:lineRule="auto"/>
        <w:ind w:firstLineChars="0"/>
        <w:rPr>
          <w:rFonts w:asciiTheme="minorEastAsia" w:hAnsiTheme="minorEastAsia"/>
          <w:lang w:val="en-AU"/>
        </w:rPr>
      </w:pPr>
      <w:r>
        <w:rPr>
          <w:rFonts w:asciiTheme="minorEastAsia" w:hAnsiTheme="minorEastAsia" w:hint="eastAsia"/>
        </w:rPr>
        <w:t>公司行动</w:t>
      </w:r>
      <w:r w:rsidR="00FC492A">
        <w:rPr>
          <w:rFonts w:asciiTheme="minorEastAsia" w:hAnsiTheme="minorEastAsia" w:hint="eastAsia"/>
        </w:rPr>
        <w:t>类别未确认的</w:t>
      </w:r>
      <w:r>
        <w:rPr>
          <w:rFonts w:asciiTheme="minorEastAsia" w:hAnsiTheme="minorEastAsia" w:hint="eastAsia"/>
        </w:rPr>
        <w:t>信息列表；</w:t>
      </w:r>
    </w:p>
    <w:p w:rsidR="00BF079D" w:rsidRDefault="009D281B">
      <w:pPr>
        <w:pStyle w:val="a7"/>
        <w:numPr>
          <w:ilvl w:val="1"/>
          <w:numId w:val="258"/>
        </w:numPr>
        <w:spacing w:line="360" w:lineRule="auto"/>
        <w:ind w:firstLineChars="0"/>
        <w:rPr>
          <w:rFonts w:asciiTheme="minorEastAsia" w:hAnsiTheme="minorEastAsia"/>
          <w:lang w:val="en-AU"/>
        </w:rPr>
      </w:pPr>
      <w:r>
        <w:rPr>
          <w:rFonts w:asciiTheme="minorEastAsia" w:hAnsiTheme="minorEastAsia" w:hint="eastAsia"/>
          <w:lang w:val="en-AU"/>
        </w:rPr>
        <w:t>列出主要信息：原证券代码（</w:t>
      </w:r>
      <w:r w:rsidRPr="000F0BFD">
        <w:rPr>
          <w:rFonts w:asciiTheme="minorEastAsia" w:hAnsiTheme="minorEastAsia"/>
          <w:szCs w:val="21"/>
        </w:rPr>
        <w:t>Original stock code</w:t>
      </w:r>
      <w:r>
        <w:rPr>
          <w:rFonts w:asciiTheme="minorEastAsia" w:hAnsiTheme="minorEastAsia" w:hint="eastAsia"/>
          <w:lang w:val="en-AU"/>
        </w:rPr>
        <w:t>）、持股数量(</w:t>
      </w:r>
      <w:r w:rsidRPr="000F0BFD">
        <w:rPr>
          <w:rFonts w:asciiTheme="minorEastAsia" w:hAnsiTheme="minorEastAsia"/>
          <w:szCs w:val="21"/>
        </w:rPr>
        <w:t>Original shareholding quantity</w:t>
      </w:r>
      <w:r>
        <w:rPr>
          <w:rFonts w:asciiTheme="minorEastAsia" w:hAnsiTheme="minorEastAsia" w:hint="eastAsia"/>
          <w:lang w:val="en-AU"/>
        </w:rPr>
        <w:t>)、权益证券代码(</w:t>
      </w:r>
      <w:r w:rsidRPr="000F0BFD">
        <w:rPr>
          <w:rFonts w:asciiTheme="minorEastAsia" w:hAnsiTheme="minorEastAsia"/>
          <w:szCs w:val="21"/>
        </w:rPr>
        <w:t>Warrant Code</w:t>
      </w:r>
      <w:r>
        <w:rPr>
          <w:rFonts w:asciiTheme="minorEastAsia" w:hAnsiTheme="minorEastAsia" w:hint="eastAsia"/>
          <w:lang w:val="en-AU"/>
        </w:rPr>
        <w:t>)、备注、行动类别（未确认前为空）</w:t>
      </w:r>
      <w:r w:rsidR="00905BFB">
        <w:rPr>
          <w:rFonts w:asciiTheme="minorEastAsia" w:hAnsiTheme="minorEastAsia" w:hint="eastAsia"/>
          <w:lang w:val="en-AU"/>
        </w:rPr>
        <w:t>；</w:t>
      </w:r>
    </w:p>
    <w:p w:rsidR="00BF079D" w:rsidRDefault="009D281B">
      <w:pPr>
        <w:pStyle w:val="a7"/>
        <w:numPr>
          <w:ilvl w:val="1"/>
          <w:numId w:val="258"/>
        </w:numPr>
        <w:spacing w:line="360" w:lineRule="auto"/>
        <w:ind w:firstLineChars="0"/>
        <w:rPr>
          <w:rFonts w:asciiTheme="minorEastAsia" w:hAnsiTheme="minorEastAsia"/>
          <w:lang w:val="en-AU"/>
        </w:rPr>
      </w:pPr>
      <w:r>
        <w:rPr>
          <w:rFonts w:asciiTheme="minorEastAsia" w:hAnsiTheme="minorEastAsia" w:hint="eastAsia"/>
          <w:lang w:val="en-AU"/>
        </w:rPr>
        <w:t>列表信息的条件：</w:t>
      </w:r>
    </w:p>
    <w:p w:rsidR="00BF079D" w:rsidRDefault="009D281B">
      <w:pPr>
        <w:pStyle w:val="a7"/>
        <w:numPr>
          <w:ilvl w:val="2"/>
          <w:numId w:val="258"/>
        </w:numPr>
        <w:spacing w:line="360" w:lineRule="auto"/>
        <w:ind w:firstLineChars="0"/>
        <w:rPr>
          <w:rFonts w:asciiTheme="minorEastAsia" w:hAnsiTheme="minorEastAsia"/>
          <w:lang w:val="en-AU"/>
        </w:rPr>
      </w:pPr>
      <w:r>
        <w:rPr>
          <w:rFonts w:asciiTheme="minorEastAsia" w:hAnsiTheme="minorEastAsia" w:hint="eastAsia"/>
          <w:lang w:val="en-AU"/>
        </w:rPr>
        <w:t>目前只针对</w:t>
      </w:r>
      <w:r w:rsidRPr="0016060E">
        <w:rPr>
          <w:color w:val="C00000"/>
        </w:rPr>
        <w:t>Benefit Entitlement</w:t>
      </w:r>
      <w:r>
        <w:rPr>
          <w:rFonts w:hint="eastAsia"/>
          <w:color w:val="C00000"/>
        </w:rPr>
        <w:t>（权益）段的数据；</w:t>
      </w:r>
    </w:p>
    <w:p w:rsidR="00BF079D" w:rsidRDefault="009D281B">
      <w:pPr>
        <w:pStyle w:val="a7"/>
        <w:numPr>
          <w:ilvl w:val="2"/>
          <w:numId w:val="258"/>
        </w:numPr>
        <w:spacing w:line="360" w:lineRule="auto"/>
        <w:ind w:firstLineChars="0"/>
        <w:rPr>
          <w:rFonts w:asciiTheme="minorEastAsia" w:hAnsiTheme="minorEastAsia"/>
          <w:lang w:val="en-AU"/>
        </w:rPr>
      </w:pPr>
      <w:r w:rsidRPr="000F0BFD">
        <w:rPr>
          <w:rFonts w:asciiTheme="minorEastAsia" w:hAnsiTheme="minorEastAsia"/>
          <w:szCs w:val="21"/>
        </w:rPr>
        <w:t>Holding type</w:t>
      </w:r>
      <w:r>
        <w:rPr>
          <w:rFonts w:asciiTheme="minorEastAsia" w:hAnsiTheme="minorEastAsia" w:hint="eastAsia"/>
          <w:szCs w:val="21"/>
        </w:rPr>
        <w:t xml:space="preserve"> 为 </w:t>
      </w:r>
      <w:r>
        <w:rPr>
          <w:rFonts w:asciiTheme="minorEastAsia" w:hAnsiTheme="minorEastAsia"/>
          <w:szCs w:val="21"/>
        </w:rPr>
        <w:t>“</w:t>
      </w:r>
      <w:r>
        <w:rPr>
          <w:rFonts w:asciiTheme="minorEastAsia" w:hAnsiTheme="minorEastAsia" w:hint="eastAsia"/>
          <w:szCs w:val="21"/>
        </w:rPr>
        <w:t>H</w:t>
      </w:r>
      <w:r>
        <w:rPr>
          <w:rFonts w:asciiTheme="minorEastAsia" w:hAnsiTheme="minorEastAsia"/>
          <w:szCs w:val="21"/>
        </w:rPr>
        <w:t>”</w:t>
      </w:r>
      <w:r>
        <w:rPr>
          <w:rFonts w:hint="eastAsia"/>
          <w:color w:val="C00000"/>
        </w:rPr>
        <w:t>；</w:t>
      </w:r>
    </w:p>
    <w:p w:rsidR="00BF079D" w:rsidRDefault="009D281B">
      <w:pPr>
        <w:pStyle w:val="a7"/>
        <w:numPr>
          <w:ilvl w:val="2"/>
          <w:numId w:val="258"/>
        </w:numPr>
        <w:spacing w:line="360" w:lineRule="auto"/>
        <w:ind w:firstLineChars="0"/>
        <w:rPr>
          <w:rFonts w:asciiTheme="minorEastAsia" w:hAnsiTheme="minorEastAsia"/>
          <w:lang w:val="en-AU"/>
        </w:rPr>
      </w:pPr>
      <w:r w:rsidRPr="000F0BFD">
        <w:rPr>
          <w:rFonts w:asciiTheme="minorEastAsia" w:hAnsiTheme="minorEastAsia"/>
          <w:szCs w:val="21"/>
        </w:rPr>
        <w:t>Receivable type</w:t>
      </w:r>
      <w:r>
        <w:rPr>
          <w:rFonts w:asciiTheme="minorEastAsia" w:hAnsiTheme="minorEastAsia" w:hint="eastAsia"/>
          <w:szCs w:val="21"/>
        </w:rPr>
        <w:t>为“</w:t>
      </w:r>
      <w:r w:rsidRPr="00783569">
        <w:t>F</w:t>
      </w:r>
      <w:r>
        <w:rPr>
          <w:rFonts w:hint="eastAsia"/>
        </w:rPr>
        <w:t>”</w:t>
      </w:r>
      <w:r w:rsidRPr="009D281B">
        <w:rPr>
          <w:rFonts w:hint="eastAsia"/>
          <w:color w:val="C00000"/>
        </w:rPr>
        <w:t xml:space="preserve"> </w:t>
      </w:r>
      <w:r>
        <w:rPr>
          <w:rFonts w:hint="eastAsia"/>
          <w:color w:val="C00000"/>
        </w:rPr>
        <w:t>；</w:t>
      </w:r>
    </w:p>
    <w:p w:rsidR="00BF079D" w:rsidRDefault="009D281B">
      <w:pPr>
        <w:pStyle w:val="a7"/>
        <w:numPr>
          <w:ilvl w:val="2"/>
          <w:numId w:val="258"/>
        </w:numPr>
        <w:spacing w:line="360" w:lineRule="auto"/>
        <w:ind w:firstLineChars="0"/>
        <w:rPr>
          <w:rFonts w:asciiTheme="minorEastAsia" w:hAnsiTheme="minorEastAsia"/>
          <w:lang w:val="en-AU"/>
        </w:rPr>
      </w:pPr>
      <w:r>
        <w:rPr>
          <w:rFonts w:hint="eastAsia"/>
          <w:color w:val="C00000"/>
        </w:rPr>
        <w:t>在系统自动匹配时，无法确认行动类别的行动数据；</w:t>
      </w:r>
    </w:p>
    <w:p w:rsidR="009D281B" w:rsidRDefault="009D281B" w:rsidP="009D281B">
      <w:pPr>
        <w:pStyle w:val="a7"/>
        <w:numPr>
          <w:ilvl w:val="1"/>
          <w:numId w:val="258"/>
        </w:numPr>
        <w:spacing w:line="360" w:lineRule="auto"/>
        <w:ind w:firstLineChars="0"/>
        <w:rPr>
          <w:rFonts w:asciiTheme="minorEastAsia" w:hAnsiTheme="minorEastAsia"/>
          <w:lang w:val="en-AU"/>
        </w:rPr>
      </w:pPr>
      <w:r>
        <w:rPr>
          <w:rFonts w:asciiTheme="minorEastAsia" w:hAnsiTheme="minorEastAsia" w:hint="eastAsia"/>
          <w:lang w:val="en-AU"/>
        </w:rPr>
        <w:t>保存后行动</w:t>
      </w:r>
      <w:r w:rsidR="009E09C0">
        <w:rPr>
          <w:rFonts w:asciiTheme="minorEastAsia" w:hAnsiTheme="minorEastAsia" w:hint="eastAsia"/>
          <w:lang w:val="en-AU"/>
        </w:rPr>
        <w:t>类型应更新到列表中；</w:t>
      </w:r>
    </w:p>
    <w:p w:rsidR="00BF079D" w:rsidRDefault="009E09C0">
      <w:pPr>
        <w:pStyle w:val="a7"/>
        <w:numPr>
          <w:ilvl w:val="0"/>
          <w:numId w:val="258"/>
        </w:numPr>
        <w:spacing w:line="360" w:lineRule="auto"/>
        <w:ind w:firstLineChars="0"/>
        <w:rPr>
          <w:rFonts w:asciiTheme="minorEastAsia" w:hAnsiTheme="minorEastAsia"/>
          <w:lang w:val="en-AU"/>
        </w:rPr>
      </w:pPr>
      <w:r>
        <w:rPr>
          <w:rFonts w:asciiTheme="minorEastAsia" w:hAnsiTheme="minorEastAsia" w:hint="eastAsia"/>
          <w:lang w:val="en-AU"/>
        </w:rPr>
        <w:t>设置信息：</w:t>
      </w:r>
    </w:p>
    <w:p w:rsidR="00BF079D" w:rsidRDefault="009E09C0">
      <w:pPr>
        <w:pStyle w:val="a7"/>
        <w:numPr>
          <w:ilvl w:val="1"/>
          <w:numId w:val="258"/>
        </w:numPr>
        <w:spacing w:line="360" w:lineRule="auto"/>
        <w:ind w:firstLineChars="0"/>
        <w:rPr>
          <w:rFonts w:asciiTheme="minorEastAsia" w:hAnsiTheme="minorEastAsia"/>
          <w:lang w:val="en-AU"/>
        </w:rPr>
      </w:pPr>
      <w:r>
        <w:rPr>
          <w:rFonts w:asciiTheme="minorEastAsia" w:hAnsiTheme="minorEastAsia" w:hint="eastAsia"/>
          <w:lang w:val="en-AU"/>
        </w:rPr>
        <w:t>行动类别：用户可以选择，更出系统定义的所有行动类别；</w:t>
      </w:r>
    </w:p>
    <w:p w:rsidR="00BF079D" w:rsidRDefault="009E09C0">
      <w:pPr>
        <w:pStyle w:val="a7"/>
        <w:numPr>
          <w:ilvl w:val="2"/>
          <w:numId w:val="258"/>
        </w:numPr>
        <w:spacing w:line="360" w:lineRule="auto"/>
        <w:ind w:firstLineChars="0"/>
        <w:rPr>
          <w:rFonts w:asciiTheme="minorEastAsia" w:hAnsiTheme="minorEastAsia"/>
          <w:lang w:val="en-AU"/>
        </w:rPr>
      </w:pPr>
      <w:r>
        <w:rPr>
          <w:rFonts w:asciiTheme="minorEastAsia" w:hAnsiTheme="minorEastAsia" w:hint="eastAsia"/>
          <w:lang w:val="en-AU"/>
        </w:rPr>
        <w:t>行动类别选择后，系统根据选择行动类别过滤行动阶段；</w:t>
      </w:r>
    </w:p>
    <w:p w:rsidR="00BF079D" w:rsidRDefault="009E09C0">
      <w:pPr>
        <w:pStyle w:val="a7"/>
        <w:numPr>
          <w:ilvl w:val="2"/>
          <w:numId w:val="258"/>
        </w:numPr>
        <w:spacing w:line="360" w:lineRule="auto"/>
        <w:ind w:firstLineChars="0"/>
        <w:rPr>
          <w:rFonts w:asciiTheme="minorEastAsia" w:hAnsiTheme="minorEastAsia"/>
          <w:lang w:val="en-AU"/>
        </w:rPr>
      </w:pPr>
      <w:r>
        <w:rPr>
          <w:rFonts w:asciiTheme="minorEastAsia" w:hAnsiTheme="minorEastAsia" w:hint="eastAsia"/>
          <w:lang w:val="en-AU"/>
        </w:rPr>
        <w:t>只有</w:t>
      </w:r>
      <w:proofErr w:type="gramStart"/>
      <w:r>
        <w:rPr>
          <w:rFonts w:asciiTheme="minorEastAsia" w:hAnsiTheme="minorEastAsia" w:hint="eastAsia"/>
          <w:lang w:val="en-AU"/>
        </w:rPr>
        <w:t>一</w:t>
      </w:r>
      <w:proofErr w:type="gramEnd"/>
      <w:r>
        <w:rPr>
          <w:rFonts w:asciiTheme="minorEastAsia" w:hAnsiTheme="minorEastAsia" w:hint="eastAsia"/>
          <w:lang w:val="en-AU"/>
        </w:rPr>
        <w:t>行动阶段的，系统自动填上该行动所默认的阶段；</w:t>
      </w:r>
    </w:p>
    <w:p w:rsidR="00BF079D" w:rsidRDefault="009E09C0">
      <w:pPr>
        <w:pStyle w:val="a7"/>
        <w:numPr>
          <w:ilvl w:val="1"/>
          <w:numId w:val="258"/>
        </w:numPr>
        <w:spacing w:line="360" w:lineRule="auto"/>
        <w:ind w:firstLineChars="0"/>
        <w:rPr>
          <w:rFonts w:asciiTheme="minorEastAsia" w:hAnsiTheme="minorEastAsia"/>
          <w:lang w:val="en-AU"/>
        </w:rPr>
      </w:pPr>
      <w:r>
        <w:rPr>
          <w:rFonts w:asciiTheme="minorEastAsia" w:hAnsiTheme="minorEastAsia" w:hint="eastAsia"/>
          <w:lang w:val="en-AU"/>
        </w:rPr>
        <w:t>行动阶段：根据行动类别所选择的值过滤；</w:t>
      </w:r>
    </w:p>
    <w:p w:rsidR="00FC492A" w:rsidRDefault="00FC492A" w:rsidP="00FC492A">
      <w:pPr>
        <w:pStyle w:val="a7"/>
        <w:numPr>
          <w:ilvl w:val="1"/>
          <w:numId w:val="258"/>
        </w:numPr>
        <w:spacing w:line="360" w:lineRule="auto"/>
        <w:ind w:firstLineChars="0"/>
        <w:rPr>
          <w:rFonts w:asciiTheme="minorEastAsia" w:hAnsiTheme="minorEastAsia"/>
          <w:lang w:val="en-AU"/>
        </w:rPr>
      </w:pPr>
      <w:r>
        <w:rPr>
          <w:rFonts w:asciiTheme="minorEastAsia" w:hAnsiTheme="minorEastAsia" w:hint="eastAsia"/>
          <w:lang w:val="en-AU"/>
        </w:rPr>
        <w:t>需求计算过户费：默认需要计算，如果该行动不需要计算过户费，则把该选择</w:t>
      </w:r>
      <w:proofErr w:type="gramStart"/>
      <w:r>
        <w:rPr>
          <w:rFonts w:asciiTheme="minorEastAsia" w:hAnsiTheme="minorEastAsia" w:hint="eastAsia"/>
          <w:lang w:val="en-AU"/>
        </w:rPr>
        <w:t>勾</w:t>
      </w:r>
      <w:proofErr w:type="gramEnd"/>
      <w:r>
        <w:rPr>
          <w:rFonts w:asciiTheme="minorEastAsia" w:hAnsiTheme="minorEastAsia" w:hint="eastAsia"/>
          <w:lang w:val="en-AU"/>
        </w:rPr>
        <w:t>去掉；（有些行动既有现金，也有红股，由于备注字段不规范，系统识别不了，</w:t>
      </w:r>
      <w:r>
        <w:rPr>
          <w:rFonts w:asciiTheme="minorEastAsia" w:hAnsiTheme="minorEastAsia" w:hint="eastAsia"/>
          <w:lang w:val="en-AU"/>
        </w:rPr>
        <w:lastRenderedPageBreak/>
        <w:t>而这又可能属于同一行动，属这种情况时，过户费只收取一次）</w:t>
      </w:r>
    </w:p>
    <w:p w:rsidR="00FC492A" w:rsidRDefault="00FC492A" w:rsidP="00FC492A">
      <w:pPr>
        <w:pStyle w:val="a7"/>
        <w:numPr>
          <w:ilvl w:val="1"/>
          <w:numId w:val="258"/>
        </w:numPr>
        <w:spacing w:line="360" w:lineRule="auto"/>
        <w:ind w:firstLineChars="0"/>
        <w:rPr>
          <w:rFonts w:asciiTheme="minorEastAsia" w:hAnsiTheme="minorEastAsia"/>
          <w:lang w:val="en-AU"/>
        </w:rPr>
      </w:pPr>
      <w:r>
        <w:rPr>
          <w:rFonts w:asciiTheme="minorEastAsia" w:hAnsiTheme="minorEastAsia" w:hint="eastAsia"/>
          <w:lang w:val="en-AU"/>
        </w:rPr>
        <w:t>需求计算手续费：默认需要计算，如果该行动不需要计算手续费，则把该选择</w:t>
      </w:r>
      <w:proofErr w:type="gramStart"/>
      <w:r>
        <w:rPr>
          <w:rFonts w:asciiTheme="minorEastAsia" w:hAnsiTheme="minorEastAsia" w:hint="eastAsia"/>
          <w:lang w:val="en-AU"/>
        </w:rPr>
        <w:t>勾</w:t>
      </w:r>
      <w:proofErr w:type="gramEnd"/>
      <w:r>
        <w:rPr>
          <w:rFonts w:asciiTheme="minorEastAsia" w:hAnsiTheme="minorEastAsia" w:hint="eastAsia"/>
          <w:lang w:val="en-AU"/>
        </w:rPr>
        <w:t>去掉；（目前没有特定的行动不收手续费，只有个别账户）</w:t>
      </w:r>
    </w:p>
    <w:p w:rsidR="00BF079D" w:rsidRDefault="00FC492A">
      <w:pPr>
        <w:pStyle w:val="a7"/>
        <w:numPr>
          <w:ilvl w:val="0"/>
          <w:numId w:val="258"/>
        </w:numPr>
        <w:spacing w:line="360" w:lineRule="auto"/>
        <w:ind w:firstLineChars="0"/>
        <w:rPr>
          <w:rFonts w:asciiTheme="minorEastAsia" w:hAnsiTheme="minorEastAsia"/>
          <w:lang w:val="en-AU"/>
        </w:rPr>
      </w:pPr>
      <w:r>
        <w:rPr>
          <w:rFonts w:asciiTheme="minorEastAsia" w:hAnsiTheme="minorEastAsia" w:hint="eastAsia"/>
          <w:lang w:val="en-AU"/>
        </w:rPr>
        <w:t>行动详细信息：根所选行动列出说细信息；</w:t>
      </w:r>
    </w:p>
    <w:p w:rsidR="004A12FC" w:rsidRDefault="004A12FC" w:rsidP="00923FB5">
      <w:pPr>
        <w:pStyle w:val="4"/>
        <w:numPr>
          <w:ilvl w:val="0"/>
          <w:numId w:val="23"/>
        </w:numPr>
      </w:pPr>
      <w:r>
        <w:rPr>
          <w:rFonts w:hint="eastAsia"/>
        </w:rPr>
        <w:t>业务功能</w:t>
      </w:r>
    </w:p>
    <w:p w:rsidR="004A12FC" w:rsidRPr="006A68AF" w:rsidRDefault="006A68AF" w:rsidP="00FC492A">
      <w:pPr>
        <w:pStyle w:val="a7"/>
        <w:numPr>
          <w:ilvl w:val="0"/>
          <w:numId w:val="259"/>
        </w:numPr>
        <w:spacing w:line="360" w:lineRule="auto"/>
        <w:ind w:firstLineChars="0"/>
        <w:rPr>
          <w:rFonts w:asciiTheme="minorEastAsia" w:hAnsiTheme="minorEastAsia"/>
        </w:rPr>
      </w:pPr>
      <w:r w:rsidRPr="006A68AF">
        <w:rPr>
          <w:rFonts w:asciiTheme="minorEastAsia" w:hAnsiTheme="minorEastAsia" w:hint="eastAsia"/>
        </w:rPr>
        <w:t>系统支持读入CCNPT02的格式文件</w:t>
      </w:r>
      <w:r w:rsidR="00476F74">
        <w:rPr>
          <w:rFonts w:asciiTheme="minorEastAsia" w:hAnsiTheme="minorEastAsia" w:hint="eastAsia"/>
        </w:rPr>
        <w:t>,参见规则BR_ACTION_001</w:t>
      </w:r>
      <w:r w:rsidRPr="006A68AF">
        <w:rPr>
          <w:rFonts w:asciiTheme="minorEastAsia" w:hAnsiTheme="minorEastAsia" w:hint="eastAsia"/>
        </w:rPr>
        <w:t>；</w:t>
      </w:r>
    </w:p>
    <w:p w:rsidR="006A68AF" w:rsidRDefault="006A68AF" w:rsidP="00FC492A">
      <w:pPr>
        <w:pStyle w:val="a7"/>
        <w:numPr>
          <w:ilvl w:val="0"/>
          <w:numId w:val="259"/>
        </w:numPr>
        <w:spacing w:line="360" w:lineRule="auto"/>
        <w:ind w:firstLineChars="0"/>
        <w:rPr>
          <w:rFonts w:asciiTheme="minorEastAsia" w:hAnsiTheme="minorEastAsia"/>
        </w:rPr>
      </w:pPr>
      <w:r w:rsidRPr="006A68AF">
        <w:rPr>
          <w:rFonts w:asciiTheme="minorEastAsia" w:hAnsiTheme="minorEastAsia" w:hint="eastAsia"/>
        </w:rPr>
        <w:t>系统在读入CCNPT02文件后，能按CCNPT02文件格式解析出当日所有的公司行动事件，参见附件一；</w:t>
      </w:r>
      <w:r w:rsidR="00476F74">
        <w:rPr>
          <w:rFonts w:asciiTheme="minorEastAsia" w:hAnsiTheme="minorEastAsia" w:hint="eastAsia"/>
        </w:rPr>
        <w:t>参见规则BR_ACTION_002</w:t>
      </w:r>
    </w:p>
    <w:p w:rsidR="006A68AF" w:rsidRDefault="00A33176" w:rsidP="00FC492A">
      <w:pPr>
        <w:pStyle w:val="a7"/>
        <w:numPr>
          <w:ilvl w:val="0"/>
          <w:numId w:val="259"/>
        </w:numPr>
        <w:spacing w:line="360" w:lineRule="auto"/>
        <w:ind w:firstLineChars="0"/>
        <w:rPr>
          <w:rFonts w:asciiTheme="minorEastAsia" w:hAnsiTheme="minorEastAsia"/>
        </w:rPr>
      </w:pPr>
      <w:r>
        <w:rPr>
          <w:rFonts w:asciiTheme="minorEastAsia" w:hAnsiTheme="minorEastAsia" w:hint="eastAsia"/>
        </w:rPr>
        <w:t>解析后公司行动列表主要包括：</w:t>
      </w:r>
      <w:r w:rsidR="006A68AF">
        <w:rPr>
          <w:rFonts w:asciiTheme="minorEastAsia" w:hAnsiTheme="minorEastAsia" w:hint="eastAsia"/>
        </w:rPr>
        <w:t>行动内容、</w:t>
      </w:r>
      <w:r>
        <w:rPr>
          <w:rFonts w:asciiTheme="minorEastAsia" w:hAnsiTheme="minorEastAsia" w:hint="eastAsia"/>
        </w:rPr>
        <w:t>行动阶段、</w:t>
      </w:r>
      <w:r w:rsidR="006A68AF">
        <w:rPr>
          <w:rFonts w:asciiTheme="minorEastAsia" w:hAnsiTheme="minorEastAsia" w:hint="eastAsia"/>
        </w:rPr>
        <w:t>证券代码、证券名称、日期、执行类别、币种，但不限于以上内容；</w:t>
      </w:r>
    </w:p>
    <w:p w:rsidR="006A68AF" w:rsidRPr="002E5D3C" w:rsidRDefault="00476F74" w:rsidP="00FC492A">
      <w:pPr>
        <w:pStyle w:val="a7"/>
        <w:numPr>
          <w:ilvl w:val="0"/>
          <w:numId w:val="259"/>
        </w:numPr>
        <w:spacing w:line="360" w:lineRule="auto"/>
        <w:ind w:firstLineChars="0"/>
        <w:rPr>
          <w:rFonts w:asciiTheme="minorEastAsia" w:hAnsiTheme="minorEastAsia"/>
        </w:rPr>
      </w:pPr>
      <w:r>
        <w:rPr>
          <w:rFonts w:asciiTheme="minorEastAsia" w:hAnsiTheme="minorEastAsia" w:hint="eastAsia"/>
        </w:rPr>
        <w:t>用户点击一个公司行动后，系统将此行动主要信息显示在下行动主要内容表中。参见</w:t>
      </w:r>
      <w:r w:rsidR="001D78D5">
        <w:rPr>
          <w:rFonts w:asciiTheme="minorEastAsia" w:hAnsiTheme="minorEastAsia" w:hint="eastAsia"/>
        </w:rPr>
        <w:t>各具体行动业务的数据，目前只有供股权益分配、供股股份分配两类数据，该业务的复核功能是有详细描述</w:t>
      </w:r>
      <w:r>
        <w:rPr>
          <w:rFonts w:hint="eastAsia"/>
        </w:rPr>
        <w:t>；</w:t>
      </w:r>
    </w:p>
    <w:p w:rsidR="002E5D3C" w:rsidRPr="002E5D3C" w:rsidRDefault="002E5D3C" w:rsidP="00FC492A">
      <w:pPr>
        <w:pStyle w:val="a7"/>
        <w:numPr>
          <w:ilvl w:val="0"/>
          <w:numId w:val="259"/>
        </w:numPr>
        <w:spacing w:line="360" w:lineRule="auto"/>
        <w:ind w:firstLineChars="0"/>
        <w:rPr>
          <w:rFonts w:asciiTheme="minorEastAsia" w:hAnsiTheme="minorEastAsia"/>
        </w:rPr>
      </w:pPr>
      <w:r>
        <w:rPr>
          <w:rFonts w:asciiTheme="minorEastAsia" w:hAnsiTheme="minorEastAsia" w:hint="eastAsia"/>
        </w:rPr>
        <w:t>如果行动文件中存在</w:t>
      </w:r>
      <w:r w:rsidRPr="0016060E">
        <w:rPr>
          <w:color w:val="C00000"/>
        </w:rPr>
        <w:t>Benefit Entitlement</w:t>
      </w:r>
      <w:r>
        <w:rPr>
          <w:rFonts w:hint="eastAsia"/>
          <w:color w:val="C00000"/>
        </w:rPr>
        <w:t>段数据，且系统未能识别出其行动类型的，系统自动弹出“手工确认行动类别”窗口，并列出未识别行动类别的行动数据；</w:t>
      </w:r>
    </w:p>
    <w:p w:rsidR="00E47D10" w:rsidRPr="00E47D10" w:rsidRDefault="00E47D10">
      <w:pPr>
        <w:pStyle w:val="a7"/>
        <w:numPr>
          <w:ilvl w:val="1"/>
          <w:numId w:val="259"/>
        </w:numPr>
        <w:spacing w:line="360" w:lineRule="auto"/>
        <w:ind w:firstLineChars="0"/>
        <w:rPr>
          <w:rFonts w:asciiTheme="minorEastAsia" w:hAnsiTheme="minorEastAsia"/>
        </w:rPr>
      </w:pPr>
      <w:r>
        <w:rPr>
          <w:rFonts w:hint="eastAsia"/>
          <w:color w:val="C00000"/>
        </w:rPr>
        <w:t>提供确认的条件：</w:t>
      </w:r>
    </w:p>
    <w:p w:rsidR="00895DAB" w:rsidRPr="00895DAB" w:rsidRDefault="00E47D10" w:rsidP="00895DAB">
      <w:pPr>
        <w:pStyle w:val="a7"/>
        <w:numPr>
          <w:ilvl w:val="2"/>
          <w:numId w:val="259"/>
        </w:numPr>
        <w:spacing w:line="360" w:lineRule="auto"/>
        <w:ind w:firstLineChars="0"/>
        <w:rPr>
          <w:rFonts w:asciiTheme="minorEastAsia" w:hAnsiTheme="minorEastAsia"/>
        </w:rPr>
      </w:pPr>
      <w:r>
        <w:rPr>
          <w:rFonts w:hint="eastAsia"/>
          <w:color w:val="C00000"/>
        </w:rPr>
        <w:t xml:space="preserve"> </w:t>
      </w:r>
      <w:r w:rsidRPr="0016060E">
        <w:rPr>
          <w:color w:val="C00000"/>
        </w:rPr>
        <w:t>Benefit Entitlement</w:t>
      </w:r>
      <w:r>
        <w:rPr>
          <w:rFonts w:hint="eastAsia"/>
          <w:color w:val="C00000"/>
        </w:rPr>
        <w:t>段；</w:t>
      </w:r>
    </w:p>
    <w:p w:rsidR="00895DAB" w:rsidRPr="00895DAB" w:rsidRDefault="00E47D10" w:rsidP="00895DAB">
      <w:pPr>
        <w:pStyle w:val="a7"/>
        <w:numPr>
          <w:ilvl w:val="2"/>
          <w:numId w:val="259"/>
        </w:numPr>
        <w:spacing w:line="360" w:lineRule="auto"/>
        <w:ind w:firstLineChars="0"/>
        <w:rPr>
          <w:rFonts w:asciiTheme="minorEastAsia" w:hAnsiTheme="minorEastAsia"/>
        </w:rPr>
      </w:pPr>
      <w:r>
        <w:rPr>
          <w:rFonts w:asciiTheme="minorEastAsia" w:hAnsiTheme="minorEastAsia" w:hint="eastAsia"/>
          <w:szCs w:val="21"/>
        </w:rPr>
        <w:t xml:space="preserve"> </w:t>
      </w:r>
      <w:r w:rsidRPr="000F0BFD">
        <w:rPr>
          <w:rFonts w:asciiTheme="minorEastAsia" w:hAnsiTheme="minorEastAsia"/>
          <w:szCs w:val="21"/>
        </w:rPr>
        <w:t>Holding type</w:t>
      </w:r>
      <w:r>
        <w:rPr>
          <w:rFonts w:asciiTheme="minorEastAsia" w:hAnsiTheme="minorEastAsia" w:hint="eastAsia"/>
          <w:szCs w:val="21"/>
        </w:rPr>
        <w:t>=</w:t>
      </w:r>
      <w:proofErr w:type="gramStart"/>
      <w:r>
        <w:rPr>
          <w:rFonts w:asciiTheme="minorEastAsia" w:hAnsiTheme="minorEastAsia"/>
          <w:szCs w:val="21"/>
        </w:rPr>
        <w:t>”</w:t>
      </w:r>
      <w:proofErr w:type="gramEnd"/>
      <w:r>
        <w:rPr>
          <w:rFonts w:asciiTheme="minorEastAsia" w:hAnsiTheme="minorEastAsia" w:hint="eastAsia"/>
          <w:szCs w:val="21"/>
        </w:rPr>
        <w:t>H</w:t>
      </w:r>
      <w:proofErr w:type="gramStart"/>
      <w:r>
        <w:rPr>
          <w:rFonts w:asciiTheme="minorEastAsia" w:hAnsiTheme="minorEastAsia"/>
          <w:szCs w:val="21"/>
        </w:rPr>
        <w:t>”</w:t>
      </w:r>
      <w:proofErr w:type="gramEnd"/>
      <w:r w:rsidRPr="00E47D10">
        <w:rPr>
          <w:rFonts w:hint="eastAsia"/>
          <w:color w:val="C00000"/>
        </w:rPr>
        <w:t xml:space="preserve"> </w:t>
      </w:r>
      <w:r>
        <w:rPr>
          <w:rFonts w:hint="eastAsia"/>
          <w:color w:val="C00000"/>
        </w:rPr>
        <w:t>；</w:t>
      </w:r>
    </w:p>
    <w:p w:rsidR="00895DAB" w:rsidRPr="00895DAB" w:rsidRDefault="00E47D10" w:rsidP="00895DAB">
      <w:pPr>
        <w:pStyle w:val="a7"/>
        <w:numPr>
          <w:ilvl w:val="2"/>
          <w:numId w:val="259"/>
        </w:numPr>
        <w:spacing w:line="360" w:lineRule="auto"/>
        <w:ind w:firstLineChars="0"/>
        <w:rPr>
          <w:rFonts w:asciiTheme="minorEastAsia" w:hAnsiTheme="minorEastAsia"/>
        </w:rPr>
      </w:pPr>
      <w:r>
        <w:rPr>
          <w:rFonts w:asciiTheme="minorEastAsia" w:hAnsiTheme="minorEastAsia" w:hint="eastAsia"/>
          <w:szCs w:val="21"/>
        </w:rPr>
        <w:t xml:space="preserve"> </w:t>
      </w:r>
      <w:r w:rsidRPr="000F0BFD">
        <w:rPr>
          <w:rFonts w:asciiTheme="minorEastAsia" w:hAnsiTheme="minorEastAsia"/>
          <w:szCs w:val="21"/>
        </w:rPr>
        <w:t>Receivable type</w:t>
      </w:r>
      <w:r>
        <w:rPr>
          <w:rFonts w:asciiTheme="minorEastAsia" w:hAnsiTheme="minorEastAsia" w:hint="eastAsia"/>
          <w:szCs w:val="21"/>
        </w:rPr>
        <w:t>=</w:t>
      </w:r>
      <w:proofErr w:type="gramStart"/>
      <w:r>
        <w:rPr>
          <w:rFonts w:asciiTheme="minorEastAsia" w:hAnsiTheme="minorEastAsia"/>
          <w:szCs w:val="21"/>
        </w:rPr>
        <w:t>”</w:t>
      </w:r>
      <w:proofErr w:type="gramEnd"/>
      <w:r>
        <w:rPr>
          <w:rFonts w:asciiTheme="minorEastAsia" w:hAnsiTheme="minorEastAsia" w:hint="eastAsia"/>
          <w:szCs w:val="21"/>
        </w:rPr>
        <w:t>F</w:t>
      </w:r>
      <w:proofErr w:type="gramStart"/>
      <w:r>
        <w:rPr>
          <w:rFonts w:asciiTheme="minorEastAsia" w:hAnsiTheme="minorEastAsia"/>
          <w:szCs w:val="21"/>
        </w:rPr>
        <w:t>”</w:t>
      </w:r>
      <w:proofErr w:type="gramEnd"/>
      <w:r w:rsidRPr="00E47D10">
        <w:rPr>
          <w:rFonts w:hint="eastAsia"/>
          <w:color w:val="C00000"/>
        </w:rPr>
        <w:t xml:space="preserve"> </w:t>
      </w:r>
      <w:r>
        <w:rPr>
          <w:rFonts w:hint="eastAsia"/>
          <w:color w:val="C00000"/>
        </w:rPr>
        <w:t>；</w:t>
      </w:r>
    </w:p>
    <w:p w:rsidR="00BF079D" w:rsidRDefault="002E5D3C">
      <w:pPr>
        <w:pStyle w:val="a7"/>
        <w:numPr>
          <w:ilvl w:val="1"/>
          <w:numId w:val="259"/>
        </w:numPr>
        <w:spacing w:line="360" w:lineRule="auto"/>
        <w:ind w:firstLineChars="0"/>
        <w:rPr>
          <w:rFonts w:asciiTheme="minorEastAsia" w:hAnsiTheme="minorEastAsia"/>
        </w:rPr>
      </w:pPr>
      <w:r>
        <w:rPr>
          <w:rFonts w:hint="eastAsia"/>
          <w:color w:val="C00000"/>
        </w:rPr>
        <w:t>用户通过操作“手工确认行动类别”中的功能，对未识别的行动确认行动类别信息，确认相关的费用计算原则；</w:t>
      </w:r>
    </w:p>
    <w:p w:rsidR="00BF079D" w:rsidRDefault="002E5D3C">
      <w:pPr>
        <w:pStyle w:val="a7"/>
        <w:numPr>
          <w:ilvl w:val="1"/>
          <w:numId w:val="259"/>
        </w:numPr>
        <w:spacing w:line="360" w:lineRule="auto"/>
        <w:ind w:firstLineChars="0"/>
        <w:rPr>
          <w:rFonts w:asciiTheme="minorEastAsia" w:hAnsiTheme="minorEastAsia"/>
        </w:rPr>
      </w:pPr>
      <w:r>
        <w:rPr>
          <w:rFonts w:hint="eastAsia"/>
          <w:color w:val="C00000"/>
        </w:rPr>
        <w:t>用户通过选择左边列表框的未确认行动信息；</w:t>
      </w:r>
    </w:p>
    <w:p w:rsidR="00BF079D" w:rsidRDefault="002E5D3C">
      <w:pPr>
        <w:pStyle w:val="a7"/>
        <w:numPr>
          <w:ilvl w:val="1"/>
          <w:numId w:val="259"/>
        </w:numPr>
        <w:spacing w:line="360" w:lineRule="auto"/>
        <w:ind w:firstLineChars="0"/>
        <w:rPr>
          <w:rFonts w:asciiTheme="minorEastAsia" w:hAnsiTheme="minorEastAsia"/>
        </w:rPr>
      </w:pPr>
      <w:r>
        <w:rPr>
          <w:rFonts w:hint="eastAsia"/>
          <w:color w:val="C00000"/>
        </w:rPr>
        <w:t>系统把该行动的详细信息更在指定框里；</w:t>
      </w:r>
    </w:p>
    <w:p w:rsidR="00BF079D" w:rsidRDefault="002E5D3C">
      <w:pPr>
        <w:pStyle w:val="a7"/>
        <w:numPr>
          <w:ilvl w:val="1"/>
          <w:numId w:val="259"/>
        </w:numPr>
        <w:spacing w:line="360" w:lineRule="auto"/>
        <w:ind w:firstLineChars="0"/>
        <w:rPr>
          <w:rFonts w:asciiTheme="minorEastAsia" w:hAnsiTheme="minorEastAsia"/>
        </w:rPr>
      </w:pPr>
      <w:r>
        <w:rPr>
          <w:rFonts w:hint="eastAsia"/>
          <w:color w:val="C00000"/>
        </w:rPr>
        <w:t>用户选择该行动的行动类别、行动阶段、过户费手续费用是否计算；</w:t>
      </w:r>
    </w:p>
    <w:p w:rsidR="00BF079D" w:rsidRDefault="002E5D3C">
      <w:pPr>
        <w:pStyle w:val="a7"/>
        <w:numPr>
          <w:ilvl w:val="1"/>
          <w:numId w:val="259"/>
        </w:numPr>
        <w:spacing w:line="360" w:lineRule="auto"/>
        <w:ind w:firstLineChars="0"/>
        <w:rPr>
          <w:rFonts w:asciiTheme="minorEastAsia" w:hAnsiTheme="minorEastAsia"/>
        </w:rPr>
      </w:pPr>
      <w:r>
        <w:rPr>
          <w:rFonts w:hint="eastAsia"/>
          <w:color w:val="C00000"/>
        </w:rPr>
        <w:t>用户保存后系统把确认后的行动类别填写在左边列表中。</w:t>
      </w:r>
    </w:p>
    <w:p w:rsidR="00BF079D" w:rsidRDefault="002E5D3C">
      <w:pPr>
        <w:pStyle w:val="a7"/>
        <w:numPr>
          <w:ilvl w:val="1"/>
          <w:numId w:val="259"/>
        </w:numPr>
        <w:spacing w:line="360" w:lineRule="auto"/>
        <w:ind w:firstLineChars="0"/>
        <w:rPr>
          <w:rFonts w:asciiTheme="minorEastAsia" w:hAnsiTheme="minorEastAsia"/>
        </w:rPr>
      </w:pPr>
      <w:r>
        <w:rPr>
          <w:rFonts w:hint="eastAsia"/>
          <w:color w:val="C00000"/>
        </w:rPr>
        <w:t>用户退出</w:t>
      </w:r>
      <w:r w:rsidR="00932521">
        <w:rPr>
          <w:rFonts w:hint="eastAsia"/>
          <w:color w:val="C00000"/>
        </w:rPr>
        <w:t>“手工确认行动类别”界面后继续完成读取数据未完成的动作。</w:t>
      </w:r>
    </w:p>
    <w:p w:rsidR="00F57AF3" w:rsidRPr="00F57AF3" w:rsidRDefault="0040791B" w:rsidP="00FC492A">
      <w:pPr>
        <w:pStyle w:val="a7"/>
        <w:numPr>
          <w:ilvl w:val="0"/>
          <w:numId w:val="259"/>
        </w:numPr>
        <w:spacing w:line="360" w:lineRule="auto"/>
        <w:ind w:firstLineChars="0"/>
        <w:rPr>
          <w:rFonts w:asciiTheme="minorEastAsia" w:hAnsiTheme="minorEastAsia"/>
        </w:rPr>
      </w:pPr>
      <w:r>
        <w:rPr>
          <w:rFonts w:hint="eastAsia"/>
        </w:rPr>
        <w:t>支持系统重新读取数据，</w:t>
      </w:r>
      <w:r w:rsidR="0017726B">
        <w:rPr>
          <w:rFonts w:hint="eastAsia"/>
        </w:rPr>
        <w:t>重新读取数据后，</w:t>
      </w:r>
      <w:r w:rsidR="00F57AF3">
        <w:rPr>
          <w:rFonts w:hint="eastAsia"/>
        </w:rPr>
        <w:t>覆盖所有处理过的数据，所有因当天读取文件引发的任务重新回到最初</w:t>
      </w:r>
      <w:r w:rsidR="00AD7963">
        <w:rPr>
          <w:rFonts w:hint="eastAsia"/>
        </w:rPr>
        <w:t>始</w:t>
      </w:r>
      <w:r w:rsidR="00F57AF3">
        <w:rPr>
          <w:rFonts w:hint="eastAsia"/>
        </w:rPr>
        <w:t>状态，</w:t>
      </w:r>
      <w:r w:rsidR="00AD7963">
        <w:rPr>
          <w:rFonts w:hint="eastAsia"/>
        </w:rPr>
        <w:t>因复核后产生的后续任务（非读取文件）也全部清</w:t>
      </w:r>
      <w:r w:rsidR="00AD7963">
        <w:rPr>
          <w:rFonts w:hint="eastAsia"/>
        </w:rPr>
        <w:lastRenderedPageBreak/>
        <w:t>除，</w:t>
      </w:r>
      <w:r w:rsidR="00F57AF3">
        <w:rPr>
          <w:rFonts w:hint="eastAsia"/>
        </w:rPr>
        <w:t>当天读取文件中可能包括多个行动事件。</w:t>
      </w:r>
    </w:p>
    <w:p w:rsidR="003C1A6B" w:rsidRPr="002C42A7" w:rsidRDefault="003C1A6B" w:rsidP="00FC492A">
      <w:pPr>
        <w:pStyle w:val="a7"/>
        <w:numPr>
          <w:ilvl w:val="0"/>
          <w:numId w:val="259"/>
        </w:numPr>
        <w:spacing w:line="360" w:lineRule="auto"/>
        <w:ind w:firstLineChars="0"/>
        <w:rPr>
          <w:rFonts w:asciiTheme="minorEastAsia" w:hAnsiTheme="minorEastAsia"/>
        </w:rPr>
      </w:pPr>
      <w:r>
        <w:rPr>
          <w:rFonts w:hint="eastAsia"/>
        </w:rPr>
        <w:t>系统记录读取文件入处理日志：日志内容包括：读取日期、时间，处理后行动事件数量、读取人员；</w:t>
      </w:r>
    </w:p>
    <w:p w:rsidR="002C42A7" w:rsidRPr="002E5D3C" w:rsidRDefault="002C42A7" w:rsidP="00FC492A">
      <w:pPr>
        <w:pStyle w:val="a7"/>
        <w:numPr>
          <w:ilvl w:val="0"/>
          <w:numId w:val="259"/>
        </w:numPr>
        <w:spacing w:line="360" w:lineRule="auto"/>
        <w:ind w:firstLineChars="0"/>
        <w:rPr>
          <w:rFonts w:asciiTheme="minorEastAsia" w:hAnsiTheme="minorEastAsia"/>
        </w:rPr>
      </w:pPr>
      <w:r>
        <w:rPr>
          <w:rFonts w:hint="eastAsia"/>
        </w:rPr>
        <w:t>用户可以通过提醒消息功能查看到本次读入的有关上市公司行动未来一段时间的消息（不处理，只查看，该</w:t>
      </w:r>
      <w:proofErr w:type="gramStart"/>
      <w:r>
        <w:rPr>
          <w:rFonts w:hint="eastAsia"/>
        </w:rPr>
        <w:t>功能功能</w:t>
      </w:r>
      <w:proofErr w:type="gramEnd"/>
      <w:r>
        <w:rPr>
          <w:rFonts w:hint="eastAsia"/>
        </w:rPr>
        <w:t>优先级低，等本阶段实现后再完善该功能）</w:t>
      </w:r>
    </w:p>
    <w:p w:rsidR="004A12FC" w:rsidRDefault="004A12FC" w:rsidP="00923FB5">
      <w:pPr>
        <w:pStyle w:val="4"/>
        <w:numPr>
          <w:ilvl w:val="0"/>
          <w:numId w:val="23"/>
        </w:numPr>
      </w:pPr>
      <w:r>
        <w:rPr>
          <w:rFonts w:hint="eastAsia"/>
        </w:rPr>
        <w:t>业务规则</w:t>
      </w:r>
    </w:p>
    <w:p w:rsidR="00A30B3D" w:rsidRPr="00F30438" w:rsidRDefault="00A30B3D" w:rsidP="00A30B3D">
      <w:pPr>
        <w:pStyle w:val="5"/>
        <w:rPr>
          <w:b/>
        </w:rPr>
      </w:pPr>
      <w:r w:rsidRPr="00F30438">
        <w:rPr>
          <w:rFonts w:hint="eastAsia"/>
          <w:b/>
        </w:rPr>
        <w:t>BR_</w:t>
      </w:r>
      <w:r w:rsidR="00476F74">
        <w:rPr>
          <w:rFonts w:hint="eastAsia"/>
          <w:b/>
        </w:rPr>
        <w:t>ACTION</w:t>
      </w:r>
      <w:r w:rsidRPr="00F30438">
        <w:rPr>
          <w:rFonts w:hint="eastAsia"/>
          <w:b/>
        </w:rPr>
        <w:t>_001</w:t>
      </w:r>
      <w:r w:rsidR="00476F74">
        <w:rPr>
          <w:rFonts w:hint="eastAsia"/>
          <w:b/>
        </w:rPr>
        <w:t xml:space="preserve"> </w:t>
      </w:r>
      <w:r w:rsidR="00476F74" w:rsidRPr="00476F74">
        <w:rPr>
          <w:rFonts w:hint="eastAsia"/>
          <w:b/>
          <w:color w:val="000000" w:themeColor="text1"/>
        </w:rPr>
        <w:t>(</w:t>
      </w:r>
      <w:r w:rsidR="00476F74" w:rsidRPr="00476F74">
        <w:rPr>
          <w:rFonts w:asciiTheme="minorEastAsia" w:hAnsiTheme="minorEastAsia" w:hint="eastAsia"/>
          <w:b/>
          <w:color w:val="000000" w:themeColor="text1"/>
        </w:rPr>
        <w:t>CCNPT02文件</w:t>
      </w:r>
      <w:r w:rsidR="00476F74">
        <w:rPr>
          <w:rFonts w:asciiTheme="minorEastAsia" w:hAnsiTheme="minorEastAsia" w:hint="eastAsia"/>
          <w:b/>
          <w:color w:val="000000" w:themeColor="text1"/>
        </w:rPr>
        <w:t>读取</w:t>
      </w:r>
      <w:r w:rsidR="00476F74" w:rsidRPr="00476F74">
        <w:rPr>
          <w:rFonts w:asciiTheme="minorEastAsia" w:hAnsiTheme="minorEastAsia" w:hint="eastAsia"/>
          <w:b/>
          <w:color w:val="000000" w:themeColor="text1"/>
        </w:rPr>
        <w:t>规则</w:t>
      </w:r>
      <w:r w:rsidR="00476F74" w:rsidRPr="00476F74">
        <w:rPr>
          <w:rFonts w:hint="eastAsia"/>
          <w:b/>
          <w:color w:val="000000" w:themeColor="text1"/>
        </w:rPr>
        <w:t>)</w:t>
      </w:r>
    </w:p>
    <w:tbl>
      <w:tblPr>
        <w:tblW w:w="94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450"/>
        <w:gridCol w:w="165"/>
        <w:gridCol w:w="1228"/>
        <w:gridCol w:w="425"/>
        <w:gridCol w:w="6521"/>
      </w:tblGrid>
      <w:tr w:rsidR="00A30B3D" w:rsidRPr="002B717F" w:rsidTr="00BB5271">
        <w:tc>
          <w:tcPr>
            <w:tcW w:w="2552" w:type="dxa"/>
            <w:gridSpan w:val="4"/>
          </w:tcPr>
          <w:p w:rsidR="00A30B3D" w:rsidRPr="00476F74" w:rsidRDefault="00A30B3D" w:rsidP="00BB5271">
            <w:pPr>
              <w:pStyle w:val="Default"/>
              <w:rPr>
                <w:b/>
                <w:color w:val="000000" w:themeColor="text1"/>
                <w:sz w:val="21"/>
                <w:szCs w:val="21"/>
              </w:rPr>
            </w:pPr>
            <w:r w:rsidRPr="00476F74">
              <w:rPr>
                <w:rFonts w:hint="eastAsia"/>
                <w:b/>
                <w:color w:val="000000" w:themeColor="text1"/>
                <w:sz w:val="21"/>
                <w:szCs w:val="21"/>
              </w:rPr>
              <w:t>规则编号</w:t>
            </w:r>
          </w:p>
        </w:tc>
        <w:tc>
          <w:tcPr>
            <w:tcW w:w="6946" w:type="dxa"/>
            <w:gridSpan w:val="2"/>
          </w:tcPr>
          <w:p w:rsidR="00A30B3D" w:rsidRPr="00476F74" w:rsidRDefault="00476F74" w:rsidP="00BB5271">
            <w:pPr>
              <w:rPr>
                <w:b/>
                <w:color w:val="000000" w:themeColor="text1"/>
                <w:sz w:val="22"/>
              </w:rPr>
            </w:pPr>
            <w:r w:rsidRPr="00476F74">
              <w:rPr>
                <w:rFonts w:hint="eastAsia"/>
                <w:b/>
                <w:color w:val="000000" w:themeColor="text1"/>
              </w:rPr>
              <w:t>BR_ACTION_001</w:t>
            </w:r>
          </w:p>
        </w:tc>
      </w:tr>
      <w:tr w:rsidR="00A30B3D" w:rsidRPr="002B717F" w:rsidTr="00BB5271">
        <w:tc>
          <w:tcPr>
            <w:tcW w:w="2552" w:type="dxa"/>
            <w:gridSpan w:val="4"/>
          </w:tcPr>
          <w:p w:rsidR="00A30B3D" w:rsidRPr="00476F74" w:rsidRDefault="00A30B3D" w:rsidP="00BB5271">
            <w:pPr>
              <w:pStyle w:val="Default"/>
              <w:rPr>
                <w:b/>
                <w:color w:val="000000" w:themeColor="text1"/>
                <w:sz w:val="21"/>
                <w:szCs w:val="21"/>
              </w:rPr>
            </w:pPr>
            <w:r w:rsidRPr="00476F74">
              <w:rPr>
                <w:rFonts w:hint="eastAsia"/>
                <w:b/>
                <w:color w:val="000000" w:themeColor="text1"/>
                <w:sz w:val="21"/>
                <w:szCs w:val="21"/>
              </w:rPr>
              <w:t>规则名称</w:t>
            </w:r>
          </w:p>
        </w:tc>
        <w:tc>
          <w:tcPr>
            <w:tcW w:w="6946" w:type="dxa"/>
            <w:gridSpan w:val="2"/>
          </w:tcPr>
          <w:p w:rsidR="00A30B3D" w:rsidRPr="00476F74" w:rsidRDefault="00A30B3D" w:rsidP="00476F74">
            <w:pPr>
              <w:rPr>
                <w:b/>
                <w:color w:val="000000" w:themeColor="text1"/>
                <w:sz w:val="22"/>
              </w:rPr>
            </w:pPr>
            <w:r w:rsidRPr="00476F74">
              <w:rPr>
                <w:rFonts w:asciiTheme="minorEastAsia" w:hAnsiTheme="minorEastAsia" w:hint="eastAsia"/>
                <w:b/>
                <w:color w:val="000000" w:themeColor="text1"/>
              </w:rPr>
              <w:t>CCNPT02文件</w:t>
            </w:r>
            <w:r w:rsidR="00476F74" w:rsidRPr="00476F74">
              <w:rPr>
                <w:rFonts w:asciiTheme="minorEastAsia" w:hAnsiTheme="minorEastAsia" w:hint="eastAsia"/>
                <w:b/>
                <w:color w:val="000000" w:themeColor="text1"/>
              </w:rPr>
              <w:t>读取</w:t>
            </w:r>
            <w:r w:rsidRPr="00476F74">
              <w:rPr>
                <w:rFonts w:asciiTheme="minorEastAsia" w:hAnsiTheme="minorEastAsia" w:hint="eastAsia"/>
                <w:b/>
                <w:color w:val="000000" w:themeColor="text1"/>
              </w:rPr>
              <w:t>规则</w:t>
            </w:r>
            <w:r w:rsidR="00476F74" w:rsidRPr="00476F74">
              <w:rPr>
                <w:rFonts w:asciiTheme="minorEastAsia" w:hAnsiTheme="minorEastAsia" w:hint="eastAsia"/>
                <w:b/>
                <w:color w:val="000000" w:themeColor="text1"/>
              </w:rPr>
              <w:t xml:space="preserve"> </w:t>
            </w:r>
          </w:p>
        </w:tc>
      </w:tr>
      <w:tr w:rsidR="00A30B3D" w:rsidRPr="002B717F" w:rsidTr="00BB5271">
        <w:tc>
          <w:tcPr>
            <w:tcW w:w="9498" w:type="dxa"/>
            <w:gridSpan w:val="6"/>
          </w:tcPr>
          <w:p w:rsidR="00A30B3D" w:rsidRDefault="00A30B3D" w:rsidP="00BB5271">
            <w:pPr>
              <w:rPr>
                <w:rFonts w:asciiTheme="minorEastAsia" w:hAnsiTheme="minorEastAsia"/>
              </w:rPr>
            </w:pPr>
            <w:r>
              <w:rPr>
                <w:rFonts w:asciiTheme="minorEastAsia" w:hAnsiTheme="minorEastAsia" w:hint="eastAsia"/>
              </w:rPr>
              <w:t>规则详细说明</w:t>
            </w:r>
          </w:p>
        </w:tc>
      </w:tr>
      <w:tr w:rsidR="00A30B3D" w:rsidRPr="006E44BD" w:rsidTr="00BB5271">
        <w:tc>
          <w:tcPr>
            <w:tcW w:w="709" w:type="dxa"/>
          </w:tcPr>
          <w:p w:rsidR="00A30B3D" w:rsidRPr="006E44BD" w:rsidRDefault="00A30B3D" w:rsidP="00BB5271">
            <w:pPr>
              <w:pStyle w:val="Default"/>
              <w:jc w:val="center"/>
              <w:rPr>
                <w:b/>
                <w:sz w:val="21"/>
                <w:szCs w:val="21"/>
              </w:rPr>
            </w:pPr>
            <w:r w:rsidRPr="006E44BD">
              <w:rPr>
                <w:rFonts w:hint="eastAsia"/>
                <w:b/>
                <w:sz w:val="21"/>
                <w:szCs w:val="21"/>
              </w:rPr>
              <w:t>1</w:t>
            </w:r>
          </w:p>
        </w:tc>
        <w:tc>
          <w:tcPr>
            <w:tcW w:w="8789" w:type="dxa"/>
            <w:gridSpan w:val="5"/>
          </w:tcPr>
          <w:p w:rsidR="00C32EC2" w:rsidRDefault="00C32EC2" w:rsidP="00BB5271">
            <w:pPr>
              <w:rPr>
                <w:sz w:val="22"/>
              </w:rPr>
            </w:pPr>
            <w:r>
              <w:rPr>
                <w:rFonts w:hint="eastAsia"/>
                <w:sz w:val="22"/>
              </w:rPr>
              <w:t>文件是</w:t>
            </w:r>
            <w:r>
              <w:rPr>
                <w:rFonts w:hint="eastAsia"/>
                <w:sz w:val="22"/>
              </w:rPr>
              <w:t>TXT</w:t>
            </w:r>
            <w:r>
              <w:rPr>
                <w:rFonts w:hint="eastAsia"/>
                <w:sz w:val="22"/>
              </w:rPr>
              <w:t>格式，每个自然分行为一行数据；</w:t>
            </w:r>
          </w:p>
        </w:tc>
      </w:tr>
      <w:tr w:rsidR="00C32EC2" w:rsidRPr="006E44BD" w:rsidTr="00BB5271">
        <w:tc>
          <w:tcPr>
            <w:tcW w:w="709" w:type="dxa"/>
          </w:tcPr>
          <w:p w:rsidR="00C32EC2" w:rsidRPr="006E44BD" w:rsidRDefault="00C32EC2" w:rsidP="00BB5271">
            <w:pPr>
              <w:pStyle w:val="Default"/>
              <w:jc w:val="center"/>
              <w:rPr>
                <w:b/>
                <w:sz w:val="21"/>
                <w:szCs w:val="21"/>
              </w:rPr>
            </w:pPr>
            <w:r>
              <w:rPr>
                <w:rFonts w:hint="eastAsia"/>
                <w:b/>
                <w:sz w:val="21"/>
                <w:szCs w:val="21"/>
              </w:rPr>
              <w:t>2</w:t>
            </w:r>
          </w:p>
        </w:tc>
        <w:tc>
          <w:tcPr>
            <w:tcW w:w="8789" w:type="dxa"/>
            <w:gridSpan w:val="5"/>
          </w:tcPr>
          <w:p w:rsidR="00C32EC2" w:rsidRDefault="00C32EC2" w:rsidP="00C32EC2">
            <w:pPr>
              <w:rPr>
                <w:rFonts w:asciiTheme="minorEastAsia" w:hAnsiTheme="minorEastAsia"/>
              </w:rPr>
            </w:pPr>
            <w:r>
              <w:rPr>
                <w:rFonts w:asciiTheme="minorEastAsia" w:hAnsiTheme="minorEastAsia" w:hint="eastAsia"/>
              </w:rPr>
              <w:t>第一部分是文件头，是结算参与人，文件名称、文件处理的相关信息；</w:t>
            </w:r>
          </w:p>
          <w:p w:rsidR="00C32EC2" w:rsidRDefault="00C32EC2" w:rsidP="00C32EC2">
            <w:pPr>
              <w:rPr>
                <w:rFonts w:asciiTheme="majorEastAsia" w:eastAsiaTheme="majorEastAsia" w:hAnsiTheme="majorEastAsia"/>
                <w:szCs w:val="21"/>
              </w:rPr>
            </w:pPr>
            <w:r>
              <w:rPr>
                <w:rFonts w:asciiTheme="majorEastAsia" w:eastAsiaTheme="majorEastAsia" w:hAnsiTheme="majorEastAsia" w:hint="eastAsia"/>
                <w:szCs w:val="21"/>
              </w:rPr>
              <w:t>在文件的第一行，</w:t>
            </w:r>
            <w:r w:rsidR="00F82575">
              <w:rPr>
                <w:rFonts w:asciiTheme="majorEastAsia" w:eastAsiaTheme="majorEastAsia" w:hAnsiTheme="majorEastAsia" w:hint="eastAsia"/>
                <w:szCs w:val="21"/>
              </w:rPr>
              <w:t>只有一行记录，</w:t>
            </w:r>
            <w:r>
              <w:rPr>
                <w:rFonts w:asciiTheme="majorEastAsia" w:eastAsiaTheme="majorEastAsia" w:hAnsiTheme="majorEastAsia" w:hint="eastAsia"/>
                <w:szCs w:val="21"/>
              </w:rPr>
              <w:t>第一个字母为</w:t>
            </w:r>
            <w:r w:rsidRPr="000F0BFD">
              <w:rPr>
                <w:rFonts w:asciiTheme="majorEastAsia" w:eastAsiaTheme="majorEastAsia" w:hAnsiTheme="majorEastAsia"/>
                <w:szCs w:val="21"/>
              </w:rPr>
              <w:t>“A” = control header</w:t>
            </w:r>
            <w:r w:rsidR="00F82575">
              <w:rPr>
                <w:rFonts w:asciiTheme="majorEastAsia" w:eastAsiaTheme="majorEastAsia" w:hAnsiTheme="majorEastAsia" w:hint="eastAsia"/>
                <w:szCs w:val="21"/>
              </w:rPr>
              <w:t>；</w:t>
            </w:r>
          </w:p>
          <w:p w:rsidR="00F82575" w:rsidRDefault="00F82575" w:rsidP="00F82575">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详细数据结构参见</w:t>
            </w:r>
          </w:p>
          <w:p w:rsidR="00F82575" w:rsidRPr="00F82575" w:rsidRDefault="00F82575" w:rsidP="00F82575">
            <w:pPr>
              <w:rPr>
                <w:rFonts w:asciiTheme="minorEastAsia" w:hAnsiTheme="minorEastAsia"/>
                <w:color w:val="C00000"/>
              </w:rPr>
            </w:pPr>
            <w:r w:rsidRPr="00F82575">
              <w:rPr>
                <w:rFonts w:hint="eastAsia"/>
                <w:color w:val="C00000"/>
              </w:rPr>
              <w:t xml:space="preserve">4 </w:t>
            </w:r>
            <w:r w:rsidRPr="00F82575">
              <w:rPr>
                <w:rFonts w:hint="eastAsia"/>
                <w:color w:val="C00000"/>
              </w:rPr>
              <w:t>附件一</w:t>
            </w:r>
            <w:r w:rsidRPr="00F82575">
              <w:rPr>
                <w:rFonts w:hint="eastAsia"/>
                <w:color w:val="C00000"/>
              </w:rPr>
              <w:t xml:space="preserve"> CCNPT02</w:t>
            </w:r>
            <w:r w:rsidRPr="00F82575">
              <w:rPr>
                <w:rFonts w:hint="eastAsia"/>
                <w:color w:val="C00000"/>
              </w:rPr>
              <w:t>文件描述</w:t>
            </w:r>
            <w:r>
              <w:rPr>
                <w:rFonts w:hint="eastAsia"/>
                <w:color w:val="C00000"/>
              </w:rPr>
              <w:t>的</w:t>
            </w:r>
            <w:r>
              <w:rPr>
                <w:rFonts w:hint="eastAsia"/>
                <w:color w:val="C00000"/>
              </w:rPr>
              <w:t xml:space="preserve"> </w:t>
            </w:r>
            <w:r>
              <w:rPr>
                <w:rFonts w:hint="eastAsia"/>
                <w:color w:val="C00000"/>
              </w:rPr>
              <w:t>“</w:t>
            </w:r>
            <w:r w:rsidRPr="00C9110B">
              <w:rPr>
                <w:rFonts w:hint="eastAsia"/>
                <w:b/>
                <w:color w:val="C00000"/>
              </w:rPr>
              <w:t>第一部分：文件头</w:t>
            </w:r>
            <w:r>
              <w:rPr>
                <w:rFonts w:hint="eastAsia"/>
                <w:b/>
                <w:color w:val="C00000"/>
              </w:rPr>
              <w:t>”</w:t>
            </w:r>
          </w:p>
        </w:tc>
      </w:tr>
      <w:tr w:rsidR="00C32EC2" w:rsidRPr="006E44BD" w:rsidTr="00BB5271">
        <w:tc>
          <w:tcPr>
            <w:tcW w:w="709" w:type="dxa"/>
          </w:tcPr>
          <w:p w:rsidR="00C32EC2" w:rsidRDefault="00C32EC2" w:rsidP="00BB5271">
            <w:pPr>
              <w:pStyle w:val="Default"/>
              <w:jc w:val="center"/>
              <w:rPr>
                <w:b/>
                <w:sz w:val="21"/>
                <w:szCs w:val="21"/>
              </w:rPr>
            </w:pPr>
            <w:r>
              <w:rPr>
                <w:rFonts w:hint="eastAsia"/>
                <w:b/>
                <w:sz w:val="21"/>
                <w:szCs w:val="21"/>
              </w:rPr>
              <w:t>3</w:t>
            </w:r>
          </w:p>
        </w:tc>
        <w:tc>
          <w:tcPr>
            <w:tcW w:w="8789" w:type="dxa"/>
            <w:gridSpan w:val="5"/>
          </w:tcPr>
          <w:p w:rsidR="00C32EC2" w:rsidRDefault="00C32EC2" w:rsidP="00C32EC2">
            <w:pPr>
              <w:rPr>
                <w:rFonts w:asciiTheme="minorEastAsia" w:hAnsiTheme="minorEastAsia"/>
              </w:rPr>
            </w:pPr>
            <w:r>
              <w:rPr>
                <w:rFonts w:asciiTheme="minorEastAsia" w:hAnsiTheme="minorEastAsia" w:hint="eastAsia"/>
              </w:rPr>
              <w:t>中间为数据段，每段有多个记录值，请参考规则二及附件一；</w:t>
            </w:r>
          </w:p>
          <w:p w:rsidR="00C32EC2" w:rsidRDefault="00C32EC2" w:rsidP="00C32EC2">
            <w:pPr>
              <w:rPr>
                <w:rFonts w:asciiTheme="minorEastAsia" w:hAnsiTheme="minorEastAsia"/>
              </w:rPr>
            </w:pPr>
            <w:r>
              <w:rPr>
                <w:rFonts w:asciiTheme="minorEastAsia" w:hAnsiTheme="minorEastAsia" w:hint="eastAsia"/>
              </w:rPr>
              <w:t>每一行均有数据验证字段内容，来验证本行记录的准确性，一般由行中的几个数据值字段相加的结果，具体</w:t>
            </w:r>
            <w:proofErr w:type="gramStart"/>
            <w:r>
              <w:rPr>
                <w:rFonts w:asciiTheme="minorEastAsia" w:hAnsiTheme="minorEastAsia" w:hint="eastAsia"/>
              </w:rPr>
              <w:t>视不是</w:t>
            </w:r>
            <w:proofErr w:type="gramEnd"/>
            <w:r>
              <w:rPr>
                <w:rFonts w:asciiTheme="minorEastAsia" w:hAnsiTheme="minorEastAsia" w:hint="eastAsia"/>
              </w:rPr>
              <w:t>的行动内容有所不一样；</w:t>
            </w:r>
          </w:p>
        </w:tc>
      </w:tr>
      <w:tr w:rsidR="00C32EC2" w:rsidRPr="006E44BD" w:rsidTr="00BB5271">
        <w:tc>
          <w:tcPr>
            <w:tcW w:w="709" w:type="dxa"/>
          </w:tcPr>
          <w:p w:rsidR="00C32EC2" w:rsidRDefault="00734F53" w:rsidP="00BB5271">
            <w:pPr>
              <w:pStyle w:val="Default"/>
              <w:jc w:val="center"/>
              <w:rPr>
                <w:b/>
                <w:sz w:val="21"/>
                <w:szCs w:val="21"/>
              </w:rPr>
            </w:pPr>
            <w:r>
              <w:rPr>
                <w:rFonts w:hint="eastAsia"/>
                <w:b/>
                <w:sz w:val="21"/>
                <w:szCs w:val="21"/>
              </w:rPr>
              <w:t>4</w:t>
            </w:r>
          </w:p>
        </w:tc>
        <w:tc>
          <w:tcPr>
            <w:tcW w:w="8789" w:type="dxa"/>
            <w:gridSpan w:val="5"/>
          </w:tcPr>
          <w:p w:rsidR="00C32EC2" w:rsidRDefault="009F5F4A" w:rsidP="00C32EC2">
            <w:pPr>
              <w:rPr>
                <w:rFonts w:asciiTheme="minorEastAsia" w:hAnsiTheme="minorEastAsia"/>
              </w:rPr>
            </w:pPr>
            <w:r>
              <w:rPr>
                <w:rFonts w:asciiTheme="minorEastAsia" w:hAnsiTheme="minorEastAsia" w:hint="eastAsia"/>
              </w:rPr>
              <w:t>最后是文件尾</w:t>
            </w:r>
          </w:p>
          <w:p w:rsidR="009F5F4A" w:rsidRDefault="00F82575" w:rsidP="009F5F4A">
            <w:pPr>
              <w:rPr>
                <w:rFonts w:asciiTheme="minorEastAsia" w:hAnsiTheme="minorEastAsia"/>
              </w:rPr>
            </w:pPr>
            <w:r>
              <w:rPr>
                <w:rFonts w:asciiTheme="minorEastAsia" w:hAnsiTheme="minorEastAsia" w:hint="eastAsia"/>
              </w:rPr>
              <w:t>只有一行记录，</w:t>
            </w:r>
            <w:r w:rsidR="009F5F4A">
              <w:rPr>
                <w:rFonts w:asciiTheme="minorEastAsia" w:hAnsiTheme="minorEastAsia" w:hint="eastAsia"/>
              </w:rPr>
              <w:t>第一个字母以“Z”打头，后续每7位说明一个中间段的记录数，共17个记录数说明，后18位为前17段的数值和；</w:t>
            </w:r>
          </w:p>
          <w:p w:rsidR="00F82575" w:rsidRDefault="00F82575" w:rsidP="00F82575">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详细数据结构参见</w:t>
            </w:r>
          </w:p>
          <w:p w:rsidR="00F82575" w:rsidRDefault="00F82575" w:rsidP="00F82575">
            <w:pPr>
              <w:rPr>
                <w:rFonts w:asciiTheme="minorEastAsia" w:hAnsiTheme="minorEastAsia"/>
              </w:rPr>
            </w:pPr>
            <w:r w:rsidRPr="00F82575">
              <w:rPr>
                <w:rFonts w:hint="eastAsia"/>
                <w:color w:val="C00000"/>
              </w:rPr>
              <w:t xml:space="preserve">4 </w:t>
            </w:r>
            <w:r w:rsidRPr="00F82575">
              <w:rPr>
                <w:rFonts w:hint="eastAsia"/>
                <w:color w:val="C00000"/>
              </w:rPr>
              <w:t>附件一</w:t>
            </w:r>
            <w:r w:rsidRPr="00F82575">
              <w:rPr>
                <w:rFonts w:hint="eastAsia"/>
                <w:color w:val="C00000"/>
              </w:rPr>
              <w:t xml:space="preserve"> CCNPT02</w:t>
            </w:r>
            <w:r w:rsidRPr="00F82575">
              <w:rPr>
                <w:rFonts w:hint="eastAsia"/>
                <w:color w:val="C00000"/>
              </w:rPr>
              <w:t>文件描述</w:t>
            </w:r>
            <w:r>
              <w:rPr>
                <w:rFonts w:hint="eastAsia"/>
                <w:color w:val="C00000"/>
              </w:rPr>
              <w:t>的</w:t>
            </w:r>
            <w:r>
              <w:rPr>
                <w:rFonts w:hint="eastAsia"/>
                <w:color w:val="C00000"/>
              </w:rPr>
              <w:t xml:space="preserve"> </w:t>
            </w:r>
            <w:r>
              <w:rPr>
                <w:rFonts w:hint="eastAsia"/>
                <w:color w:val="C00000"/>
              </w:rPr>
              <w:t>“</w:t>
            </w:r>
            <w:r>
              <w:rPr>
                <w:rFonts w:hint="eastAsia"/>
                <w:b/>
                <w:color w:val="C00000"/>
              </w:rPr>
              <w:t>第十八部份</w:t>
            </w:r>
            <w:r w:rsidRPr="00DF433F">
              <w:rPr>
                <w:rFonts w:hint="eastAsia"/>
                <w:b/>
                <w:color w:val="C00000"/>
              </w:rPr>
              <w:t>：</w:t>
            </w:r>
            <w:r>
              <w:rPr>
                <w:rFonts w:hint="eastAsia"/>
                <w:b/>
                <w:color w:val="C00000"/>
              </w:rPr>
              <w:t>控制记录”</w:t>
            </w:r>
            <w:r>
              <w:rPr>
                <w:rFonts w:hint="eastAsia"/>
                <w:b/>
                <w:color w:val="C00000"/>
              </w:rPr>
              <w:t xml:space="preserve"> </w:t>
            </w:r>
          </w:p>
        </w:tc>
      </w:tr>
      <w:tr w:rsidR="003A4117" w:rsidRPr="006E44BD" w:rsidTr="00815144">
        <w:tc>
          <w:tcPr>
            <w:tcW w:w="709" w:type="dxa"/>
            <w:vMerge w:val="restart"/>
          </w:tcPr>
          <w:p w:rsidR="003A4117" w:rsidRDefault="00734F53" w:rsidP="00BB5271">
            <w:pPr>
              <w:pStyle w:val="Default"/>
              <w:jc w:val="center"/>
              <w:rPr>
                <w:b/>
                <w:sz w:val="21"/>
                <w:szCs w:val="21"/>
              </w:rPr>
            </w:pPr>
            <w:r>
              <w:rPr>
                <w:rFonts w:hint="eastAsia"/>
                <w:b/>
                <w:sz w:val="21"/>
                <w:szCs w:val="21"/>
              </w:rPr>
              <w:t>5</w:t>
            </w:r>
          </w:p>
        </w:tc>
        <w:tc>
          <w:tcPr>
            <w:tcW w:w="615" w:type="dxa"/>
            <w:gridSpan w:val="2"/>
            <w:vMerge w:val="restart"/>
            <w:tcBorders>
              <w:right w:val="single" w:sz="4" w:space="0" w:color="auto"/>
            </w:tcBorders>
          </w:tcPr>
          <w:p w:rsidR="006777DF" w:rsidRDefault="006777DF" w:rsidP="003A4117">
            <w:pPr>
              <w:spacing w:line="276" w:lineRule="auto"/>
              <w:jc w:val="center"/>
              <w:rPr>
                <w:b/>
              </w:rPr>
            </w:pPr>
          </w:p>
          <w:p w:rsidR="006777DF" w:rsidRDefault="006777DF" w:rsidP="003A4117">
            <w:pPr>
              <w:spacing w:line="276" w:lineRule="auto"/>
              <w:jc w:val="center"/>
              <w:rPr>
                <w:b/>
              </w:rPr>
            </w:pPr>
          </w:p>
          <w:p w:rsidR="006777DF" w:rsidRDefault="006777DF" w:rsidP="003A4117">
            <w:pPr>
              <w:spacing w:line="276" w:lineRule="auto"/>
              <w:jc w:val="center"/>
              <w:rPr>
                <w:b/>
              </w:rPr>
            </w:pPr>
          </w:p>
          <w:p w:rsidR="006777DF" w:rsidRDefault="006777DF" w:rsidP="003A4117">
            <w:pPr>
              <w:spacing w:line="276" w:lineRule="auto"/>
              <w:jc w:val="center"/>
              <w:rPr>
                <w:b/>
              </w:rPr>
            </w:pPr>
          </w:p>
          <w:p w:rsidR="006777DF" w:rsidRDefault="006777DF" w:rsidP="003A4117">
            <w:pPr>
              <w:spacing w:line="276" w:lineRule="auto"/>
              <w:jc w:val="center"/>
              <w:rPr>
                <w:b/>
              </w:rPr>
            </w:pPr>
          </w:p>
          <w:p w:rsidR="003A4117" w:rsidRPr="003A4117" w:rsidRDefault="003A4117" w:rsidP="003A4117">
            <w:pPr>
              <w:spacing w:line="276" w:lineRule="auto"/>
              <w:jc w:val="center"/>
              <w:rPr>
                <w:b/>
              </w:rPr>
            </w:pPr>
            <w:r w:rsidRPr="003A4117">
              <w:rPr>
                <w:rFonts w:hint="eastAsia"/>
                <w:b/>
              </w:rPr>
              <w:t>供股</w:t>
            </w:r>
          </w:p>
        </w:tc>
        <w:tc>
          <w:tcPr>
            <w:tcW w:w="1653" w:type="dxa"/>
            <w:gridSpan w:val="2"/>
            <w:tcBorders>
              <w:right w:val="single" w:sz="4" w:space="0" w:color="auto"/>
            </w:tcBorders>
          </w:tcPr>
          <w:p w:rsidR="003A4117" w:rsidRPr="003A4117" w:rsidRDefault="003A4117" w:rsidP="003A4117">
            <w:pPr>
              <w:spacing w:line="276" w:lineRule="auto"/>
              <w:rPr>
                <w:sz w:val="22"/>
              </w:rPr>
            </w:pPr>
            <w:r>
              <w:rPr>
                <w:rFonts w:hint="eastAsia"/>
                <w:sz w:val="22"/>
              </w:rPr>
              <w:t>供股权益分配</w:t>
            </w:r>
          </w:p>
        </w:tc>
        <w:tc>
          <w:tcPr>
            <w:tcW w:w="6521" w:type="dxa"/>
            <w:tcBorders>
              <w:left w:val="single" w:sz="4" w:space="0" w:color="auto"/>
            </w:tcBorders>
          </w:tcPr>
          <w:p w:rsidR="003A4117" w:rsidRDefault="00601AAA" w:rsidP="003A4117">
            <w:pPr>
              <w:spacing w:line="276" w:lineRule="auto"/>
              <w:rPr>
                <w:rFonts w:asciiTheme="minorEastAsia" w:hAnsiTheme="minorEastAsia"/>
              </w:rPr>
            </w:pPr>
            <w:r>
              <w:rPr>
                <w:rFonts w:asciiTheme="minorEastAsia" w:hAnsiTheme="minorEastAsia" w:hint="eastAsia"/>
              </w:rPr>
              <w:t>每行</w:t>
            </w:r>
            <w:r w:rsidR="003A4117">
              <w:rPr>
                <w:rFonts w:asciiTheme="minorEastAsia" w:hAnsiTheme="minorEastAsia" w:hint="eastAsia"/>
              </w:rPr>
              <w:t>第一个字母以</w:t>
            </w:r>
            <w:r w:rsidR="003A4117" w:rsidRPr="006777DF">
              <w:rPr>
                <w:rFonts w:asciiTheme="minorEastAsia" w:hAnsiTheme="minorEastAsia" w:hint="eastAsia"/>
                <w:b/>
                <w:color w:val="0000FF"/>
              </w:rPr>
              <w:t>“B”</w:t>
            </w:r>
            <w:r w:rsidR="003A4117">
              <w:rPr>
                <w:rFonts w:asciiTheme="minorEastAsia" w:hAnsiTheme="minorEastAsia" w:hint="eastAsia"/>
              </w:rPr>
              <w:t>打头,数据包含了以下四类</w:t>
            </w:r>
          </w:p>
          <w:p w:rsidR="003A4117" w:rsidRPr="00601AAA" w:rsidRDefault="003A4117" w:rsidP="003A4117">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 xml:space="preserve">P=初步确认  </w:t>
            </w:r>
          </w:p>
          <w:p w:rsidR="003A4117" w:rsidRPr="00601AAA" w:rsidRDefault="003A4117" w:rsidP="003A4117">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F=最终确认</w:t>
            </w:r>
          </w:p>
          <w:p w:rsidR="003A4117" w:rsidRPr="00601AAA" w:rsidRDefault="003A4117" w:rsidP="003A4117">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C=取消</w:t>
            </w:r>
          </w:p>
          <w:p w:rsidR="003A4117" w:rsidRPr="00601AAA" w:rsidRDefault="003A4117" w:rsidP="003A4117">
            <w:pPr>
              <w:spacing w:line="276" w:lineRule="auto"/>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T=to-be-advised（参与者并未拥有外币账户时合资格货币的应收数）</w:t>
            </w:r>
          </w:p>
          <w:p w:rsidR="003A4117" w:rsidRDefault="003A4117" w:rsidP="003A4117">
            <w:pPr>
              <w:spacing w:line="276" w:lineRule="auto"/>
              <w:rPr>
                <w:rFonts w:ascii="微软雅黑" w:eastAsia="微软雅黑" w:hAnsi="微软雅黑"/>
                <w:b/>
                <w:color w:val="0000FF"/>
                <w:sz w:val="18"/>
                <w:szCs w:val="18"/>
              </w:rPr>
            </w:pPr>
            <w:r w:rsidRPr="00601AAA">
              <w:rPr>
                <w:rFonts w:ascii="微软雅黑" w:eastAsia="微软雅黑" w:hAnsi="微软雅黑" w:hint="eastAsia"/>
                <w:b/>
                <w:color w:val="0000FF"/>
                <w:sz w:val="18"/>
                <w:szCs w:val="18"/>
              </w:rPr>
              <w:t>目前只处理</w:t>
            </w:r>
            <w:proofErr w:type="gramStart"/>
            <w:r w:rsidRPr="00601AAA">
              <w:rPr>
                <w:rFonts w:ascii="微软雅黑" w:eastAsia="微软雅黑" w:hAnsi="微软雅黑"/>
                <w:b/>
                <w:color w:val="0000FF"/>
                <w:sz w:val="18"/>
                <w:szCs w:val="18"/>
              </w:rPr>
              <w:t>”</w:t>
            </w:r>
            <w:proofErr w:type="gramEnd"/>
            <w:r w:rsidRPr="00601AAA">
              <w:rPr>
                <w:rFonts w:ascii="微软雅黑" w:eastAsia="微软雅黑" w:hAnsi="微软雅黑" w:hint="eastAsia"/>
                <w:b/>
                <w:color w:val="0000FF"/>
                <w:sz w:val="18"/>
                <w:szCs w:val="18"/>
              </w:rPr>
              <w:t>F</w:t>
            </w:r>
            <w:proofErr w:type="gramStart"/>
            <w:r w:rsidRPr="00601AAA">
              <w:rPr>
                <w:rFonts w:ascii="微软雅黑" w:eastAsia="微软雅黑" w:hAnsi="微软雅黑"/>
                <w:b/>
                <w:color w:val="0000FF"/>
                <w:sz w:val="18"/>
                <w:szCs w:val="18"/>
              </w:rPr>
              <w:t>”</w:t>
            </w:r>
            <w:proofErr w:type="gramEnd"/>
            <w:r w:rsidRPr="00601AAA">
              <w:rPr>
                <w:rFonts w:ascii="微软雅黑" w:eastAsia="微软雅黑" w:hAnsi="微软雅黑" w:hint="eastAsia"/>
                <w:b/>
                <w:color w:val="0000FF"/>
                <w:sz w:val="18"/>
                <w:szCs w:val="18"/>
              </w:rPr>
              <w:t>类的数据，其它类数据保存起来，以备后用</w:t>
            </w:r>
            <w:r w:rsidR="00601AAA">
              <w:rPr>
                <w:rFonts w:ascii="微软雅黑" w:eastAsia="微软雅黑" w:hAnsi="微软雅黑" w:hint="eastAsia"/>
                <w:b/>
                <w:color w:val="0000FF"/>
                <w:sz w:val="18"/>
                <w:szCs w:val="18"/>
              </w:rPr>
              <w:t>；</w:t>
            </w:r>
          </w:p>
          <w:p w:rsidR="006777DF" w:rsidRDefault="006777DF" w:rsidP="003A4117">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“P”类数据未来可以作提醒、查询使用；</w:t>
            </w:r>
          </w:p>
          <w:p w:rsidR="000C286E" w:rsidRDefault="000C286E" w:rsidP="003A4117">
            <w:pPr>
              <w:spacing w:line="276" w:lineRule="auto"/>
              <w:rPr>
                <w:rFonts w:asciiTheme="minorEastAsia" w:hAnsiTheme="minorEastAsia"/>
                <w:szCs w:val="21"/>
              </w:rPr>
            </w:pPr>
          </w:p>
          <w:p w:rsidR="00F82575" w:rsidRDefault="000C286E" w:rsidP="003A4117">
            <w:pPr>
              <w:spacing w:line="276" w:lineRule="auto"/>
              <w:rPr>
                <w:rFonts w:ascii="微软雅黑" w:eastAsia="微软雅黑" w:hAnsi="微软雅黑"/>
                <w:b/>
                <w:color w:val="0000FF"/>
                <w:sz w:val="18"/>
                <w:szCs w:val="18"/>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sidRPr="00A2399F">
              <w:rPr>
                <w:rFonts w:asciiTheme="minorEastAsia" w:hAnsiTheme="minorEastAsia"/>
                <w:b/>
              </w:rPr>
              <w:t>RTS ISSUE</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00642AB4">
              <w:rPr>
                <w:rFonts w:asciiTheme="minorEastAsia" w:hAnsiTheme="minorEastAsia" w:hint="eastAsia"/>
              </w:rPr>
              <w:t>或</w:t>
            </w:r>
          </w:p>
          <w:p w:rsidR="00642AB4" w:rsidRDefault="00642AB4" w:rsidP="00642AB4">
            <w:pPr>
              <w:spacing w:line="276" w:lineRule="auto"/>
              <w:rPr>
                <w:rFonts w:ascii="微软雅黑" w:eastAsia="微软雅黑" w:hAnsi="微软雅黑"/>
                <w:b/>
                <w:color w:val="0000FF"/>
                <w:sz w:val="18"/>
                <w:szCs w:val="18"/>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sidRPr="00A2399F">
              <w:rPr>
                <w:rFonts w:asciiTheme="minorEastAsia" w:hAnsiTheme="minorEastAsia"/>
                <w:b/>
              </w:rPr>
              <w:t>R</w:t>
            </w:r>
            <w:r>
              <w:rPr>
                <w:rFonts w:asciiTheme="minorEastAsia" w:hAnsiTheme="minorEastAsia" w:hint="eastAsia"/>
                <w:b/>
              </w:rPr>
              <w:t>IGHT</w:t>
            </w:r>
            <w:r w:rsidRPr="00A2399F">
              <w:rPr>
                <w:rFonts w:asciiTheme="minorEastAsia" w:hAnsiTheme="minorEastAsia"/>
                <w:b/>
              </w:rPr>
              <w:t xml:space="preserve"> ISSUE</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p>
          <w:p w:rsidR="000C286E" w:rsidRDefault="000C286E" w:rsidP="003A4117">
            <w:pPr>
              <w:spacing w:line="276" w:lineRule="auto"/>
              <w:rPr>
                <w:rFonts w:ascii="微软雅黑" w:eastAsia="微软雅黑" w:hAnsi="微软雅黑"/>
                <w:b/>
                <w:color w:val="0000FF"/>
                <w:sz w:val="18"/>
                <w:szCs w:val="18"/>
              </w:rPr>
            </w:pPr>
          </w:p>
          <w:p w:rsidR="00F82575" w:rsidRDefault="00F82575" w:rsidP="003A4117">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详细数据结构参见</w:t>
            </w:r>
          </w:p>
          <w:p w:rsidR="00F82575" w:rsidRPr="00601AAA" w:rsidRDefault="00F82575" w:rsidP="00F82575">
            <w:pPr>
              <w:spacing w:line="276" w:lineRule="auto"/>
              <w:rPr>
                <w:b/>
                <w:color w:val="0000FF"/>
              </w:rPr>
            </w:pPr>
            <w:r>
              <w:rPr>
                <w:rFonts w:hint="eastAsia"/>
                <w:color w:val="C00000"/>
              </w:rPr>
              <w:t>“</w:t>
            </w:r>
            <w:r>
              <w:rPr>
                <w:rFonts w:hint="eastAsia"/>
                <w:color w:val="C00000"/>
              </w:rPr>
              <w:t xml:space="preserve">4.1 </w:t>
            </w:r>
            <w:r w:rsidRPr="0016060E">
              <w:rPr>
                <w:color w:val="C00000"/>
              </w:rPr>
              <w:t>Benefit Entitlement</w:t>
            </w:r>
            <w:r>
              <w:rPr>
                <w:rFonts w:hint="eastAsia"/>
                <w:color w:val="C00000"/>
              </w:rPr>
              <w:t>（权益）段的数据分析”</w:t>
            </w:r>
          </w:p>
        </w:tc>
      </w:tr>
      <w:tr w:rsidR="006777DF" w:rsidRPr="006E44BD" w:rsidTr="00815144">
        <w:trPr>
          <w:trHeight w:val="2022"/>
        </w:trPr>
        <w:tc>
          <w:tcPr>
            <w:tcW w:w="709" w:type="dxa"/>
            <w:vMerge/>
          </w:tcPr>
          <w:p w:rsidR="006777DF" w:rsidRDefault="006777DF" w:rsidP="00BB5271">
            <w:pPr>
              <w:pStyle w:val="Default"/>
              <w:jc w:val="center"/>
              <w:rPr>
                <w:b/>
                <w:sz w:val="21"/>
                <w:szCs w:val="21"/>
              </w:rPr>
            </w:pPr>
          </w:p>
        </w:tc>
        <w:tc>
          <w:tcPr>
            <w:tcW w:w="615" w:type="dxa"/>
            <w:gridSpan w:val="2"/>
            <w:vMerge/>
            <w:tcBorders>
              <w:right w:val="single" w:sz="4" w:space="0" w:color="auto"/>
            </w:tcBorders>
          </w:tcPr>
          <w:p w:rsidR="006777DF" w:rsidRDefault="006777DF" w:rsidP="00BB5271">
            <w:pPr>
              <w:spacing w:line="276" w:lineRule="auto"/>
            </w:pPr>
          </w:p>
        </w:tc>
        <w:tc>
          <w:tcPr>
            <w:tcW w:w="1653" w:type="dxa"/>
            <w:gridSpan w:val="2"/>
            <w:tcBorders>
              <w:right w:val="single" w:sz="4" w:space="0" w:color="auto"/>
            </w:tcBorders>
          </w:tcPr>
          <w:p w:rsidR="006777DF" w:rsidRPr="003A4117" w:rsidRDefault="006777DF" w:rsidP="003A4117">
            <w:pPr>
              <w:spacing w:line="276" w:lineRule="auto"/>
              <w:rPr>
                <w:sz w:val="22"/>
              </w:rPr>
            </w:pPr>
            <w:r>
              <w:rPr>
                <w:rFonts w:hint="eastAsia"/>
                <w:sz w:val="22"/>
              </w:rPr>
              <w:t>供股股份到账</w:t>
            </w:r>
          </w:p>
        </w:tc>
        <w:tc>
          <w:tcPr>
            <w:tcW w:w="6521" w:type="dxa"/>
            <w:tcBorders>
              <w:left w:val="single" w:sz="4" w:space="0" w:color="auto"/>
            </w:tcBorders>
          </w:tcPr>
          <w:p w:rsidR="006777DF" w:rsidRDefault="006777DF" w:rsidP="00601AAA">
            <w:pPr>
              <w:spacing w:line="276" w:lineRule="auto"/>
              <w:rPr>
                <w:rFonts w:asciiTheme="minorEastAsia" w:hAnsiTheme="minorEastAsia"/>
              </w:rPr>
            </w:pPr>
            <w:r>
              <w:rPr>
                <w:rFonts w:asciiTheme="minorEastAsia" w:hAnsiTheme="minorEastAsia" w:hint="eastAsia"/>
              </w:rPr>
              <w:t>每行第一个字母以</w:t>
            </w:r>
            <w:r w:rsidRPr="006777DF">
              <w:rPr>
                <w:rFonts w:asciiTheme="minorEastAsia" w:hAnsiTheme="minorEastAsia" w:hint="eastAsia"/>
                <w:b/>
                <w:color w:val="0000FF"/>
              </w:rPr>
              <w:t>“F”</w:t>
            </w:r>
            <w:r>
              <w:rPr>
                <w:rFonts w:asciiTheme="minorEastAsia" w:hAnsiTheme="minorEastAsia" w:hint="eastAsia"/>
              </w:rPr>
              <w:t>打头,数据包含了以下三类</w:t>
            </w:r>
          </w:p>
          <w:p w:rsidR="006777DF" w:rsidRPr="00601AAA" w:rsidRDefault="006777DF" w:rsidP="00601AAA">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 xml:space="preserve">P=初步确认  </w:t>
            </w:r>
          </w:p>
          <w:p w:rsidR="006777DF" w:rsidRPr="00601AAA" w:rsidRDefault="006777DF" w:rsidP="00601AAA">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F=最终确认</w:t>
            </w:r>
          </w:p>
          <w:p w:rsidR="006777DF" w:rsidRPr="00601AAA" w:rsidRDefault="006777DF" w:rsidP="00601AAA">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C=取消</w:t>
            </w:r>
          </w:p>
          <w:p w:rsidR="006777DF" w:rsidRDefault="006777DF" w:rsidP="00601AAA">
            <w:pPr>
              <w:spacing w:line="276" w:lineRule="auto"/>
              <w:rPr>
                <w:rFonts w:ascii="微软雅黑" w:eastAsia="微软雅黑" w:hAnsi="微软雅黑"/>
                <w:b/>
                <w:color w:val="0000FF"/>
                <w:sz w:val="18"/>
                <w:szCs w:val="18"/>
              </w:rPr>
            </w:pPr>
            <w:r w:rsidRPr="00601AAA">
              <w:rPr>
                <w:rFonts w:ascii="微软雅黑" w:eastAsia="微软雅黑" w:hAnsi="微软雅黑" w:hint="eastAsia"/>
                <w:b/>
                <w:color w:val="0000FF"/>
                <w:sz w:val="18"/>
                <w:szCs w:val="18"/>
              </w:rPr>
              <w:t>目前只处理</w:t>
            </w:r>
            <w:proofErr w:type="gramStart"/>
            <w:r w:rsidRPr="00601AAA">
              <w:rPr>
                <w:rFonts w:ascii="微软雅黑" w:eastAsia="微软雅黑" w:hAnsi="微软雅黑"/>
                <w:b/>
                <w:color w:val="0000FF"/>
                <w:sz w:val="18"/>
                <w:szCs w:val="18"/>
              </w:rPr>
              <w:t>”</w:t>
            </w:r>
            <w:proofErr w:type="gramEnd"/>
            <w:r w:rsidRPr="00601AAA">
              <w:rPr>
                <w:rFonts w:ascii="微软雅黑" w:eastAsia="微软雅黑" w:hAnsi="微软雅黑" w:hint="eastAsia"/>
                <w:b/>
                <w:color w:val="0000FF"/>
                <w:sz w:val="18"/>
                <w:szCs w:val="18"/>
              </w:rPr>
              <w:t>F</w:t>
            </w:r>
            <w:proofErr w:type="gramStart"/>
            <w:r w:rsidRPr="00601AAA">
              <w:rPr>
                <w:rFonts w:ascii="微软雅黑" w:eastAsia="微软雅黑" w:hAnsi="微软雅黑"/>
                <w:b/>
                <w:color w:val="0000FF"/>
                <w:sz w:val="18"/>
                <w:szCs w:val="18"/>
              </w:rPr>
              <w:t>”</w:t>
            </w:r>
            <w:proofErr w:type="gramEnd"/>
            <w:r w:rsidRPr="00601AAA">
              <w:rPr>
                <w:rFonts w:ascii="微软雅黑" w:eastAsia="微软雅黑" w:hAnsi="微软雅黑" w:hint="eastAsia"/>
                <w:b/>
                <w:color w:val="0000FF"/>
                <w:sz w:val="18"/>
                <w:szCs w:val="18"/>
              </w:rPr>
              <w:t>类的数据，其它类数据保存起来，以备后用</w:t>
            </w:r>
            <w:r>
              <w:rPr>
                <w:rFonts w:ascii="微软雅黑" w:eastAsia="微软雅黑" w:hAnsi="微软雅黑" w:hint="eastAsia"/>
                <w:b/>
                <w:color w:val="0000FF"/>
                <w:sz w:val="18"/>
                <w:szCs w:val="18"/>
              </w:rPr>
              <w:t>；</w:t>
            </w:r>
          </w:p>
          <w:p w:rsidR="00E47D10" w:rsidRDefault="00E47D10" w:rsidP="00601AAA">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同时权证代码以02打头；</w:t>
            </w:r>
          </w:p>
          <w:p w:rsidR="00F82575" w:rsidRDefault="00D81B38" w:rsidP="00601AAA">
            <w:pPr>
              <w:spacing w:line="276" w:lineRule="auto"/>
              <w:rPr>
                <w:rFonts w:ascii="微软雅黑" w:eastAsia="微软雅黑" w:hAnsi="微软雅黑"/>
                <w:b/>
                <w:color w:val="0000FF"/>
                <w:sz w:val="18"/>
                <w:szCs w:val="18"/>
              </w:rPr>
            </w:pPr>
            <w:proofErr w:type="gramStart"/>
            <w:r>
              <w:rPr>
                <w:rFonts w:ascii="微软雅黑" w:eastAsia="微软雅黑" w:hAnsi="微软雅黑" w:hint="eastAsia"/>
                <w:b/>
                <w:color w:val="0000FF"/>
                <w:sz w:val="18"/>
                <w:szCs w:val="18"/>
              </w:rPr>
              <w:t>事件序更号</w:t>
            </w:r>
            <w:proofErr w:type="gramEnd"/>
            <w:r>
              <w:rPr>
                <w:rFonts w:ascii="微软雅黑" w:eastAsia="微软雅黑" w:hAnsi="微软雅黑" w:hint="eastAsia"/>
                <w:b/>
                <w:color w:val="0000FF"/>
                <w:sz w:val="18"/>
                <w:szCs w:val="18"/>
              </w:rPr>
              <w:t>为01</w:t>
            </w:r>
          </w:p>
          <w:p w:rsidR="00D81B38" w:rsidRDefault="00D81B38" w:rsidP="00601AAA">
            <w:pPr>
              <w:spacing w:line="276" w:lineRule="auto"/>
              <w:rPr>
                <w:rFonts w:ascii="微软雅黑" w:eastAsia="微软雅黑" w:hAnsi="微软雅黑"/>
                <w:b/>
                <w:color w:val="0000FF"/>
                <w:sz w:val="18"/>
                <w:szCs w:val="18"/>
              </w:rPr>
            </w:pPr>
          </w:p>
          <w:p w:rsidR="00217313" w:rsidRDefault="00217313" w:rsidP="00601AAA">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供股到账按认购类型分为供股与额外供股；</w:t>
            </w:r>
          </w:p>
          <w:p w:rsidR="00217313" w:rsidRDefault="00217313" w:rsidP="00601AAA">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额外供股的数据是多条，系统处理时要把额外供股的数据汇总起来，它的</w:t>
            </w:r>
            <w:proofErr w:type="gramStart"/>
            <w:r>
              <w:rPr>
                <w:rFonts w:ascii="微软雅黑" w:eastAsia="微软雅黑" w:hAnsi="微软雅黑" w:hint="eastAsia"/>
                <w:b/>
                <w:color w:val="0000FF"/>
                <w:sz w:val="18"/>
                <w:szCs w:val="18"/>
              </w:rPr>
              <w:t>认购供型为</w:t>
            </w:r>
            <w:proofErr w:type="gramEnd"/>
            <w:r>
              <w:rPr>
                <w:rFonts w:ascii="微软雅黑" w:eastAsia="微软雅黑" w:hAnsi="微软雅黑" w:hint="eastAsia"/>
                <w:b/>
                <w:color w:val="0000FF"/>
                <w:sz w:val="18"/>
                <w:szCs w:val="18"/>
              </w:rPr>
              <w:t>2；</w:t>
            </w:r>
          </w:p>
          <w:p w:rsidR="00217313" w:rsidRDefault="00217313" w:rsidP="00601AAA">
            <w:pPr>
              <w:spacing w:line="276" w:lineRule="auto"/>
              <w:rPr>
                <w:rFonts w:ascii="微软雅黑" w:eastAsia="微软雅黑" w:hAnsi="微软雅黑"/>
                <w:b/>
                <w:color w:val="0000FF"/>
                <w:sz w:val="18"/>
                <w:szCs w:val="18"/>
              </w:rPr>
            </w:pPr>
          </w:p>
          <w:p w:rsidR="00217313" w:rsidRDefault="00217313" w:rsidP="00601AAA">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供</w:t>
            </w:r>
            <w:proofErr w:type="gramStart"/>
            <w:r>
              <w:rPr>
                <w:rFonts w:ascii="微软雅黑" w:eastAsia="微软雅黑" w:hAnsi="微软雅黑" w:hint="eastAsia"/>
                <w:b/>
                <w:color w:val="0000FF"/>
                <w:sz w:val="18"/>
                <w:szCs w:val="18"/>
              </w:rPr>
              <w:t>股行动</w:t>
            </w:r>
            <w:proofErr w:type="gramEnd"/>
            <w:r>
              <w:rPr>
                <w:rFonts w:ascii="微软雅黑" w:eastAsia="微软雅黑" w:hAnsi="微软雅黑" w:hint="eastAsia"/>
                <w:b/>
                <w:color w:val="0000FF"/>
                <w:sz w:val="18"/>
                <w:szCs w:val="18"/>
              </w:rPr>
              <w:t>可能会涉及到派发涡轮，按一定比例派发，如果有派发涡轮时，涡轮是单独的数据，也分供股与额外认购的类型；</w:t>
            </w:r>
          </w:p>
          <w:p w:rsidR="00217313" w:rsidRDefault="00217313" w:rsidP="00601AAA">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系统按以下方式认识涡轮与供股到账是同一批数据：</w:t>
            </w:r>
          </w:p>
          <w:p w:rsidR="00D17C9F" w:rsidRDefault="00217313">
            <w:pPr>
              <w:pStyle w:val="a7"/>
              <w:numPr>
                <w:ilvl w:val="0"/>
                <w:numId w:val="230"/>
              </w:numPr>
              <w:spacing w:line="360" w:lineRule="auto"/>
              <w:ind w:firstLineChars="0"/>
              <w:rPr>
                <w:rFonts w:asciiTheme="minorEastAsia" w:hAnsiTheme="minorEastAsia"/>
              </w:rPr>
            </w:pPr>
            <w:r w:rsidRPr="00431756">
              <w:rPr>
                <w:rFonts w:asciiTheme="minorEastAsia" w:hAnsiTheme="minorEastAsia"/>
                <w:szCs w:val="21"/>
              </w:rPr>
              <w:t>Record type</w:t>
            </w:r>
            <w:r>
              <w:rPr>
                <w:rFonts w:asciiTheme="minorEastAsia" w:hAnsiTheme="minorEastAsia" w:hint="eastAsia"/>
                <w:szCs w:val="21"/>
              </w:rPr>
              <w:t>同为F</w:t>
            </w:r>
            <w:r>
              <w:rPr>
                <w:rFonts w:asciiTheme="minorEastAsia" w:hAnsiTheme="minorEastAsia" w:hint="eastAsia"/>
              </w:rPr>
              <w:t>；</w:t>
            </w:r>
          </w:p>
          <w:p w:rsidR="00D17C9F" w:rsidRDefault="00217313">
            <w:pPr>
              <w:pStyle w:val="a7"/>
              <w:numPr>
                <w:ilvl w:val="0"/>
                <w:numId w:val="230"/>
              </w:numPr>
              <w:spacing w:line="360" w:lineRule="auto"/>
              <w:ind w:firstLineChars="0"/>
              <w:rPr>
                <w:rFonts w:asciiTheme="minorEastAsia" w:hAnsiTheme="minorEastAsia"/>
              </w:rPr>
            </w:pPr>
            <w:r>
              <w:rPr>
                <w:rFonts w:asciiTheme="minorEastAsia" w:hAnsiTheme="minorEastAsia" w:hint="eastAsia"/>
              </w:rPr>
              <w:t>公告编号相同；</w:t>
            </w:r>
          </w:p>
          <w:p w:rsidR="00D17C9F" w:rsidRDefault="00217313">
            <w:pPr>
              <w:pStyle w:val="a7"/>
              <w:numPr>
                <w:ilvl w:val="0"/>
                <w:numId w:val="230"/>
              </w:numPr>
              <w:spacing w:line="360" w:lineRule="auto"/>
              <w:ind w:firstLineChars="0"/>
              <w:rPr>
                <w:rFonts w:asciiTheme="minorEastAsia" w:hAnsiTheme="minorEastAsia"/>
              </w:rPr>
            </w:pPr>
            <w:r>
              <w:rPr>
                <w:rFonts w:asciiTheme="minorEastAsia" w:hAnsiTheme="minorEastAsia" w:hint="eastAsia"/>
              </w:rPr>
              <w:t>认购类型相同；</w:t>
            </w:r>
          </w:p>
          <w:p w:rsidR="00D17C9F" w:rsidRDefault="00217313">
            <w:pPr>
              <w:pStyle w:val="a7"/>
              <w:numPr>
                <w:ilvl w:val="0"/>
                <w:numId w:val="230"/>
              </w:numPr>
              <w:spacing w:line="360" w:lineRule="auto"/>
              <w:ind w:firstLineChars="0"/>
              <w:rPr>
                <w:rFonts w:asciiTheme="minorEastAsia" w:hAnsiTheme="minorEastAsia"/>
              </w:rPr>
            </w:pPr>
            <w:r>
              <w:rPr>
                <w:rFonts w:asciiTheme="minorEastAsia" w:hAnsiTheme="minorEastAsia" w:hint="eastAsia"/>
              </w:rPr>
              <w:t>原证券代码相同；</w:t>
            </w:r>
          </w:p>
          <w:p w:rsidR="00D17C9F" w:rsidRDefault="00217313">
            <w:pPr>
              <w:pStyle w:val="a7"/>
              <w:numPr>
                <w:ilvl w:val="0"/>
                <w:numId w:val="230"/>
              </w:numPr>
              <w:spacing w:line="360" w:lineRule="auto"/>
              <w:ind w:firstLineChars="0"/>
              <w:rPr>
                <w:rFonts w:asciiTheme="minorEastAsia" w:hAnsiTheme="minorEastAsia"/>
              </w:rPr>
            </w:pPr>
            <w:r w:rsidRPr="00431756">
              <w:rPr>
                <w:rFonts w:asciiTheme="minorEastAsia" w:hAnsiTheme="minorEastAsia"/>
                <w:szCs w:val="21"/>
              </w:rPr>
              <w:t>Holding type</w:t>
            </w:r>
            <w:r>
              <w:rPr>
                <w:rFonts w:asciiTheme="minorEastAsia" w:hAnsiTheme="minorEastAsia" w:hint="eastAsia"/>
                <w:szCs w:val="21"/>
              </w:rPr>
              <w:t>相同；</w:t>
            </w:r>
          </w:p>
          <w:p w:rsidR="00D17C9F" w:rsidRDefault="00217313">
            <w:pPr>
              <w:pStyle w:val="a7"/>
              <w:numPr>
                <w:ilvl w:val="0"/>
                <w:numId w:val="230"/>
              </w:numPr>
              <w:spacing w:line="360" w:lineRule="auto"/>
              <w:ind w:firstLineChars="0"/>
              <w:rPr>
                <w:rFonts w:asciiTheme="minorEastAsia" w:hAnsiTheme="minorEastAsia"/>
              </w:rPr>
            </w:pPr>
            <w:r w:rsidRPr="00431756">
              <w:rPr>
                <w:rFonts w:asciiTheme="minorEastAsia" w:hAnsiTheme="minorEastAsia"/>
                <w:szCs w:val="21"/>
              </w:rPr>
              <w:t>Receivable type</w:t>
            </w:r>
            <w:r>
              <w:rPr>
                <w:rFonts w:asciiTheme="minorEastAsia" w:hAnsiTheme="minorEastAsia" w:hint="eastAsia"/>
                <w:szCs w:val="21"/>
              </w:rPr>
              <w:t>相同；</w:t>
            </w:r>
          </w:p>
          <w:p w:rsidR="00D17C9F" w:rsidRDefault="00D81B38">
            <w:pPr>
              <w:pStyle w:val="a7"/>
              <w:numPr>
                <w:ilvl w:val="0"/>
                <w:numId w:val="230"/>
              </w:numPr>
              <w:spacing w:line="360" w:lineRule="auto"/>
              <w:ind w:firstLineChars="0"/>
              <w:rPr>
                <w:rFonts w:asciiTheme="minorEastAsia" w:hAnsiTheme="minorEastAsia"/>
              </w:rPr>
            </w:pPr>
            <w:r>
              <w:rPr>
                <w:rFonts w:asciiTheme="minorEastAsia" w:hAnsiTheme="minorEastAsia" w:hint="eastAsia"/>
                <w:szCs w:val="21"/>
              </w:rPr>
              <w:t>事件序列号为02；</w:t>
            </w:r>
          </w:p>
          <w:p w:rsidR="00217313" w:rsidRDefault="00217313" w:rsidP="00217313">
            <w:pPr>
              <w:pStyle w:val="a7"/>
              <w:numPr>
                <w:ilvl w:val="1"/>
                <w:numId w:val="228"/>
              </w:numPr>
              <w:spacing w:line="360" w:lineRule="auto"/>
              <w:ind w:firstLineChars="0"/>
              <w:rPr>
                <w:rFonts w:asciiTheme="minorEastAsia" w:hAnsiTheme="minorEastAsia"/>
              </w:rPr>
            </w:pPr>
            <w:r>
              <w:rPr>
                <w:rFonts w:asciiTheme="minorEastAsia" w:hAnsiTheme="minorEastAsia" w:hint="eastAsia"/>
              </w:rPr>
              <w:t>如果认购类型为1，即供股，其数据只有一条；</w:t>
            </w:r>
          </w:p>
          <w:p w:rsidR="00217313" w:rsidRPr="001A5DBF" w:rsidRDefault="00217313" w:rsidP="00217313">
            <w:pPr>
              <w:pStyle w:val="a7"/>
              <w:numPr>
                <w:ilvl w:val="1"/>
                <w:numId w:val="228"/>
              </w:numPr>
              <w:spacing w:line="360" w:lineRule="auto"/>
              <w:ind w:firstLineChars="0"/>
              <w:rPr>
                <w:rFonts w:asciiTheme="minorEastAsia" w:hAnsiTheme="minorEastAsia"/>
              </w:rPr>
            </w:pPr>
            <w:r>
              <w:rPr>
                <w:rFonts w:asciiTheme="minorEastAsia" w:hAnsiTheme="minorEastAsia" w:hint="eastAsia"/>
              </w:rPr>
              <w:t>如果认购类型为2，额外供股，有可能有多条数据，系统处理时把它的数据汇总起来；</w:t>
            </w:r>
          </w:p>
          <w:p w:rsidR="00217313" w:rsidRPr="00217313" w:rsidRDefault="00217313" w:rsidP="00601AAA">
            <w:pPr>
              <w:spacing w:line="276" w:lineRule="auto"/>
              <w:rPr>
                <w:rFonts w:ascii="微软雅黑" w:eastAsia="微软雅黑" w:hAnsi="微软雅黑"/>
                <w:b/>
                <w:color w:val="0000FF"/>
                <w:sz w:val="18"/>
                <w:szCs w:val="18"/>
              </w:rPr>
            </w:pPr>
          </w:p>
          <w:p w:rsidR="00217313" w:rsidRDefault="00217313" w:rsidP="00601AAA">
            <w:pPr>
              <w:spacing w:line="276" w:lineRule="auto"/>
              <w:rPr>
                <w:rFonts w:ascii="微软雅黑" w:eastAsia="微软雅黑" w:hAnsi="微软雅黑"/>
                <w:b/>
                <w:color w:val="0000FF"/>
                <w:sz w:val="18"/>
                <w:szCs w:val="18"/>
              </w:rPr>
            </w:pPr>
          </w:p>
          <w:p w:rsidR="00F82575" w:rsidRDefault="00F82575" w:rsidP="00F82575">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详细数据结构参见</w:t>
            </w:r>
          </w:p>
          <w:p w:rsidR="00F82575" w:rsidRDefault="00F82575" w:rsidP="00F82575">
            <w:pPr>
              <w:spacing w:line="276" w:lineRule="auto"/>
            </w:pPr>
            <w:r>
              <w:rPr>
                <w:rFonts w:hint="eastAsia"/>
                <w:color w:val="C00000"/>
              </w:rPr>
              <w:t>“</w:t>
            </w:r>
            <w:r>
              <w:rPr>
                <w:rFonts w:hint="eastAsia"/>
                <w:color w:val="C00000"/>
              </w:rPr>
              <w:t xml:space="preserve">4.2 </w:t>
            </w:r>
            <w:r w:rsidRPr="00A57EF6">
              <w:rPr>
                <w:b/>
                <w:color w:val="C00000"/>
              </w:rPr>
              <w:t>RIGHTS</w:t>
            </w:r>
            <w:r>
              <w:rPr>
                <w:rFonts w:hint="eastAsia"/>
                <w:color w:val="C00000"/>
              </w:rPr>
              <w:t>段的数据分析”</w:t>
            </w:r>
          </w:p>
        </w:tc>
      </w:tr>
      <w:tr w:rsidR="003A4117" w:rsidRPr="006E44BD" w:rsidTr="00815144">
        <w:tc>
          <w:tcPr>
            <w:tcW w:w="709" w:type="dxa"/>
          </w:tcPr>
          <w:p w:rsidR="003A4117" w:rsidRDefault="00734F53" w:rsidP="00F82575">
            <w:pPr>
              <w:pStyle w:val="Default"/>
              <w:jc w:val="center"/>
              <w:rPr>
                <w:b/>
                <w:sz w:val="21"/>
                <w:szCs w:val="21"/>
              </w:rPr>
            </w:pPr>
            <w:r>
              <w:rPr>
                <w:rFonts w:hint="eastAsia"/>
                <w:b/>
                <w:sz w:val="21"/>
                <w:szCs w:val="21"/>
              </w:rPr>
              <w:t>6</w:t>
            </w:r>
          </w:p>
        </w:tc>
        <w:tc>
          <w:tcPr>
            <w:tcW w:w="2268" w:type="dxa"/>
            <w:gridSpan w:val="4"/>
            <w:tcBorders>
              <w:right w:val="single" w:sz="4" w:space="0" w:color="auto"/>
            </w:tcBorders>
          </w:tcPr>
          <w:p w:rsidR="003A4117" w:rsidRDefault="009C0B9F" w:rsidP="006777DF">
            <w:pPr>
              <w:spacing w:line="276" w:lineRule="auto"/>
            </w:pPr>
            <w:r>
              <w:rPr>
                <w:rFonts w:hint="eastAsia"/>
              </w:rPr>
              <w:t>现金股息</w:t>
            </w:r>
          </w:p>
        </w:tc>
        <w:tc>
          <w:tcPr>
            <w:tcW w:w="6521" w:type="dxa"/>
            <w:tcBorders>
              <w:left w:val="single" w:sz="4" w:space="0" w:color="auto"/>
            </w:tcBorders>
          </w:tcPr>
          <w:p w:rsidR="009C0B9F" w:rsidRDefault="009C0B9F" w:rsidP="009C0B9F">
            <w:pPr>
              <w:spacing w:line="276" w:lineRule="auto"/>
              <w:rPr>
                <w:rFonts w:asciiTheme="minorEastAsia" w:hAnsiTheme="minorEastAsia"/>
              </w:rPr>
            </w:pPr>
            <w:r>
              <w:rPr>
                <w:rFonts w:asciiTheme="minorEastAsia" w:hAnsiTheme="minorEastAsia" w:hint="eastAsia"/>
              </w:rPr>
              <w:t>每行第一个字母以</w:t>
            </w:r>
            <w:r w:rsidRPr="006777DF">
              <w:rPr>
                <w:rFonts w:asciiTheme="minorEastAsia" w:hAnsiTheme="minorEastAsia" w:hint="eastAsia"/>
                <w:b/>
                <w:color w:val="0000FF"/>
              </w:rPr>
              <w:t>“B”</w:t>
            </w:r>
            <w:r>
              <w:rPr>
                <w:rFonts w:asciiTheme="minorEastAsia" w:hAnsiTheme="minorEastAsia" w:hint="eastAsia"/>
              </w:rPr>
              <w:t>打头,数据包含了以下四类</w:t>
            </w:r>
          </w:p>
          <w:p w:rsidR="009C0B9F" w:rsidRPr="00601AAA" w:rsidRDefault="009C0B9F" w:rsidP="009C0B9F">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 xml:space="preserve">P=初步确认  </w:t>
            </w:r>
          </w:p>
          <w:p w:rsidR="009C0B9F" w:rsidRPr="00601AAA" w:rsidRDefault="009C0B9F" w:rsidP="009C0B9F">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F=最终确认</w:t>
            </w:r>
          </w:p>
          <w:p w:rsidR="009C0B9F" w:rsidRPr="00601AAA" w:rsidRDefault="009C0B9F" w:rsidP="009C0B9F">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C=取消</w:t>
            </w:r>
          </w:p>
          <w:p w:rsidR="009C0B9F" w:rsidRPr="00601AAA" w:rsidRDefault="009C0B9F" w:rsidP="009C0B9F">
            <w:pPr>
              <w:spacing w:line="276" w:lineRule="auto"/>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T=to-be-advised（参与者并未拥有外币账户时合资格货币的应收数）</w:t>
            </w:r>
          </w:p>
          <w:p w:rsidR="009C0B9F" w:rsidRDefault="009C0B9F" w:rsidP="009C0B9F">
            <w:pPr>
              <w:spacing w:line="276" w:lineRule="auto"/>
              <w:rPr>
                <w:rFonts w:ascii="微软雅黑" w:eastAsia="微软雅黑" w:hAnsi="微软雅黑"/>
                <w:b/>
                <w:color w:val="0000FF"/>
                <w:sz w:val="18"/>
                <w:szCs w:val="18"/>
              </w:rPr>
            </w:pPr>
            <w:r w:rsidRPr="00601AAA">
              <w:rPr>
                <w:rFonts w:ascii="微软雅黑" w:eastAsia="微软雅黑" w:hAnsi="微软雅黑" w:hint="eastAsia"/>
                <w:b/>
                <w:color w:val="0000FF"/>
                <w:sz w:val="18"/>
                <w:szCs w:val="18"/>
              </w:rPr>
              <w:t>目前只处理</w:t>
            </w:r>
            <w:proofErr w:type="gramStart"/>
            <w:r w:rsidRPr="00601AAA">
              <w:rPr>
                <w:rFonts w:ascii="微软雅黑" w:eastAsia="微软雅黑" w:hAnsi="微软雅黑"/>
                <w:b/>
                <w:color w:val="0000FF"/>
                <w:sz w:val="18"/>
                <w:szCs w:val="18"/>
              </w:rPr>
              <w:t>”</w:t>
            </w:r>
            <w:proofErr w:type="gramEnd"/>
            <w:r w:rsidRPr="00601AAA">
              <w:rPr>
                <w:rFonts w:ascii="微软雅黑" w:eastAsia="微软雅黑" w:hAnsi="微软雅黑" w:hint="eastAsia"/>
                <w:b/>
                <w:color w:val="0000FF"/>
                <w:sz w:val="18"/>
                <w:szCs w:val="18"/>
              </w:rPr>
              <w:t>F</w:t>
            </w:r>
            <w:proofErr w:type="gramStart"/>
            <w:r w:rsidRPr="00601AAA">
              <w:rPr>
                <w:rFonts w:ascii="微软雅黑" w:eastAsia="微软雅黑" w:hAnsi="微软雅黑"/>
                <w:b/>
                <w:color w:val="0000FF"/>
                <w:sz w:val="18"/>
                <w:szCs w:val="18"/>
              </w:rPr>
              <w:t>”</w:t>
            </w:r>
            <w:proofErr w:type="gramEnd"/>
            <w:r w:rsidRPr="00601AAA">
              <w:rPr>
                <w:rFonts w:ascii="微软雅黑" w:eastAsia="微软雅黑" w:hAnsi="微软雅黑" w:hint="eastAsia"/>
                <w:b/>
                <w:color w:val="0000FF"/>
                <w:sz w:val="18"/>
                <w:szCs w:val="18"/>
              </w:rPr>
              <w:t>类的数据，其它类数据保存起来，以备后用</w:t>
            </w:r>
            <w:r>
              <w:rPr>
                <w:rFonts w:ascii="微软雅黑" w:eastAsia="微软雅黑" w:hAnsi="微软雅黑" w:hint="eastAsia"/>
                <w:b/>
                <w:color w:val="0000FF"/>
                <w:sz w:val="18"/>
                <w:szCs w:val="18"/>
              </w:rPr>
              <w:t>；</w:t>
            </w:r>
          </w:p>
          <w:p w:rsidR="009C0B9F" w:rsidRDefault="009C0B9F" w:rsidP="009C0B9F">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“P”类数据未来可以作提醒、查询使用；</w:t>
            </w:r>
          </w:p>
          <w:p w:rsidR="009C0B9F" w:rsidRDefault="009C0B9F" w:rsidP="009C0B9F">
            <w:pPr>
              <w:spacing w:line="276" w:lineRule="auto"/>
              <w:rPr>
                <w:rFonts w:ascii="微软雅黑" w:eastAsia="微软雅黑" w:hAnsi="微软雅黑"/>
                <w:b/>
                <w:color w:val="0000FF"/>
                <w:sz w:val="18"/>
                <w:szCs w:val="18"/>
              </w:rPr>
            </w:pPr>
          </w:p>
          <w:p w:rsidR="000C286E" w:rsidRDefault="000C286E" w:rsidP="000C286E">
            <w:pPr>
              <w:jc w:val="left"/>
              <w:rPr>
                <w:rFonts w:asciiTheme="minorEastAsia" w:hAnsiTheme="minorEastAsia"/>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I/D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r>
              <w:rPr>
                <w:rFonts w:asciiTheme="minorEastAsia" w:hAnsiTheme="minorEastAsia" w:hint="eastAsia"/>
                <w:color w:val="000000" w:themeColor="text1"/>
                <w:szCs w:val="21"/>
              </w:rPr>
              <w:t>或者</w:t>
            </w:r>
          </w:p>
          <w:p w:rsidR="000C286E" w:rsidRDefault="000C286E" w:rsidP="000C286E">
            <w:pPr>
              <w:spacing w:line="276" w:lineRule="auto"/>
              <w:rPr>
                <w:rFonts w:asciiTheme="minorEastAsia" w:hAnsiTheme="minorEastAsia"/>
                <w:color w:val="000000" w:themeColor="text1"/>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F/D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p>
          <w:p w:rsidR="008A6844" w:rsidRDefault="008A6844" w:rsidP="000C286E">
            <w:pPr>
              <w:spacing w:line="276" w:lineRule="auto"/>
              <w:rPr>
                <w:rFonts w:asciiTheme="minorEastAsia" w:hAnsiTheme="minorEastAsia"/>
                <w:color w:val="000000" w:themeColor="text1"/>
                <w:szCs w:val="21"/>
              </w:rPr>
            </w:pPr>
          </w:p>
          <w:p w:rsidR="008A6844" w:rsidRDefault="008A6844" w:rsidP="000C286E">
            <w:pPr>
              <w:spacing w:line="276" w:lineRule="auto"/>
              <w:rPr>
                <w:rFonts w:ascii="微软雅黑" w:eastAsia="微软雅黑" w:hAnsi="微软雅黑"/>
                <w:b/>
                <w:color w:val="0000FF"/>
                <w:sz w:val="18"/>
                <w:szCs w:val="18"/>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szCs w:val="21"/>
              </w:rPr>
              <w:t xml:space="preserve"> “</w:t>
            </w:r>
            <w:r w:rsidRPr="008A6844">
              <w:rPr>
                <w:rFonts w:ascii="微软雅黑" w:eastAsia="微软雅黑" w:hAnsi="微软雅黑" w:hint="eastAsia"/>
                <w:b/>
                <w:color w:val="0000FF"/>
                <w:sz w:val="18"/>
                <w:szCs w:val="18"/>
              </w:rPr>
              <w:t>INTERIM DIVIDEND</w:t>
            </w:r>
            <w:r>
              <w:rPr>
                <w:rFonts w:ascii="微软雅黑" w:eastAsia="微软雅黑" w:hAnsi="微软雅黑" w:hint="eastAsia"/>
                <w:b/>
                <w:color w:val="0000FF"/>
                <w:sz w:val="18"/>
                <w:szCs w:val="18"/>
              </w:rPr>
              <w:t>”</w:t>
            </w:r>
            <w:r w:rsidRPr="008932F7">
              <w:rPr>
                <w:rFonts w:asciiTheme="minorEastAsia" w:hAnsiTheme="minorEastAsia" w:hint="eastAsia"/>
                <w:color w:val="000000" w:themeColor="text1"/>
                <w:szCs w:val="21"/>
              </w:rPr>
              <w:t xml:space="preserve"> ；</w:t>
            </w:r>
            <w:r>
              <w:rPr>
                <w:rFonts w:ascii="微软雅黑" w:eastAsia="微软雅黑" w:hAnsi="微软雅黑" w:hint="eastAsia"/>
                <w:b/>
                <w:color w:val="0000FF"/>
                <w:sz w:val="18"/>
                <w:szCs w:val="18"/>
              </w:rPr>
              <w:t xml:space="preserve"> 或者</w:t>
            </w:r>
            <w:r w:rsidRPr="008A6844">
              <w:rPr>
                <w:rFonts w:ascii="微软雅黑" w:eastAsia="微软雅黑" w:hAnsi="微软雅黑" w:hint="eastAsia"/>
                <w:b/>
                <w:color w:val="0000FF"/>
                <w:sz w:val="18"/>
                <w:szCs w:val="18"/>
              </w:rPr>
              <w:cr/>
            </w: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szCs w:val="21"/>
              </w:rPr>
              <w:t xml:space="preserve"> </w:t>
            </w:r>
            <w:proofErr w:type="gramStart"/>
            <w:r>
              <w:rPr>
                <w:rFonts w:asciiTheme="minorEastAsia" w:hAnsiTheme="minorEastAsia" w:hint="eastAsia"/>
                <w:szCs w:val="21"/>
              </w:rPr>
              <w:t>“</w:t>
            </w:r>
            <w:proofErr w:type="gramEnd"/>
            <w:r w:rsidRPr="008A6844">
              <w:rPr>
                <w:rFonts w:ascii="微软雅黑" w:eastAsia="微软雅黑" w:hAnsi="微软雅黑" w:hint="eastAsia"/>
                <w:b/>
                <w:color w:val="0000FF"/>
                <w:sz w:val="18"/>
                <w:szCs w:val="18"/>
              </w:rPr>
              <w:t>INTERIM DISTRIBUTTON</w:t>
            </w:r>
            <w:r>
              <w:rPr>
                <w:rFonts w:ascii="微软雅黑" w:eastAsia="微软雅黑" w:hAnsi="微软雅黑" w:hint="eastAsia"/>
                <w:b/>
                <w:color w:val="0000FF"/>
                <w:sz w:val="18"/>
                <w:szCs w:val="18"/>
              </w:rPr>
              <w:t>“</w:t>
            </w:r>
            <w:r w:rsidRPr="008932F7">
              <w:rPr>
                <w:rFonts w:asciiTheme="minorEastAsia" w:hAnsiTheme="minorEastAsia" w:hint="eastAsia"/>
                <w:color w:val="000000" w:themeColor="text1"/>
                <w:szCs w:val="21"/>
              </w:rPr>
              <w:t>；</w:t>
            </w:r>
            <w:r>
              <w:rPr>
                <w:rFonts w:ascii="微软雅黑" w:eastAsia="微软雅黑" w:hAnsi="微软雅黑" w:hint="eastAsia"/>
                <w:b/>
                <w:color w:val="0000FF"/>
                <w:sz w:val="18"/>
                <w:szCs w:val="18"/>
              </w:rPr>
              <w:t xml:space="preserve"> 或者</w:t>
            </w:r>
          </w:p>
          <w:p w:rsidR="00BF079D" w:rsidRDefault="008A6844">
            <w:pPr>
              <w:spacing w:line="276" w:lineRule="auto"/>
              <w:ind w:left="105" w:hangingChars="50" w:hanging="105"/>
              <w:rPr>
                <w:rFonts w:ascii="微软雅黑" w:eastAsia="微软雅黑" w:hAnsi="微软雅黑"/>
                <w:b/>
                <w:color w:val="0000FF"/>
                <w:sz w:val="18"/>
                <w:szCs w:val="18"/>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sidRPr="008A6844">
              <w:rPr>
                <w:rFonts w:ascii="微软雅黑" w:eastAsia="微软雅黑" w:hAnsi="微软雅黑" w:hint="eastAsia"/>
                <w:b/>
                <w:color w:val="0000FF"/>
                <w:sz w:val="18"/>
                <w:szCs w:val="18"/>
              </w:rPr>
              <w:t>FINAL DIVIDEND</w:t>
            </w:r>
            <w:r w:rsidRPr="008932F7">
              <w:rPr>
                <w:rFonts w:asciiTheme="minorEastAsia" w:hAnsiTheme="minorEastAsia" w:hint="eastAsia"/>
                <w:color w:val="000000" w:themeColor="text1"/>
                <w:szCs w:val="21"/>
              </w:rPr>
              <w:t>；</w:t>
            </w:r>
            <w:r>
              <w:rPr>
                <w:rFonts w:ascii="微软雅黑" w:eastAsia="微软雅黑" w:hAnsi="微软雅黑" w:hint="eastAsia"/>
                <w:b/>
                <w:color w:val="0000FF"/>
                <w:sz w:val="18"/>
                <w:szCs w:val="18"/>
              </w:rPr>
              <w:t>或者</w:t>
            </w:r>
          </w:p>
          <w:p w:rsidR="00BF079D" w:rsidRDefault="008A6844">
            <w:pPr>
              <w:spacing w:line="276" w:lineRule="auto"/>
              <w:ind w:left="105" w:hangingChars="50" w:hanging="105"/>
              <w:rPr>
                <w:rFonts w:ascii="微软雅黑" w:eastAsia="微软雅黑" w:hAnsi="微软雅黑"/>
                <w:b/>
                <w:color w:val="0000FF"/>
                <w:sz w:val="18"/>
                <w:szCs w:val="18"/>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sidRPr="008A6844">
              <w:rPr>
                <w:rFonts w:ascii="微软雅黑" w:eastAsia="微软雅黑" w:hAnsi="微软雅黑" w:hint="eastAsia"/>
                <w:b/>
                <w:color w:val="0000FF"/>
                <w:sz w:val="18"/>
                <w:szCs w:val="18"/>
              </w:rPr>
              <w:t>FINAL DISTRIBUTTON</w:t>
            </w:r>
            <w:r>
              <w:rPr>
                <w:rFonts w:ascii="微软雅黑" w:eastAsia="微软雅黑" w:hAnsi="微软雅黑" w:hint="eastAsia"/>
                <w:b/>
                <w:color w:val="0000FF"/>
                <w:sz w:val="18"/>
                <w:szCs w:val="18"/>
              </w:rPr>
              <w:t xml:space="preserve"> </w:t>
            </w:r>
            <w:r w:rsidRPr="008932F7">
              <w:rPr>
                <w:rFonts w:asciiTheme="minorEastAsia" w:hAnsiTheme="minorEastAsia" w:hint="eastAsia"/>
                <w:color w:val="000000" w:themeColor="text1"/>
                <w:szCs w:val="21"/>
              </w:rPr>
              <w:t>；</w:t>
            </w:r>
          </w:p>
          <w:p w:rsidR="000C286E" w:rsidRDefault="000C286E" w:rsidP="009C0B9F">
            <w:pPr>
              <w:spacing w:line="276" w:lineRule="auto"/>
              <w:rPr>
                <w:rFonts w:asciiTheme="minorEastAsia" w:hAnsiTheme="minorEastAsia"/>
                <w:szCs w:val="21"/>
              </w:rPr>
            </w:pPr>
            <w:r w:rsidRPr="000F0BFD">
              <w:rPr>
                <w:rFonts w:asciiTheme="minorEastAsia" w:hAnsiTheme="minorEastAsia"/>
                <w:szCs w:val="21"/>
              </w:rPr>
              <w:t>Stock/currency code</w:t>
            </w:r>
            <w:r>
              <w:rPr>
                <w:rFonts w:asciiTheme="minorEastAsia" w:hAnsiTheme="minorEastAsia" w:hint="eastAsia"/>
                <w:szCs w:val="21"/>
              </w:rPr>
              <w:t xml:space="preserve"> =“C”</w:t>
            </w:r>
          </w:p>
          <w:p w:rsidR="000C286E" w:rsidRDefault="000C286E" w:rsidP="009C0B9F">
            <w:pPr>
              <w:spacing w:line="276" w:lineRule="auto"/>
              <w:rPr>
                <w:rFonts w:ascii="微软雅黑" w:eastAsia="微软雅黑" w:hAnsi="微软雅黑"/>
                <w:b/>
                <w:color w:val="0000FF"/>
                <w:sz w:val="18"/>
                <w:szCs w:val="18"/>
              </w:rPr>
            </w:pPr>
          </w:p>
          <w:p w:rsidR="00AF1355" w:rsidRDefault="00AF1355" w:rsidP="00AF1355">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现金股息除了年中、年末分红外，还可能有特殊分红；在数据表现上有两条记录</w:t>
            </w:r>
          </w:p>
          <w:p w:rsidR="00AF1355" w:rsidRDefault="00AF1355" w:rsidP="00AF1355">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，系统处理时应把两条数据合并起来处理。</w:t>
            </w:r>
          </w:p>
          <w:p w:rsidR="00AF1355" w:rsidRDefault="00AF1355" w:rsidP="00AF1355">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系统按以下方式认识</w:t>
            </w:r>
            <w:r w:rsidR="00DB3591">
              <w:rPr>
                <w:rFonts w:ascii="微软雅黑" w:eastAsia="微软雅黑" w:hAnsi="微软雅黑" w:hint="eastAsia"/>
                <w:b/>
                <w:color w:val="0000FF"/>
                <w:sz w:val="18"/>
                <w:szCs w:val="18"/>
              </w:rPr>
              <w:t>正常现金股息与特殊股息</w:t>
            </w:r>
            <w:r>
              <w:rPr>
                <w:rFonts w:ascii="微软雅黑" w:eastAsia="微软雅黑" w:hAnsi="微软雅黑" w:hint="eastAsia"/>
                <w:b/>
                <w:color w:val="0000FF"/>
                <w:sz w:val="18"/>
                <w:szCs w:val="18"/>
              </w:rPr>
              <w:t>是同一批数据：</w:t>
            </w:r>
          </w:p>
          <w:p w:rsidR="00D17C9F" w:rsidRDefault="00AF1355">
            <w:pPr>
              <w:pStyle w:val="a7"/>
              <w:numPr>
                <w:ilvl w:val="0"/>
                <w:numId w:val="245"/>
              </w:numPr>
              <w:spacing w:line="360" w:lineRule="auto"/>
              <w:ind w:firstLineChars="0"/>
              <w:rPr>
                <w:rFonts w:asciiTheme="minorEastAsia" w:hAnsiTheme="minorEastAsia"/>
              </w:rPr>
            </w:pPr>
            <w:r w:rsidRPr="00431756">
              <w:rPr>
                <w:rFonts w:asciiTheme="minorEastAsia" w:hAnsiTheme="minorEastAsia"/>
                <w:szCs w:val="21"/>
              </w:rPr>
              <w:t>Record type</w:t>
            </w:r>
            <w:r>
              <w:rPr>
                <w:rFonts w:asciiTheme="minorEastAsia" w:hAnsiTheme="minorEastAsia" w:hint="eastAsia"/>
                <w:szCs w:val="21"/>
              </w:rPr>
              <w:t>同为</w:t>
            </w:r>
            <w:r w:rsidR="00DB3591">
              <w:rPr>
                <w:rFonts w:asciiTheme="minorEastAsia" w:hAnsiTheme="minorEastAsia" w:hint="eastAsia"/>
                <w:szCs w:val="21"/>
              </w:rPr>
              <w:t>B</w:t>
            </w:r>
            <w:r>
              <w:rPr>
                <w:rFonts w:asciiTheme="minorEastAsia" w:hAnsiTheme="minorEastAsia" w:hint="eastAsia"/>
              </w:rPr>
              <w:t>；</w:t>
            </w:r>
          </w:p>
          <w:p w:rsidR="00D17C9F" w:rsidRDefault="00AF1355">
            <w:pPr>
              <w:pStyle w:val="a7"/>
              <w:numPr>
                <w:ilvl w:val="0"/>
                <w:numId w:val="245"/>
              </w:numPr>
              <w:spacing w:line="360" w:lineRule="auto"/>
              <w:ind w:firstLineChars="0"/>
              <w:rPr>
                <w:rFonts w:asciiTheme="minorEastAsia" w:hAnsiTheme="minorEastAsia"/>
              </w:rPr>
            </w:pPr>
            <w:r>
              <w:rPr>
                <w:rFonts w:asciiTheme="minorEastAsia" w:hAnsiTheme="minorEastAsia" w:hint="eastAsia"/>
              </w:rPr>
              <w:t>公告编号相同；</w:t>
            </w:r>
          </w:p>
          <w:p w:rsidR="00D17C9F" w:rsidRDefault="00AF1355">
            <w:pPr>
              <w:pStyle w:val="a7"/>
              <w:numPr>
                <w:ilvl w:val="0"/>
                <w:numId w:val="245"/>
              </w:numPr>
              <w:spacing w:line="360" w:lineRule="auto"/>
              <w:ind w:firstLineChars="0"/>
              <w:rPr>
                <w:rFonts w:asciiTheme="minorEastAsia" w:hAnsiTheme="minorEastAsia"/>
              </w:rPr>
            </w:pPr>
            <w:r>
              <w:rPr>
                <w:rFonts w:asciiTheme="minorEastAsia" w:hAnsiTheme="minorEastAsia" w:hint="eastAsia"/>
              </w:rPr>
              <w:t>证券代码相同；</w:t>
            </w:r>
          </w:p>
          <w:p w:rsidR="00D17C9F" w:rsidRDefault="00AF1355">
            <w:pPr>
              <w:pStyle w:val="a7"/>
              <w:numPr>
                <w:ilvl w:val="0"/>
                <w:numId w:val="245"/>
              </w:numPr>
              <w:spacing w:line="360" w:lineRule="auto"/>
              <w:ind w:firstLineChars="0"/>
              <w:rPr>
                <w:rFonts w:asciiTheme="minorEastAsia" w:hAnsiTheme="minorEastAsia"/>
              </w:rPr>
            </w:pPr>
            <w:r w:rsidRPr="00431756">
              <w:rPr>
                <w:rFonts w:asciiTheme="minorEastAsia" w:hAnsiTheme="minorEastAsia"/>
                <w:szCs w:val="21"/>
              </w:rPr>
              <w:t>Holding type</w:t>
            </w:r>
            <w:r>
              <w:rPr>
                <w:rFonts w:asciiTheme="minorEastAsia" w:hAnsiTheme="minorEastAsia" w:hint="eastAsia"/>
                <w:szCs w:val="21"/>
              </w:rPr>
              <w:t>相同；</w:t>
            </w:r>
          </w:p>
          <w:p w:rsidR="00D17C9F" w:rsidRDefault="00AF1355">
            <w:pPr>
              <w:pStyle w:val="a7"/>
              <w:numPr>
                <w:ilvl w:val="0"/>
                <w:numId w:val="245"/>
              </w:numPr>
              <w:spacing w:line="360" w:lineRule="auto"/>
              <w:ind w:firstLineChars="0"/>
              <w:rPr>
                <w:rFonts w:asciiTheme="minorEastAsia" w:hAnsiTheme="minorEastAsia"/>
              </w:rPr>
            </w:pPr>
            <w:r w:rsidRPr="00431756">
              <w:rPr>
                <w:rFonts w:asciiTheme="minorEastAsia" w:hAnsiTheme="minorEastAsia"/>
                <w:szCs w:val="21"/>
              </w:rPr>
              <w:t>Receivable type</w:t>
            </w:r>
            <w:r>
              <w:rPr>
                <w:rFonts w:asciiTheme="minorEastAsia" w:hAnsiTheme="minorEastAsia" w:hint="eastAsia"/>
                <w:szCs w:val="21"/>
              </w:rPr>
              <w:t>相同；</w:t>
            </w:r>
          </w:p>
          <w:p w:rsidR="00D17C9F" w:rsidRDefault="00DB3591">
            <w:pPr>
              <w:pStyle w:val="a7"/>
              <w:numPr>
                <w:ilvl w:val="0"/>
                <w:numId w:val="245"/>
              </w:numPr>
              <w:spacing w:line="360" w:lineRule="auto"/>
              <w:ind w:firstLineChars="0"/>
              <w:rPr>
                <w:rFonts w:asciiTheme="minorEastAsia" w:hAnsiTheme="minorEastAsia"/>
              </w:rPr>
            </w:pPr>
            <w:r>
              <w:rPr>
                <w:rFonts w:asciiTheme="minorEastAsia" w:hAnsiTheme="minorEastAsia" w:hint="eastAsia"/>
                <w:szCs w:val="21"/>
              </w:rPr>
              <w:t>币种相同；</w:t>
            </w:r>
          </w:p>
          <w:p w:rsidR="00D17C9F" w:rsidRDefault="00DB3591">
            <w:pPr>
              <w:pStyle w:val="a7"/>
              <w:numPr>
                <w:ilvl w:val="0"/>
                <w:numId w:val="245"/>
              </w:numPr>
              <w:spacing w:line="360" w:lineRule="auto"/>
              <w:ind w:firstLineChars="0"/>
              <w:rPr>
                <w:rFonts w:asciiTheme="minorEastAsia" w:hAnsiTheme="minorEastAsia"/>
              </w:rPr>
            </w:pPr>
            <w:r>
              <w:rPr>
                <w:rFonts w:asciiTheme="minorEastAsia" w:hAnsiTheme="minorEastAsia" w:hint="eastAsia"/>
                <w:szCs w:val="21"/>
              </w:rPr>
              <w:t>权益为别为现金“C</w:t>
            </w:r>
            <w:r>
              <w:rPr>
                <w:rFonts w:asciiTheme="minorEastAsia" w:hAnsiTheme="minorEastAsia"/>
                <w:szCs w:val="21"/>
              </w:rPr>
              <w:t>”</w:t>
            </w:r>
            <w:r w:rsidR="00AF1355">
              <w:rPr>
                <w:rFonts w:asciiTheme="minorEastAsia" w:hAnsiTheme="minorEastAsia" w:hint="eastAsia"/>
                <w:szCs w:val="21"/>
              </w:rPr>
              <w:t>；</w:t>
            </w:r>
          </w:p>
          <w:p w:rsidR="00D17C9F" w:rsidRDefault="00DB3591">
            <w:pPr>
              <w:pStyle w:val="a7"/>
              <w:numPr>
                <w:ilvl w:val="0"/>
                <w:numId w:val="245"/>
              </w:numPr>
              <w:spacing w:line="360" w:lineRule="auto"/>
              <w:ind w:firstLineChars="0"/>
              <w:rPr>
                <w:rFonts w:asciiTheme="minorEastAsia" w:hAnsiTheme="minorEastAsia"/>
              </w:rPr>
            </w:pPr>
            <w:r>
              <w:rPr>
                <w:rFonts w:asciiTheme="minorEastAsia" w:hAnsiTheme="minorEastAsia" w:hint="eastAsia"/>
                <w:szCs w:val="21"/>
              </w:rPr>
              <w:t>事件序号不为“01”</w:t>
            </w:r>
          </w:p>
          <w:p w:rsidR="00AF1355" w:rsidRPr="00AF1355" w:rsidRDefault="00AF1355" w:rsidP="009C0B9F">
            <w:pPr>
              <w:spacing w:line="276" w:lineRule="auto"/>
              <w:rPr>
                <w:rFonts w:ascii="微软雅黑" w:eastAsia="微软雅黑" w:hAnsi="微软雅黑"/>
                <w:b/>
                <w:color w:val="0000FF"/>
                <w:sz w:val="18"/>
                <w:szCs w:val="18"/>
              </w:rPr>
            </w:pPr>
          </w:p>
          <w:p w:rsidR="00AF1355" w:rsidRDefault="00AF1355" w:rsidP="009C0B9F">
            <w:pPr>
              <w:spacing w:line="276" w:lineRule="auto"/>
              <w:rPr>
                <w:rFonts w:ascii="微软雅黑" w:eastAsia="微软雅黑" w:hAnsi="微软雅黑"/>
                <w:b/>
                <w:color w:val="0000FF"/>
                <w:sz w:val="18"/>
                <w:szCs w:val="18"/>
              </w:rPr>
            </w:pPr>
          </w:p>
          <w:p w:rsidR="009C0B9F" w:rsidRDefault="009C0B9F" w:rsidP="009C0B9F">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详细数据结构参见</w:t>
            </w:r>
          </w:p>
          <w:p w:rsidR="009C0B9F" w:rsidRDefault="009C0B9F" w:rsidP="009C0B9F">
            <w:pPr>
              <w:spacing w:line="276" w:lineRule="auto"/>
              <w:rPr>
                <w:rFonts w:ascii="微软雅黑" w:eastAsia="微软雅黑" w:hAnsi="微软雅黑"/>
                <w:b/>
                <w:color w:val="0000FF"/>
                <w:sz w:val="18"/>
                <w:szCs w:val="18"/>
              </w:rPr>
            </w:pPr>
            <w:r>
              <w:rPr>
                <w:rFonts w:hint="eastAsia"/>
                <w:color w:val="C00000"/>
              </w:rPr>
              <w:t>“</w:t>
            </w:r>
            <w:r>
              <w:rPr>
                <w:rFonts w:hint="eastAsia"/>
                <w:color w:val="C00000"/>
              </w:rPr>
              <w:t xml:space="preserve">4.1 </w:t>
            </w:r>
            <w:r w:rsidRPr="0016060E">
              <w:rPr>
                <w:color w:val="C00000"/>
              </w:rPr>
              <w:t>Benefit Entitlement</w:t>
            </w:r>
            <w:r>
              <w:rPr>
                <w:rFonts w:hint="eastAsia"/>
                <w:color w:val="C00000"/>
              </w:rPr>
              <w:t>（权益）段的数据分析”</w:t>
            </w:r>
          </w:p>
          <w:p w:rsidR="003A4117" w:rsidRPr="009C0B9F" w:rsidRDefault="003A4117" w:rsidP="00BB5271">
            <w:pPr>
              <w:spacing w:line="276" w:lineRule="auto"/>
            </w:pPr>
          </w:p>
        </w:tc>
      </w:tr>
      <w:tr w:rsidR="006777DF" w:rsidRPr="006E44BD" w:rsidTr="00815144">
        <w:tc>
          <w:tcPr>
            <w:tcW w:w="709" w:type="dxa"/>
          </w:tcPr>
          <w:p w:rsidR="006777DF" w:rsidRDefault="009C0B9F" w:rsidP="00F82575">
            <w:pPr>
              <w:pStyle w:val="Default"/>
              <w:jc w:val="center"/>
              <w:rPr>
                <w:b/>
                <w:sz w:val="21"/>
                <w:szCs w:val="21"/>
              </w:rPr>
            </w:pPr>
            <w:r>
              <w:rPr>
                <w:rFonts w:hint="eastAsia"/>
                <w:b/>
                <w:sz w:val="21"/>
                <w:szCs w:val="21"/>
              </w:rPr>
              <w:lastRenderedPageBreak/>
              <w:t>7</w:t>
            </w:r>
          </w:p>
        </w:tc>
        <w:tc>
          <w:tcPr>
            <w:tcW w:w="2268" w:type="dxa"/>
            <w:gridSpan w:val="4"/>
            <w:tcBorders>
              <w:right w:val="single" w:sz="4" w:space="0" w:color="auto"/>
            </w:tcBorders>
          </w:tcPr>
          <w:p w:rsidR="006777DF" w:rsidRDefault="009C0B9F" w:rsidP="009C0B9F">
            <w:pPr>
              <w:spacing w:line="276" w:lineRule="auto"/>
            </w:pPr>
            <w:r>
              <w:rPr>
                <w:rFonts w:hint="eastAsia"/>
              </w:rPr>
              <w:t>股票股息</w:t>
            </w:r>
          </w:p>
        </w:tc>
        <w:tc>
          <w:tcPr>
            <w:tcW w:w="6521" w:type="dxa"/>
            <w:tcBorders>
              <w:left w:val="single" w:sz="4" w:space="0" w:color="auto"/>
            </w:tcBorders>
          </w:tcPr>
          <w:p w:rsidR="009C0B9F" w:rsidRDefault="009C0B9F" w:rsidP="009C0B9F">
            <w:pPr>
              <w:spacing w:line="276" w:lineRule="auto"/>
              <w:rPr>
                <w:rFonts w:asciiTheme="minorEastAsia" w:hAnsiTheme="minorEastAsia"/>
              </w:rPr>
            </w:pPr>
            <w:r>
              <w:rPr>
                <w:rFonts w:asciiTheme="minorEastAsia" w:hAnsiTheme="minorEastAsia" w:hint="eastAsia"/>
              </w:rPr>
              <w:t>每行第一个字母以</w:t>
            </w:r>
            <w:r w:rsidRPr="006777DF">
              <w:rPr>
                <w:rFonts w:asciiTheme="minorEastAsia" w:hAnsiTheme="minorEastAsia" w:hint="eastAsia"/>
                <w:b/>
                <w:color w:val="0000FF"/>
              </w:rPr>
              <w:t>“B”</w:t>
            </w:r>
            <w:r>
              <w:rPr>
                <w:rFonts w:asciiTheme="minorEastAsia" w:hAnsiTheme="minorEastAsia" w:hint="eastAsia"/>
              </w:rPr>
              <w:t>打头,数据包含了以下四类</w:t>
            </w:r>
          </w:p>
          <w:p w:rsidR="009C0B9F" w:rsidRPr="00601AAA" w:rsidRDefault="009C0B9F" w:rsidP="009C0B9F">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 xml:space="preserve">P=初步确认  </w:t>
            </w:r>
          </w:p>
          <w:p w:rsidR="009C0B9F" w:rsidRPr="00601AAA" w:rsidRDefault="009C0B9F" w:rsidP="009C0B9F">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F=最终确认</w:t>
            </w:r>
          </w:p>
          <w:p w:rsidR="009C0B9F" w:rsidRPr="00601AAA" w:rsidRDefault="009C0B9F" w:rsidP="009C0B9F">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C=取消</w:t>
            </w:r>
          </w:p>
          <w:p w:rsidR="009C0B9F" w:rsidRPr="00601AAA" w:rsidRDefault="009C0B9F" w:rsidP="009C0B9F">
            <w:pPr>
              <w:spacing w:line="276" w:lineRule="auto"/>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T=to-be-advised（参与者并未拥有外币账户时合资格货币的应收数）</w:t>
            </w:r>
          </w:p>
          <w:p w:rsidR="009C0B9F" w:rsidRDefault="009C0B9F" w:rsidP="009C0B9F">
            <w:pPr>
              <w:spacing w:line="276" w:lineRule="auto"/>
              <w:rPr>
                <w:rFonts w:ascii="微软雅黑" w:eastAsia="微软雅黑" w:hAnsi="微软雅黑"/>
                <w:b/>
                <w:color w:val="0000FF"/>
                <w:sz w:val="18"/>
                <w:szCs w:val="18"/>
              </w:rPr>
            </w:pPr>
            <w:r w:rsidRPr="00601AAA">
              <w:rPr>
                <w:rFonts w:ascii="微软雅黑" w:eastAsia="微软雅黑" w:hAnsi="微软雅黑" w:hint="eastAsia"/>
                <w:b/>
                <w:color w:val="0000FF"/>
                <w:sz w:val="18"/>
                <w:szCs w:val="18"/>
              </w:rPr>
              <w:t>目前只处理</w:t>
            </w:r>
            <w:proofErr w:type="gramStart"/>
            <w:r w:rsidRPr="00601AAA">
              <w:rPr>
                <w:rFonts w:ascii="微软雅黑" w:eastAsia="微软雅黑" w:hAnsi="微软雅黑"/>
                <w:b/>
                <w:color w:val="0000FF"/>
                <w:sz w:val="18"/>
                <w:szCs w:val="18"/>
              </w:rPr>
              <w:t>”</w:t>
            </w:r>
            <w:proofErr w:type="gramEnd"/>
            <w:r w:rsidRPr="00601AAA">
              <w:rPr>
                <w:rFonts w:ascii="微软雅黑" w:eastAsia="微软雅黑" w:hAnsi="微软雅黑" w:hint="eastAsia"/>
                <w:b/>
                <w:color w:val="0000FF"/>
                <w:sz w:val="18"/>
                <w:szCs w:val="18"/>
              </w:rPr>
              <w:t>F</w:t>
            </w:r>
            <w:proofErr w:type="gramStart"/>
            <w:r w:rsidRPr="00601AAA">
              <w:rPr>
                <w:rFonts w:ascii="微软雅黑" w:eastAsia="微软雅黑" w:hAnsi="微软雅黑"/>
                <w:b/>
                <w:color w:val="0000FF"/>
                <w:sz w:val="18"/>
                <w:szCs w:val="18"/>
              </w:rPr>
              <w:t>”</w:t>
            </w:r>
            <w:proofErr w:type="gramEnd"/>
            <w:r w:rsidRPr="00601AAA">
              <w:rPr>
                <w:rFonts w:ascii="微软雅黑" w:eastAsia="微软雅黑" w:hAnsi="微软雅黑" w:hint="eastAsia"/>
                <w:b/>
                <w:color w:val="0000FF"/>
                <w:sz w:val="18"/>
                <w:szCs w:val="18"/>
              </w:rPr>
              <w:t>类的数据，其它类数据保存起来，以备后用</w:t>
            </w:r>
            <w:r>
              <w:rPr>
                <w:rFonts w:ascii="微软雅黑" w:eastAsia="微软雅黑" w:hAnsi="微软雅黑" w:hint="eastAsia"/>
                <w:b/>
                <w:color w:val="0000FF"/>
                <w:sz w:val="18"/>
                <w:szCs w:val="18"/>
              </w:rPr>
              <w:t>；</w:t>
            </w:r>
          </w:p>
          <w:p w:rsidR="009C0B9F" w:rsidRDefault="009C0B9F" w:rsidP="009C0B9F">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“P”类数据未来可以作提醒、查询使用；</w:t>
            </w:r>
          </w:p>
          <w:p w:rsidR="009C0B9F" w:rsidRDefault="009C0B9F" w:rsidP="009C0B9F">
            <w:pPr>
              <w:spacing w:line="276" w:lineRule="auto"/>
              <w:rPr>
                <w:rFonts w:ascii="微软雅黑" w:eastAsia="微软雅黑" w:hAnsi="微软雅黑"/>
                <w:b/>
                <w:color w:val="0000FF"/>
                <w:sz w:val="18"/>
                <w:szCs w:val="18"/>
              </w:rPr>
            </w:pPr>
          </w:p>
          <w:p w:rsidR="000C286E" w:rsidRDefault="000C286E" w:rsidP="009C0B9F">
            <w:pPr>
              <w:spacing w:line="276" w:lineRule="auto"/>
              <w:rPr>
                <w:rFonts w:asciiTheme="minorEastAsia" w:hAnsiTheme="minorEastAsia"/>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sidRPr="00F756D0">
              <w:rPr>
                <w:rFonts w:asciiTheme="minorEastAsia" w:hAnsiTheme="minorEastAsia"/>
                <w:b/>
                <w:szCs w:val="21"/>
              </w:rPr>
              <w:t>“</w:t>
            </w:r>
            <w:r w:rsidRPr="00F756D0">
              <w:rPr>
                <w:rFonts w:asciiTheme="minorEastAsia" w:hAnsiTheme="minorEastAsia"/>
                <w:b/>
              </w:rPr>
              <w:t>BONUS ISSUE”</w:t>
            </w:r>
            <w:r>
              <w:rPr>
                <w:rFonts w:asciiTheme="minorEastAsia" w:hAnsiTheme="minorEastAsia" w:hint="eastAsia"/>
                <w:b/>
              </w:rPr>
              <w:t xml:space="preserve">  </w:t>
            </w:r>
            <w:r w:rsidRPr="00A2399F">
              <w:rPr>
                <w:rFonts w:asciiTheme="minorEastAsia" w:hAnsiTheme="minorEastAsia" w:hint="eastAsia"/>
              </w:rPr>
              <w:t>字样</w:t>
            </w:r>
          </w:p>
          <w:p w:rsidR="000C286E" w:rsidRDefault="000C286E" w:rsidP="000C286E">
            <w:pPr>
              <w:spacing w:line="276" w:lineRule="auto"/>
              <w:rPr>
                <w:rFonts w:asciiTheme="minorEastAsia" w:hAnsiTheme="minorEastAsia"/>
                <w:szCs w:val="21"/>
              </w:rPr>
            </w:pPr>
            <w:r w:rsidRPr="000F0BFD">
              <w:rPr>
                <w:rFonts w:asciiTheme="minorEastAsia" w:hAnsiTheme="minorEastAsia"/>
                <w:szCs w:val="21"/>
              </w:rPr>
              <w:t>Stock/currency code</w:t>
            </w:r>
            <w:r>
              <w:rPr>
                <w:rFonts w:asciiTheme="minorEastAsia" w:hAnsiTheme="minorEastAsia" w:hint="eastAsia"/>
                <w:szCs w:val="21"/>
              </w:rPr>
              <w:t xml:space="preserve"> =“C”</w:t>
            </w:r>
          </w:p>
          <w:p w:rsidR="000C286E" w:rsidRDefault="000C286E" w:rsidP="009C0B9F">
            <w:pPr>
              <w:spacing w:line="276" w:lineRule="auto"/>
              <w:rPr>
                <w:rFonts w:ascii="微软雅黑" w:eastAsia="微软雅黑" w:hAnsi="微软雅黑"/>
                <w:b/>
                <w:color w:val="0000FF"/>
                <w:sz w:val="18"/>
                <w:szCs w:val="18"/>
              </w:rPr>
            </w:pPr>
          </w:p>
          <w:p w:rsidR="009C0B9F" w:rsidRDefault="009C0B9F" w:rsidP="009C0B9F">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详细数据结构参见</w:t>
            </w:r>
          </w:p>
          <w:p w:rsidR="006777DF" w:rsidRPr="009C0B9F" w:rsidRDefault="009C0B9F" w:rsidP="009C0B9F">
            <w:pPr>
              <w:spacing w:line="276" w:lineRule="auto"/>
            </w:pPr>
            <w:r>
              <w:rPr>
                <w:rFonts w:hint="eastAsia"/>
                <w:color w:val="C00000"/>
              </w:rPr>
              <w:t>“</w:t>
            </w:r>
            <w:r>
              <w:rPr>
                <w:rFonts w:hint="eastAsia"/>
                <w:color w:val="C00000"/>
              </w:rPr>
              <w:t xml:space="preserve">4.1 </w:t>
            </w:r>
            <w:r w:rsidRPr="0016060E">
              <w:rPr>
                <w:color w:val="C00000"/>
              </w:rPr>
              <w:t>Benefit Entitlement</w:t>
            </w:r>
            <w:r>
              <w:rPr>
                <w:rFonts w:hint="eastAsia"/>
                <w:color w:val="C00000"/>
              </w:rPr>
              <w:t>（权益）段的数据分析”</w:t>
            </w:r>
          </w:p>
        </w:tc>
      </w:tr>
      <w:tr w:rsidR="00815144" w:rsidRPr="006E44BD" w:rsidTr="00815144">
        <w:tc>
          <w:tcPr>
            <w:tcW w:w="709" w:type="dxa"/>
            <w:vMerge w:val="restart"/>
          </w:tcPr>
          <w:p w:rsidR="00815144" w:rsidRDefault="00815144" w:rsidP="00BB5271">
            <w:pPr>
              <w:pStyle w:val="Default"/>
              <w:jc w:val="center"/>
              <w:rPr>
                <w:b/>
                <w:sz w:val="21"/>
                <w:szCs w:val="21"/>
              </w:rPr>
            </w:pPr>
            <w:r>
              <w:rPr>
                <w:rFonts w:hint="eastAsia"/>
                <w:b/>
                <w:sz w:val="21"/>
                <w:szCs w:val="21"/>
              </w:rPr>
              <w:lastRenderedPageBreak/>
              <w:t>8</w:t>
            </w:r>
          </w:p>
        </w:tc>
        <w:tc>
          <w:tcPr>
            <w:tcW w:w="450" w:type="dxa"/>
            <w:vMerge w:val="restart"/>
            <w:tcBorders>
              <w:right w:val="single" w:sz="4" w:space="0" w:color="auto"/>
            </w:tcBorders>
          </w:tcPr>
          <w:p w:rsidR="00815144" w:rsidRDefault="00815144" w:rsidP="00BB5271">
            <w:pPr>
              <w:spacing w:line="276" w:lineRule="auto"/>
            </w:pPr>
            <w:r>
              <w:rPr>
                <w:rFonts w:hint="eastAsia"/>
              </w:rPr>
              <w:t>股</w:t>
            </w:r>
          </w:p>
          <w:p w:rsidR="00815144" w:rsidRDefault="00815144" w:rsidP="00BB5271">
            <w:pPr>
              <w:spacing w:line="276" w:lineRule="auto"/>
            </w:pPr>
            <w:proofErr w:type="gramStart"/>
            <w:r>
              <w:rPr>
                <w:rFonts w:hint="eastAsia"/>
              </w:rPr>
              <w:t>息</w:t>
            </w:r>
            <w:proofErr w:type="gramEnd"/>
          </w:p>
          <w:p w:rsidR="00815144" w:rsidRDefault="00815144" w:rsidP="00BB5271">
            <w:pPr>
              <w:spacing w:line="276" w:lineRule="auto"/>
            </w:pPr>
            <w:r>
              <w:rPr>
                <w:rFonts w:hint="eastAsia"/>
              </w:rPr>
              <w:t>选</w:t>
            </w:r>
          </w:p>
          <w:p w:rsidR="00815144" w:rsidRDefault="00815144" w:rsidP="00BB5271">
            <w:pPr>
              <w:spacing w:line="276" w:lineRule="auto"/>
            </w:pPr>
            <w:r>
              <w:rPr>
                <w:rFonts w:hint="eastAsia"/>
              </w:rPr>
              <w:t>择</w:t>
            </w:r>
          </w:p>
          <w:p w:rsidR="00815144" w:rsidRDefault="00815144" w:rsidP="00BB5271">
            <w:pPr>
              <w:spacing w:line="276" w:lineRule="auto"/>
            </w:pPr>
            <w:r>
              <w:rPr>
                <w:rFonts w:hint="eastAsia"/>
              </w:rPr>
              <w:t>权</w:t>
            </w:r>
          </w:p>
        </w:tc>
        <w:tc>
          <w:tcPr>
            <w:tcW w:w="1818" w:type="dxa"/>
            <w:gridSpan w:val="3"/>
            <w:tcBorders>
              <w:right w:val="single" w:sz="4" w:space="0" w:color="auto"/>
            </w:tcBorders>
          </w:tcPr>
          <w:p w:rsidR="00815144" w:rsidRDefault="00E1465D">
            <w:pPr>
              <w:widowControl/>
              <w:jc w:val="left"/>
            </w:pPr>
            <w:r>
              <w:rPr>
                <w:rFonts w:hint="eastAsia"/>
              </w:rPr>
              <w:t>权益</w:t>
            </w:r>
            <w:r w:rsidR="005C7A77">
              <w:rPr>
                <w:rFonts w:hint="eastAsia"/>
              </w:rPr>
              <w:t>通知</w:t>
            </w:r>
            <w:r w:rsidR="00815144">
              <w:rPr>
                <w:rFonts w:hint="eastAsia"/>
              </w:rPr>
              <w:t>主记录</w:t>
            </w:r>
          </w:p>
          <w:p w:rsidR="00815144" w:rsidRDefault="00815144">
            <w:pPr>
              <w:widowControl/>
              <w:jc w:val="left"/>
            </w:pPr>
          </w:p>
          <w:p w:rsidR="00815144" w:rsidRDefault="00815144" w:rsidP="00BB5271">
            <w:pPr>
              <w:spacing w:line="276" w:lineRule="auto"/>
            </w:pPr>
          </w:p>
        </w:tc>
        <w:tc>
          <w:tcPr>
            <w:tcW w:w="6521" w:type="dxa"/>
            <w:tcBorders>
              <w:left w:val="single" w:sz="4" w:space="0" w:color="auto"/>
            </w:tcBorders>
          </w:tcPr>
          <w:p w:rsidR="00815144" w:rsidRDefault="00815144" w:rsidP="00815144">
            <w:pPr>
              <w:jc w:val="left"/>
              <w:rPr>
                <w:rFonts w:asciiTheme="minorEastAsia" w:hAnsiTheme="minorEastAsia"/>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b/>
                <w:szCs w:val="21"/>
              </w:rPr>
              <w:t>“</w:t>
            </w:r>
            <w:r>
              <w:rPr>
                <w:rFonts w:asciiTheme="minorEastAsia" w:hAnsiTheme="minorEastAsia" w:hint="eastAsia"/>
                <w:b/>
                <w:szCs w:val="21"/>
              </w:rPr>
              <w:t>I/D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r>
              <w:rPr>
                <w:rFonts w:asciiTheme="minorEastAsia" w:hAnsiTheme="minorEastAsia" w:hint="eastAsia"/>
                <w:color w:val="000000" w:themeColor="text1"/>
                <w:szCs w:val="21"/>
              </w:rPr>
              <w:t>或者</w:t>
            </w:r>
          </w:p>
          <w:p w:rsidR="00815144" w:rsidRDefault="00815144" w:rsidP="00815144">
            <w:pPr>
              <w:spacing w:line="276" w:lineRule="auto"/>
              <w:rPr>
                <w:rFonts w:asciiTheme="minorEastAsia" w:hAnsiTheme="minorEastAsia"/>
                <w:color w:val="000000" w:themeColor="text1"/>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b/>
                <w:szCs w:val="21"/>
              </w:rPr>
              <w:t>“</w:t>
            </w:r>
            <w:r>
              <w:rPr>
                <w:rFonts w:asciiTheme="minorEastAsia" w:hAnsiTheme="minorEastAsia" w:hint="eastAsia"/>
                <w:b/>
                <w:szCs w:val="21"/>
              </w:rPr>
              <w:t>F/D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p>
          <w:p w:rsidR="00815144" w:rsidRDefault="00815144" w:rsidP="00815144">
            <w:pPr>
              <w:spacing w:line="276" w:lineRule="auto"/>
              <w:rPr>
                <w:rFonts w:asciiTheme="minorEastAsia" w:hAnsiTheme="minorEastAsia"/>
                <w:color w:val="000000" w:themeColor="text1"/>
                <w:szCs w:val="21"/>
              </w:rPr>
            </w:pPr>
            <w:r>
              <w:rPr>
                <w:rFonts w:asciiTheme="minorEastAsia" w:hAnsiTheme="minorEastAsia" w:hint="eastAsia"/>
                <w:color w:val="000000" w:themeColor="text1"/>
                <w:szCs w:val="21"/>
              </w:rPr>
              <w:t>并且</w:t>
            </w:r>
          </w:p>
          <w:p w:rsidR="006B2795" w:rsidRDefault="006B2795" w:rsidP="006B2795">
            <w:pPr>
              <w:spacing w:line="276" w:lineRule="auto"/>
              <w:rPr>
                <w:rFonts w:asciiTheme="minorEastAsia" w:hAnsiTheme="minorEastAsia"/>
                <w:color w:val="000000" w:themeColor="text1"/>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b/>
                <w:szCs w:val="21"/>
              </w:rPr>
              <w:t>“</w:t>
            </w:r>
            <w:r>
              <w:rPr>
                <w:b/>
              </w:rPr>
              <w:t>SH</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Pr>
                <w:rFonts w:asciiTheme="minorEastAsia" w:hAnsiTheme="minorEastAsia" w:hint="eastAsia"/>
              </w:rPr>
              <w:t>(股份，SHARE的缩写)</w:t>
            </w:r>
            <w:r w:rsidRPr="008932F7">
              <w:rPr>
                <w:rFonts w:asciiTheme="minorEastAsia" w:hAnsiTheme="minorEastAsia" w:hint="eastAsia"/>
                <w:color w:val="000000" w:themeColor="text1"/>
                <w:szCs w:val="21"/>
              </w:rPr>
              <w:t>；</w:t>
            </w:r>
          </w:p>
          <w:p w:rsidR="006B2795" w:rsidRDefault="006B2795" w:rsidP="006B2795">
            <w:pPr>
              <w:spacing w:line="276" w:lineRule="auto"/>
              <w:rPr>
                <w:rFonts w:asciiTheme="minorEastAsia" w:hAnsiTheme="minorEastAsia"/>
                <w:color w:val="000000" w:themeColor="text1"/>
                <w:szCs w:val="21"/>
              </w:rPr>
            </w:pPr>
            <w:r>
              <w:rPr>
                <w:rFonts w:asciiTheme="minorEastAsia" w:hAnsiTheme="minorEastAsia" w:hint="eastAsia"/>
                <w:color w:val="000000" w:themeColor="text1"/>
                <w:szCs w:val="21"/>
              </w:rPr>
              <w:t>并且</w:t>
            </w:r>
          </w:p>
          <w:p w:rsidR="006B2795" w:rsidRDefault="006B2795" w:rsidP="006B2795">
            <w:pPr>
              <w:textAlignment w:val="top"/>
              <w:rPr>
                <w:rFonts w:asciiTheme="minorEastAsia" w:hAnsiTheme="minorEastAsia"/>
                <w:color w:val="000000" w:themeColor="text1"/>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b/>
                <w:szCs w:val="21"/>
              </w:rPr>
              <w:t>“</w:t>
            </w:r>
            <w:r w:rsidRPr="00126CDC">
              <w:rPr>
                <w:b/>
              </w:rPr>
              <w:t>REINV</w:t>
            </w:r>
            <w:r>
              <w:rPr>
                <w:rFonts w:asciiTheme="minorEastAsia" w:hAnsiTheme="minorEastAsia"/>
                <w:b/>
              </w:rPr>
              <w:t>”</w:t>
            </w:r>
            <w:r w:rsidRPr="00A2399F">
              <w:rPr>
                <w:rFonts w:asciiTheme="minorEastAsia" w:hAnsiTheme="minorEastAsia" w:hint="eastAsia"/>
              </w:rPr>
              <w:t>字样</w:t>
            </w:r>
            <w:r>
              <w:rPr>
                <w:rFonts w:asciiTheme="minorEastAsia" w:hAnsiTheme="minorEastAsia" w:hint="eastAsia"/>
              </w:rPr>
              <w:t>（</w:t>
            </w:r>
            <w:r w:rsidRPr="006B2795">
              <w:rPr>
                <w:rFonts w:asciiTheme="minorEastAsia" w:hAnsiTheme="minorEastAsia" w:hint="eastAsia"/>
                <w:sz w:val="18"/>
                <w:szCs w:val="18"/>
              </w:rPr>
              <w:t>再投资，</w:t>
            </w:r>
            <w:r w:rsidRPr="006B2795">
              <w:rPr>
                <w:rFonts w:ascii="Arial" w:eastAsia="宋体" w:hAnsi="Arial" w:cs="Arial"/>
                <w:color w:val="000000"/>
                <w:kern w:val="0"/>
                <w:sz w:val="18"/>
                <w:szCs w:val="18"/>
              </w:rPr>
              <w:t>Reinvestment</w:t>
            </w:r>
            <w:r w:rsidRPr="006B2795">
              <w:rPr>
                <w:rFonts w:asciiTheme="minorEastAsia" w:hAnsiTheme="minorEastAsia" w:hint="eastAsia"/>
                <w:sz w:val="18"/>
                <w:szCs w:val="18"/>
              </w:rPr>
              <w:t>的缩写）</w:t>
            </w:r>
            <w:r w:rsidRPr="008932F7">
              <w:rPr>
                <w:rFonts w:asciiTheme="minorEastAsia" w:hAnsiTheme="minorEastAsia" w:hint="eastAsia"/>
                <w:color w:val="000000" w:themeColor="text1"/>
                <w:szCs w:val="21"/>
              </w:rPr>
              <w:t>；</w:t>
            </w:r>
          </w:p>
          <w:p w:rsidR="00815144" w:rsidRDefault="00815144" w:rsidP="00815144">
            <w:pPr>
              <w:spacing w:line="276" w:lineRule="auto"/>
              <w:rPr>
                <w:rFonts w:asciiTheme="minorEastAsia" w:hAnsiTheme="minorEastAsia"/>
                <w:szCs w:val="21"/>
              </w:rPr>
            </w:pPr>
            <w:r w:rsidRPr="000F0BFD">
              <w:rPr>
                <w:rFonts w:asciiTheme="minorEastAsia" w:hAnsiTheme="minorEastAsia"/>
                <w:szCs w:val="21"/>
              </w:rPr>
              <w:t>Stock/currency code</w:t>
            </w:r>
            <w:r>
              <w:rPr>
                <w:rFonts w:asciiTheme="minorEastAsia" w:hAnsiTheme="minorEastAsia" w:hint="eastAsia"/>
                <w:szCs w:val="21"/>
              </w:rPr>
              <w:t xml:space="preserve"> =“S”</w:t>
            </w:r>
          </w:p>
          <w:p w:rsidR="00815144" w:rsidRDefault="00815144" w:rsidP="00815144">
            <w:pPr>
              <w:spacing w:line="276" w:lineRule="auto"/>
            </w:pPr>
          </w:p>
          <w:p w:rsidR="00815144" w:rsidRDefault="00815144" w:rsidP="006B2795">
            <w:pPr>
              <w:spacing w:line="276" w:lineRule="auto"/>
            </w:pPr>
            <w:r w:rsidRPr="008932F7">
              <w:rPr>
                <w:rFonts w:asciiTheme="minorEastAsia" w:hAnsiTheme="minorEastAsia" w:hint="eastAsia"/>
                <w:color w:val="000000" w:themeColor="text1"/>
                <w:szCs w:val="21"/>
              </w:rPr>
              <w:t>RECORD TYPE</w:t>
            </w:r>
            <w:r>
              <w:rPr>
                <w:rFonts w:asciiTheme="minorEastAsia" w:hAnsiTheme="minorEastAsia" w:hint="eastAsia"/>
                <w:color w:val="000000" w:themeColor="text1"/>
                <w:szCs w:val="21"/>
              </w:rPr>
              <w:t>=</w:t>
            </w:r>
            <w:r>
              <w:rPr>
                <w:rFonts w:asciiTheme="minorEastAsia" w:hAnsiTheme="minorEastAsia"/>
                <w:color w:val="000000" w:themeColor="text1"/>
                <w:szCs w:val="21"/>
              </w:rPr>
              <w:t xml:space="preserve">B </w:t>
            </w:r>
            <w:r>
              <w:rPr>
                <w:rFonts w:asciiTheme="minorEastAsia" w:hAnsiTheme="minorEastAsia" w:hint="eastAsia"/>
                <w:color w:val="000000" w:themeColor="text1"/>
                <w:szCs w:val="21"/>
              </w:rPr>
              <w:t>,</w:t>
            </w:r>
            <w:r w:rsidRPr="00A2399F">
              <w:rPr>
                <w:rFonts w:asciiTheme="minorEastAsia" w:hAnsiTheme="minorEastAsia" w:hint="eastAsia"/>
                <w:color w:val="000000" w:themeColor="text1"/>
                <w:szCs w:val="21"/>
              </w:rPr>
              <w:t xml:space="preserve"> </w:t>
            </w:r>
            <w:r w:rsidRPr="008932F7">
              <w:rPr>
                <w:rFonts w:asciiTheme="minorEastAsia" w:hAnsiTheme="minorEastAsia" w:hint="eastAsia"/>
                <w:color w:val="000000" w:themeColor="text1"/>
                <w:szCs w:val="21"/>
              </w:rPr>
              <w:t>HOLDING TYPE</w:t>
            </w:r>
            <w:r>
              <w:rPr>
                <w:rFonts w:asciiTheme="minorEastAsia" w:hAnsiTheme="minorEastAsia" w:hint="eastAsia"/>
                <w:color w:val="000000" w:themeColor="text1"/>
                <w:szCs w:val="21"/>
              </w:rPr>
              <w:t xml:space="preserve">=H , </w:t>
            </w:r>
            <w:r w:rsidRPr="008932F7">
              <w:rPr>
                <w:rFonts w:asciiTheme="minorEastAsia" w:hAnsiTheme="minorEastAsia" w:hint="eastAsia"/>
                <w:color w:val="000000" w:themeColor="text1"/>
                <w:szCs w:val="21"/>
              </w:rPr>
              <w:t>RECEIVABLE TYPE</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P</w:t>
            </w:r>
            <w:r w:rsidRPr="00815144">
              <w:t xml:space="preserve"> </w:t>
            </w:r>
          </w:p>
          <w:p w:rsidR="006B2795" w:rsidRDefault="006B2795" w:rsidP="006B2795">
            <w:pPr>
              <w:spacing w:line="276" w:lineRule="auto"/>
            </w:pPr>
            <w:r>
              <w:rPr>
                <w:rFonts w:hint="eastAsia"/>
              </w:rPr>
              <w:t>注（</w:t>
            </w:r>
            <w:r w:rsidR="00167B56">
              <w:rPr>
                <w:rFonts w:hint="eastAsia"/>
              </w:rPr>
              <w:t>因备注只有</w:t>
            </w:r>
            <w:r w:rsidR="00167B56">
              <w:rPr>
                <w:rFonts w:hint="eastAsia"/>
              </w:rPr>
              <w:t>40</w:t>
            </w:r>
            <w:r w:rsidR="00167B56">
              <w:rPr>
                <w:rFonts w:hint="eastAsia"/>
              </w:rPr>
              <w:t>位，</w:t>
            </w:r>
            <w:r>
              <w:rPr>
                <w:rFonts w:hint="eastAsia"/>
              </w:rPr>
              <w:t>不同股票</w:t>
            </w:r>
            <w:r w:rsidR="00167B56">
              <w:rPr>
                <w:rFonts w:hint="eastAsia"/>
              </w:rPr>
              <w:t>对该内容描述不一至）</w:t>
            </w:r>
          </w:p>
          <w:p w:rsidR="00DB3591" w:rsidRDefault="00DB3591" w:rsidP="006B2795">
            <w:pPr>
              <w:spacing w:line="276" w:lineRule="auto"/>
            </w:pPr>
          </w:p>
          <w:p w:rsidR="00DB3591" w:rsidRPr="00B70A4E" w:rsidRDefault="005C3A59" w:rsidP="00DB3591">
            <w:pPr>
              <w:pStyle w:val="Default"/>
              <w:jc w:val="both"/>
              <w:rPr>
                <w:sz w:val="21"/>
                <w:szCs w:val="21"/>
              </w:rPr>
            </w:pPr>
            <w:r w:rsidRPr="005C3A59">
              <w:rPr>
                <w:rFonts w:hint="eastAsia"/>
                <w:sz w:val="21"/>
                <w:szCs w:val="21"/>
              </w:rPr>
              <w:t>系统对以股代息的数据是处理</w:t>
            </w:r>
            <w:proofErr w:type="gramStart"/>
            <w:r w:rsidRPr="005C3A59">
              <w:rPr>
                <w:rFonts w:hint="eastAsia"/>
                <w:sz w:val="21"/>
                <w:szCs w:val="21"/>
              </w:rPr>
              <w:t>“</w:t>
            </w:r>
            <w:proofErr w:type="gramEnd"/>
            <w:r w:rsidRPr="005C3A59">
              <w:rPr>
                <w:rFonts w:hint="eastAsia"/>
                <w:sz w:val="21"/>
                <w:szCs w:val="21"/>
              </w:rPr>
              <w:t>通知数据“，即</w:t>
            </w:r>
          </w:p>
          <w:p w:rsidR="00DB3591" w:rsidRPr="00601AAA" w:rsidRDefault="00DB3591" w:rsidP="00DB3591">
            <w:pPr>
              <w:pStyle w:val="Default"/>
              <w:rPr>
                <w:rFonts w:ascii="微软雅黑" w:eastAsia="微软雅黑" w:hAnsi="微软雅黑"/>
                <w:color w:val="000000" w:themeColor="text1"/>
                <w:sz w:val="18"/>
                <w:szCs w:val="18"/>
              </w:rPr>
            </w:pPr>
            <w:r w:rsidRPr="00601AAA">
              <w:rPr>
                <w:rFonts w:ascii="微软雅黑" w:eastAsia="微软雅黑" w:hAnsi="微软雅黑" w:hint="eastAsia"/>
                <w:color w:val="000000" w:themeColor="text1"/>
                <w:sz w:val="18"/>
                <w:szCs w:val="18"/>
              </w:rPr>
              <w:t xml:space="preserve">P=初步确认  </w:t>
            </w:r>
          </w:p>
          <w:p w:rsidR="00DB3591" w:rsidRDefault="00B70A4E" w:rsidP="00DB3591">
            <w:pPr>
              <w:spacing w:line="276" w:lineRule="auto"/>
            </w:pPr>
            <w:r>
              <w:rPr>
                <w:rFonts w:hint="eastAsia"/>
              </w:rPr>
              <w:t>CCASS</w:t>
            </w:r>
            <w:r>
              <w:rPr>
                <w:rFonts w:hint="eastAsia"/>
              </w:rPr>
              <w:t>在初步确认到行权的结束其间可能会不断持续的发送该文件，所以，系统在处理时</w:t>
            </w:r>
            <w:r w:rsidR="00DB3591">
              <w:rPr>
                <w:rFonts w:hint="eastAsia"/>
              </w:rPr>
              <w:t>以股代息读取时应先判断该</w:t>
            </w:r>
            <w:proofErr w:type="gramStart"/>
            <w:r w:rsidR="00DB3591">
              <w:rPr>
                <w:rFonts w:hint="eastAsia"/>
              </w:rPr>
              <w:t>支证券</w:t>
            </w:r>
            <w:proofErr w:type="gramEnd"/>
            <w:r w:rsidR="00DB3591">
              <w:rPr>
                <w:rFonts w:hint="eastAsia"/>
              </w:rPr>
              <w:t>的公告编号是否有相同的存在，如要有存在相同的编号，则当天的数据不能进行处理。</w:t>
            </w:r>
          </w:p>
          <w:p w:rsidR="00DB3591" w:rsidRPr="00815144" w:rsidRDefault="00DB3591" w:rsidP="006B2795">
            <w:pPr>
              <w:spacing w:line="276" w:lineRule="auto"/>
            </w:pPr>
          </w:p>
        </w:tc>
      </w:tr>
      <w:tr w:rsidR="00E1465D" w:rsidRPr="006E44BD" w:rsidTr="00815144">
        <w:tc>
          <w:tcPr>
            <w:tcW w:w="709" w:type="dxa"/>
            <w:vMerge/>
          </w:tcPr>
          <w:p w:rsidR="00E1465D" w:rsidRDefault="00E1465D" w:rsidP="00BB5271">
            <w:pPr>
              <w:pStyle w:val="Default"/>
              <w:jc w:val="center"/>
              <w:rPr>
                <w:b/>
                <w:sz w:val="21"/>
                <w:szCs w:val="21"/>
              </w:rPr>
            </w:pPr>
          </w:p>
        </w:tc>
        <w:tc>
          <w:tcPr>
            <w:tcW w:w="450" w:type="dxa"/>
            <w:vMerge/>
            <w:tcBorders>
              <w:right w:val="single" w:sz="4" w:space="0" w:color="auto"/>
            </w:tcBorders>
          </w:tcPr>
          <w:p w:rsidR="00E1465D" w:rsidRDefault="00E1465D" w:rsidP="00BB5271">
            <w:pPr>
              <w:spacing w:line="276" w:lineRule="auto"/>
            </w:pPr>
          </w:p>
        </w:tc>
        <w:tc>
          <w:tcPr>
            <w:tcW w:w="1818" w:type="dxa"/>
            <w:gridSpan w:val="3"/>
            <w:tcBorders>
              <w:right w:val="single" w:sz="4" w:space="0" w:color="auto"/>
            </w:tcBorders>
          </w:tcPr>
          <w:p w:rsidR="00E1465D" w:rsidRDefault="00E1465D" w:rsidP="00167B56">
            <w:pPr>
              <w:spacing w:line="276" w:lineRule="auto"/>
            </w:pPr>
            <w:r>
              <w:rPr>
                <w:rFonts w:hint="eastAsia"/>
              </w:rPr>
              <w:t>权益</w:t>
            </w:r>
            <w:r w:rsidR="005C7A77">
              <w:rPr>
                <w:rFonts w:hint="eastAsia"/>
              </w:rPr>
              <w:t>通知</w:t>
            </w:r>
            <w:r>
              <w:rPr>
                <w:rFonts w:hint="eastAsia"/>
              </w:rPr>
              <w:t>分币种记录</w:t>
            </w:r>
          </w:p>
        </w:tc>
        <w:tc>
          <w:tcPr>
            <w:tcW w:w="6521" w:type="dxa"/>
            <w:tcBorders>
              <w:left w:val="single" w:sz="4" w:space="0" w:color="auto"/>
            </w:tcBorders>
          </w:tcPr>
          <w:p w:rsidR="00E1465D" w:rsidRDefault="00E1465D" w:rsidP="00167B56">
            <w:pPr>
              <w:jc w:val="left"/>
              <w:rPr>
                <w:rFonts w:asciiTheme="minorEastAsia" w:hAnsiTheme="minorEastAsia"/>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I/D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r>
              <w:rPr>
                <w:rFonts w:asciiTheme="minorEastAsia" w:hAnsiTheme="minorEastAsia" w:hint="eastAsia"/>
                <w:color w:val="000000" w:themeColor="text1"/>
                <w:szCs w:val="21"/>
              </w:rPr>
              <w:t>或者</w:t>
            </w:r>
          </w:p>
          <w:p w:rsidR="00E1465D" w:rsidRDefault="00E1465D" w:rsidP="00167B56">
            <w:pPr>
              <w:spacing w:line="276" w:lineRule="auto"/>
              <w:rPr>
                <w:rFonts w:asciiTheme="minorEastAsia" w:hAnsiTheme="minorEastAsia"/>
                <w:color w:val="000000" w:themeColor="text1"/>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F/D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p>
          <w:p w:rsidR="00E1465D" w:rsidRDefault="00E1465D" w:rsidP="00167B56">
            <w:pPr>
              <w:spacing w:line="276" w:lineRule="auto"/>
              <w:rPr>
                <w:rFonts w:asciiTheme="minorEastAsia" w:hAnsiTheme="minorEastAsia"/>
                <w:color w:val="000000" w:themeColor="text1"/>
                <w:szCs w:val="21"/>
              </w:rPr>
            </w:pPr>
            <w:r>
              <w:rPr>
                <w:rFonts w:asciiTheme="minorEastAsia" w:hAnsiTheme="minorEastAsia" w:hint="eastAsia"/>
                <w:color w:val="000000" w:themeColor="text1"/>
                <w:szCs w:val="21"/>
              </w:rPr>
              <w:t>并且</w:t>
            </w:r>
          </w:p>
          <w:p w:rsidR="00E1465D" w:rsidRDefault="00167B56" w:rsidP="00167B56">
            <w:pPr>
              <w:spacing w:line="276" w:lineRule="auto"/>
              <w:rPr>
                <w:rFonts w:asciiTheme="minorEastAsia" w:hAnsiTheme="minorEastAsia"/>
                <w:color w:val="000000" w:themeColor="text1"/>
                <w:szCs w:val="21"/>
              </w:rPr>
            </w:pPr>
            <w:r>
              <w:rPr>
                <w:rFonts w:asciiTheme="minorEastAsia" w:hAnsiTheme="minorEastAsia" w:hint="eastAsia"/>
                <w:szCs w:val="21"/>
              </w:rPr>
              <w:t>（</w:t>
            </w:r>
            <w:r w:rsidR="00E1465D" w:rsidRPr="00A2399F">
              <w:rPr>
                <w:rFonts w:asciiTheme="minorEastAsia" w:hAnsiTheme="minorEastAsia"/>
                <w:szCs w:val="21"/>
              </w:rPr>
              <w:t>Event summary</w:t>
            </w:r>
            <w:r w:rsidR="00E1465D" w:rsidRPr="00A2399F">
              <w:rPr>
                <w:rFonts w:asciiTheme="minorEastAsia" w:hAnsiTheme="minorEastAsia" w:hint="eastAsia"/>
                <w:szCs w:val="21"/>
              </w:rPr>
              <w:t xml:space="preserve"> 中含有</w:t>
            </w:r>
            <w:r w:rsidR="00E1465D">
              <w:rPr>
                <w:rFonts w:asciiTheme="minorEastAsia" w:hAnsiTheme="minorEastAsia" w:hint="eastAsia"/>
                <w:b/>
                <w:szCs w:val="21"/>
              </w:rPr>
              <w:t xml:space="preserve">  </w:t>
            </w:r>
            <w:r w:rsidR="00E1465D">
              <w:rPr>
                <w:rFonts w:asciiTheme="minorEastAsia" w:hAnsiTheme="minorEastAsia"/>
                <w:b/>
                <w:szCs w:val="21"/>
              </w:rPr>
              <w:t>“</w:t>
            </w:r>
            <w:r w:rsidR="00E1465D">
              <w:rPr>
                <w:rFonts w:asciiTheme="minorEastAsia" w:hAnsiTheme="minorEastAsia" w:hint="eastAsia"/>
                <w:b/>
                <w:szCs w:val="21"/>
              </w:rPr>
              <w:t>OPTION</w:t>
            </w:r>
            <w:r w:rsidR="00E1465D">
              <w:rPr>
                <w:rFonts w:asciiTheme="minorEastAsia" w:hAnsiTheme="minorEastAsia"/>
                <w:b/>
              </w:rPr>
              <w:t>”</w:t>
            </w:r>
            <w:r w:rsidR="00E1465D">
              <w:rPr>
                <w:rFonts w:asciiTheme="minorEastAsia" w:hAnsiTheme="minorEastAsia" w:hint="eastAsia"/>
                <w:b/>
              </w:rPr>
              <w:t xml:space="preserve">  </w:t>
            </w:r>
            <w:r w:rsidR="00E1465D" w:rsidRPr="00A2399F">
              <w:rPr>
                <w:rFonts w:asciiTheme="minorEastAsia" w:hAnsiTheme="minorEastAsia" w:hint="eastAsia"/>
              </w:rPr>
              <w:t>字样</w:t>
            </w:r>
            <w:r w:rsidR="00E1465D" w:rsidRPr="008932F7">
              <w:rPr>
                <w:rFonts w:asciiTheme="minorEastAsia" w:hAnsiTheme="minorEastAsia" w:hint="eastAsia"/>
                <w:color w:val="000000" w:themeColor="text1"/>
                <w:szCs w:val="21"/>
              </w:rPr>
              <w:t>；</w:t>
            </w:r>
          </w:p>
          <w:p w:rsidR="00167B56" w:rsidRDefault="00167B56" w:rsidP="00167B56">
            <w:pPr>
              <w:spacing w:line="276" w:lineRule="auto"/>
              <w:rPr>
                <w:rFonts w:asciiTheme="minorEastAsia" w:hAnsiTheme="minorEastAsia"/>
                <w:szCs w:val="21"/>
              </w:rPr>
            </w:pPr>
            <w:r>
              <w:rPr>
                <w:rFonts w:asciiTheme="minorEastAsia" w:hAnsiTheme="minorEastAsia" w:hint="eastAsia"/>
                <w:szCs w:val="21"/>
              </w:rPr>
              <w:t xml:space="preserve"> 或者</w:t>
            </w:r>
          </w:p>
          <w:p w:rsidR="00167B56" w:rsidRDefault="00167B56" w:rsidP="00167B56">
            <w:pPr>
              <w:spacing w:line="276" w:lineRule="auto"/>
              <w:ind w:firstLineChars="50" w:firstLine="105"/>
              <w:rPr>
                <w:rFonts w:asciiTheme="minorEastAsia" w:hAnsiTheme="minorEastAsia"/>
                <w:color w:val="000000" w:themeColor="text1"/>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OPT</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r>
              <w:rPr>
                <w:rFonts w:asciiTheme="minorEastAsia" w:hAnsiTheme="minorEastAsia" w:hint="eastAsia"/>
                <w:color w:val="000000" w:themeColor="text1"/>
                <w:szCs w:val="21"/>
              </w:rPr>
              <w:t>）</w:t>
            </w:r>
          </w:p>
          <w:p w:rsidR="00167B56" w:rsidRDefault="00167B56" w:rsidP="00167B56">
            <w:pPr>
              <w:spacing w:line="276" w:lineRule="auto"/>
              <w:rPr>
                <w:rFonts w:asciiTheme="minorEastAsia" w:hAnsiTheme="minorEastAsia"/>
                <w:color w:val="000000" w:themeColor="text1"/>
                <w:szCs w:val="21"/>
              </w:rPr>
            </w:pPr>
          </w:p>
          <w:p w:rsidR="00E1465D" w:rsidRDefault="00E1465D" w:rsidP="00167B56">
            <w:pPr>
              <w:spacing w:line="276" w:lineRule="auto"/>
              <w:rPr>
                <w:rFonts w:asciiTheme="minorEastAsia" w:hAnsiTheme="minorEastAsia"/>
                <w:color w:val="000000" w:themeColor="text1"/>
                <w:szCs w:val="21"/>
              </w:rPr>
            </w:pPr>
            <w:r>
              <w:rPr>
                <w:rFonts w:asciiTheme="minorEastAsia" w:hAnsiTheme="minorEastAsia" w:hint="eastAsia"/>
                <w:szCs w:val="21"/>
              </w:rPr>
              <w:t>同时</w:t>
            </w:r>
            <w:r w:rsidRPr="000F0BFD">
              <w:rPr>
                <w:rFonts w:asciiTheme="minorEastAsia" w:hAnsiTheme="minorEastAsia"/>
                <w:szCs w:val="21"/>
              </w:rPr>
              <w:t>Reference number</w:t>
            </w:r>
            <w:r>
              <w:rPr>
                <w:rFonts w:asciiTheme="minorEastAsia" w:hAnsiTheme="minorEastAsia" w:hint="eastAsia"/>
                <w:szCs w:val="21"/>
              </w:rPr>
              <w:t xml:space="preserve"> = </w:t>
            </w:r>
            <w:proofErr w:type="gramStart"/>
            <w:r>
              <w:rPr>
                <w:rFonts w:asciiTheme="minorEastAsia" w:hAnsiTheme="minorEastAsia" w:hint="eastAsia"/>
                <w:szCs w:val="21"/>
              </w:rPr>
              <w:t>主记录</w:t>
            </w:r>
            <w:proofErr w:type="gramEnd"/>
            <w:r>
              <w:rPr>
                <w:rFonts w:asciiTheme="minorEastAsia" w:hAnsiTheme="minorEastAsia" w:hint="eastAsia"/>
                <w:szCs w:val="21"/>
              </w:rPr>
              <w:t xml:space="preserve">的 </w:t>
            </w:r>
            <w:r w:rsidRPr="000F0BFD">
              <w:rPr>
                <w:rFonts w:asciiTheme="minorEastAsia" w:hAnsiTheme="minorEastAsia"/>
                <w:szCs w:val="21"/>
              </w:rPr>
              <w:t>Reference number</w:t>
            </w:r>
            <w:r w:rsidRPr="008932F7">
              <w:rPr>
                <w:rFonts w:asciiTheme="minorEastAsia" w:hAnsiTheme="minorEastAsia" w:hint="eastAsia"/>
                <w:color w:val="000000" w:themeColor="text1"/>
                <w:szCs w:val="21"/>
              </w:rPr>
              <w:t>；</w:t>
            </w:r>
          </w:p>
          <w:p w:rsidR="00CB244C" w:rsidRDefault="00CB244C" w:rsidP="00CB244C">
            <w:pPr>
              <w:spacing w:line="276" w:lineRule="auto"/>
              <w:rPr>
                <w:rFonts w:asciiTheme="minorEastAsia" w:hAnsiTheme="minorEastAsia"/>
                <w:color w:val="000000" w:themeColor="text1"/>
                <w:szCs w:val="21"/>
              </w:rPr>
            </w:pPr>
            <w:r>
              <w:rPr>
                <w:rFonts w:asciiTheme="minorEastAsia" w:hAnsiTheme="minorEastAsia" w:hint="eastAsia"/>
                <w:szCs w:val="21"/>
              </w:rPr>
              <w:t>同时</w:t>
            </w:r>
            <w:r w:rsidRPr="000F0BFD">
              <w:rPr>
                <w:rFonts w:asciiTheme="minorEastAsia" w:hAnsiTheme="minorEastAsia"/>
                <w:szCs w:val="21"/>
              </w:rPr>
              <w:t>Announcement number</w:t>
            </w:r>
            <w:r>
              <w:rPr>
                <w:rFonts w:asciiTheme="minorEastAsia" w:hAnsiTheme="minorEastAsia" w:hint="eastAsia"/>
                <w:szCs w:val="21"/>
              </w:rPr>
              <w:t xml:space="preserve"> = </w:t>
            </w:r>
            <w:proofErr w:type="gramStart"/>
            <w:r>
              <w:rPr>
                <w:rFonts w:asciiTheme="minorEastAsia" w:hAnsiTheme="minorEastAsia" w:hint="eastAsia"/>
                <w:szCs w:val="21"/>
              </w:rPr>
              <w:t>主记录</w:t>
            </w:r>
            <w:proofErr w:type="gramEnd"/>
            <w:r>
              <w:rPr>
                <w:rFonts w:asciiTheme="minorEastAsia" w:hAnsiTheme="minorEastAsia" w:hint="eastAsia"/>
                <w:szCs w:val="21"/>
              </w:rPr>
              <w:t xml:space="preserve">的 </w:t>
            </w:r>
            <w:r w:rsidRPr="000F0BFD">
              <w:rPr>
                <w:rFonts w:asciiTheme="minorEastAsia" w:hAnsiTheme="minorEastAsia"/>
                <w:szCs w:val="21"/>
              </w:rPr>
              <w:t>Announcement number</w:t>
            </w:r>
            <w:r w:rsidRPr="008932F7">
              <w:rPr>
                <w:rFonts w:asciiTheme="minorEastAsia" w:hAnsiTheme="minorEastAsia" w:hint="eastAsia"/>
                <w:color w:val="000000" w:themeColor="text1"/>
                <w:szCs w:val="21"/>
              </w:rPr>
              <w:t>；</w:t>
            </w:r>
          </w:p>
          <w:p w:rsidR="00CB244C" w:rsidRDefault="00CB244C" w:rsidP="00167B56">
            <w:pPr>
              <w:spacing w:line="276" w:lineRule="auto"/>
              <w:rPr>
                <w:rFonts w:asciiTheme="minorEastAsia" w:hAnsiTheme="minorEastAsia"/>
                <w:szCs w:val="21"/>
              </w:rPr>
            </w:pPr>
          </w:p>
          <w:p w:rsidR="00E1465D" w:rsidRDefault="00E1465D" w:rsidP="00167B56">
            <w:pPr>
              <w:spacing w:line="276" w:lineRule="auto"/>
              <w:rPr>
                <w:rFonts w:asciiTheme="minorEastAsia" w:hAnsiTheme="minorEastAsia"/>
                <w:szCs w:val="21"/>
              </w:rPr>
            </w:pPr>
            <w:r w:rsidRPr="000F0BFD">
              <w:rPr>
                <w:rFonts w:asciiTheme="minorEastAsia" w:hAnsiTheme="minorEastAsia"/>
                <w:szCs w:val="21"/>
              </w:rPr>
              <w:t>Stock/currency code</w:t>
            </w:r>
            <w:r>
              <w:rPr>
                <w:rFonts w:asciiTheme="minorEastAsia" w:hAnsiTheme="minorEastAsia" w:hint="eastAsia"/>
                <w:szCs w:val="21"/>
              </w:rPr>
              <w:t xml:space="preserve"> =“C”</w:t>
            </w:r>
          </w:p>
          <w:p w:rsidR="00E1465D" w:rsidRDefault="00BC2C38" w:rsidP="00167B56">
            <w:pPr>
              <w:spacing w:line="276" w:lineRule="auto"/>
              <w:rPr>
                <w:rFonts w:asciiTheme="minorEastAsia" w:hAnsiTheme="minorEastAsia"/>
                <w:szCs w:val="21"/>
              </w:rPr>
            </w:pPr>
            <w:r w:rsidRPr="000F0BFD">
              <w:rPr>
                <w:rFonts w:asciiTheme="minorEastAsia" w:hAnsiTheme="minorEastAsia"/>
                <w:szCs w:val="21"/>
              </w:rPr>
              <w:t>Distributed currency</w:t>
            </w:r>
            <w:r>
              <w:rPr>
                <w:rFonts w:asciiTheme="minorEastAsia" w:hAnsiTheme="minorEastAsia" w:hint="eastAsia"/>
                <w:szCs w:val="21"/>
              </w:rPr>
              <w:t>&lt;&gt;‘’(币种字段不为空)</w:t>
            </w:r>
          </w:p>
          <w:p w:rsidR="00E1465D" w:rsidRPr="00815144" w:rsidRDefault="00E1465D" w:rsidP="006B2795">
            <w:pPr>
              <w:spacing w:line="276" w:lineRule="auto"/>
              <w:rPr>
                <w:rFonts w:asciiTheme="minorEastAsia" w:hAnsiTheme="minorEastAsia"/>
                <w:szCs w:val="21"/>
              </w:rPr>
            </w:pPr>
            <w:r w:rsidRPr="008932F7">
              <w:rPr>
                <w:rFonts w:asciiTheme="minorEastAsia" w:hAnsiTheme="minorEastAsia" w:hint="eastAsia"/>
                <w:color w:val="000000" w:themeColor="text1"/>
                <w:szCs w:val="21"/>
              </w:rPr>
              <w:t>RECORD TYPE</w:t>
            </w:r>
            <w:r>
              <w:rPr>
                <w:rFonts w:asciiTheme="minorEastAsia" w:hAnsiTheme="minorEastAsia" w:hint="eastAsia"/>
                <w:color w:val="000000" w:themeColor="text1"/>
                <w:szCs w:val="21"/>
              </w:rPr>
              <w:t>=</w:t>
            </w:r>
            <w:r>
              <w:rPr>
                <w:rFonts w:asciiTheme="minorEastAsia" w:hAnsiTheme="minorEastAsia"/>
                <w:color w:val="000000" w:themeColor="text1"/>
                <w:szCs w:val="21"/>
              </w:rPr>
              <w:t xml:space="preserve">B </w:t>
            </w:r>
            <w:r>
              <w:rPr>
                <w:rFonts w:asciiTheme="minorEastAsia" w:hAnsiTheme="minorEastAsia" w:hint="eastAsia"/>
                <w:color w:val="000000" w:themeColor="text1"/>
                <w:szCs w:val="21"/>
              </w:rPr>
              <w:t>,</w:t>
            </w:r>
            <w:r w:rsidRPr="00A2399F">
              <w:rPr>
                <w:rFonts w:asciiTheme="minorEastAsia" w:hAnsiTheme="minorEastAsia" w:hint="eastAsia"/>
                <w:color w:val="000000" w:themeColor="text1"/>
                <w:szCs w:val="21"/>
              </w:rPr>
              <w:t xml:space="preserve"> </w:t>
            </w:r>
            <w:r w:rsidRPr="008932F7">
              <w:rPr>
                <w:rFonts w:asciiTheme="minorEastAsia" w:hAnsiTheme="minorEastAsia" w:hint="eastAsia"/>
                <w:color w:val="000000" w:themeColor="text1"/>
                <w:szCs w:val="21"/>
              </w:rPr>
              <w:t>HOLDING TYPE</w:t>
            </w:r>
            <w:r>
              <w:rPr>
                <w:rFonts w:asciiTheme="minorEastAsia" w:hAnsiTheme="minorEastAsia" w:hint="eastAsia"/>
                <w:color w:val="000000" w:themeColor="text1"/>
                <w:szCs w:val="21"/>
              </w:rPr>
              <w:t xml:space="preserve">=H , </w:t>
            </w:r>
            <w:r w:rsidRPr="008932F7">
              <w:rPr>
                <w:rFonts w:asciiTheme="minorEastAsia" w:hAnsiTheme="minorEastAsia" w:hint="eastAsia"/>
                <w:color w:val="000000" w:themeColor="text1"/>
                <w:szCs w:val="21"/>
              </w:rPr>
              <w:t>RECEIVABLE TYPE</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P</w:t>
            </w:r>
            <w:r w:rsidRPr="00815144">
              <w:t xml:space="preserve"> </w:t>
            </w:r>
          </w:p>
        </w:tc>
      </w:tr>
      <w:tr w:rsidR="00E1465D" w:rsidRPr="006E44BD" w:rsidTr="00815144">
        <w:tc>
          <w:tcPr>
            <w:tcW w:w="709" w:type="dxa"/>
            <w:vMerge/>
          </w:tcPr>
          <w:p w:rsidR="00E1465D" w:rsidRDefault="00E1465D" w:rsidP="00BB5271">
            <w:pPr>
              <w:pStyle w:val="Default"/>
              <w:jc w:val="center"/>
              <w:rPr>
                <w:b/>
                <w:sz w:val="21"/>
                <w:szCs w:val="21"/>
              </w:rPr>
            </w:pPr>
          </w:p>
        </w:tc>
        <w:tc>
          <w:tcPr>
            <w:tcW w:w="450" w:type="dxa"/>
            <w:vMerge/>
            <w:tcBorders>
              <w:right w:val="single" w:sz="4" w:space="0" w:color="auto"/>
            </w:tcBorders>
          </w:tcPr>
          <w:p w:rsidR="00E1465D" w:rsidRDefault="00E1465D" w:rsidP="00BB5271">
            <w:pPr>
              <w:spacing w:line="276" w:lineRule="auto"/>
            </w:pPr>
          </w:p>
        </w:tc>
        <w:tc>
          <w:tcPr>
            <w:tcW w:w="1818" w:type="dxa"/>
            <w:gridSpan w:val="3"/>
            <w:tcBorders>
              <w:right w:val="single" w:sz="4" w:space="0" w:color="auto"/>
            </w:tcBorders>
          </w:tcPr>
          <w:p w:rsidR="00E1465D" w:rsidRDefault="00E1465D" w:rsidP="00167B56">
            <w:pPr>
              <w:spacing w:line="276" w:lineRule="auto"/>
            </w:pPr>
            <w:r>
              <w:rPr>
                <w:rFonts w:hint="eastAsia"/>
              </w:rPr>
              <w:t>权益</w:t>
            </w:r>
            <w:r w:rsidR="005C7A77">
              <w:rPr>
                <w:rFonts w:hint="eastAsia"/>
              </w:rPr>
              <w:t>通知</w:t>
            </w:r>
            <w:r>
              <w:rPr>
                <w:rFonts w:hint="eastAsia"/>
              </w:rPr>
              <w:t>处理方式</w:t>
            </w:r>
          </w:p>
        </w:tc>
        <w:tc>
          <w:tcPr>
            <w:tcW w:w="6521" w:type="dxa"/>
            <w:tcBorders>
              <w:left w:val="single" w:sz="4" w:space="0" w:color="auto"/>
            </w:tcBorders>
          </w:tcPr>
          <w:p w:rsidR="00167B56" w:rsidRDefault="00167B56" w:rsidP="00167B56">
            <w:pPr>
              <w:spacing w:line="276" w:lineRule="auto"/>
              <w:rPr>
                <w:rFonts w:asciiTheme="minorEastAsia" w:hAnsiTheme="minorEastAsia"/>
                <w:szCs w:val="21"/>
              </w:rPr>
            </w:pPr>
            <w:r>
              <w:rPr>
                <w:rFonts w:asciiTheme="minorEastAsia" w:hAnsiTheme="minorEastAsia" w:hint="eastAsia"/>
                <w:szCs w:val="21"/>
              </w:rPr>
              <w:t>以股代息的一组记录中实际上是以本币选择为第一条记录，但它不利于处理，所以选择股份的数据为处理的第一条数据；</w:t>
            </w:r>
          </w:p>
          <w:p w:rsidR="00167B56" w:rsidRDefault="00167B56" w:rsidP="00167B56">
            <w:pPr>
              <w:spacing w:line="276" w:lineRule="auto"/>
              <w:rPr>
                <w:rFonts w:asciiTheme="minorEastAsia" w:hAnsiTheme="minorEastAsia"/>
                <w:szCs w:val="21"/>
              </w:rPr>
            </w:pPr>
          </w:p>
          <w:p w:rsidR="00167B56" w:rsidRPr="005C7A77" w:rsidRDefault="00167B56" w:rsidP="005C7A77">
            <w:pPr>
              <w:pStyle w:val="a7"/>
              <w:numPr>
                <w:ilvl w:val="0"/>
                <w:numId w:val="167"/>
              </w:numPr>
              <w:spacing w:line="276" w:lineRule="auto"/>
              <w:ind w:firstLineChars="0"/>
              <w:rPr>
                <w:rFonts w:asciiTheme="minorEastAsia" w:hAnsiTheme="minorEastAsia"/>
                <w:b/>
                <w:szCs w:val="21"/>
              </w:rPr>
            </w:pPr>
            <w:r w:rsidRPr="005C7A77">
              <w:rPr>
                <w:rFonts w:asciiTheme="minorEastAsia" w:hAnsiTheme="minorEastAsia" w:hint="eastAsia"/>
                <w:b/>
                <w:szCs w:val="21"/>
              </w:rPr>
              <w:t>最先处理股份记录，也是就上面说的主记录；</w:t>
            </w:r>
          </w:p>
          <w:p w:rsidR="00167B56" w:rsidRPr="005C7A77" w:rsidRDefault="00167B56" w:rsidP="005C7A77">
            <w:pPr>
              <w:pStyle w:val="a7"/>
              <w:numPr>
                <w:ilvl w:val="0"/>
                <w:numId w:val="167"/>
              </w:numPr>
              <w:spacing w:line="276" w:lineRule="auto"/>
              <w:ind w:firstLineChars="0"/>
              <w:rPr>
                <w:rFonts w:asciiTheme="minorEastAsia" w:hAnsiTheme="minorEastAsia"/>
                <w:b/>
                <w:szCs w:val="21"/>
              </w:rPr>
            </w:pPr>
            <w:r w:rsidRPr="005C7A77">
              <w:rPr>
                <w:rFonts w:asciiTheme="minorEastAsia" w:hAnsiTheme="minorEastAsia" w:hint="eastAsia"/>
                <w:b/>
                <w:szCs w:val="21"/>
              </w:rPr>
              <w:t>用</w:t>
            </w:r>
            <w:proofErr w:type="gramStart"/>
            <w:r w:rsidRPr="005C7A77">
              <w:rPr>
                <w:rFonts w:asciiTheme="minorEastAsia" w:hAnsiTheme="minorEastAsia" w:hint="eastAsia"/>
                <w:b/>
                <w:szCs w:val="21"/>
              </w:rPr>
              <w:t>主记录</w:t>
            </w:r>
            <w:proofErr w:type="gramEnd"/>
            <w:r w:rsidRPr="005C7A77">
              <w:rPr>
                <w:rFonts w:asciiTheme="minorEastAsia" w:hAnsiTheme="minorEastAsia" w:hint="eastAsia"/>
                <w:b/>
                <w:szCs w:val="21"/>
              </w:rPr>
              <w:t>的</w:t>
            </w:r>
            <w:r w:rsidR="008D424B" w:rsidRPr="005C7A77">
              <w:rPr>
                <w:rFonts w:asciiTheme="minorEastAsia" w:hAnsiTheme="minorEastAsia" w:hint="eastAsia"/>
                <w:b/>
                <w:szCs w:val="21"/>
              </w:rPr>
              <w:t xml:space="preserve"> </w:t>
            </w:r>
            <w:r w:rsidRPr="005C7A77">
              <w:rPr>
                <w:rFonts w:ascii="Arial" w:eastAsia="宋体" w:hAnsi="Arial" w:cs="Arial" w:hint="eastAsia"/>
                <w:b/>
                <w:color w:val="000000"/>
                <w:kern w:val="0"/>
                <w:szCs w:val="21"/>
              </w:rPr>
              <w:t>参考号码</w:t>
            </w:r>
            <w:r w:rsidR="008D424B" w:rsidRPr="005C7A77">
              <w:rPr>
                <w:rFonts w:ascii="Arial" w:eastAsia="宋体" w:hAnsi="Arial" w:cs="Arial" w:hint="eastAsia"/>
                <w:b/>
                <w:color w:val="000000"/>
                <w:kern w:val="0"/>
                <w:szCs w:val="21"/>
              </w:rPr>
              <w:t xml:space="preserve"> </w:t>
            </w:r>
            <w:r w:rsidRPr="005C7A77">
              <w:rPr>
                <w:rFonts w:ascii="Arial" w:eastAsia="宋体" w:hAnsi="Arial" w:cs="Arial" w:hint="eastAsia"/>
                <w:b/>
                <w:color w:val="000000"/>
                <w:kern w:val="0"/>
                <w:szCs w:val="21"/>
              </w:rPr>
              <w:t>(</w:t>
            </w:r>
            <w:r w:rsidRPr="005C7A77">
              <w:rPr>
                <w:rFonts w:asciiTheme="minorEastAsia" w:hAnsiTheme="minorEastAsia"/>
                <w:b/>
                <w:szCs w:val="21"/>
              </w:rPr>
              <w:t>Reference number</w:t>
            </w:r>
            <w:r w:rsidRPr="005C7A77">
              <w:rPr>
                <w:rFonts w:ascii="Arial" w:eastAsia="宋体" w:hAnsi="Arial" w:cs="Arial" w:hint="eastAsia"/>
                <w:b/>
                <w:color w:val="000000"/>
                <w:kern w:val="0"/>
                <w:szCs w:val="21"/>
              </w:rPr>
              <w:t>)</w:t>
            </w:r>
            <w:r w:rsidR="008D424B" w:rsidRPr="005C7A77">
              <w:rPr>
                <w:rFonts w:ascii="Arial" w:eastAsia="宋体" w:hAnsi="Arial" w:cs="Arial" w:hint="eastAsia"/>
                <w:b/>
                <w:color w:val="000000"/>
                <w:kern w:val="0"/>
                <w:szCs w:val="21"/>
              </w:rPr>
              <w:t>更新其它相同号的权</w:t>
            </w:r>
            <w:r w:rsidR="008D424B" w:rsidRPr="005C7A77">
              <w:rPr>
                <w:rFonts w:ascii="Arial" w:eastAsia="宋体" w:hAnsi="Arial" w:cs="Arial" w:hint="eastAsia"/>
                <w:b/>
                <w:color w:val="000000"/>
                <w:kern w:val="0"/>
                <w:szCs w:val="21"/>
              </w:rPr>
              <w:lastRenderedPageBreak/>
              <w:t>益分币种记录，同时分币种记录应满足相关的内容。</w:t>
            </w:r>
          </w:p>
          <w:p w:rsidR="005C7A77" w:rsidRDefault="005C7A77" w:rsidP="005C7A77">
            <w:pPr>
              <w:pStyle w:val="a7"/>
              <w:numPr>
                <w:ilvl w:val="0"/>
                <w:numId w:val="167"/>
              </w:numPr>
              <w:spacing w:line="276" w:lineRule="auto"/>
              <w:ind w:firstLineChars="0"/>
              <w:rPr>
                <w:rFonts w:asciiTheme="minorEastAsia" w:hAnsiTheme="minorEastAsia"/>
                <w:b/>
                <w:szCs w:val="21"/>
              </w:rPr>
            </w:pPr>
            <w:r>
              <w:rPr>
                <w:rFonts w:asciiTheme="minorEastAsia" w:hAnsiTheme="minorEastAsia" w:hint="eastAsia"/>
                <w:b/>
                <w:szCs w:val="21"/>
              </w:rPr>
              <w:t>把分币种的记录中币种信息加到</w:t>
            </w:r>
            <w:proofErr w:type="gramStart"/>
            <w:r>
              <w:rPr>
                <w:rFonts w:asciiTheme="minorEastAsia" w:hAnsiTheme="minorEastAsia" w:hint="eastAsia"/>
                <w:b/>
                <w:szCs w:val="21"/>
              </w:rPr>
              <w:t>主记录</w:t>
            </w:r>
            <w:proofErr w:type="gramEnd"/>
            <w:r>
              <w:rPr>
                <w:rFonts w:asciiTheme="minorEastAsia" w:hAnsiTheme="minorEastAsia" w:hint="eastAsia"/>
                <w:b/>
                <w:szCs w:val="21"/>
              </w:rPr>
              <w:t>信息中；</w:t>
            </w:r>
          </w:p>
          <w:p w:rsidR="005C7A77" w:rsidRDefault="005C7A77" w:rsidP="005C7A77">
            <w:pPr>
              <w:pStyle w:val="a7"/>
              <w:numPr>
                <w:ilvl w:val="0"/>
                <w:numId w:val="167"/>
              </w:numPr>
              <w:spacing w:line="276" w:lineRule="auto"/>
              <w:ind w:firstLineChars="0"/>
              <w:rPr>
                <w:rFonts w:asciiTheme="minorEastAsia" w:hAnsiTheme="minorEastAsia"/>
                <w:b/>
                <w:szCs w:val="21"/>
              </w:rPr>
            </w:pPr>
            <w:r>
              <w:rPr>
                <w:rFonts w:asciiTheme="minorEastAsia" w:hAnsiTheme="minorEastAsia" w:hint="eastAsia"/>
                <w:b/>
                <w:szCs w:val="21"/>
              </w:rPr>
              <w:t>最后形成一条业务数据；（不同币种可以用一个字段不同符号隔开）；</w:t>
            </w:r>
          </w:p>
          <w:p w:rsidR="00E1465D" w:rsidRPr="00E1465D" w:rsidRDefault="005C7A77" w:rsidP="005C7A77">
            <w:pPr>
              <w:pStyle w:val="a7"/>
              <w:numPr>
                <w:ilvl w:val="0"/>
                <w:numId w:val="167"/>
              </w:numPr>
              <w:spacing w:line="276" w:lineRule="auto"/>
              <w:ind w:firstLineChars="0"/>
              <w:rPr>
                <w:rFonts w:asciiTheme="minorEastAsia" w:hAnsiTheme="minorEastAsia"/>
                <w:b/>
                <w:szCs w:val="21"/>
              </w:rPr>
            </w:pPr>
            <w:r>
              <w:rPr>
                <w:rFonts w:asciiTheme="minorEastAsia" w:hAnsiTheme="minorEastAsia" w:hint="eastAsia"/>
                <w:b/>
                <w:szCs w:val="21"/>
              </w:rPr>
              <w:t>第一条币种信息中有股权登记日持仓余额，它的持仓事件号为01；该信息也要处理到最后的业务数据中；（一般都是港币）</w:t>
            </w:r>
          </w:p>
        </w:tc>
      </w:tr>
      <w:tr w:rsidR="00E1465D" w:rsidRPr="006E44BD" w:rsidTr="00E1465D">
        <w:tc>
          <w:tcPr>
            <w:tcW w:w="709" w:type="dxa"/>
            <w:vMerge/>
          </w:tcPr>
          <w:p w:rsidR="00E1465D" w:rsidRDefault="00E1465D" w:rsidP="00BB5271">
            <w:pPr>
              <w:pStyle w:val="Default"/>
              <w:jc w:val="center"/>
              <w:rPr>
                <w:b/>
                <w:sz w:val="21"/>
                <w:szCs w:val="21"/>
              </w:rPr>
            </w:pPr>
          </w:p>
        </w:tc>
        <w:tc>
          <w:tcPr>
            <w:tcW w:w="450" w:type="dxa"/>
            <w:vMerge/>
            <w:tcBorders>
              <w:right w:val="single" w:sz="4" w:space="0" w:color="auto"/>
            </w:tcBorders>
          </w:tcPr>
          <w:p w:rsidR="00E1465D" w:rsidRDefault="00E1465D" w:rsidP="00BB5271">
            <w:pPr>
              <w:spacing w:line="276" w:lineRule="auto"/>
            </w:pPr>
          </w:p>
        </w:tc>
        <w:tc>
          <w:tcPr>
            <w:tcW w:w="1818" w:type="dxa"/>
            <w:gridSpan w:val="3"/>
            <w:tcBorders>
              <w:right w:val="single" w:sz="4" w:space="0" w:color="auto"/>
            </w:tcBorders>
            <w:shd w:val="clear" w:color="auto" w:fill="FBD4B4" w:themeFill="accent6" w:themeFillTint="66"/>
          </w:tcPr>
          <w:p w:rsidR="00E1465D" w:rsidRDefault="005C7A77" w:rsidP="00E1465D">
            <w:pPr>
              <w:widowControl/>
              <w:jc w:val="left"/>
            </w:pPr>
            <w:r>
              <w:rPr>
                <w:rFonts w:hint="eastAsia"/>
              </w:rPr>
              <w:t>权益</w:t>
            </w:r>
            <w:r w:rsidR="00E1465D">
              <w:rPr>
                <w:rFonts w:hint="eastAsia"/>
              </w:rPr>
              <w:t>到账</w:t>
            </w:r>
            <w:proofErr w:type="gramStart"/>
            <w:r w:rsidR="00E1465D">
              <w:rPr>
                <w:rFonts w:hint="eastAsia"/>
              </w:rPr>
              <w:t>主记录</w:t>
            </w:r>
            <w:proofErr w:type="gramEnd"/>
          </w:p>
        </w:tc>
        <w:tc>
          <w:tcPr>
            <w:tcW w:w="6521" w:type="dxa"/>
            <w:tcBorders>
              <w:left w:val="single" w:sz="4" w:space="0" w:color="auto"/>
            </w:tcBorders>
            <w:shd w:val="clear" w:color="auto" w:fill="FBD4B4" w:themeFill="accent6" w:themeFillTint="66"/>
          </w:tcPr>
          <w:p w:rsidR="006B2795" w:rsidRDefault="006B2795" w:rsidP="006B2795">
            <w:pPr>
              <w:jc w:val="left"/>
              <w:rPr>
                <w:rFonts w:asciiTheme="minorEastAsia" w:hAnsiTheme="minorEastAsia"/>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b/>
                <w:szCs w:val="21"/>
              </w:rPr>
              <w:t>“</w:t>
            </w:r>
            <w:r>
              <w:rPr>
                <w:rFonts w:asciiTheme="minorEastAsia" w:hAnsiTheme="minorEastAsia" w:hint="eastAsia"/>
                <w:b/>
                <w:szCs w:val="21"/>
              </w:rPr>
              <w:t>I/D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r>
              <w:rPr>
                <w:rFonts w:asciiTheme="minorEastAsia" w:hAnsiTheme="minorEastAsia" w:hint="eastAsia"/>
                <w:color w:val="000000" w:themeColor="text1"/>
                <w:szCs w:val="21"/>
              </w:rPr>
              <w:t>或者</w:t>
            </w:r>
          </w:p>
          <w:p w:rsidR="006B2795" w:rsidRDefault="006B2795" w:rsidP="006B2795">
            <w:pPr>
              <w:spacing w:line="276" w:lineRule="auto"/>
              <w:rPr>
                <w:rFonts w:asciiTheme="minorEastAsia" w:hAnsiTheme="minorEastAsia"/>
                <w:color w:val="000000" w:themeColor="text1"/>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b/>
                <w:szCs w:val="21"/>
              </w:rPr>
              <w:t>“</w:t>
            </w:r>
            <w:r>
              <w:rPr>
                <w:rFonts w:asciiTheme="minorEastAsia" w:hAnsiTheme="minorEastAsia" w:hint="eastAsia"/>
                <w:b/>
                <w:szCs w:val="21"/>
              </w:rPr>
              <w:t>F/D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r>
              <w:rPr>
                <w:rFonts w:asciiTheme="minorEastAsia" w:hAnsiTheme="minorEastAsia" w:hint="eastAsia"/>
                <w:color w:val="000000" w:themeColor="text1"/>
                <w:szCs w:val="21"/>
              </w:rPr>
              <w:t>）</w:t>
            </w:r>
          </w:p>
          <w:p w:rsidR="006B2795" w:rsidRDefault="006B2795" w:rsidP="006B2795">
            <w:pPr>
              <w:spacing w:line="276" w:lineRule="auto"/>
              <w:rPr>
                <w:rFonts w:asciiTheme="minorEastAsia" w:hAnsiTheme="minorEastAsia"/>
                <w:color w:val="000000" w:themeColor="text1"/>
                <w:szCs w:val="21"/>
              </w:rPr>
            </w:pPr>
            <w:r>
              <w:rPr>
                <w:rFonts w:asciiTheme="minorEastAsia" w:hAnsiTheme="minorEastAsia" w:hint="eastAsia"/>
                <w:color w:val="000000" w:themeColor="text1"/>
                <w:szCs w:val="21"/>
              </w:rPr>
              <w:t>并且</w:t>
            </w:r>
          </w:p>
          <w:p w:rsidR="006B2795" w:rsidRDefault="006B2795" w:rsidP="006B2795">
            <w:pPr>
              <w:spacing w:line="276" w:lineRule="auto"/>
              <w:rPr>
                <w:rFonts w:asciiTheme="minorEastAsia" w:hAnsiTheme="minorEastAsia"/>
                <w:color w:val="000000" w:themeColor="text1"/>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b/>
                <w:szCs w:val="21"/>
              </w:rPr>
              <w:t>“</w:t>
            </w:r>
            <w:r>
              <w:rPr>
                <w:b/>
              </w:rPr>
              <w:t>SH</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Pr>
                <w:rFonts w:asciiTheme="minorEastAsia" w:hAnsiTheme="minorEastAsia" w:hint="eastAsia"/>
              </w:rPr>
              <w:t>(股份，SHARE的缩写)</w:t>
            </w:r>
            <w:r w:rsidRPr="008932F7">
              <w:rPr>
                <w:rFonts w:asciiTheme="minorEastAsia" w:hAnsiTheme="minorEastAsia" w:hint="eastAsia"/>
                <w:color w:val="000000" w:themeColor="text1"/>
                <w:szCs w:val="21"/>
              </w:rPr>
              <w:t>；</w:t>
            </w:r>
          </w:p>
          <w:p w:rsidR="006B2795" w:rsidRDefault="006B2795" w:rsidP="006B2795">
            <w:pPr>
              <w:spacing w:line="276" w:lineRule="auto"/>
              <w:rPr>
                <w:rFonts w:asciiTheme="minorEastAsia" w:hAnsiTheme="minorEastAsia"/>
                <w:color w:val="000000" w:themeColor="text1"/>
                <w:szCs w:val="21"/>
              </w:rPr>
            </w:pPr>
            <w:r>
              <w:rPr>
                <w:rFonts w:asciiTheme="minorEastAsia" w:hAnsiTheme="minorEastAsia" w:hint="eastAsia"/>
                <w:color w:val="000000" w:themeColor="text1"/>
                <w:szCs w:val="21"/>
              </w:rPr>
              <w:t>并且</w:t>
            </w:r>
          </w:p>
          <w:p w:rsidR="006B2795" w:rsidRDefault="006B2795" w:rsidP="006B2795">
            <w:pPr>
              <w:textAlignment w:val="top"/>
              <w:rPr>
                <w:rFonts w:asciiTheme="minorEastAsia" w:hAnsiTheme="minorEastAsia"/>
                <w:color w:val="000000" w:themeColor="text1"/>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b/>
                <w:szCs w:val="21"/>
              </w:rPr>
              <w:t>“</w:t>
            </w:r>
            <w:r w:rsidRPr="00126CDC">
              <w:rPr>
                <w:b/>
              </w:rPr>
              <w:t>REINV</w:t>
            </w:r>
            <w:r>
              <w:rPr>
                <w:rFonts w:asciiTheme="minorEastAsia" w:hAnsiTheme="minorEastAsia"/>
                <w:b/>
              </w:rPr>
              <w:t>”</w:t>
            </w:r>
            <w:r w:rsidRPr="00A2399F">
              <w:rPr>
                <w:rFonts w:asciiTheme="minorEastAsia" w:hAnsiTheme="minorEastAsia" w:hint="eastAsia"/>
              </w:rPr>
              <w:t>字样</w:t>
            </w:r>
            <w:r>
              <w:rPr>
                <w:rFonts w:asciiTheme="minorEastAsia" w:hAnsiTheme="minorEastAsia" w:hint="eastAsia"/>
              </w:rPr>
              <w:t>（</w:t>
            </w:r>
            <w:r w:rsidRPr="006B2795">
              <w:rPr>
                <w:rFonts w:asciiTheme="minorEastAsia" w:hAnsiTheme="minorEastAsia" w:hint="eastAsia"/>
                <w:sz w:val="18"/>
                <w:szCs w:val="18"/>
              </w:rPr>
              <w:t>再投资，</w:t>
            </w:r>
            <w:r w:rsidRPr="006B2795">
              <w:rPr>
                <w:rFonts w:ascii="Arial" w:eastAsia="宋体" w:hAnsi="Arial" w:cs="Arial"/>
                <w:color w:val="000000"/>
                <w:kern w:val="0"/>
                <w:sz w:val="18"/>
                <w:szCs w:val="18"/>
              </w:rPr>
              <w:t>Reinvestment</w:t>
            </w:r>
            <w:r w:rsidRPr="006B2795">
              <w:rPr>
                <w:rFonts w:asciiTheme="minorEastAsia" w:hAnsiTheme="minorEastAsia" w:hint="eastAsia"/>
                <w:sz w:val="18"/>
                <w:szCs w:val="18"/>
              </w:rPr>
              <w:t>的缩写）</w:t>
            </w:r>
            <w:r w:rsidRPr="008932F7">
              <w:rPr>
                <w:rFonts w:asciiTheme="minorEastAsia" w:hAnsiTheme="minorEastAsia" w:hint="eastAsia"/>
                <w:color w:val="000000" w:themeColor="text1"/>
                <w:szCs w:val="21"/>
              </w:rPr>
              <w:t>；</w:t>
            </w:r>
          </w:p>
          <w:p w:rsidR="006B2795" w:rsidRDefault="006B2795" w:rsidP="006B2795">
            <w:pPr>
              <w:spacing w:line="276" w:lineRule="auto"/>
              <w:rPr>
                <w:rFonts w:asciiTheme="minorEastAsia" w:hAnsiTheme="minorEastAsia"/>
                <w:szCs w:val="21"/>
              </w:rPr>
            </w:pPr>
            <w:r w:rsidRPr="000F0BFD">
              <w:rPr>
                <w:rFonts w:asciiTheme="minorEastAsia" w:hAnsiTheme="minorEastAsia"/>
                <w:szCs w:val="21"/>
              </w:rPr>
              <w:t>Stock/currency code</w:t>
            </w:r>
            <w:r>
              <w:rPr>
                <w:rFonts w:asciiTheme="minorEastAsia" w:hAnsiTheme="minorEastAsia" w:hint="eastAsia"/>
                <w:szCs w:val="21"/>
              </w:rPr>
              <w:t xml:space="preserve"> =“S”</w:t>
            </w:r>
          </w:p>
          <w:p w:rsidR="00167B56" w:rsidRDefault="00167B56" w:rsidP="006B2795">
            <w:pPr>
              <w:spacing w:line="276" w:lineRule="auto"/>
              <w:rPr>
                <w:rFonts w:asciiTheme="minorEastAsia" w:hAnsiTheme="minorEastAsia"/>
                <w:szCs w:val="21"/>
              </w:rPr>
            </w:pPr>
          </w:p>
          <w:p w:rsidR="006B2795" w:rsidRDefault="006B2795" w:rsidP="006B2795">
            <w:pPr>
              <w:spacing w:line="276" w:lineRule="auto"/>
            </w:pPr>
            <w:r w:rsidRPr="008932F7">
              <w:rPr>
                <w:rFonts w:asciiTheme="minorEastAsia" w:hAnsiTheme="minorEastAsia" w:hint="eastAsia"/>
                <w:color w:val="000000" w:themeColor="text1"/>
                <w:szCs w:val="21"/>
              </w:rPr>
              <w:t>RECORD TYPE</w:t>
            </w:r>
            <w:r>
              <w:rPr>
                <w:rFonts w:asciiTheme="minorEastAsia" w:hAnsiTheme="minorEastAsia" w:hint="eastAsia"/>
                <w:color w:val="000000" w:themeColor="text1"/>
                <w:szCs w:val="21"/>
              </w:rPr>
              <w:t>=</w:t>
            </w:r>
            <w:r>
              <w:rPr>
                <w:rFonts w:asciiTheme="minorEastAsia" w:hAnsiTheme="minorEastAsia"/>
                <w:color w:val="000000" w:themeColor="text1"/>
                <w:szCs w:val="21"/>
              </w:rPr>
              <w:t xml:space="preserve">B </w:t>
            </w:r>
            <w:r>
              <w:rPr>
                <w:rFonts w:asciiTheme="minorEastAsia" w:hAnsiTheme="minorEastAsia" w:hint="eastAsia"/>
                <w:color w:val="000000" w:themeColor="text1"/>
                <w:szCs w:val="21"/>
              </w:rPr>
              <w:t>,</w:t>
            </w:r>
            <w:r w:rsidRPr="00A2399F">
              <w:rPr>
                <w:rFonts w:asciiTheme="minorEastAsia" w:hAnsiTheme="minorEastAsia" w:hint="eastAsia"/>
                <w:color w:val="000000" w:themeColor="text1"/>
                <w:szCs w:val="21"/>
              </w:rPr>
              <w:t xml:space="preserve"> </w:t>
            </w:r>
            <w:r w:rsidRPr="008932F7">
              <w:rPr>
                <w:rFonts w:asciiTheme="minorEastAsia" w:hAnsiTheme="minorEastAsia" w:hint="eastAsia"/>
                <w:color w:val="000000" w:themeColor="text1"/>
                <w:szCs w:val="21"/>
              </w:rPr>
              <w:t>HOLDING TYPE</w:t>
            </w:r>
            <w:r>
              <w:rPr>
                <w:rFonts w:asciiTheme="minorEastAsia" w:hAnsiTheme="minorEastAsia" w:hint="eastAsia"/>
                <w:color w:val="000000" w:themeColor="text1"/>
                <w:szCs w:val="21"/>
              </w:rPr>
              <w:t xml:space="preserve">=H , </w:t>
            </w:r>
            <w:r w:rsidRPr="008932F7">
              <w:rPr>
                <w:rFonts w:asciiTheme="minorEastAsia" w:hAnsiTheme="minorEastAsia" w:hint="eastAsia"/>
                <w:color w:val="000000" w:themeColor="text1"/>
                <w:szCs w:val="21"/>
              </w:rPr>
              <w:t>RECEIVABLE TYPE</w:t>
            </w:r>
            <w:r>
              <w:rPr>
                <w:rFonts w:asciiTheme="minorEastAsia" w:hAnsiTheme="minorEastAsia" w:hint="eastAsia"/>
                <w:color w:val="000000" w:themeColor="text1"/>
                <w:szCs w:val="21"/>
              </w:rPr>
              <w:t xml:space="preserve"> =F</w:t>
            </w:r>
            <w:r w:rsidRPr="00815144">
              <w:t xml:space="preserve"> </w:t>
            </w:r>
          </w:p>
          <w:p w:rsidR="00E1465D" w:rsidRPr="006B2795" w:rsidRDefault="00167B56" w:rsidP="00167B56">
            <w:pPr>
              <w:spacing w:line="276" w:lineRule="auto"/>
              <w:rPr>
                <w:rFonts w:asciiTheme="minorEastAsia" w:hAnsiTheme="minorEastAsia"/>
                <w:szCs w:val="21"/>
              </w:rPr>
            </w:pPr>
            <w:r>
              <w:rPr>
                <w:rFonts w:hint="eastAsia"/>
              </w:rPr>
              <w:t>注（因备注只有</w:t>
            </w:r>
            <w:r>
              <w:rPr>
                <w:rFonts w:hint="eastAsia"/>
              </w:rPr>
              <w:t>40</w:t>
            </w:r>
            <w:r>
              <w:rPr>
                <w:rFonts w:hint="eastAsia"/>
              </w:rPr>
              <w:t>位，不同股票对该内容描述不一至）</w:t>
            </w:r>
          </w:p>
        </w:tc>
      </w:tr>
      <w:tr w:rsidR="005C7A77" w:rsidRPr="006E44BD" w:rsidTr="00E1465D">
        <w:tc>
          <w:tcPr>
            <w:tcW w:w="709" w:type="dxa"/>
            <w:vMerge/>
          </w:tcPr>
          <w:p w:rsidR="005C7A77" w:rsidRDefault="005C7A77" w:rsidP="00BB5271">
            <w:pPr>
              <w:pStyle w:val="Default"/>
              <w:jc w:val="center"/>
              <w:rPr>
                <w:b/>
                <w:sz w:val="21"/>
                <w:szCs w:val="21"/>
              </w:rPr>
            </w:pPr>
          </w:p>
        </w:tc>
        <w:tc>
          <w:tcPr>
            <w:tcW w:w="450" w:type="dxa"/>
            <w:vMerge/>
            <w:tcBorders>
              <w:right w:val="single" w:sz="4" w:space="0" w:color="auto"/>
            </w:tcBorders>
          </w:tcPr>
          <w:p w:rsidR="005C7A77" w:rsidRDefault="005C7A77" w:rsidP="00BB5271">
            <w:pPr>
              <w:spacing w:line="276" w:lineRule="auto"/>
            </w:pPr>
          </w:p>
        </w:tc>
        <w:tc>
          <w:tcPr>
            <w:tcW w:w="1818" w:type="dxa"/>
            <w:gridSpan w:val="3"/>
            <w:tcBorders>
              <w:right w:val="single" w:sz="4" w:space="0" w:color="auto"/>
            </w:tcBorders>
            <w:shd w:val="clear" w:color="auto" w:fill="FBD4B4" w:themeFill="accent6" w:themeFillTint="66"/>
          </w:tcPr>
          <w:p w:rsidR="005C7A77" w:rsidRDefault="005C7A77" w:rsidP="00CB244C">
            <w:pPr>
              <w:widowControl/>
              <w:jc w:val="left"/>
            </w:pPr>
            <w:r>
              <w:rPr>
                <w:rFonts w:hint="eastAsia"/>
              </w:rPr>
              <w:t>权益到帐分币种记录</w:t>
            </w:r>
          </w:p>
        </w:tc>
        <w:tc>
          <w:tcPr>
            <w:tcW w:w="6521" w:type="dxa"/>
            <w:tcBorders>
              <w:left w:val="single" w:sz="4" w:space="0" w:color="auto"/>
            </w:tcBorders>
            <w:shd w:val="clear" w:color="auto" w:fill="FBD4B4" w:themeFill="accent6" w:themeFillTint="66"/>
          </w:tcPr>
          <w:p w:rsidR="005C7A77" w:rsidRDefault="005C7A77" w:rsidP="00CB244C">
            <w:pPr>
              <w:jc w:val="left"/>
              <w:rPr>
                <w:rFonts w:asciiTheme="minorEastAsia" w:hAnsiTheme="minorEastAsia"/>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I/D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r>
              <w:rPr>
                <w:rFonts w:asciiTheme="minorEastAsia" w:hAnsiTheme="minorEastAsia" w:hint="eastAsia"/>
                <w:color w:val="000000" w:themeColor="text1"/>
                <w:szCs w:val="21"/>
              </w:rPr>
              <w:t>或者</w:t>
            </w:r>
          </w:p>
          <w:p w:rsidR="005C7A77" w:rsidRDefault="005C7A77" w:rsidP="00CB244C">
            <w:pPr>
              <w:spacing w:line="276" w:lineRule="auto"/>
              <w:rPr>
                <w:rFonts w:asciiTheme="minorEastAsia" w:hAnsiTheme="minorEastAsia"/>
                <w:color w:val="000000" w:themeColor="text1"/>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F/D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p>
          <w:p w:rsidR="005C7A77" w:rsidRDefault="005C7A77" w:rsidP="00CB244C">
            <w:pPr>
              <w:spacing w:line="276" w:lineRule="auto"/>
              <w:rPr>
                <w:rFonts w:asciiTheme="minorEastAsia" w:hAnsiTheme="minorEastAsia"/>
                <w:color w:val="000000" w:themeColor="text1"/>
                <w:szCs w:val="21"/>
              </w:rPr>
            </w:pPr>
            <w:r>
              <w:rPr>
                <w:rFonts w:asciiTheme="minorEastAsia" w:hAnsiTheme="minorEastAsia" w:hint="eastAsia"/>
                <w:color w:val="000000" w:themeColor="text1"/>
                <w:szCs w:val="21"/>
              </w:rPr>
              <w:t>并且</w:t>
            </w:r>
          </w:p>
          <w:p w:rsidR="00CB244C" w:rsidRDefault="00CB244C" w:rsidP="00CB244C">
            <w:pPr>
              <w:spacing w:line="276" w:lineRule="auto"/>
              <w:rPr>
                <w:rFonts w:asciiTheme="minorEastAsia" w:hAnsiTheme="minorEastAsia"/>
                <w:color w:val="000000" w:themeColor="text1"/>
                <w:szCs w:val="21"/>
              </w:rPr>
            </w:pPr>
            <w:r>
              <w:rPr>
                <w:rFonts w:asciiTheme="minorEastAsia" w:hAnsiTheme="minorEastAsia" w:hint="eastAsia"/>
                <w:szCs w:val="21"/>
              </w:rPr>
              <w:t>同时</w:t>
            </w:r>
            <w:r w:rsidRPr="000F0BFD">
              <w:rPr>
                <w:rFonts w:asciiTheme="minorEastAsia" w:hAnsiTheme="minorEastAsia"/>
                <w:szCs w:val="21"/>
              </w:rPr>
              <w:t>Reference number</w:t>
            </w:r>
            <w:r>
              <w:rPr>
                <w:rFonts w:asciiTheme="minorEastAsia" w:hAnsiTheme="minorEastAsia" w:hint="eastAsia"/>
                <w:szCs w:val="21"/>
              </w:rPr>
              <w:t xml:space="preserve"> = </w:t>
            </w:r>
            <w:proofErr w:type="gramStart"/>
            <w:r>
              <w:rPr>
                <w:rFonts w:asciiTheme="minorEastAsia" w:hAnsiTheme="minorEastAsia" w:hint="eastAsia"/>
                <w:szCs w:val="21"/>
              </w:rPr>
              <w:t>主记录</w:t>
            </w:r>
            <w:proofErr w:type="gramEnd"/>
            <w:r>
              <w:rPr>
                <w:rFonts w:asciiTheme="minorEastAsia" w:hAnsiTheme="minorEastAsia" w:hint="eastAsia"/>
                <w:szCs w:val="21"/>
              </w:rPr>
              <w:t xml:space="preserve">的 </w:t>
            </w:r>
            <w:r w:rsidRPr="000F0BFD">
              <w:rPr>
                <w:rFonts w:asciiTheme="minorEastAsia" w:hAnsiTheme="minorEastAsia"/>
                <w:szCs w:val="21"/>
              </w:rPr>
              <w:t>Reference number</w:t>
            </w:r>
            <w:r w:rsidRPr="008932F7">
              <w:rPr>
                <w:rFonts w:asciiTheme="minorEastAsia" w:hAnsiTheme="minorEastAsia" w:hint="eastAsia"/>
                <w:color w:val="000000" w:themeColor="text1"/>
                <w:szCs w:val="21"/>
              </w:rPr>
              <w:t>；</w:t>
            </w:r>
          </w:p>
          <w:p w:rsidR="00CB244C" w:rsidRDefault="00CB244C" w:rsidP="00CB244C">
            <w:pPr>
              <w:spacing w:line="276" w:lineRule="auto"/>
              <w:rPr>
                <w:rFonts w:asciiTheme="minorEastAsia" w:hAnsiTheme="minorEastAsia"/>
                <w:color w:val="000000" w:themeColor="text1"/>
                <w:szCs w:val="21"/>
              </w:rPr>
            </w:pPr>
            <w:r>
              <w:rPr>
                <w:rFonts w:asciiTheme="minorEastAsia" w:hAnsiTheme="minorEastAsia" w:hint="eastAsia"/>
                <w:szCs w:val="21"/>
              </w:rPr>
              <w:t>同时</w:t>
            </w:r>
            <w:r w:rsidRPr="000F0BFD">
              <w:rPr>
                <w:rFonts w:asciiTheme="minorEastAsia" w:hAnsiTheme="minorEastAsia"/>
                <w:szCs w:val="21"/>
              </w:rPr>
              <w:t>Announcement number</w:t>
            </w:r>
            <w:r>
              <w:rPr>
                <w:rFonts w:asciiTheme="minorEastAsia" w:hAnsiTheme="minorEastAsia" w:hint="eastAsia"/>
                <w:szCs w:val="21"/>
              </w:rPr>
              <w:t xml:space="preserve"> = </w:t>
            </w:r>
            <w:proofErr w:type="gramStart"/>
            <w:r>
              <w:rPr>
                <w:rFonts w:asciiTheme="minorEastAsia" w:hAnsiTheme="minorEastAsia" w:hint="eastAsia"/>
                <w:szCs w:val="21"/>
              </w:rPr>
              <w:t>主记录</w:t>
            </w:r>
            <w:proofErr w:type="gramEnd"/>
            <w:r>
              <w:rPr>
                <w:rFonts w:asciiTheme="minorEastAsia" w:hAnsiTheme="minorEastAsia" w:hint="eastAsia"/>
                <w:szCs w:val="21"/>
              </w:rPr>
              <w:t xml:space="preserve">的 </w:t>
            </w:r>
            <w:r w:rsidRPr="000F0BFD">
              <w:rPr>
                <w:rFonts w:asciiTheme="minorEastAsia" w:hAnsiTheme="minorEastAsia"/>
                <w:szCs w:val="21"/>
              </w:rPr>
              <w:t>Announcement number</w:t>
            </w:r>
            <w:r w:rsidRPr="008932F7">
              <w:rPr>
                <w:rFonts w:asciiTheme="minorEastAsia" w:hAnsiTheme="minorEastAsia" w:hint="eastAsia"/>
                <w:color w:val="000000" w:themeColor="text1"/>
                <w:szCs w:val="21"/>
              </w:rPr>
              <w:t>；</w:t>
            </w:r>
          </w:p>
          <w:p w:rsidR="00CB244C" w:rsidRPr="00CB244C" w:rsidRDefault="00CB244C" w:rsidP="00CB244C">
            <w:pPr>
              <w:spacing w:line="276" w:lineRule="auto"/>
              <w:rPr>
                <w:rFonts w:asciiTheme="minorEastAsia" w:hAnsiTheme="minorEastAsia"/>
                <w:szCs w:val="21"/>
              </w:rPr>
            </w:pPr>
          </w:p>
          <w:p w:rsidR="005C7A77" w:rsidRDefault="005C7A77" w:rsidP="00CB244C">
            <w:pPr>
              <w:spacing w:line="276" w:lineRule="auto"/>
              <w:rPr>
                <w:rFonts w:asciiTheme="minorEastAsia" w:hAnsiTheme="minorEastAsia"/>
                <w:szCs w:val="21"/>
              </w:rPr>
            </w:pPr>
            <w:r w:rsidRPr="000F0BFD">
              <w:rPr>
                <w:rFonts w:asciiTheme="minorEastAsia" w:hAnsiTheme="minorEastAsia"/>
                <w:szCs w:val="21"/>
              </w:rPr>
              <w:t>Stock/currency code</w:t>
            </w:r>
            <w:r>
              <w:rPr>
                <w:rFonts w:asciiTheme="minorEastAsia" w:hAnsiTheme="minorEastAsia" w:hint="eastAsia"/>
                <w:szCs w:val="21"/>
              </w:rPr>
              <w:t xml:space="preserve"> =“C”</w:t>
            </w:r>
          </w:p>
          <w:p w:rsidR="005C7A77" w:rsidRDefault="00BC2C38" w:rsidP="00CB244C">
            <w:pPr>
              <w:spacing w:line="276" w:lineRule="auto"/>
              <w:rPr>
                <w:rFonts w:asciiTheme="minorEastAsia" w:hAnsiTheme="minorEastAsia"/>
                <w:szCs w:val="21"/>
              </w:rPr>
            </w:pPr>
            <w:r w:rsidRPr="000F0BFD">
              <w:rPr>
                <w:rFonts w:asciiTheme="minorEastAsia" w:hAnsiTheme="minorEastAsia"/>
                <w:szCs w:val="21"/>
              </w:rPr>
              <w:t>Distributed currency</w:t>
            </w:r>
            <w:r>
              <w:rPr>
                <w:rFonts w:asciiTheme="minorEastAsia" w:hAnsiTheme="minorEastAsia" w:hint="eastAsia"/>
                <w:szCs w:val="21"/>
              </w:rPr>
              <w:t>&lt;&gt;‘’(币种字段不为空)</w:t>
            </w:r>
          </w:p>
          <w:p w:rsidR="005C7A77" w:rsidRPr="00E1465D" w:rsidRDefault="005C7A77" w:rsidP="00CB244C">
            <w:pPr>
              <w:spacing w:line="276" w:lineRule="auto"/>
              <w:rPr>
                <w:rFonts w:asciiTheme="minorEastAsia" w:hAnsiTheme="minorEastAsia"/>
                <w:b/>
                <w:szCs w:val="21"/>
              </w:rPr>
            </w:pPr>
            <w:r w:rsidRPr="008932F7">
              <w:rPr>
                <w:rFonts w:asciiTheme="minorEastAsia" w:hAnsiTheme="minorEastAsia" w:hint="eastAsia"/>
                <w:color w:val="000000" w:themeColor="text1"/>
                <w:szCs w:val="21"/>
              </w:rPr>
              <w:t>RECORD TYPE</w:t>
            </w:r>
            <w:r>
              <w:rPr>
                <w:rFonts w:asciiTheme="minorEastAsia" w:hAnsiTheme="minorEastAsia" w:hint="eastAsia"/>
                <w:color w:val="000000" w:themeColor="text1"/>
                <w:szCs w:val="21"/>
              </w:rPr>
              <w:t>=</w:t>
            </w:r>
            <w:r>
              <w:rPr>
                <w:rFonts w:asciiTheme="minorEastAsia" w:hAnsiTheme="minorEastAsia"/>
                <w:color w:val="000000" w:themeColor="text1"/>
                <w:szCs w:val="21"/>
              </w:rPr>
              <w:t xml:space="preserve">B </w:t>
            </w:r>
            <w:r>
              <w:rPr>
                <w:rFonts w:asciiTheme="minorEastAsia" w:hAnsiTheme="minorEastAsia" w:hint="eastAsia"/>
                <w:color w:val="000000" w:themeColor="text1"/>
                <w:szCs w:val="21"/>
              </w:rPr>
              <w:t>,</w:t>
            </w:r>
            <w:r w:rsidRPr="00A2399F">
              <w:rPr>
                <w:rFonts w:asciiTheme="minorEastAsia" w:hAnsiTheme="minorEastAsia" w:hint="eastAsia"/>
                <w:color w:val="000000" w:themeColor="text1"/>
                <w:szCs w:val="21"/>
              </w:rPr>
              <w:t xml:space="preserve"> </w:t>
            </w:r>
            <w:r w:rsidRPr="008932F7">
              <w:rPr>
                <w:rFonts w:asciiTheme="minorEastAsia" w:hAnsiTheme="minorEastAsia" w:hint="eastAsia"/>
                <w:color w:val="000000" w:themeColor="text1"/>
                <w:szCs w:val="21"/>
              </w:rPr>
              <w:t>HOLDING TYPE</w:t>
            </w:r>
            <w:r>
              <w:rPr>
                <w:rFonts w:asciiTheme="minorEastAsia" w:hAnsiTheme="minorEastAsia" w:hint="eastAsia"/>
                <w:color w:val="000000" w:themeColor="text1"/>
                <w:szCs w:val="21"/>
              </w:rPr>
              <w:t xml:space="preserve">=H , </w:t>
            </w:r>
            <w:r w:rsidRPr="008932F7">
              <w:rPr>
                <w:rFonts w:asciiTheme="minorEastAsia" w:hAnsiTheme="minorEastAsia" w:hint="eastAsia"/>
                <w:color w:val="000000" w:themeColor="text1"/>
                <w:szCs w:val="21"/>
              </w:rPr>
              <w:t>RECEIVABLE TYPE</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P</w:t>
            </w:r>
          </w:p>
        </w:tc>
      </w:tr>
      <w:tr w:rsidR="005C7A77" w:rsidRPr="006E44BD" w:rsidTr="00E1465D">
        <w:tc>
          <w:tcPr>
            <w:tcW w:w="709" w:type="dxa"/>
            <w:vMerge/>
          </w:tcPr>
          <w:p w:rsidR="005C7A77" w:rsidRDefault="005C7A77" w:rsidP="00BB5271">
            <w:pPr>
              <w:pStyle w:val="Default"/>
              <w:jc w:val="center"/>
              <w:rPr>
                <w:b/>
                <w:sz w:val="21"/>
                <w:szCs w:val="21"/>
              </w:rPr>
            </w:pPr>
          </w:p>
        </w:tc>
        <w:tc>
          <w:tcPr>
            <w:tcW w:w="450" w:type="dxa"/>
            <w:vMerge/>
            <w:tcBorders>
              <w:right w:val="single" w:sz="4" w:space="0" w:color="auto"/>
            </w:tcBorders>
          </w:tcPr>
          <w:p w:rsidR="005C7A77" w:rsidRDefault="005C7A77" w:rsidP="00BB5271">
            <w:pPr>
              <w:spacing w:line="276" w:lineRule="auto"/>
            </w:pPr>
          </w:p>
        </w:tc>
        <w:tc>
          <w:tcPr>
            <w:tcW w:w="1818" w:type="dxa"/>
            <w:gridSpan w:val="3"/>
            <w:tcBorders>
              <w:right w:val="single" w:sz="4" w:space="0" w:color="auto"/>
            </w:tcBorders>
            <w:shd w:val="clear" w:color="auto" w:fill="FBD4B4" w:themeFill="accent6" w:themeFillTint="66"/>
          </w:tcPr>
          <w:p w:rsidR="005C7A77" w:rsidRDefault="005C7A77" w:rsidP="00E1465D">
            <w:pPr>
              <w:widowControl/>
              <w:jc w:val="left"/>
            </w:pPr>
            <w:r>
              <w:rPr>
                <w:rFonts w:hint="eastAsia"/>
              </w:rPr>
              <w:t>权益到账处理方式</w:t>
            </w:r>
          </w:p>
        </w:tc>
        <w:tc>
          <w:tcPr>
            <w:tcW w:w="6521" w:type="dxa"/>
            <w:tcBorders>
              <w:left w:val="single" w:sz="4" w:space="0" w:color="auto"/>
            </w:tcBorders>
            <w:shd w:val="clear" w:color="auto" w:fill="FBD4B4" w:themeFill="accent6" w:themeFillTint="66"/>
          </w:tcPr>
          <w:p w:rsidR="005C7A77" w:rsidRDefault="005C7A77" w:rsidP="005C7A77">
            <w:pPr>
              <w:spacing w:line="276" w:lineRule="auto"/>
              <w:rPr>
                <w:rFonts w:asciiTheme="minorEastAsia" w:hAnsiTheme="minorEastAsia"/>
                <w:szCs w:val="21"/>
              </w:rPr>
            </w:pPr>
            <w:r>
              <w:rPr>
                <w:rFonts w:asciiTheme="minorEastAsia" w:hAnsiTheme="minorEastAsia" w:hint="eastAsia"/>
                <w:szCs w:val="21"/>
              </w:rPr>
              <w:t>以股代息的一组记录中实际上是以本币选择为第一条记录，但它不利于处理，所以选择股份的数据为处理的第一条数据；</w:t>
            </w:r>
          </w:p>
          <w:p w:rsidR="005C7A77" w:rsidRDefault="005C7A77" w:rsidP="005C7A77">
            <w:pPr>
              <w:spacing w:line="276" w:lineRule="auto"/>
              <w:rPr>
                <w:rFonts w:asciiTheme="minorEastAsia" w:hAnsiTheme="minorEastAsia"/>
                <w:szCs w:val="21"/>
              </w:rPr>
            </w:pPr>
          </w:p>
          <w:p w:rsidR="005C7A77" w:rsidRPr="005C7A77" w:rsidRDefault="005C7A77" w:rsidP="005C7A77">
            <w:pPr>
              <w:pStyle w:val="a7"/>
              <w:numPr>
                <w:ilvl w:val="0"/>
                <w:numId w:val="167"/>
              </w:numPr>
              <w:spacing w:line="276" w:lineRule="auto"/>
              <w:ind w:firstLineChars="0"/>
              <w:rPr>
                <w:rFonts w:asciiTheme="minorEastAsia" w:hAnsiTheme="minorEastAsia"/>
                <w:b/>
                <w:szCs w:val="21"/>
              </w:rPr>
            </w:pPr>
            <w:r w:rsidRPr="005C7A77">
              <w:rPr>
                <w:rFonts w:asciiTheme="minorEastAsia" w:hAnsiTheme="minorEastAsia" w:hint="eastAsia"/>
                <w:b/>
                <w:szCs w:val="21"/>
              </w:rPr>
              <w:t>最先处理股份记录，也是就上面说的主记录；</w:t>
            </w:r>
          </w:p>
          <w:p w:rsidR="005C7A77" w:rsidRPr="005C7A77" w:rsidRDefault="005C7A77" w:rsidP="005C7A77">
            <w:pPr>
              <w:pStyle w:val="a7"/>
              <w:numPr>
                <w:ilvl w:val="0"/>
                <w:numId w:val="167"/>
              </w:numPr>
              <w:spacing w:line="276" w:lineRule="auto"/>
              <w:ind w:firstLineChars="0"/>
              <w:rPr>
                <w:rFonts w:asciiTheme="minorEastAsia" w:hAnsiTheme="minorEastAsia"/>
                <w:b/>
                <w:szCs w:val="21"/>
              </w:rPr>
            </w:pPr>
            <w:r w:rsidRPr="005C7A77">
              <w:rPr>
                <w:rFonts w:asciiTheme="minorEastAsia" w:hAnsiTheme="minorEastAsia" w:hint="eastAsia"/>
                <w:b/>
                <w:szCs w:val="21"/>
              </w:rPr>
              <w:t>用</w:t>
            </w:r>
            <w:proofErr w:type="gramStart"/>
            <w:r w:rsidRPr="005C7A77">
              <w:rPr>
                <w:rFonts w:asciiTheme="minorEastAsia" w:hAnsiTheme="minorEastAsia" w:hint="eastAsia"/>
                <w:b/>
                <w:szCs w:val="21"/>
              </w:rPr>
              <w:t>主记录</w:t>
            </w:r>
            <w:proofErr w:type="gramEnd"/>
            <w:r w:rsidRPr="005C7A77">
              <w:rPr>
                <w:rFonts w:asciiTheme="minorEastAsia" w:hAnsiTheme="minorEastAsia" w:hint="eastAsia"/>
                <w:b/>
                <w:szCs w:val="21"/>
              </w:rPr>
              <w:t xml:space="preserve">的 </w:t>
            </w:r>
            <w:r w:rsidRPr="005C7A77">
              <w:rPr>
                <w:rFonts w:ascii="Arial" w:eastAsia="宋体" w:hAnsi="Arial" w:cs="Arial" w:hint="eastAsia"/>
                <w:b/>
                <w:color w:val="000000"/>
                <w:kern w:val="0"/>
                <w:szCs w:val="21"/>
              </w:rPr>
              <w:t>参考号码</w:t>
            </w:r>
            <w:r w:rsidRPr="005C7A77">
              <w:rPr>
                <w:rFonts w:ascii="Arial" w:eastAsia="宋体" w:hAnsi="Arial" w:cs="Arial" w:hint="eastAsia"/>
                <w:b/>
                <w:color w:val="000000"/>
                <w:kern w:val="0"/>
                <w:szCs w:val="21"/>
              </w:rPr>
              <w:t xml:space="preserve"> (</w:t>
            </w:r>
            <w:r w:rsidRPr="005C7A77">
              <w:rPr>
                <w:rFonts w:asciiTheme="minorEastAsia" w:hAnsiTheme="minorEastAsia"/>
                <w:b/>
                <w:szCs w:val="21"/>
              </w:rPr>
              <w:t>Reference number</w:t>
            </w:r>
            <w:r w:rsidRPr="005C7A77">
              <w:rPr>
                <w:rFonts w:ascii="Arial" w:eastAsia="宋体" w:hAnsi="Arial" w:cs="Arial" w:hint="eastAsia"/>
                <w:b/>
                <w:color w:val="000000"/>
                <w:kern w:val="0"/>
                <w:szCs w:val="21"/>
              </w:rPr>
              <w:t>)</w:t>
            </w:r>
            <w:r w:rsidR="00CB244C">
              <w:rPr>
                <w:rFonts w:ascii="Arial" w:eastAsia="宋体" w:hAnsi="Arial" w:cs="Arial" w:hint="eastAsia"/>
                <w:b/>
                <w:color w:val="000000"/>
                <w:kern w:val="0"/>
                <w:szCs w:val="21"/>
              </w:rPr>
              <w:t>、公告编号</w:t>
            </w:r>
            <w:r w:rsidR="00CB244C" w:rsidRPr="005C7A77">
              <w:rPr>
                <w:rFonts w:ascii="Arial" w:eastAsia="宋体" w:hAnsi="Arial" w:cs="Arial" w:hint="eastAsia"/>
                <w:b/>
                <w:color w:val="000000"/>
                <w:kern w:val="0"/>
                <w:szCs w:val="21"/>
              </w:rPr>
              <w:t xml:space="preserve"> (</w:t>
            </w:r>
            <w:r w:rsidR="00CB244C" w:rsidRPr="00CB244C">
              <w:rPr>
                <w:rFonts w:asciiTheme="minorEastAsia" w:hAnsiTheme="minorEastAsia"/>
                <w:b/>
                <w:szCs w:val="21"/>
              </w:rPr>
              <w:t xml:space="preserve">Announcement </w:t>
            </w:r>
            <w:r w:rsidR="00CB244C" w:rsidRPr="005C7A77">
              <w:rPr>
                <w:rFonts w:asciiTheme="minorEastAsia" w:hAnsiTheme="minorEastAsia"/>
                <w:b/>
                <w:szCs w:val="21"/>
              </w:rPr>
              <w:t>number</w:t>
            </w:r>
            <w:r w:rsidR="00CB244C" w:rsidRPr="005C7A77">
              <w:rPr>
                <w:rFonts w:ascii="Arial" w:eastAsia="宋体" w:hAnsi="Arial" w:cs="Arial" w:hint="eastAsia"/>
                <w:b/>
                <w:color w:val="000000"/>
                <w:kern w:val="0"/>
                <w:szCs w:val="21"/>
              </w:rPr>
              <w:t>)</w:t>
            </w:r>
            <w:r w:rsidR="00CB244C">
              <w:rPr>
                <w:rFonts w:ascii="Arial" w:eastAsia="宋体" w:hAnsi="Arial" w:cs="Arial" w:hint="eastAsia"/>
                <w:b/>
                <w:color w:val="000000"/>
                <w:kern w:val="0"/>
                <w:szCs w:val="21"/>
              </w:rPr>
              <w:t>与其相匹配，相同的则为同一批行动数据，</w:t>
            </w:r>
            <w:r w:rsidRPr="005C7A77">
              <w:rPr>
                <w:rFonts w:ascii="Arial" w:eastAsia="宋体" w:hAnsi="Arial" w:cs="Arial" w:hint="eastAsia"/>
                <w:b/>
                <w:color w:val="000000"/>
                <w:kern w:val="0"/>
                <w:szCs w:val="21"/>
              </w:rPr>
              <w:t>同时分币种记录应满足相关的内容。</w:t>
            </w:r>
          </w:p>
          <w:p w:rsidR="005C7A77" w:rsidRDefault="005C7A77" w:rsidP="005C7A77">
            <w:pPr>
              <w:pStyle w:val="a7"/>
              <w:numPr>
                <w:ilvl w:val="0"/>
                <w:numId w:val="167"/>
              </w:numPr>
              <w:spacing w:line="276" w:lineRule="auto"/>
              <w:ind w:firstLineChars="0"/>
              <w:rPr>
                <w:rFonts w:asciiTheme="minorEastAsia" w:hAnsiTheme="minorEastAsia"/>
                <w:b/>
                <w:szCs w:val="21"/>
              </w:rPr>
            </w:pPr>
            <w:r>
              <w:rPr>
                <w:rFonts w:asciiTheme="minorEastAsia" w:hAnsiTheme="minorEastAsia" w:hint="eastAsia"/>
                <w:b/>
                <w:szCs w:val="21"/>
              </w:rPr>
              <w:t>把每条权益的记录一并处理；</w:t>
            </w:r>
          </w:p>
          <w:p w:rsidR="005C7A77" w:rsidRPr="00E1465D" w:rsidRDefault="005C7A77" w:rsidP="005C7A77">
            <w:pPr>
              <w:spacing w:line="276" w:lineRule="auto"/>
              <w:rPr>
                <w:rFonts w:asciiTheme="minorEastAsia" w:hAnsiTheme="minorEastAsia"/>
                <w:b/>
                <w:szCs w:val="21"/>
              </w:rPr>
            </w:pPr>
          </w:p>
        </w:tc>
      </w:tr>
      <w:tr w:rsidR="007B4590" w:rsidRPr="006E44BD" w:rsidTr="00013E0E">
        <w:tc>
          <w:tcPr>
            <w:tcW w:w="709" w:type="dxa"/>
          </w:tcPr>
          <w:p w:rsidR="007B4590" w:rsidRDefault="007B4590" w:rsidP="00BB5271">
            <w:pPr>
              <w:pStyle w:val="Default"/>
              <w:jc w:val="center"/>
              <w:rPr>
                <w:b/>
                <w:sz w:val="21"/>
                <w:szCs w:val="21"/>
              </w:rPr>
            </w:pPr>
            <w:r>
              <w:rPr>
                <w:rFonts w:hint="eastAsia"/>
                <w:b/>
                <w:sz w:val="21"/>
                <w:szCs w:val="21"/>
              </w:rPr>
              <w:t>9</w:t>
            </w:r>
          </w:p>
        </w:tc>
        <w:tc>
          <w:tcPr>
            <w:tcW w:w="8789" w:type="dxa"/>
            <w:gridSpan w:val="5"/>
            <w:shd w:val="clear" w:color="auto" w:fill="auto"/>
          </w:tcPr>
          <w:p w:rsidR="007B4590" w:rsidRDefault="007B4590" w:rsidP="005C7A77">
            <w:pPr>
              <w:spacing w:line="276" w:lineRule="auto"/>
              <w:rPr>
                <w:rFonts w:asciiTheme="minorEastAsia" w:hAnsiTheme="minorEastAsia"/>
                <w:szCs w:val="21"/>
              </w:rPr>
            </w:pPr>
            <w:r>
              <w:rPr>
                <w:rFonts w:hint="eastAsia"/>
                <w:b/>
                <w:color w:val="C00000"/>
              </w:rPr>
              <w:t>处理解释</w:t>
            </w:r>
            <w:r w:rsidRPr="003A2711">
              <w:rPr>
                <w:rFonts w:hint="eastAsia"/>
                <w:b/>
                <w:color w:val="C00000"/>
              </w:rPr>
              <w:t>Script Fee(</w:t>
            </w:r>
            <w:r w:rsidRPr="003A2711">
              <w:rPr>
                <w:rFonts w:hint="eastAsia"/>
                <w:b/>
                <w:color w:val="C00000"/>
              </w:rPr>
              <w:t>过户费</w:t>
            </w:r>
            <w:r w:rsidRPr="003A2711">
              <w:rPr>
                <w:rFonts w:hint="eastAsia"/>
                <w:b/>
                <w:color w:val="C00000"/>
              </w:rPr>
              <w:t>)</w:t>
            </w:r>
            <w:proofErr w:type="gramStart"/>
            <w:r w:rsidRPr="003A2711">
              <w:rPr>
                <w:rFonts w:hint="eastAsia"/>
                <w:b/>
                <w:color w:val="C00000"/>
              </w:rPr>
              <w:t>段</w:t>
            </w:r>
            <w:r>
              <w:rPr>
                <w:rFonts w:hint="eastAsia"/>
                <w:b/>
                <w:color w:val="C00000"/>
              </w:rPr>
              <w:t>数据</w:t>
            </w:r>
            <w:proofErr w:type="gramEnd"/>
          </w:p>
        </w:tc>
      </w:tr>
      <w:tr w:rsidR="005C7A77" w:rsidRPr="006E44BD" w:rsidTr="00815144">
        <w:tc>
          <w:tcPr>
            <w:tcW w:w="709" w:type="dxa"/>
          </w:tcPr>
          <w:p w:rsidR="005C7A77" w:rsidRDefault="005C7A77" w:rsidP="00BB5271">
            <w:pPr>
              <w:pStyle w:val="Default"/>
              <w:jc w:val="center"/>
              <w:rPr>
                <w:b/>
                <w:sz w:val="21"/>
                <w:szCs w:val="21"/>
              </w:rPr>
            </w:pPr>
          </w:p>
        </w:tc>
        <w:tc>
          <w:tcPr>
            <w:tcW w:w="2268" w:type="dxa"/>
            <w:gridSpan w:val="4"/>
            <w:tcBorders>
              <w:right w:val="single" w:sz="4" w:space="0" w:color="auto"/>
            </w:tcBorders>
          </w:tcPr>
          <w:p w:rsidR="005C7A77" w:rsidRDefault="005C7A77" w:rsidP="00BB5271">
            <w:pPr>
              <w:spacing w:line="276" w:lineRule="auto"/>
            </w:pPr>
            <w:r>
              <w:rPr>
                <w:rFonts w:hint="eastAsia"/>
              </w:rPr>
              <w:t>股份配售</w:t>
            </w:r>
          </w:p>
        </w:tc>
        <w:tc>
          <w:tcPr>
            <w:tcW w:w="6521" w:type="dxa"/>
            <w:tcBorders>
              <w:left w:val="single" w:sz="4" w:space="0" w:color="auto"/>
            </w:tcBorders>
          </w:tcPr>
          <w:p w:rsidR="005C7A77" w:rsidRDefault="005C7A77" w:rsidP="00BB5271">
            <w:pPr>
              <w:spacing w:line="276" w:lineRule="auto"/>
            </w:pPr>
          </w:p>
        </w:tc>
      </w:tr>
      <w:tr w:rsidR="005C7A77" w:rsidRPr="006E44BD" w:rsidTr="00815144">
        <w:tc>
          <w:tcPr>
            <w:tcW w:w="709" w:type="dxa"/>
          </w:tcPr>
          <w:p w:rsidR="005C7A77" w:rsidRDefault="005C7A77" w:rsidP="00BB5271">
            <w:pPr>
              <w:pStyle w:val="Default"/>
              <w:jc w:val="center"/>
              <w:rPr>
                <w:b/>
                <w:sz w:val="21"/>
                <w:szCs w:val="21"/>
              </w:rPr>
            </w:pPr>
          </w:p>
        </w:tc>
        <w:tc>
          <w:tcPr>
            <w:tcW w:w="2268" w:type="dxa"/>
            <w:gridSpan w:val="4"/>
            <w:tcBorders>
              <w:right w:val="single" w:sz="4" w:space="0" w:color="auto"/>
            </w:tcBorders>
          </w:tcPr>
          <w:p w:rsidR="005C7A77" w:rsidRDefault="005C7A77" w:rsidP="00BB5271">
            <w:pPr>
              <w:spacing w:line="276" w:lineRule="auto"/>
            </w:pPr>
            <w:r>
              <w:rPr>
                <w:rFonts w:hint="eastAsia"/>
              </w:rPr>
              <w:t>股份分折、合并及转换</w:t>
            </w:r>
          </w:p>
        </w:tc>
        <w:tc>
          <w:tcPr>
            <w:tcW w:w="6521" w:type="dxa"/>
            <w:tcBorders>
              <w:left w:val="single" w:sz="4" w:space="0" w:color="auto"/>
            </w:tcBorders>
          </w:tcPr>
          <w:p w:rsidR="005C7A77" w:rsidRDefault="005C7A77" w:rsidP="00BB5271">
            <w:pPr>
              <w:spacing w:line="276" w:lineRule="auto"/>
            </w:pPr>
          </w:p>
        </w:tc>
      </w:tr>
      <w:tr w:rsidR="005C7A77" w:rsidRPr="006E44BD" w:rsidTr="00815144">
        <w:tc>
          <w:tcPr>
            <w:tcW w:w="709" w:type="dxa"/>
          </w:tcPr>
          <w:p w:rsidR="005C7A77" w:rsidRDefault="005C7A77" w:rsidP="00BB5271">
            <w:pPr>
              <w:pStyle w:val="Default"/>
              <w:jc w:val="center"/>
              <w:rPr>
                <w:b/>
                <w:sz w:val="21"/>
                <w:szCs w:val="21"/>
              </w:rPr>
            </w:pPr>
          </w:p>
        </w:tc>
        <w:tc>
          <w:tcPr>
            <w:tcW w:w="2268" w:type="dxa"/>
            <w:gridSpan w:val="4"/>
            <w:tcBorders>
              <w:right w:val="single" w:sz="4" w:space="0" w:color="auto"/>
            </w:tcBorders>
          </w:tcPr>
          <w:p w:rsidR="005C7A77" w:rsidRDefault="005C7A77" w:rsidP="00BB5271">
            <w:pPr>
              <w:spacing w:line="276" w:lineRule="auto"/>
            </w:pPr>
            <w:r>
              <w:rPr>
                <w:rFonts w:hint="eastAsia"/>
              </w:rPr>
              <w:t>公开发售</w:t>
            </w:r>
          </w:p>
        </w:tc>
        <w:tc>
          <w:tcPr>
            <w:tcW w:w="6521" w:type="dxa"/>
            <w:tcBorders>
              <w:left w:val="single" w:sz="4" w:space="0" w:color="auto"/>
            </w:tcBorders>
          </w:tcPr>
          <w:p w:rsidR="005C7A77" w:rsidRDefault="005C7A77" w:rsidP="00BB5271">
            <w:pPr>
              <w:spacing w:line="276" w:lineRule="auto"/>
            </w:pPr>
          </w:p>
        </w:tc>
      </w:tr>
      <w:tr w:rsidR="005C7A77" w:rsidRPr="006E44BD" w:rsidTr="00815144">
        <w:tc>
          <w:tcPr>
            <w:tcW w:w="709" w:type="dxa"/>
          </w:tcPr>
          <w:p w:rsidR="005C7A77" w:rsidRDefault="005C7A77" w:rsidP="00BB5271">
            <w:pPr>
              <w:pStyle w:val="Default"/>
              <w:jc w:val="center"/>
              <w:rPr>
                <w:b/>
                <w:sz w:val="21"/>
                <w:szCs w:val="21"/>
              </w:rPr>
            </w:pPr>
          </w:p>
        </w:tc>
        <w:tc>
          <w:tcPr>
            <w:tcW w:w="2268" w:type="dxa"/>
            <w:gridSpan w:val="4"/>
            <w:tcBorders>
              <w:right w:val="single" w:sz="4" w:space="0" w:color="auto"/>
            </w:tcBorders>
          </w:tcPr>
          <w:p w:rsidR="005C7A77" w:rsidRDefault="005C7A77" w:rsidP="00BB5271">
            <w:pPr>
              <w:spacing w:line="276" w:lineRule="auto"/>
            </w:pPr>
            <w:r>
              <w:rPr>
                <w:rFonts w:hint="eastAsia"/>
              </w:rPr>
              <w:t>股东投票</w:t>
            </w:r>
          </w:p>
        </w:tc>
        <w:tc>
          <w:tcPr>
            <w:tcW w:w="6521" w:type="dxa"/>
            <w:tcBorders>
              <w:left w:val="single" w:sz="4" w:space="0" w:color="auto"/>
            </w:tcBorders>
          </w:tcPr>
          <w:p w:rsidR="005C7A77" w:rsidRDefault="005C7A77" w:rsidP="00BB5271">
            <w:pPr>
              <w:spacing w:line="276" w:lineRule="auto"/>
            </w:pPr>
          </w:p>
        </w:tc>
      </w:tr>
      <w:tr w:rsidR="005C7A77" w:rsidRPr="006E44BD" w:rsidTr="00815144">
        <w:tc>
          <w:tcPr>
            <w:tcW w:w="709" w:type="dxa"/>
          </w:tcPr>
          <w:p w:rsidR="005C7A77" w:rsidRDefault="005C7A77" w:rsidP="00BB5271">
            <w:pPr>
              <w:pStyle w:val="Default"/>
              <w:jc w:val="center"/>
              <w:rPr>
                <w:b/>
                <w:sz w:val="21"/>
                <w:szCs w:val="21"/>
              </w:rPr>
            </w:pPr>
          </w:p>
        </w:tc>
        <w:tc>
          <w:tcPr>
            <w:tcW w:w="2268" w:type="dxa"/>
            <w:gridSpan w:val="4"/>
            <w:tcBorders>
              <w:right w:val="single" w:sz="4" w:space="0" w:color="auto"/>
            </w:tcBorders>
          </w:tcPr>
          <w:p w:rsidR="005C7A77" w:rsidRDefault="005C7A77" w:rsidP="00BB5271">
            <w:pPr>
              <w:spacing w:line="276" w:lineRule="auto"/>
            </w:pPr>
            <w:r>
              <w:rPr>
                <w:rFonts w:hint="eastAsia"/>
              </w:rPr>
              <w:t>提</w:t>
            </w:r>
            <w:proofErr w:type="gramStart"/>
            <w:r>
              <w:rPr>
                <w:rFonts w:hint="eastAsia"/>
              </w:rPr>
              <w:t>呈收购</w:t>
            </w:r>
            <w:proofErr w:type="gramEnd"/>
          </w:p>
        </w:tc>
        <w:tc>
          <w:tcPr>
            <w:tcW w:w="6521" w:type="dxa"/>
            <w:tcBorders>
              <w:left w:val="single" w:sz="4" w:space="0" w:color="auto"/>
            </w:tcBorders>
          </w:tcPr>
          <w:p w:rsidR="005C7A77" w:rsidRDefault="005C7A77" w:rsidP="00BB5271">
            <w:pPr>
              <w:spacing w:line="276" w:lineRule="auto"/>
            </w:pPr>
          </w:p>
        </w:tc>
      </w:tr>
      <w:tr w:rsidR="005C7A77" w:rsidRPr="006E44BD" w:rsidTr="00815144">
        <w:tc>
          <w:tcPr>
            <w:tcW w:w="709" w:type="dxa"/>
          </w:tcPr>
          <w:p w:rsidR="005C7A77" w:rsidRDefault="005C7A77" w:rsidP="00BB5271">
            <w:pPr>
              <w:pStyle w:val="Default"/>
              <w:jc w:val="center"/>
              <w:rPr>
                <w:b/>
                <w:sz w:val="21"/>
                <w:szCs w:val="21"/>
              </w:rPr>
            </w:pPr>
          </w:p>
        </w:tc>
        <w:tc>
          <w:tcPr>
            <w:tcW w:w="2268" w:type="dxa"/>
            <w:gridSpan w:val="4"/>
            <w:tcBorders>
              <w:right w:val="single" w:sz="4" w:space="0" w:color="auto"/>
            </w:tcBorders>
          </w:tcPr>
          <w:p w:rsidR="005C7A77" w:rsidRDefault="005C7A77" w:rsidP="00BB5271">
            <w:pPr>
              <w:spacing w:line="276" w:lineRule="auto"/>
            </w:pPr>
            <w:r>
              <w:rPr>
                <w:rFonts w:hint="eastAsia"/>
              </w:rPr>
              <w:t>私有化</w:t>
            </w:r>
          </w:p>
        </w:tc>
        <w:tc>
          <w:tcPr>
            <w:tcW w:w="6521" w:type="dxa"/>
            <w:tcBorders>
              <w:left w:val="single" w:sz="4" w:space="0" w:color="auto"/>
            </w:tcBorders>
          </w:tcPr>
          <w:p w:rsidR="005C7A77" w:rsidRDefault="005C7A77" w:rsidP="00BB5271">
            <w:pPr>
              <w:spacing w:line="276" w:lineRule="auto"/>
            </w:pPr>
          </w:p>
        </w:tc>
      </w:tr>
      <w:tr w:rsidR="005C7A77" w:rsidRPr="006E44BD" w:rsidTr="00815144">
        <w:tc>
          <w:tcPr>
            <w:tcW w:w="709" w:type="dxa"/>
          </w:tcPr>
          <w:p w:rsidR="005C7A77" w:rsidRDefault="005C7A77" w:rsidP="00BB5271">
            <w:pPr>
              <w:pStyle w:val="Default"/>
              <w:jc w:val="center"/>
              <w:rPr>
                <w:b/>
                <w:sz w:val="21"/>
                <w:szCs w:val="21"/>
              </w:rPr>
            </w:pPr>
          </w:p>
        </w:tc>
        <w:tc>
          <w:tcPr>
            <w:tcW w:w="2268" w:type="dxa"/>
            <w:gridSpan w:val="4"/>
            <w:tcBorders>
              <w:right w:val="single" w:sz="4" w:space="0" w:color="auto"/>
            </w:tcBorders>
          </w:tcPr>
          <w:p w:rsidR="005C7A77" w:rsidRDefault="005C7A77" w:rsidP="00BB5271">
            <w:pPr>
              <w:spacing w:line="276" w:lineRule="auto"/>
            </w:pPr>
            <w:r>
              <w:rPr>
                <w:rFonts w:hint="eastAsia"/>
              </w:rPr>
              <w:t>认股权转换</w:t>
            </w:r>
          </w:p>
        </w:tc>
        <w:tc>
          <w:tcPr>
            <w:tcW w:w="6521" w:type="dxa"/>
            <w:tcBorders>
              <w:left w:val="single" w:sz="4" w:space="0" w:color="auto"/>
            </w:tcBorders>
          </w:tcPr>
          <w:p w:rsidR="005C7A77" w:rsidRDefault="005C7A77" w:rsidP="00BB5271">
            <w:pPr>
              <w:spacing w:line="276" w:lineRule="auto"/>
            </w:pPr>
          </w:p>
        </w:tc>
      </w:tr>
      <w:tr w:rsidR="005C7A77" w:rsidRPr="006E44BD" w:rsidTr="00815144">
        <w:tc>
          <w:tcPr>
            <w:tcW w:w="709" w:type="dxa"/>
          </w:tcPr>
          <w:p w:rsidR="005C7A77" w:rsidRDefault="005C7A77" w:rsidP="00BB5271">
            <w:pPr>
              <w:pStyle w:val="Default"/>
              <w:jc w:val="center"/>
              <w:rPr>
                <w:b/>
                <w:sz w:val="21"/>
                <w:szCs w:val="21"/>
              </w:rPr>
            </w:pPr>
          </w:p>
        </w:tc>
        <w:tc>
          <w:tcPr>
            <w:tcW w:w="2268" w:type="dxa"/>
            <w:gridSpan w:val="4"/>
            <w:tcBorders>
              <w:right w:val="single" w:sz="4" w:space="0" w:color="auto"/>
            </w:tcBorders>
          </w:tcPr>
          <w:p w:rsidR="005C7A77" w:rsidRDefault="005C7A77" w:rsidP="00BB5271">
            <w:pPr>
              <w:spacing w:line="276" w:lineRule="auto"/>
            </w:pPr>
            <w:r>
              <w:rPr>
                <w:rFonts w:hint="eastAsia"/>
              </w:rPr>
              <w:t>牛熊证强制赎回</w:t>
            </w:r>
          </w:p>
        </w:tc>
        <w:tc>
          <w:tcPr>
            <w:tcW w:w="6521" w:type="dxa"/>
            <w:tcBorders>
              <w:left w:val="single" w:sz="4" w:space="0" w:color="auto"/>
            </w:tcBorders>
          </w:tcPr>
          <w:p w:rsidR="005C7A77" w:rsidRDefault="005C7A77" w:rsidP="00BB5271">
            <w:pPr>
              <w:spacing w:line="276" w:lineRule="auto"/>
            </w:pPr>
          </w:p>
        </w:tc>
      </w:tr>
      <w:tr w:rsidR="005C7A77" w:rsidRPr="006E44BD" w:rsidTr="00815144">
        <w:tc>
          <w:tcPr>
            <w:tcW w:w="709" w:type="dxa"/>
          </w:tcPr>
          <w:p w:rsidR="005C7A77" w:rsidRDefault="005C7A77" w:rsidP="00BB5271">
            <w:pPr>
              <w:pStyle w:val="Default"/>
              <w:jc w:val="center"/>
              <w:rPr>
                <w:b/>
                <w:sz w:val="21"/>
                <w:szCs w:val="21"/>
              </w:rPr>
            </w:pPr>
          </w:p>
        </w:tc>
        <w:tc>
          <w:tcPr>
            <w:tcW w:w="2268" w:type="dxa"/>
            <w:gridSpan w:val="4"/>
            <w:tcBorders>
              <w:right w:val="single" w:sz="4" w:space="0" w:color="auto"/>
            </w:tcBorders>
          </w:tcPr>
          <w:p w:rsidR="005C7A77" w:rsidRDefault="005C7A77" w:rsidP="00BB5271">
            <w:pPr>
              <w:spacing w:line="276" w:lineRule="auto"/>
            </w:pPr>
            <w:r>
              <w:rPr>
                <w:rFonts w:hint="eastAsia"/>
              </w:rPr>
              <w:t>衍生证券到期注销</w:t>
            </w:r>
          </w:p>
        </w:tc>
        <w:tc>
          <w:tcPr>
            <w:tcW w:w="6521" w:type="dxa"/>
            <w:tcBorders>
              <w:left w:val="single" w:sz="4" w:space="0" w:color="auto"/>
            </w:tcBorders>
          </w:tcPr>
          <w:p w:rsidR="005C7A77" w:rsidRDefault="005C7A77" w:rsidP="00BB5271">
            <w:pPr>
              <w:spacing w:line="276" w:lineRule="auto"/>
            </w:pPr>
          </w:p>
        </w:tc>
      </w:tr>
      <w:tr w:rsidR="005C7A77" w:rsidRPr="006E44BD" w:rsidTr="00815144">
        <w:tc>
          <w:tcPr>
            <w:tcW w:w="709" w:type="dxa"/>
          </w:tcPr>
          <w:p w:rsidR="005C7A77" w:rsidRDefault="005C7A77" w:rsidP="00BB5271">
            <w:pPr>
              <w:pStyle w:val="Default"/>
              <w:jc w:val="center"/>
              <w:rPr>
                <w:b/>
                <w:sz w:val="21"/>
                <w:szCs w:val="21"/>
              </w:rPr>
            </w:pPr>
          </w:p>
        </w:tc>
        <w:tc>
          <w:tcPr>
            <w:tcW w:w="2268" w:type="dxa"/>
            <w:gridSpan w:val="4"/>
            <w:tcBorders>
              <w:right w:val="single" w:sz="4" w:space="0" w:color="auto"/>
            </w:tcBorders>
          </w:tcPr>
          <w:p w:rsidR="005C7A77" w:rsidRDefault="005C7A77" w:rsidP="00BB5271">
            <w:pPr>
              <w:spacing w:line="276" w:lineRule="auto"/>
            </w:pPr>
            <w:r>
              <w:rPr>
                <w:rFonts w:hint="eastAsia"/>
              </w:rPr>
              <w:t>债券利息分配</w:t>
            </w:r>
          </w:p>
        </w:tc>
        <w:tc>
          <w:tcPr>
            <w:tcW w:w="6521" w:type="dxa"/>
            <w:tcBorders>
              <w:left w:val="single" w:sz="4" w:space="0" w:color="auto"/>
            </w:tcBorders>
          </w:tcPr>
          <w:p w:rsidR="005C7A77" w:rsidRDefault="005C7A77" w:rsidP="00BB5271">
            <w:pPr>
              <w:spacing w:line="276" w:lineRule="auto"/>
            </w:pPr>
          </w:p>
        </w:tc>
      </w:tr>
      <w:tr w:rsidR="005C7A77" w:rsidRPr="006E44BD" w:rsidTr="00815144">
        <w:tc>
          <w:tcPr>
            <w:tcW w:w="709" w:type="dxa"/>
          </w:tcPr>
          <w:p w:rsidR="005C7A77" w:rsidRDefault="005C7A77" w:rsidP="00BB5271">
            <w:pPr>
              <w:pStyle w:val="Default"/>
              <w:jc w:val="center"/>
              <w:rPr>
                <w:b/>
                <w:sz w:val="21"/>
                <w:szCs w:val="21"/>
              </w:rPr>
            </w:pPr>
          </w:p>
        </w:tc>
        <w:tc>
          <w:tcPr>
            <w:tcW w:w="2268" w:type="dxa"/>
            <w:gridSpan w:val="4"/>
            <w:tcBorders>
              <w:right w:val="single" w:sz="4" w:space="0" w:color="auto"/>
            </w:tcBorders>
          </w:tcPr>
          <w:p w:rsidR="005C7A77" w:rsidRDefault="005C7A77" w:rsidP="00BB5271">
            <w:pPr>
              <w:spacing w:line="276" w:lineRule="auto"/>
            </w:pPr>
            <w:r>
              <w:rPr>
                <w:rFonts w:hint="eastAsia"/>
              </w:rPr>
              <w:t>可转债换股</w:t>
            </w:r>
          </w:p>
        </w:tc>
        <w:tc>
          <w:tcPr>
            <w:tcW w:w="6521" w:type="dxa"/>
            <w:tcBorders>
              <w:left w:val="single" w:sz="4" w:space="0" w:color="auto"/>
            </w:tcBorders>
          </w:tcPr>
          <w:p w:rsidR="005C7A77" w:rsidRDefault="005C7A77" w:rsidP="00BB5271">
            <w:pPr>
              <w:spacing w:line="276" w:lineRule="auto"/>
            </w:pPr>
          </w:p>
        </w:tc>
      </w:tr>
      <w:tr w:rsidR="005C7A77" w:rsidRPr="006E44BD" w:rsidTr="00815144">
        <w:tc>
          <w:tcPr>
            <w:tcW w:w="709" w:type="dxa"/>
          </w:tcPr>
          <w:p w:rsidR="005C7A77" w:rsidRDefault="005C7A77" w:rsidP="00BB5271">
            <w:pPr>
              <w:pStyle w:val="Default"/>
              <w:jc w:val="center"/>
              <w:rPr>
                <w:b/>
                <w:sz w:val="21"/>
                <w:szCs w:val="21"/>
              </w:rPr>
            </w:pPr>
          </w:p>
        </w:tc>
        <w:tc>
          <w:tcPr>
            <w:tcW w:w="2268" w:type="dxa"/>
            <w:gridSpan w:val="4"/>
            <w:tcBorders>
              <w:right w:val="single" w:sz="4" w:space="0" w:color="auto"/>
            </w:tcBorders>
          </w:tcPr>
          <w:p w:rsidR="005C7A77" w:rsidRDefault="005C7A77" w:rsidP="00BB5271">
            <w:pPr>
              <w:spacing w:line="276" w:lineRule="auto"/>
            </w:pPr>
            <w:r>
              <w:rPr>
                <w:rFonts w:hint="eastAsia"/>
              </w:rPr>
              <w:t>债券到期赎回</w:t>
            </w:r>
          </w:p>
        </w:tc>
        <w:tc>
          <w:tcPr>
            <w:tcW w:w="6521" w:type="dxa"/>
            <w:tcBorders>
              <w:left w:val="single" w:sz="4" w:space="0" w:color="auto"/>
            </w:tcBorders>
          </w:tcPr>
          <w:p w:rsidR="005C7A77" w:rsidRDefault="005C7A77" w:rsidP="00BB5271">
            <w:pPr>
              <w:spacing w:line="276" w:lineRule="auto"/>
            </w:pPr>
          </w:p>
        </w:tc>
      </w:tr>
    </w:tbl>
    <w:p w:rsidR="005A523D" w:rsidRDefault="005A523D" w:rsidP="00A30B3D">
      <w:pPr>
        <w:rPr>
          <w:rFonts w:asciiTheme="minorEastAsia" w:hAnsiTheme="minorEastAsia"/>
        </w:rPr>
      </w:pPr>
    </w:p>
    <w:p w:rsidR="00476F74" w:rsidRDefault="00476F74" w:rsidP="00476F74">
      <w:pPr>
        <w:pStyle w:val="5"/>
        <w:rPr>
          <w:b/>
          <w:color w:val="000000" w:themeColor="text1"/>
        </w:rPr>
      </w:pPr>
      <w:r w:rsidRPr="00F30438">
        <w:rPr>
          <w:rFonts w:hint="eastAsia"/>
          <w:b/>
        </w:rPr>
        <w:t>BR_</w:t>
      </w:r>
      <w:r>
        <w:rPr>
          <w:rFonts w:hint="eastAsia"/>
          <w:b/>
        </w:rPr>
        <w:t>ACTION</w:t>
      </w:r>
      <w:r w:rsidRPr="00F30438">
        <w:rPr>
          <w:rFonts w:hint="eastAsia"/>
          <w:b/>
        </w:rPr>
        <w:t>_</w:t>
      </w:r>
      <w:r>
        <w:rPr>
          <w:rFonts w:hint="eastAsia"/>
          <w:b/>
        </w:rPr>
        <w:t xml:space="preserve">002 </w:t>
      </w:r>
      <w:r w:rsidRPr="00476F74">
        <w:rPr>
          <w:rFonts w:hint="eastAsia"/>
          <w:b/>
          <w:color w:val="000000" w:themeColor="text1"/>
        </w:rPr>
        <w:t>(</w:t>
      </w:r>
      <w:r w:rsidRPr="00476F74">
        <w:rPr>
          <w:rFonts w:asciiTheme="minorEastAsia" w:hAnsiTheme="minorEastAsia" w:hint="eastAsia"/>
          <w:b/>
          <w:color w:val="000000" w:themeColor="text1"/>
        </w:rPr>
        <w:t>CCNPT02文件处理规则</w:t>
      </w:r>
      <w:r w:rsidRPr="00476F74">
        <w:rPr>
          <w:rFonts w:hint="eastAsia"/>
          <w:b/>
          <w:color w:val="000000" w:themeColor="text1"/>
        </w:rPr>
        <w:t>)</w:t>
      </w:r>
      <w:r w:rsidR="00AB6C29">
        <w:rPr>
          <w:b/>
          <w:color w:val="000000" w:themeColor="text1"/>
        </w:rPr>
        <w:t xml:space="preserve"> </w:t>
      </w:r>
    </w:p>
    <w:p w:rsidR="007B7852" w:rsidRPr="009A4468" w:rsidRDefault="007B7852" w:rsidP="007B7852">
      <w:pPr>
        <w:pStyle w:val="6"/>
        <w:rPr>
          <w:i w:val="0"/>
        </w:rPr>
      </w:pPr>
      <w:r w:rsidRPr="009A4468">
        <w:rPr>
          <w:rFonts w:hint="eastAsia"/>
          <w:i w:val="0"/>
        </w:rPr>
        <w:t>1_</w:t>
      </w:r>
      <w:r>
        <w:rPr>
          <w:rFonts w:hint="eastAsia"/>
          <w:i w:val="0"/>
          <w:color w:val="000000" w:themeColor="text1"/>
        </w:rPr>
        <w:t>公司</w:t>
      </w:r>
      <w:r w:rsidRPr="009A4468">
        <w:rPr>
          <w:rFonts w:hint="eastAsia"/>
          <w:i w:val="0"/>
          <w:color w:val="000000" w:themeColor="text1"/>
        </w:rPr>
        <w:t>行动处理</w:t>
      </w:r>
      <w:r>
        <w:rPr>
          <w:rFonts w:hint="eastAsia"/>
          <w:i w:val="0"/>
          <w:color w:val="000000" w:themeColor="text1"/>
        </w:rPr>
        <w:t>总</w:t>
      </w:r>
      <w:r w:rsidRPr="009A4468">
        <w:rPr>
          <w:rFonts w:asciiTheme="minorEastAsia" w:hAnsiTheme="minorEastAsia" w:hint="eastAsia"/>
          <w:i w:val="0"/>
          <w:color w:val="000000" w:themeColor="text1"/>
        </w:rPr>
        <w:t>规则</w:t>
      </w:r>
    </w:p>
    <w:p w:rsidR="00332584" w:rsidRDefault="00332584" w:rsidP="00332584">
      <w:pPr>
        <w:spacing w:line="360" w:lineRule="auto"/>
        <w:ind w:firstLineChars="200" w:firstLine="420"/>
        <w:rPr>
          <w:lang w:val="en-AU"/>
        </w:rPr>
      </w:pPr>
      <w:r>
        <w:rPr>
          <w:rFonts w:hint="eastAsia"/>
          <w:lang w:val="en-AU"/>
        </w:rPr>
        <w:t>行动文件读取后，转为系统可控制的行动事件，处理总原则为：</w:t>
      </w:r>
    </w:p>
    <w:p w:rsidR="00332584" w:rsidRDefault="00332584" w:rsidP="006734D2">
      <w:pPr>
        <w:pStyle w:val="a7"/>
        <w:numPr>
          <w:ilvl w:val="0"/>
          <w:numId w:val="104"/>
        </w:numPr>
        <w:spacing w:line="360" w:lineRule="auto"/>
        <w:ind w:firstLineChars="0"/>
        <w:rPr>
          <w:lang w:val="en-AU"/>
        </w:rPr>
      </w:pPr>
      <w:r w:rsidRPr="00332584">
        <w:rPr>
          <w:rFonts w:hint="eastAsia"/>
          <w:lang w:val="en-AU"/>
        </w:rPr>
        <w:t>第一步：为每一个系统要保存的行动事件生成一个唯一的编号，对所有行动事件</w:t>
      </w:r>
      <w:proofErr w:type="gramStart"/>
      <w:r w:rsidRPr="00332584">
        <w:rPr>
          <w:rFonts w:hint="eastAsia"/>
          <w:lang w:val="en-AU"/>
        </w:rPr>
        <w:t>抽像</w:t>
      </w:r>
      <w:proofErr w:type="gramEnd"/>
      <w:r w:rsidRPr="00332584">
        <w:rPr>
          <w:rFonts w:hint="eastAsia"/>
          <w:lang w:val="en-AU"/>
        </w:rPr>
        <w:t>成共性的模型，为行动事件根据事先规则的生成类别；</w:t>
      </w:r>
    </w:p>
    <w:p w:rsidR="00332584" w:rsidRDefault="00332584" w:rsidP="006734D2">
      <w:pPr>
        <w:pStyle w:val="a7"/>
        <w:numPr>
          <w:ilvl w:val="0"/>
          <w:numId w:val="104"/>
        </w:numPr>
        <w:spacing w:line="360" w:lineRule="auto"/>
        <w:ind w:firstLineChars="0"/>
        <w:rPr>
          <w:lang w:val="en-AU"/>
        </w:rPr>
      </w:pPr>
      <w:r>
        <w:rPr>
          <w:rFonts w:hint="eastAsia"/>
          <w:lang w:val="en-AU"/>
        </w:rPr>
        <w:t>第二步：</w:t>
      </w:r>
      <w:r w:rsidR="00694373">
        <w:rPr>
          <w:rFonts w:hint="eastAsia"/>
          <w:lang w:val="en-AU"/>
        </w:rPr>
        <w:t>按每一个行动事件生成相应的数据，不同行动的数据暂时分开保存，</w:t>
      </w:r>
      <w:r w:rsidR="00556375" w:rsidRPr="00556375">
        <w:rPr>
          <w:rFonts w:hint="eastAsia"/>
          <w:lang w:val="en-AU"/>
        </w:rPr>
        <w:t>明细数据通过编号与行动总表</w:t>
      </w:r>
      <w:r w:rsidR="00556375">
        <w:rPr>
          <w:rFonts w:hint="eastAsia"/>
          <w:lang w:val="en-AU"/>
        </w:rPr>
        <w:t>进行关联；</w:t>
      </w:r>
    </w:p>
    <w:p w:rsidR="00556375" w:rsidRPr="00332584" w:rsidRDefault="00556375" w:rsidP="006734D2">
      <w:pPr>
        <w:pStyle w:val="a7"/>
        <w:numPr>
          <w:ilvl w:val="0"/>
          <w:numId w:val="104"/>
        </w:numPr>
        <w:spacing w:line="360" w:lineRule="auto"/>
        <w:ind w:firstLineChars="0"/>
        <w:rPr>
          <w:lang w:val="en-AU"/>
        </w:rPr>
      </w:pPr>
      <w:r>
        <w:rPr>
          <w:rFonts w:hint="eastAsia"/>
          <w:lang w:val="en-AU"/>
        </w:rPr>
        <w:t>第三步：为每一个需要处理的行动事件生成一个任务；</w:t>
      </w:r>
    </w:p>
    <w:p w:rsidR="00556375" w:rsidRDefault="00556375" w:rsidP="00556375">
      <w:pPr>
        <w:pStyle w:val="6"/>
        <w:rPr>
          <w:i w:val="0"/>
          <w:color w:val="000000" w:themeColor="text1"/>
        </w:rPr>
      </w:pPr>
      <w:r>
        <w:rPr>
          <w:rFonts w:hint="eastAsia"/>
          <w:i w:val="0"/>
        </w:rPr>
        <w:t>2</w:t>
      </w:r>
      <w:r w:rsidRPr="009A4468">
        <w:rPr>
          <w:rFonts w:hint="eastAsia"/>
          <w:i w:val="0"/>
        </w:rPr>
        <w:t>_</w:t>
      </w:r>
      <w:r w:rsidR="00B920EA">
        <w:rPr>
          <w:rFonts w:hint="eastAsia"/>
          <w:i w:val="0"/>
        </w:rPr>
        <w:t>行动代码</w:t>
      </w:r>
      <w:r>
        <w:rPr>
          <w:rFonts w:hint="eastAsia"/>
          <w:i w:val="0"/>
          <w:color w:val="000000" w:themeColor="text1"/>
        </w:rPr>
        <w:t>统一编号</w:t>
      </w:r>
    </w:p>
    <w:p w:rsidR="00556375" w:rsidRDefault="009F6882" w:rsidP="00556375">
      <w:pPr>
        <w:spacing w:line="360" w:lineRule="auto"/>
        <w:ind w:firstLineChars="200" w:firstLine="420"/>
        <w:rPr>
          <w:lang w:val="en-AU"/>
        </w:rPr>
      </w:pPr>
      <w:r>
        <w:rPr>
          <w:rFonts w:hint="eastAsia"/>
          <w:lang w:val="en-AU"/>
        </w:rPr>
        <w:t>处理方式有如下内容：</w:t>
      </w:r>
      <w:r>
        <w:rPr>
          <w:rFonts w:hint="eastAsia"/>
          <w:lang w:val="en-AU"/>
        </w:rPr>
        <w:t>01_</w:t>
      </w:r>
      <w:r>
        <w:rPr>
          <w:rFonts w:hint="eastAsia"/>
          <w:lang w:val="en-AU"/>
        </w:rPr>
        <w:t>处理，</w:t>
      </w:r>
      <w:r>
        <w:rPr>
          <w:rFonts w:hint="eastAsia"/>
          <w:lang w:val="en-AU"/>
        </w:rPr>
        <w:t>02_</w:t>
      </w:r>
      <w:r>
        <w:rPr>
          <w:rFonts w:hint="eastAsia"/>
          <w:lang w:val="en-AU"/>
        </w:rPr>
        <w:t>读取不处理，</w:t>
      </w:r>
      <w:r>
        <w:rPr>
          <w:rFonts w:hint="eastAsia"/>
          <w:lang w:val="en-AU"/>
        </w:rPr>
        <w:t>03_</w:t>
      </w:r>
      <w:r>
        <w:rPr>
          <w:rFonts w:hint="eastAsia"/>
          <w:lang w:val="en-AU"/>
        </w:rPr>
        <w:t>暂不读取</w:t>
      </w:r>
      <w:r w:rsidR="00556375">
        <w:rPr>
          <w:rFonts w:hint="eastAsia"/>
          <w:lang w:val="en-AU"/>
        </w:rPr>
        <w:t>；</w:t>
      </w:r>
    </w:p>
    <w:tbl>
      <w:tblPr>
        <w:tblStyle w:val="-110"/>
        <w:tblW w:w="6932" w:type="dxa"/>
        <w:tblInd w:w="-869" w:type="dxa"/>
        <w:tblLook w:val="04A0"/>
      </w:tblPr>
      <w:tblGrid>
        <w:gridCol w:w="1261"/>
        <w:gridCol w:w="709"/>
        <w:gridCol w:w="1417"/>
        <w:gridCol w:w="567"/>
        <w:gridCol w:w="992"/>
        <w:gridCol w:w="993"/>
        <w:gridCol w:w="993"/>
      </w:tblGrid>
      <w:tr w:rsidR="009F6882" w:rsidRPr="00A95E94" w:rsidTr="009F6882">
        <w:trPr>
          <w:cnfStyle w:val="100000000000"/>
        </w:trPr>
        <w:tc>
          <w:tcPr>
            <w:cnfStyle w:val="001000000000"/>
            <w:tcW w:w="1261" w:type="dxa"/>
            <w:shd w:val="clear" w:color="auto" w:fill="D9D9D9" w:themeFill="background1" w:themeFillShade="D9"/>
          </w:tcPr>
          <w:p w:rsidR="009F6882" w:rsidRPr="00A95E94" w:rsidRDefault="009F6882" w:rsidP="00611E4C">
            <w:pPr>
              <w:spacing w:line="276" w:lineRule="auto"/>
              <w:rPr>
                <w:color w:val="C00000"/>
                <w:sz w:val="18"/>
                <w:szCs w:val="18"/>
              </w:rPr>
            </w:pPr>
            <w:r w:rsidRPr="00A95E94">
              <w:rPr>
                <w:rFonts w:hint="eastAsia"/>
                <w:color w:val="C00000"/>
                <w:sz w:val="18"/>
                <w:szCs w:val="18"/>
              </w:rPr>
              <w:t>行动分类</w:t>
            </w:r>
          </w:p>
        </w:tc>
        <w:tc>
          <w:tcPr>
            <w:tcW w:w="709" w:type="dxa"/>
            <w:shd w:val="clear" w:color="auto" w:fill="D9D9D9" w:themeFill="background1" w:themeFillShade="D9"/>
          </w:tcPr>
          <w:p w:rsidR="009F6882" w:rsidRPr="00A95E94" w:rsidRDefault="009F6882" w:rsidP="00611E4C">
            <w:pPr>
              <w:spacing w:line="276" w:lineRule="auto"/>
              <w:cnfStyle w:val="100000000000"/>
              <w:rPr>
                <w:color w:val="C00000"/>
                <w:sz w:val="18"/>
                <w:szCs w:val="18"/>
              </w:rPr>
            </w:pPr>
            <w:r w:rsidRPr="00A95E94">
              <w:rPr>
                <w:rFonts w:hint="eastAsia"/>
                <w:color w:val="C00000"/>
                <w:sz w:val="18"/>
                <w:szCs w:val="18"/>
              </w:rPr>
              <w:t>类别</w:t>
            </w:r>
          </w:p>
        </w:tc>
        <w:tc>
          <w:tcPr>
            <w:tcW w:w="1417" w:type="dxa"/>
            <w:shd w:val="clear" w:color="auto" w:fill="D9D9D9" w:themeFill="background1" w:themeFillShade="D9"/>
          </w:tcPr>
          <w:p w:rsidR="009F6882" w:rsidRPr="00A95E94" w:rsidRDefault="009F6882" w:rsidP="00611E4C">
            <w:pPr>
              <w:spacing w:line="276" w:lineRule="auto"/>
              <w:cnfStyle w:val="100000000000"/>
              <w:rPr>
                <w:color w:val="C00000"/>
                <w:sz w:val="18"/>
                <w:szCs w:val="18"/>
              </w:rPr>
            </w:pPr>
            <w:r w:rsidRPr="00A95E94">
              <w:rPr>
                <w:rFonts w:hint="eastAsia"/>
                <w:color w:val="C00000"/>
                <w:sz w:val="18"/>
                <w:szCs w:val="18"/>
              </w:rPr>
              <w:t>阶段</w:t>
            </w:r>
          </w:p>
        </w:tc>
        <w:tc>
          <w:tcPr>
            <w:tcW w:w="567" w:type="dxa"/>
            <w:shd w:val="clear" w:color="auto" w:fill="D9D9D9" w:themeFill="background1" w:themeFillShade="D9"/>
          </w:tcPr>
          <w:p w:rsidR="009F6882" w:rsidRPr="00A95E94" w:rsidRDefault="009F6882" w:rsidP="00611E4C">
            <w:pPr>
              <w:spacing w:line="276" w:lineRule="auto"/>
              <w:cnfStyle w:val="100000000000"/>
              <w:rPr>
                <w:color w:val="C00000"/>
                <w:sz w:val="18"/>
                <w:szCs w:val="18"/>
              </w:rPr>
            </w:pPr>
          </w:p>
        </w:tc>
        <w:tc>
          <w:tcPr>
            <w:tcW w:w="992" w:type="dxa"/>
            <w:shd w:val="clear" w:color="auto" w:fill="D9D9D9" w:themeFill="background1" w:themeFillShade="D9"/>
          </w:tcPr>
          <w:p w:rsidR="009F6882" w:rsidRPr="00A95E94" w:rsidRDefault="009F6882" w:rsidP="009F6882">
            <w:pPr>
              <w:spacing w:line="276" w:lineRule="auto"/>
              <w:cnfStyle w:val="100000000000"/>
              <w:rPr>
                <w:color w:val="C00000"/>
                <w:sz w:val="18"/>
                <w:szCs w:val="18"/>
              </w:rPr>
            </w:pPr>
            <w:r>
              <w:rPr>
                <w:rFonts w:hint="eastAsia"/>
                <w:color w:val="C00000"/>
                <w:sz w:val="18"/>
                <w:szCs w:val="18"/>
              </w:rPr>
              <w:t>数据来源</w:t>
            </w:r>
          </w:p>
        </w:tc>
        <w:tc>
          <w:tcPr>
            <w:tcW w:w="993" w:type="dxa"/>
            <w:shd w:val="clear" w:color="auto" w:fill="D9D9D9" w:themeFill="background1" w:themeFillShade="D9"/>
          </w:tcPr>
          <w:p w:rsidR="009F6882" w:rsidRPr="00A95E94" w:rsidRDefault="009F6882" w:rsidP="00611E4C">
            <w:pPr>
              <w:spacing w:line="276" w:lineRule="auto"/>
              <w:cnfStyle w:val="100000000000"/>
              <w:rPr>
                <w:color w:val="C00000"/>
                <w:sz w:val="18"/>
                <w:szCs w:val="18"/>
              </w:rPr>
            </w:pPr>
            <w:r>
              <w:rPr>
                <w:rFonts w:hint="eastAsia"/>
                <w:color w:val="C00000"/>
                <w:sz w:val="18"/>
                <w:szCs w:val="18"/>
              </w:rPr>
              <w:t>处理方式</w:t>
            </w:r>
          </w:p>
        </w:tc>
        <w:tc>
          <w:tcPr>
            <w:tcW w:w="993" w:type="dxa"/>
            <w:shd w:val="clear" w:color="auto" w:fill="D9D9D9" w:themeFill="background1" w:themeFillShade="D9"/>
          </w:tcPr>
          <w:p w:rsidR="009F6882" w:rsidRPr="00A95E94" w:rsidRDefault="009F6882" w:rsidP="00611E4C">
            <w:pPr>
              <w:spacing w:line="276" w:lineRule="auto"/>
              <w:cnfStyle w:val="100000000000"/>
              <w:rPr>
                <w:color w:val="C00000"/>
                <w:sz w:val="18"/>
                <w:szCs w:val="18"/>
              </w:rPr>
            </w:pPr>
          </w:p>
        </w:tc>
      </w:tr>
      <w:tr w:rsidR="009F6882" w:rsidRPr="00A95E94" w:rsidTr="009F6882">
        <w:trPr>
          <w:cnfStyle w:val="000000100000"/>
        </w:trPr>
        <w:tc>
          <w:tcPr>
            <w:cnfStyle w:val="001000000000"/>
            <w:tcW w:w="1261" w:type="dxa"/>
            <w:shd w:val="clear" w:color="auto" w:fill="auto"/>
          </w:tcPr>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供股</w:t>
            </w:r>
          </w:p>
        </w:tc>
        <w:tc>
          <w:tcPr>
            <w:tcW w:w="709" w:type="dxa"/>
            <w:shd w:val="clear" w:color="auto" w:fill="auto"/>
          </w:tcPr>
          <w:p w:rsidR="009F6882" w:rsidRPr="00A95E94" w:rsidRDefault="009F6882" w:rsidP="00611E4C">
            <w:pPr>
              <w:spacing w:line="276" w:lineRule="auto"/>
              <w:cnfStyle w:val="000000100000"/>
              <w:rPr>
                <w:rFonts w:asciiTheme="minorEastAsia" w:hAnsiTheme="minorEastAsia"/>
              </w:rPr>
            </w:pPr>
            <w:r w:rsidRPr="00A95E94">
              <w:rPr>
                <w:rFonts w:asciiTheme="minorEastAsia" w:hAnsiTheme="minorEastAsia" w:hint="eastAsia"/>
              </w:rPr>
              <w:t>01</w:t>
            </w:r>
          </w:p>
        </w:tc>
        <w:tc>
          <w:tcPr>
            <w:tcW w:w="1417" w:type="dxa"/>
            <w:shd w:val="clear" w:color="auto" w:fill="auto"/>
          </w:tcPr>
          <w:p w:rsidR="009F6882" w:rsidRPr="00A95E94" w:rsidRDefault="009F6882" w:rsidP="00A95E94">
            <w:pPr>
              <w:spacing w:line="276" w:lineRule="auto"/>
              <w:cnfStyle w:val="000000100000"/>
              <w:rPr>
                <w:rFonts w:asciiTheme="minorEastAsia" w:hAnsiTheme="minorEastAsia"/>
                <w:sz w:val="18"/>
                <w:szCs w:val="18"/>
              </w:rPr>
            </w:pPr>
            <w:r w:rsidRPr="00A95E94">
              <w:rPr>
                <w:rFonts w:asciiTheme="minorEastAsia" w:hAnsiTheme="minorEastAsia" w:hint="eastAsia"/>
                <w:sz w:val="18"/>
                <w:szCs w:val="18"/>
              </w:rPr>
              <w:t>供股权</w:t>
            </w:r>
            <w:r>
              <w:rPr>
                <w:rFonts w:asciiTheme="minorEastAsia" w:hAnsiTheme="minorEastAsia" w:hint="eastAsia"/>
                <w:sz w:val="18"/>
                <w:szCs w:val="18"/>
              </w:rPr>
              <w:t>益通知</w:t>
            </w:r>
          </w:p>
        </w:tc>
        <w:tc>
          <w:tcPr>
            <w:tcW w:w="56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r>
              <w:rPr>
                <w:rFonts w:asciiTheme="minorEastAsia" w:hAnsiTheme="minorEastAsia" w:hint="eastAsia"/>
                <w:sz w:val="18"/>
                <w:szCs w:val="18"/>
              </w:rPr>
              <w:t>01</w:t>
            </w:r>
          </w:p>
        </w:tc>
        <w:tc>
          <w:tcPr>
            <w:tcW w:w="992"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r>
              <w:rPr>
                <w:rFonts w:asciiTheme="minorEastAsia" w:hAnsiTheme="minorEastAsia" w:hint="eastAsia"/>
                <w:sz w:val="18"/>
                <w:szCs w:val="18"/>
              </w:rPr>
              <w:t>文件读取</w:t>
            </w: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r>
              <w:rPr>
                <w:rFonts w:asciiTheme="minorEastAsia" w:hAnsiTheme="minorEastAsia" w:hint="eastAsia"/>
                <w:sz w:val="18"/>
                <w:szCs w:val="18"/>
              </w:rPr>
              <w:t>02</w:t>
            </w: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r>
      <w:tr w:rsidR="009F6882" w:rsidRPr="00A95E94" w:rsidTr="009F6882">
        <w:trPr>
          <w:cnfStyle w:val="000000010000"/>
        </w:trPr>
        <w:tc>
          <w:tcPr>
            <w:cnfStyle w:val="001000000000"/>
            <w:tcW w:w="1261" w:type="dxa"/>
            <w:shd w:val="clear" w:color="auto" w:fill="auto"/>
          </w:tcPr>
          <w:p w:rsidR="009F6882" w:rsidRPr="00A95E94" w:rsidRDefault="009F6882" w:rsidP="00611E4C">
            <w:pPr>
              <w:spacing w:line="276" w:lineRule="auto"/>
              <w:rPr>
                <w:rFonts w:asciiTheme="minorEastAsia" w:eastAsiaTheme="minorEastAsia" w:hAnsiTheme="minorEastAsia"/>
                <w:b w:val="0"/>
                <w:sz w:val="18"/>
                <w:szCs w:val="18"/>
              </w:rPr>
            </w:pPr>
          </w:p>
        </w:tc>
        <w:tc>
          <w:tcPr>
            <w:tcW w:w="709" w:type="dxa"/>
            <w:shd w:val="clear" w:color="auto" w:fill="auto"/>
          </w:tcPr>
          <w:p w:rsidR="009F6882" w:rsidRPr="00A95E94" w:rsidRDefault="009F6882" w:rsidP="00611E4C">
            <w:pPr>
              <w:spacing w:line="276" w:lineRule="auto"/>
              <w:cnfStyle w:val="000000010000"/>
              <w:rPr>
                <w:rFonts w:asciiTheme="minorEastAsia" w:hAnsiTheme="minorEastAsia"/>
              </w:rPr>
            </w:pPr>
          </w:p>
        </w:tc>
        <w:tc>
          <w:tcPr>
            <w:tcW w:w="141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r w:rsidRPr="00A95E94">
              <w:rPr>
                <w:rFonts w:asciiTheme="minorEastAsia" w:hAnsiTheme="minorEastAsia" w:hint="eastAsia"/>
                <w:sz w:val="18"/>
                <w:szCs w:val="18"/>
              </w:rPr>
              <w:t>供股权益分配</w:t>
            </w:r>
          </w:p>
        </w:tc>
        <w:tc>
          <w:tcPr>
            <w:tcW w:w="56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r>
              <w:rPr>
                <w:rFonts w:asciiTheme="minorEastAsia" w:hAnsiTheme="minorEastAsia" w:hint="eastAsia"/>
                <w:sz w:val="18"/>
                <w:szCs w:val="18"/>
              </w:rPr>
              <w:t>02</w:t>
            </w:r>
          </w:p>
        </w:tc>
        <w:tc>
          <w:tcPr>
            <w:tcW w:w="992"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r>
              <w:rPr>
                <w:rFonts w:asciiTheme="minorEastAsia" w:hAnsiTheme="minorEastAsia" w:hint="eastAsia"/>
                <w:sz w:val="18"/>
                <w:szCs w:val="18"/>
              </w:rPr>
              <w:t>文件读取</w:t>
            </w: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r>
              <w:rPr>
                <w:rFonts w:asciiTheme="minorEastAsia" w:hAnsiTheme="minorEastAsia" w:hint="eastAsia"/>
                <w:sz w:val="18"/>
                <w:szCs w:val="18"/>
              </w:rPr>
              <w:t>01</w:t>
            </w: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r>
      <w:tr w:rsidR="009F6882" w:rsidRPr="00A95E94" w:rsidTr="009F6882">
        <w:trPr>
          <w:cnfStyle w:val="000000100000"/>
        </w:trPr>
        <w:tc>
          <w:tcPr>
            <w:cnfStyle w:val="001000000000"/>
            <w:tcW w:w="1261" w:type="dxa"/>
            <w:shd w:val="clear" w:color="auto" w:fill="auto"/>
          </w:tcPr>
          <w:p w:rsidR="009F6882" w:rsidRPr="00A95E94" w:rsidRDefault="009F6882" w:rsidP="00611E4C">
            <w:pPr>
              <w:spacing w:line="276" w:lineRule="auto"/>
              <w:rPr>
                <w:rFonts w:asciiTheme="minorEastAsia" w:hAnsiTheme="minorEastAsia"/>
                <w:sz w:val="18"/>
                <w:szCs w:val="18"/>
              </w:rPr>
            </w:pPr>
          </w:p>
        </w:tc>
        <w:tc>
          <w:tcPr>
            <w:tcW w:w="709" w:type="dxa"/>
            <w:shd w:val="clear" w:color="auto" w:fill="auto"/>
          </w:tcPr>
          <w:p w:rsidR="009F6882" w:rsidRPr="00A95E94" w:rsidRDefault="009F6882" w:rsidP="00611E4C">
            <w:pPr>
              <w:spacing w:line="276" w:lineRule="auto"/>
              <w:cnfStyle w:val="000000100000"/>
              <w:rPr>
                <w:rFonts w:asciiTheme="minorEastAsia" w:hAnsiTheme="minorEastAsia"/>
              </w:rPr>
            </w:pPr>
          </w:p>
        </w:tc>
        <w:tc>
          <w:tcPr>
            <w:tcW w:w="1417" w:type="dxa"/>
            <w:shd w:val="clear" w:color="auto" w:fill="auto"/>
          </w:tcPr>
          <w:p w:rsidR="009F6882" w:rsidRPr="00A95E94" w:rsidRDefault="009F6882" w:rsidP="00A95E94">
            <w:pPr>
              <w:spacing w:line="276" w:lineRule="auto"/>
              <w:cnfStyle w:val="000000100000"/>
              <w:rPr>
                <w:rFonts w:asciiTheme="minorEastAsia" w:hAnsiTheme="minorEastAsia"/>
                <w:sz w:val="18"/>
                <w:szCs w:val="18"/>
              </w:rPr>
            </w:pPr>
            <w:r>
              <w:rPr>
                <w:rFonts w:asciiTheme="minorEastAsia" w:hAnsiTheme="minorEastAsia" w:hint="eastAsia"/>
                <w:sz w:val="18"/>
                <w:szCs w:val="18"/>
              </w:rPr>
              <w:t>供股交易</w:t>
            </w:r>
          </w:p>
        </w:tc>
        <w:tc>
          <w:tcPr>
            <w:tcW w:w="56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r>
              <w:rPr>
                <w:rFonts w:asciiTheme="minorEastAsia" w:hAnsiTheme="minorEastAsia" w:hint="eastAsia"/>
                <w:sz w:val="18"/>
                <w:szCs w:val="18"/>
              </w:rPr>
              <w:t>03</w:t>
            </w:r>
          </w:p>
        </w:tc>
        <w:tc>
          <w:tcPr>
            <w:tcW w:w="992" w:type="dxa"/>
            <w:shd w:val="clear" w:color="auto" w:fill="auto"/>
          </w:tcPr>
          <w:p w:rsidR="009F6882" w:rsidRPr="009F6882" w:rsidRDefault="009F6882" w:rsidP="00611E4C">
            <w:pPr>
              <w:spacing w:line="276" w:lineRule="auto"/>
              <w:cnfStyle w:val="000000100000"/>
              <w:rPr>
                <w:rFonts w:asciiTheme="minorEastAsia" w:hAnsiTheme="minorEastAsia"/>
                <w:color w:val="0000FF"/>
                <w:sz w:val="18"/>
                <w:szCs w:val="18"/>
              </w:rPr>
            </w:pPr>
            <w:r w:rsidRPr="009F6882">
              <w:rPr>
                <w:rFonts w:asciiTheme="minorEastAsia" w:hAnsiTheme="minorEastAsia" w:hint="eastAsia"/>
                <w:color w:val="0000FF"/>
                <w:sz w:val="18"/>
                <w:szCs w:val="18"/>
              </w:rPr>
              <w:t>系统生成</w:t>
            </w: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r>
              <w:rPr>
                <w:rFonts w:asciiTheme="minorEastAsia" w:hAnsiTheme="minorEastAsia" w:hint="eastAsia"/>
                <w:sz w:val="18"/>
                <w:szCs w:val="18"/>
              </w:rPr>
              <w:t>01</w:t>
            </w: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r>
      <w:tr w:rsidR="009F6882" w:rsidRPr="00A95E94" w:rsidTr="009F6882">
        <w:trPr>
          <w:cnfStyle w:val="000000010000"/>
        </w:trPr>
        <w:tc>
          <w:tcPr>
            <w:cnfStyle w:val="001000000000"/>
            <w:tcW w:w="1261" w:type="dxa"/>
            <w:shd w:val="clear" w:color="auto" w:fill="auto"/>
          </w:tcPr>
          <w:p w:rsidR="009F6882" w:rsidRPr="00A95E94" w:rsidRDefault="009F6882" w:rsidP="00611E4C">
            <w:pPr>
              <w:spacing w:line="276" w:lineRule="auto"/>
              <w:rPr>
                <w:rFonts w:asciiTheme="minorEastAsia" w:hAnsiTheme="minorEastAsia"/>
                <w:sz w:val="18"/>
                <w:szCs w:val="18"/>
              </w:rPr>
            </w:pPr>
          </w:p>
        </w:tc>
        <w:tc>
          <w:tcPr>
            <w:tcW w:w="709" w:type="dxa"/>
            <w:shd w:val="clear" w:color="auto" w:fill="auto"/>
          </w:tcPr>
          <w:p w:rsidR="009F6882" w:rsidRPr="00A95E94" w:rsidRDefault="009F6882" w:rsidP="00611E4C">
            <w:pPr>
              <w:spacing w:line="276" w:lineRule="auto"/>
              <w:cnfStyle w:val="000000010000"/>
              <w:rPr>
                <w:rFonts w:asciiTheme="minorEastAsia" w:hAnsiTheme="minorEastAsia"/>
              </w:rPr>
            </w:pPr>
          </w:p>
        </w:tc>
        <w:tc>
          <w:tcPr>
            <w:tcW w:w="1417" w:type="dxa"/>
            <w:shd w:val="clear" w:color="auto" w:fill="auto"/>
          </w:tcPr>
          <w:p w:rsidR="009F6882" w:rsidRDefault="009F6882" w:rsidP="00A95E94">
            <w:pPr>
              <w:spacing w:line="276" w:lineRule="auto"/>
              <w:cnfStyle w:val="000000010000"/>
              <w:rPr>
                <w:rFonts w:asciiTheme="minorEastAsia" w:hAnsiTheme="minorEastAsia"/>
                <w:sz w:val="18"/>
                <w:szCs w:val="18"/>
              </w:rPr>
            </w:pPr>
            <w:r>
              <w:rPr>
                <w:rFonts w:asciiTheme="minorEastAsia" w:hAnsiTheme="minorEastAsia" w:hint="eastAsia"/>
                <w:sz w:val="18"/>
                <w:szCs w:val="18"/>
              </w:rPr>
              <w:t>供股行权</w:t>
            </w:r>
          </w:p>
        </w:tc>
        <w:tc>
          <w:tcPr>
            <w:tcW w:w="56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r>
              <w:rPr>
                <w:rFonts w:asciiTheme="minorEastAsia" w:hAnsiTheme="minorEastAsia" w:hint="eastAsia"/>
                <w:sz w:val="18"/>
                <w:szCs w:val="18"/>
              </w:rPr>
              <w:t>04</w:t>
            </w:r>
          </w:p>
        </w:tc>
        <w:tc>
          <w:tcPr>
            <w:tcW w:w="992" w:type="dxa"/>
            <w:shd w:val="clear" w:color="auto" w:fill="auto"/>
          </w:tcPr>
          <w:p w:rsidR="009F6882" w:rsidRPr="009F6882" w:rsidRDefault="009F6882" w:rsidP="00611E4C">
            <w:pPr>
              <w:spacing w:line="276" w:lineRule="auto"/>
              <w:cnfStyle w:val="000000010000"/>
              <w:rPr>
                <w:rFonts w:asciiTheme="minorEastAsia" w:hAnsiTheme="minorEastAsia"/>
                <w:color w:val="0000FF"/>
                <w:sz w:val="18"/>
                <w:szCs w:val="18"/>
              </w:rPr>
            </w:pPr>
            <w:r w:rsidRPr="009F6882">
              <w:rPr>
                <w:rFonts w:asciiTheme="minorEastAsia" w:hAnsiTheme="minorEastAsia" w:hint="eastAsia"/>
                <w:color w:val="0000FF"/>
                <w:sz w:val="18"/>
                <w:szCs w:val="18"/>
              </w:rPr>
              <w:t>系统生成</w:t>
            </w: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r>
              <w:rPr>
                <w:rFonts w:asciiTheme="minorEastAsia" w:hAnsiTheme="minorEastAsia" w:hint="eastAsia"/>
                <w:sz w:val="18"/>
                <w:szCs w:val="18"/>
              </w:rPr>
              <w:t>01</w:t>
            </w: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r>
      <w:tr w:rsidR="009F6882" w:rsidRPr="00A95E94" w:rsidTr="009F6882">
        <w:trPr>
          <w:cnfStyle w:val="000000100000"/>
        </w:trPr>
        <w:tc>
          <w:tcPr>
            <w:cnfStyle w:val="001000000000"/>
            <w:tcW w:w="1261" w:type="dxa"/>
            <w:shd w:val="clear" w:color="auto" w:fill="auto"/>
          </w:tcPr>
          <w:p w:rsidR="009F6882" w:rsidRPr="00A95E94" w:rsidRDefault="009F6882" w:rsidP="00611E4C">
            <w:pPr>
              <w:spacing w:line="276" w:lineRule="auto"/>
              <w:rPr>
                <w:rFonts w:asciiTheme="minorEastAsia" w:eastAsiaTheme="minorEastAsia" w:hAnsiTheme="minorEastAsia"/>
                <w:b w:val="0"/>
                <w:sz w:val="18"/>
                <w:szCs w:val="18"/>
              </w:rPr>
            </w:pPr>
          </w:p>
        </w:tc>
        <w:tc>
          <w:tcPr>
            <w:tcW w:w="709" w:type="dxa"/>
            <w:shd w:val="clear" w:color="auto" w:fill="auto"/>
          </w:tcPr>
          <w:p w:rsidR="009F6882" w:rsidRPr="00A95E94" w:rsidRDefault="009F6882" w:rsidP="00611E4C">
            <w:pPr>
              <w:spacing w:line="276" w:lineRule="auto"/>
              <w:cnfStyle w:val="000000100000"/>
              <w:rPr>
                <w:rFonts w:asciiTheme="minorEastAsia" w:hAnsiTheme="minorEastAsia"/>
              </w:rPr>
            </w:pPr>
          </w:p>
        </w:tc>
        <w:tc>
          <w:tcPr>
            <w:tcW w:w="1417" w:type="dxa"/>
            <w:shd w:val="clear" w:color="auto" w:fill="auto"/>
          </w:tcPr>
          <w:p w:rsidR="009F6882" w:rsidRPr="00A95E94" w:rsidRDefault="009F6882" w:rsidP="00A95E94">
            <w:pPr>
              <w:spacing w:line="276" w:lineRule="auto"/>
              <w:cnfStyle w:val="000000100000"/>
              <w:rPr>
                <w:rFonts w:asciiTheme="minorEastAsia" w:hAnsiTheme="minorEastAsia"/>
                <w:sz w:val="18"/>
                <w:szCs w:val="18"/>
              </w:rPr>
            </w:pPr>
            <w:r w:rsidRPr="00A95E94">
              <w:rPr>
                <w:rFonts w:asciiTheme="minorEastAsia" w:hAnsiTheme="minorEastAsia" w:hint="eastAsia"/>
                <w:sz w:val="18"/>
                <w:szCs w:val="18"/>
              </w:rPr>
              <w:t>供股</w:t>
            </w:r>
            <w:r>
              <w:rPr>
                <w:rFonts w:asciiTheme="minorEastAsia" w:hAnsiTheme="minorEastAsia" w:hint="eastAsia"/>
                <w:sz w:val="18"/>
                <w:szCs w:val="18"/>
              </w:rPr>
              <w:t>到账通知</w:t>
            </w:r>
          </w:p>
        </w:tc>
        <w:tc>
          <w:tcPr>
            <w:tcW w:w="56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r>
              <w:rPr>
                <w:rFonts w:asciiTheme="minorEastAsia" w:hAnsiTheme="minorEastAsia" w:hint="eastAsia"/>
                <w:sz w:val="18"/>
                <w:szCs w:val="18"/>
              </w:rPr>
              <w:t>05</w:t>
            </w:r>
          </w:p>
        </w:tc>
        <w:tc>
          <w:tcPr>
            <w:tcW w:w="992"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r>
              <w:rPr>
                <w:rFonts w:asciiTheme="minorEastAsia" w:hAnsiTheme="minorEastAsia" w:hint="eastAsia"/>
                <w:sz w:val="18"/>
                <w:szCs w:val="18"/>
              </w:rPr>
              <w:t>文件读取</w:t>
            </w: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r>
              <w:rPr>
                <w:rFonts w:asciiTheme="minorEastAsia" w:hAnsiTheme="minorEastAsia" w:hint="eastAsia"/>
                <w:sz w:val="18"/>
                <w:szCs w:val="18"/>
              </w:rPr>
              <w:t>02</w:t>
            </w: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r>
      <w:tr w:rsidR="009F6882" w:rsidRPr="00A95E94" w:rsidTr="009F6882">
        <w:trPr>
          <w:cnfStyle w:val="000000010000"/>
        </w:trPr>
        <w:tc>
          <w:tcPr>
            <w:cnfStyle w:val="001000000000"/>
            <w:tcW w:w="1261" w:type="dxa"/>
            <w:shd w:val="clear" w:color="auto" w:fill="auto"/>
          </w:tcPr>
          <w:p w:rsidR="009F6882" w:rsidRPr="00A95E94" w:rsidRDefault="009F6882" w:rsidP="00611E4C">
            <w:pPr>
              <w:spacing w:line="276" w:lineRule="auto"/>
              <w:rPr>
                <w:rFonts w:asciiTheme="minorEastAsia" w:hAnsiTheme="minorEastAsia"/>
                <w:sz w:val="18"/>
                <w:szCs w:val="18"/>
              </w:rPr>
            </w:pPr>
          </w:p>
        </w:tc>
        <w:tc>
          <w:tcPr>
            <w:tcW w:w="709" w:type="dxa"/>
            <w:shd w:val="clear" w:color="auto" w:fill="auto"/>
          </w:tcPr>
          <w:p w:rsidR="009F6882" w:rsidRPr="00A95E94" w:rsidRDefault="009F6882" w:rsidP="00611E4C">
            <w:pPr>
              <w:spacing w:line="276" w:lineRule="auto"/>
              <w:cnfStyle w:val="000000010000"/>
              <w:rPr>
                <w:rFonts w:asciiTheme="minorEastAsia" w:hAnsiTheme="minorEastAsia"/>
              </w:rPr>
            </w:pPr>
          </w:p>
        </w:tc>
        <w:tc>
          <w:tcPr>
            <w:tcW w:w="141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r w:rsidRPr="00A95E94">
              <w:rPr>
                <w:rFonts w:asciiTheme="minorEastAsia" w:hAnsiTheme="minorEastAsia" w:hint="eastAsia"/>
                <w:sz w:val="18"/>
                <w:szCs w:val="18"/>
              </w:rPr>
              <w:t>供股</w:t>
            </w:r>
            <w:r>
              <w:rPr>
                <w:rFonts w:asciiTheme="minorEastAsia" w:hAnsiTheme="minorEastAsia" w:hint="eastAsia"/>
                <w:sz w:val="18"/>
                <w:szCs w:val="18"/>
              </w:rPr>
              <w:t>到账分配</w:t>
            </w:r>
          </w:p>
        </w:tc>
        <w:tc>
          <w:tcPr>
            <w:tcW w:w="56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r>
              <w:rPr>
                <w:rFonts w:asciiTheme="minorEastAsia" w:hAnsiTheme="minorEastAsia" w:hint="eastAsia"/>
                <w:sz w:val="18"/>
                <w:szCs w:val="18"/>
              </w:rPr>
              <w:t>06</w:t>
            </w:r>
          </w:p>
        </w:tc>
        <w:tc>
          <w:tcPr>
            <w:tcW w:w="992"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r>
              <w:rPr>
                <w:rFonts w:asciiTheme="minorEastAsia" w:hAnsiTheme="minorEastAsia" w:hint="eastAsia"/>
                <w:sz w:val="18"/>
                <w:szCs w:val="18"/>
              </w:rPr>
              <w:t>文件读取</w:t>
            </w: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r>
              <w:rPr>
                <w:rFonts w:asciiTheme="minorEastAsia" w:hAnsiTheme="minorEastAsia" w:hint="eastAsia"/>
                <w:sz w:val="18"/>
                <w:szCs w:val="18"/>
              </w:rPr>
              <w:t>01</w:t>
            </w: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r>
      <w:tr w:rsidR="009F6882" w:rsidRPr="00A95E94" w:rsidTr="009F6882">
        <w:trPr>
          <w:cnfStyle w:val="000000100000"/>
        </w:trPr>
        <w:tc>
          <w:tcPr>
            <w:cnfStyle w:val="001000000000"/>
            <w:tcW w:w="1261" w:type="dxa"/>
            <w:shd w:val="clear" w:color="auto" w:fill="auto"/>
          </w:tcPr>
          <w:p w:rsidR="009F6882" w:rsidRPr="00A95E94" w:rsidRDefault="009F6882" w:rsidP="00611E4C">
            <w:pPr>
              <w:spacing w:line="276" w:lineRule="auto"/>
              <w:rPr>
                <w:rFonts w:asciiTheme="minorEastAsia" w:hAnsiTheme="minorEastAsia"/>
                <w:sz w:val="18"/>
                <w:szCs w:val="18"/>
              </w:rPr>
            </w:pPr>
          </w:p>
        </w:tc>
        <w:tc>
          <w:tcPr>
            <w:tcW w:w="709" w:type="dxa"/>
            <w:shd w:val="clear" w:color="auto" w:fill="auto"/>
          </w:tcPr>
          <w:p w:rsidR="009F6882" w:rsidRPr="00A95E94" w:rsidRDefault="009F6882" w:rsidP="00611E4C">
            <w:pPr>
              <w:spacing w:line="276" w:lineRule="auto"/>
              <w:cnfStyle w:val="000000100000"/>
              <w:rPr>
                <w:rFonts w:asciiTheme="minorEastAsia" w:hAnsiTheme="minorEastAsia"/>
              </w:rPr>
            </w:pPr>
          </w:p>
        </w:tc>
        <w:tc>
          <w:tcPr>
            <w:tcW w:w="141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r>
              <w:rPr>
                <w:rFonts w:asciiTheme="minorEastAsia" w:hAnsiTheme="minorEastAsia" w:hint="eastAsia"/>
                <w:sz w:val="18"/>
                <w:szCs w:val="18"/>
              </w:rPr>
              <w:t>供股过期</w:t>
            </w:r>
          </w:p>
        </w:tc>
        <w:tc>
          <w:tcPr>
            <w:tcW w:w="56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r>
              <w:rPr>
                <w:rFonts w:asciiTheme="minorEastAsia" w:hAnsiTheme="minorEastAsia" w:hint="eastAsia"/>
                <w:sz w:val="18"/>
                <w:szCs w:val="18"/>
              </w:rPr>
              <w:t>07</w:t>
            </w:r>
          </w:p>
        </w:tc>
        <w:tc>
          <w:tcPr>
            <w:tcW w:w="992"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r>
              <w:rPr>
                <w:rFonts w:asciiTheme="minorEastAsia" w:hAnsiTheme="minorEastAsia" w:hint="eastAsia"/>
                <w:sz w:val="18"/>
                <w:szCs w:val="18"/>
              </w:rPr>
              <w:t>文件读取</w:t>
            </w: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r>
              <w:rPr>
                <w:rFonts w:asciiTheme="minorEastAsia" w:hAnsiTheme="minorEastAsia" w:hint="eastAsia"/>
                <w:sz w:val="18"/>
                <w:szCs w:val="18"/>
              </w:rPr>
              <w:t>03</w:t>
            </w: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r>
      <w:tr w:rsidR="009F6882" w:rsidRPr="00A95E94" w:rsidTr="009F6882">
        <w:trPr>
          <w:cnfStyle w:val="000000010000"/>
        </w:trPr>
        <w:tc>
          <w:tcPr>
            <w:cnfStyle w:val="001000000000"/>
            <w:tcW w:w="1261" w:type="dxa"/>
            <w:shd w:val="clear" w:color="auto" w:fill="auto"/>
          </w:tcPr>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股份配售</w:t>
            </w:r>
          </w:p>
        </w:tc>
        <w:tc>
          <w:tcPr>
            <w:tcW w:w="709" w:type="dxa"/>
            <w:shd w:val="clear" w:color="auto" w:fill="auto"/>
          </w:tcPr>
          <w:p w:rsidR="009F6882" w:rsidRPr="00A95E94" w:rsidRDefault="009F6882" w:rsidP="00611E4C">
            <w:pPr>
              <w:spacing w:line="276" w:lineRule="auto"/>
              <w:cnfStyle w:val="000000010000"/>
              <w:rPr>
                <w:rFonts w:asciiTheme="minorEastAsia" w:hAnsiTheme="minorEastAsia"/>
              </w:rPr>
            </w:pPr>
            <w:r w:rsidRPr="00A95E94">
              <w:rPr>
                <w:rFonts w:asciiTheme="minorEastAsia" w:hAnsiTheme="minorEastAsia" w:hint="eastAsia"/>
              </w:rPr>
              <w:t>02</w:t>
            </w:r>
          </w:p>
        </w:tc>
        <w:tc>
          <w:tcPr>
            <w:tcW w:w="141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56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2"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r>
      <w:tr w:rsidR="009F6882" w:rsidRPr="00A95E94" w:rsidTr="009F6882">
        <w:trPr>
          <w:cnfStyle w:val="000000100000"/>
        </w:trPr>
        <w:tc>
          <w:tcPr>
            <w:cnfStyle w:val="001000000000"/>
            <w:tcW w:w="1261" w:type="dxa"/>
            <w:shd w:val="clear" w:color="auto" w:fill="auto"/>
          </w:tcPr>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股息选择权</w:t>
            </w:r>
          </w:p>
        </w:tc>
        <w:tc>
          <w:tcPr>
            <w:tcW w:w="709" w:type="dxa"/>
            <w:shd w:val="clear" w:color="auto" w:fill="auto"/>
          </w:tcPr>
          <w:p w:rsidR="009F6882" w:rsidRPr="00A95E94" w:rsidRDefault="009F6882" w:rsidP="00611E4C">
            <w:pPr>
              <w:spacing w:line="276" w:lineRule="auto"/>
              <w:cnfStyle w:val="000000100000"/>
              <w:rPr>
                <w:rFonts w:asciiTheme="minorEastAsia" w:hAnsiTheme="minorEastAsia"/>
              </w:rPr>
            </w:pPr>
            <w:r w:rsidRPr="00A95E94">
              <w:rPr>
                <w:rFonts w:asciiTheme="minorEastAsia" w:hAnsiTheme="minorEastAsia" w:hint="eastAsia"/>
              </w:rPr>
              <w:t>03</w:t>
            </w:r>
          </w:p>
        </w:tc>
        <w:tc>
          <w:tcPr>
            <w:tcW w:w="141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56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2"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r>
      <w:tr w:rsidR="009F6882" w:rsidRPr="00A95E94" w:rsidTr="009F6882">
        <w:trPr>
          <w:cnfStyle w:val="000000010000"/>
        </w:trPr>
        <w:tc>
          <w:tcPr>
            <w:cnfStyle w:val="001000000000"/>
            <w:tcW w:w="1261" w:type="dxa"/>
            <w:shd w:val="clear" w:color="auto" w:fill="auto"/>
          </w:tcPr>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分配股息</w:t>
            </w:r>
          </w:p>
        </w:tc>
        <w:tc>
          <w:tcPr>
            <w:tcW w:w="709" w:type="dxa"/>
            <w:shd w:val="clear" w:color="auto" w:fill="auto"/>
          </w:tcPr>
          <w:p w:rsidR="009F6882" w:rsidRPr="00A95E94" w:rsidRDefault="009F6882" w:rsidP="00611E4C">
            <w:pPr>
              <w:spacing w:line="276" w:lineRule="auto"/>
              <w:cnfStyle w:val="000000010000"/>
              <w:rPr>
                <w:rFonts w:asciiTheme="minorEastAsia" w:hAnsiTheme="minorEastAsia"/>
              </w:rPr>
            </w:pPr>
            <w:r w:rsidRPr="00A95E94">
              <w:rPr>
                <w:rFonts w:asciiTheme="minorEastAsia" w:hAnsiTheme="minorEastAsia" w:hint="eastAsia"/>
              </w:rPr>
              <w:t>04</w:t>
            </w:r>
          </w:p>
        </w:tc>
        <w:tc>
          <w:tcPr>
            <w:tcW w:w="141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56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2"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r>
      <w:tr w:rsidR="009F6882" w:rsidRPr="00A95E94" w:rsidTr="009F6882">
        <w:trPr>
          <w:cnfStyle w:val="000000100000"/>
        </w:trPr>
        <w:tc>
          <w:tcPr>
            <w:cnfStyle w:val="001000000000"/>
            <w:tcW w:w="1261" w:type="dxa"/>
            <w:shd w:val="clear" w:color="auto" w:fill="auto"/>
          </w:tcPr>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分配红股</w:t>
            </w:r>
          </w:p>
        </w:tc>
        <w:tc>
          <w:tcPr>
            <w:tcW w:w="709" w:type="dxa"/>
            <w:shd w:val="clear" w:color="auto" w:fill="auto"/>
          </w:tcPr>
          <w:p w:rsidR="009F6882" w:rsidRPr="00A95E94" w:rsidRDefault="009F6882" w:rsidP="00611E4C">
            <w:pPr>
              <w:spacing w:line="276" w:lineRule="auto"/>
              <w:cnfStyle w:val="000000100000"/>
              <w:rPr>
                <w:rFonts w:asciiTheme="minorEastAsia" w:hAnsiTheme="minorEastAsia"/>
              </w:rPr>
            </w:pPr>
            <w:r w:rsidRPr="00A95E94">
              <w:rPr>
                <w:rFonts w:asciiTheme="minorEastAsia" w:hAnsiTheme="minorEastAsia" w:hint="eastAsia"/>
              </w:rPr>
              <w:t>05</w:t>
            </w:r>
          </w:p>
        </w:tc>
        <w:tc>
          <w:tcPr>
            <w:tcW w:w="141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56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2"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r>
      <w:tr w:rsidR="009F6882" w:rsidRPr="00A95E94" w:rsidTr="009F6882">
        <w:trPr>
          <w:cnfStyle w:val="000000010000"/>
        </w:trPr>
        <w:tc>
          <w:tcPr>
            <w:cnfStyle w:val="001000000000"/>
            <w:tcW w:w="1261" w:type="dxa"/>
            <w:shd w:val="clear" w:color="auto" w:fill="auto"/>
          </w:tcPr>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公开发售</w:t>
            </w:r>
          </w:p>
        </w:tc>
        <w:tc>
          <w:tcPr>
            <w:tcW w:w="709" w:type="dxa"/>
            <w:shd w:val="clear" w:color="auto" w:fill="auto"/>
          </w:tcPr>
          <w:p w:rsidR="009F6882" w:rsidRPr="00A95E94" w:rsidRDefault="009F6882" w:rsidP="00611E4C">
            <w:pPr>
              <w:spacing w:line="276" w:lineRule="auto"/>
              <w:cnfStyle w:val="000000010000"/>
              <w:rPr>
                <w:rFonts w:asciiTheme="minorEastAsia" w:hAnsiTheme="minorEastAsia"/>
              </w:rPr>
            </w:pPr>
            <w:r w:rsidRPr="00A95E94">
              <w:rPr>
                <w:rFonts w:asciiTheme="minorEastAsia" w:hAnsiTheme="minorEastAsia" w:hint="eastAsia"/>
              </w:rPr>
              <w:t>05</w:t>
            </w:r>
          </w:p>
        </w:tc>
        <w:tc>
          <w:tcPr>
            <w:tcW w:w="141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56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2"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r>
      <w:tr w:rsidR="009F6882" w:rsidRPr="00A95E94" w:rsidTr="009F6882">
        <w:trPr>
          <w:cnfStyle w:val="000000100000"/>
        </w:trPr>
        <w:tc>
          <w:tcPr>
            <w:cnfStyle w:val="001000000000"/>
            <w:tcW w:w="1261" w:type="dxa"/>
            <w:shd w:val="clear" w:color="auto" w:fill="auto"/>
          </w:tcPr>
          <w:p w:rsidR="009F6882" w:rsidRPr="00A95E94" w:rsidRDefault="009F6882" w:rsidP="00A95E94">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股东投票</w:t>
            </w:r>
          </w:p>
        </w:tc>
        <w:tc>
          <w:tcPr>
            <w:tcW w:w="709" w:type="dxa"/>
            <w:shd w:val="clear" w:color="auto" w:fill="auto"/>
          </w:tcPr>
          <w:p w:rsidR="009F6882" w:rsidRPr="00A95E94" w:rsidRDefault="009F6882" w:rsidP="00611E4C">
            <w:pPr>
              <w:spacing w:line="276" w:lineRule="auto"/>
              <w:cnfStyle w:val="000000100000"/>
              <w:rPr>
                <w:rFonts w:asciiTheme="minorEastAsia" w:hAnsiTheme="minorEastAsia"/>
              </w:rPr>
            </w:pPr>
            <w:r w:rsidRPr="00A95E94">
              <w:rPr>
                <w:rFonts w:asciiTheme="minorEastAsia" w:hAnsiTheme="minorEastAsia" w:hint="eastAsia"/>
              </w:rPr>
              <w:t>07</w:t>
            </w:r>
          </w:p>
        </w:tc>
        <w:tc>
          <w:tcPr>
            <w:tcW w:w="141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56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2"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r>
      <w:tr w:rsidR="009F6882" w:rsidRPr="00A95E94" w:rsidTr="009F6882">
        <w:trPr>
          <w:cnfStyle w:val="000000010000"/>
        </w:trPr>
        <w:tc>
          <w:tcPr>
            <w:cnfStyle w:val="001000000000"/>
            <w:tcW w:w="1261" w:type="dxa"/>
            <w:shd w:val="clear" w:color="auto" w:fill="auto"/>
          </w:tcPr>
          <w:p w:rsidR="009F6882" w:rsidRPr="00A95E94" w:rsidRDefault="009F6882" w:rsidP="00A95E94">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lastRenderedPageBreak/>
              <w:t>股份分折、</w:t>
            </w:r>
          </w:p>
          <w:p w:rsidR="009F6882" w:rsidRPr="00A95E94" w:rsidRDefault="009F6882" w:rsidP="00A95E94">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合并及转换</w:t>
            </w:r>
          </w:p>
        </w:tc>
        <w:tc>
          <w:tcPr>
            <w:tcW w:w="709" w:type="dxa"/>
            <w:shd w:val="clear" w:color="auto" w:fill="auto"/>
          </w:tcPr>
          <w:p w:rsidR="009F6882" w:rsidRPr="00A95E94" w:rsidRDefault="009F6882" w:rsidP="00611E4C">
            <w:pPr>
              <w:spacing w:line="276" w:lineRule="auto"/>
              <w:cnfStyle w:val="000000010000"/>
              <w:rPr>
                <w:rFonts w:asciiTheme="minorEastAsia" w:hAnsiTheme="minorEastAsia"/>
              </w:rPr>
            </w:pPr>
            <w:r w:rsidRPr="00A95E94">
              <w:rPr>
                <w:rFonts w:asciiTheme="minorEastAsia" w:hAnsiTheme="minorEastAsia" w:hint="eastAsia"/>
              </w:rPr>
              <w:t>08</w:t>
            </w:r>
          </w:p>
        </w:tc>
        <w:tc>
          <w:tcPr>
            <w:tcW w:w="141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56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2"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r>
      <w:tr w:rsidR="009F6882" w:rsidRPr="00A95E94" w:rsidTr="009F6882">
        <w:trPr>
          <w:cnfStyle w:val="000000100000"/>
        </w:trPr>
        <w:tc>
          <w:tcPr>
            <w:cnfStyle w:val="001000000000"/>
            <w:tcW w:w="1261" w:type="dxa"/>
            <w:shd w:val="clear" w:color="auto" w:fill="auto"/>
          </w:tcPr>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牛熊证</w:t>
            </w:r>
          </w:p>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强制赎回</w:t>
            </w:r>
          </w:p>
        </w:tc>
        <w:tc>
          <w:tcPr>
            <w:tcW w:w="709" w:type="dxa"/>
            <w:shd w:val="clear" w:color="auto" w:fill="auto"/>
          </w:tcPr>
          <w:p w:rsidR="009F6882" w:rsidRPr="00A95E94" w:rsidRDefault="009F6882" w:rsidP="00611E4C">
            <w:pPr>
              <w:spacing w:line="276" w:lineRule="auto"/>
              <w:cnfStyle w:val="000000100000"/>
              <w:rPr>
                <w:rFonts w:asciiTheme="minorEastAsia" w:hAnsiTheme="minorEastAsia"/>
              </w:rPr>
            </w:pPr>
            <w:r w:rsidRPr="00A95E94">
              <w:rPr>
                <w:rFonts w:asciiTheme="minorEastAsia" w:hAnsiTheme="minorEastAsia" w:hint="eastAsia"/>
              </w:rPr>
              <w:t>09</w:t>
            </w:r>
          </w:p>
        </w:tc>
        <w:tc>
          <w:tcPr>
            <w:tcW w:w="141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56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2"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r>
      <w:tr w:rsidR="009F6882" w:rsidRPr="00A95E94" w:rsidTr="009F6882">
        <w:trPr>
          <w:cnfStyle w:val="000000010000"/>
        </w:trPr>
        <w:tc>
          <w:tcPr>
            <w:cnfStyle w:val="001000000000"/>
            <w:tcW w:w="1261" w:type="dxa"/>
            <w:shd w:val="clear" w:color="auto" w:fill="auto"/>
          </w:tcPr>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提</w:t>
            </w:r>
            <w:proofErr w:type="gramStart"/>
            <w:r w:rsidRPr="00A95E94">
              <w:rPr>
                <w:rFonts w:asciiTheme="minorEastAsia" w:eastAsiaTheme="minorEastAsia" w:hAnsiTheme="minorEastAsia" w:hint="eastAsia"/>
                <w:b w:val="0"/>
                <w:sz w:val="18"/>
                <w:szCs w:val="18"/>
              </w:rPr>
              <w:t>呈收购</w:t>
            </w:r>
            <w:proofErr w:type="gramEnd"/>
          </w:p>
        </w:tc>
        <w:tc>
          <w:tcPr>
            <w:tcW w:w="709" w:type="dxa"/>
            <w:shd w:val="clear" w:color="auto" w:fill="auto"/>
          </w:tcPr>
          <w:p w:rsidR="009F6882" w:rsidRPr="00A95E94" w:rsidRDefault="009F6882" w:rsidP="00611E4C">
            <w:pPr>
              <w:spacing w:line="276" w:lineRule="auto"/>
              <w:cnfStyle w:val="000000010000"/>
              <w:rPr>
                <w:rFonts w:asciiTheme="minorEastAsia" w:hAnsiTheme="minorEastAsia"/>
              </w:rPr>
            </w:pPr>
            <w:r w:rsidRPr="00A95E94">
              <w:rPr>
                <w:rFonts w:asciiTheme="minorEastAsia" w:hAnsiTheme="minorEastAsia" w:hint="eastAsia"/>
              </w:rPr>
              <w:t>10</w:t>
            </w:r>
          </w:p>
        </w:tc>
        <w:tc>
          <w:tcPr>
            <w:tcW w:w="141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56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2"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r>
      <w:tr w:rsidR="009F6882" w:rsidRPr="00A95E94" w:rsidTr="009F6882">
        <w:trPr>
          <w:cnfStyle w:val="000000100000"/>
        </w:trPr>
        <w:tc>
          <w:tcPr>
            <w:cnfStyle w:val="001000000000"/>
            <w:tcW w:w="1261" w:type="dxa"/>
            <w:shd w:val="clear" w:color="auto" w:fill="auto"/>
          </w:tcPr>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私有化</w:t>
            </w:r>
          </w:p>
        </w:tc>
        <w:tc>
          <w:tcPr>
            <w:tcW w:w="709" w:type="dxa"/>
            <w:shd w:val="clear" w:color="auto" w:fill="auto"/>
          </w:tcPr>
          <w:p w:rsidR="009F6882" w:rsidRPr="00A95E94" w:rsidRDefault="009F6882" w:rsidP="00611E4C">
            <w:pPr>
              <w:spacing w:line="276" w:lineRule="auto"/>
              <w:cnfStyle w:val="000000100000"/>
              <w:rPr>
                <w:rFonts w:asciiTheme="minorEastAsia" w:hAnsiTheme="minorEastAsia"/>
              </w:rPr>
            </w:pPr>
            <w:r w:rsidRPr="00A95E94">
              <w:rPr>
                <w:rFonts w:asciiTheme="minorEastAsia" w:hAnsiTheme="minorEastAsia" w:hint="eastAsia"/>
              </w:rPr>
              <w:t>11</w:t>
            </w:r>
          </w:p>
        </w:tc>
        <w:tc>
          <w:tcPr>
            <w:tcW w:w="141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56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2"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r>
      <w:tr w:rsidR="009F6882" w:rsidRPr="00A95E94" w:rsidTr="009F6882">
        <w:trPr>
          <w:cnfStyle w:val="000000010000"/>
        </w:trPr>
        <w:tc>
          <w:tcPr>
            <w:cnfStyle w:val="001000000000"/>
            <w:tcW w:w="1261" w:type="dxa"/>
            <w:shd w:val="clear" w:color="auto" w:fill="auto"/>
          </w:tcPr>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认股权转换</w:t>
            </w:r>
          </w:p>
        </w:tc>
        <w:tc>
          <w:tcPr>
            <w:tcW w:w="709" w:type="dxa"/>
            <w:shd w:val="clear" w:color="auto" w:fill="auto"/>
          </w:tcPr>
          <w:p w:rsidR="009F6882" w:rsidRPr="00A95E94" w:rsidRDefault="009F6882" w:rsidP="00611E4C">
            <w:pPr>
              <w:spacing w:line="276" w:lineRule="auto"/>
              <w:cnfStyle w:val="000000010000"/>
              <w:rPr>
                <w:rFonts w:asciiTheme="minorEastAsia" w:hAnsiTheme="minorEastAsia"/>
              </w:rPr>
            </w:pPr>
            <w:r w:rsidRPr="00A95E94">
              <w:rPr>
                <w:rFonts w:asciiTheme="minorEastAsia" w:hAnsiTheme="minorEastAsia" w:hint="eastAsia"/>
              </w:rPr>
              <w:t>12</w:t>
            </w:r>
          </w:p>
        </w:tc>
        <w:tc>
          <w:tcPr>
            <w:tcW w:w="141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56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2"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r>
      <w:tr w:rsidR="009F6882" w:rsidRPr="00A95E94" w:rsidTr="009F6882">
        <w:trPr>
          <w:cnfStyle w:val="000000100000"/>
        </w:trPr>
        <w:tc>
          <w:tcPr>
            <w:cnfStyle w:val="001000000000"/>
            <w:tcW w:w="1261" w:type="dxa"/>
            <w:shd w:val="clear" w:color="auto" w:fill="auto"/>
          </w:tcPr>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衍生证券</w:t>
            </w:r>
          </w:p>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到期注销</w:t>
            </w:r>
          </w:p>
        </w:tc>
        <w:tc>
          <w:tcPr>
            <w:tcW w:w="709" w:type="dxa"/>
            <w:shd w:val="clear" w:color="auto" w:fill="auto"/>
          </w:tcPr>
          <w:p w:rsidR="009F6882" w:rsidRPr="00A95E94" w:rsidRDefault="009F6882" w:rsidP="00611E4C">
            <w:pPr>
              <w:spacing w:line="276" w:lineRule="auto"/>
              <w:cnfStyle w:val="000000100000"/>
              <w:rPr>
                <w:rFonts w:asciiTheme="minorEastAsia" w:hAnsiTheme="minorEastAsia"/>
              </w:rPr>
            </w:pPr>
            <w:r w:rsidRPr="00A95E94">
              <w:rPr>
                <w:rFonts w:asciiTheme="minorEastAsia" w:hAnsiTheme="minorEastAsia" w:hint="eastAsia"/>
              </w:rPr>
              <w:t>13</w:t>
            </w:r>
          </w:p>
        </w:tc>
        <w:tc>
          <w:tcPr>
            <w:tcW w:w="141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56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2"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r>
      <w:tr w:rsidR="009F6882" w:rsidRPr="00A95E94" w:rsidTr="009F6882">
        <w:trPr>
          <w:cnfStyle w:val="000000010000"/>
        </w:trPr>
        <w:tc>
          <w:tcPr>
            <w:cnfStyle w:val="001000000000"/>
            <w:tcW w:w="1261" w:type="dxa"/>
            <w:shd w:val="clear" w:color="auto" w:fill="auto"/>
          </w:tcPr>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债券</w:t>
            </w:r>
          </w:p>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利息分配</w:t>
            </w:r>
          </w:p>
        </w:tc>
        <w:tc>
          <w:tcPr>
            <w:tcW w:w="709" w:type="dxa"/>
            <w:shd w:val="clear" w:color="auto" w:fill="auto"/>
          </w:tcPr>
          <w:p w:rsidR="009F6882" w:rsidRPr="00A95E94" w:rsidRDefault="009F6882" w:rsidP="00611E4C">
            <w:pPr>
              <w:spacing w:line="276" w:lineRule="auto"/>
              <w:cnfStyle w:val="000000010000"/>
              <w:rPr>
                <w:rFonts w:asciiTheme="minorEastAsia" w:hAnsiTheme="minorEastAsia"/>
              </w:rPr>
            </w:pPr>
            <w:r w:rsidRPr="00A95E94">
              <w:rPr>
                <w:rFonts w:asciiTheme="minorEastAsia" w:hAnsiTheme="minorEastAsia" w:hint="eastAsia"/>
              </w:rPr>
              <w:t>14</w:t>
            </w:r>
          </w:p>
        </w:tc>
        <w:tc>
          <w:tcPr>
            <w:tcW w:w="141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56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2"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r>
      <w:tr w:rsidR="009F6882" w:rsidRPr="00A95E94" w:rsidTr="009F6882">
        <w:trPr>
          <w:cnfStyle w:val="000000100000"/>
        </w:trPr>
        <w:tc>
          <w:tcPr>
            <w:cnfStyle w:val="001000000000"/>
            <w:tcW w:w="1261" w:type="dxa"/>
            <w:shd w:val="clear" w:color="auto" w:fill="auto"/>
          </w:tcPr>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可转债换股</w:t>
            </w:r>
          </w:p>
        </w:tc>
        <w:tc>
          <w:tcPr>
            <w:tcW w:w="709" w:type="dxa"/>
            <w:shd w:val="clear" w:color="auto" w:fill="auto"/>
          </w:tcPr>
          <w:p w:rsidR="009F6882" w:rsidRPr="00A95E94" w:rsidRDefault="009F6882" w:rsidP="00611E4C">
            <w:pPr>
              <w:spacing w:line="276" w:lineRule="auto"/>
              <w:cnfStyle w:val="000000100000"/>
              <w:rPr>
                <w:rFonts w:asciiTheme="minorEastAsia" w:hAnsiTheme="minorEastAsia"/>
              </w:rPr>
            </w:pPr>
            <w:r w:rsidRPr="00A95E94">
              <w:rPr>
                <w:rFonts w:asciiTheme="minorEastAsia" w:hAnsiTheme="minorEastAsia" w:hint="eastAsia"/>
              </w:rPr>
              <w:t>15</w:t>
            </w:r>
          </w:p>
        </w:tc>
        <w:tc>
          <w:tcPr>
            <w:tcW w:w="141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567"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2"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100000"/>
              <w:rPr>
                <w:rFonts w:asciiTheme="minorEastAsia" w:hAnsiTheme="minorEastAsia"/>
                <w:sz w:val="18"/>
                <w:szCs w:val="18"/>
              </w:rPr>
            </w:pPr>
          </w:p>
        </w:tc>
      </w:tr>
      <w:tr w:rsidR="009F6882" w:rsidRPr="00A95E94" w:rsidTr="009F6882">
        <w:trPr>
          <w:cnfStyle w:val="000000010000"/>
        </w:trPr>
        <w:tc>
          <w:tcPr>
            <w:cnfStyle w:val="001000000000"/>
            <w:tcW w:w="1261" w:type="dxa"/>
            <w:shd w:val="clear" w:color="auto" w:fill="auto"/>
          </w:tcPr>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债券</w:t>
            </w:r>
          </w:p>
          <w:p w:rsidR="009F6882" w:rsidRPr="00A95E94" w:rsidRDefault="009F6882" w:rsidP="00611E4C">
            <w:pPr>
              <w:spacing w:line="276" w:lineRule="auto"/>
              <w:rPr>
                <w:rFonts w:asciiTheme="minorEastAsia" w:eastAsiaTheme="minorEastAsia" w:hAnsiTheme="minorEastAsia"/>
                <w:b w:val="0"/>
                <w:sz w:val="18"/>
                <w:szCs w:val="18"/>
              </w:rPr>
            </w:pPr>
            <w:r w:rsidRPr="00A95E94">
              <w:rPr>
                <w:rFonts w:asciiTheme="minorEastAsia" w:eastAsiaTheme="minorEastAsia" w:hAnsiTheme="minorEastAsia" w:hint="eastAsia"/>
                <w:b w:val="0"/>
                <w:sz w:val="18"/>
                <w:szCs w:val="18"/>
              </w:rPr>
              <w:t>到期赎回</w:t>
            </w:r>
          </w:p>
        </w:tc>
        <w:tc>
          <w:tcPr>
            <w:tcW w:w="709" w:type="dxa"/>
            <w:shd w:val="clear" w:color="auto" w:fill="auto"/>
          </w:tcPr>
          <w:p w:rsidR="009F6882" w:rsidRPr="00A95E94" w:rsidRDefault="009F6882" w:rsidP="00611E4C">
            <w:pPr>
              <w:spacing w:line="276" w:lineRule="auto"/>
              <w:cnfStyle w:val="000000010000"/>
              <w:rPr>
                <w:rFonts w:asciiTheme="minorEastAsia" w:hAnsiTheme="minorEastAsia"/>
              </w:rPr>
            </w:pPr>
            <w:r w:rsidRPr="00A95E94">
              <w:rPr>
                <w:rFonts w:asciiTheme="minorEastAsia" w:hAnsiTheme="minorEastAsia" w:hint="eastAsia"/>
              </w:rPr>
              <w:t>16</w:t>
            </w:r>
          </w:p>
        </w:tc>
        <w:tc>
          <w:tcPr>
            <w:tcW w:w="141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567"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2"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c>
          <w:tcPr>
            <w:tcW w:w="993" w:type="dxa"/>
            <w:shd w:val="clear" w:color="auto" w:fill="auto"/>
          </w:tcPr>
          <w:p w:rsidR="009F6882" w:rsidRPr="00A95E94" w:rsidRDefault="009F6882" w:rsidP="00611E4C">
            <w:pPr>
              <w:spacing w:line="276" w:lineRule="auto"/>
              <w:cnfStyle w:val="000000010000"/>
              <w:rPr>
                <w:rFonts w:asciiTheme="minorEastAsia" w:hAnsiTheme="minorEastAsia"/>
                <w:sz w:val="18"/>
                <w:szCs w:val="18"/>
              </w:rPr>
            </w:pPr>
          </w:p>
        </w:tc>
      </w:tr>
    </w:tbl>
    <w:p w:rsidR="00556375" w:rsidRPr="00A95E94" w:rsidRDefault="00556375" w:rsidP="00A95E94">
      <w:pPr>
        <w:spacing w:line="360" w:lineRule="auto"/>
        <w:ind w:firstLineChars="200" w:firstLine="420"/>
        <w:rPr>
          <w:rFonts w:asciiTheme="minorEastAsia" w:hAnsiTheme="minorEastAsia"/>
          <w:lang w:val="en-AU"/>
        </w:rPr>
      </w:pPr>
    </w:p>
    <w:p w:rsidR="00556375" w:rsidRDefault="00B920EA" w:rsidP="00556375">
      <w:pPr>
        <w:pStyle w:val="6"/>
        <w:rPr>
          <w:i w:val="0"/>
          <w:color w:val="000000" w:themeColor="text1"/>
        </w:rPr>
      </w:pPr>
      <w:r>
        <w:rPr>
          <w:rFonts w:hint="eastAsia"/>
          <w:i w:val="0"/>
        </w:rPr>
        <w:t>3</w:t>
      </w:r>
      <w:r w:rsidR="00556375" w:rsidRPr="009A4468">
        <w:rPr>
          <w:rFonts w:hint="eastAsia"/>
          <w:i w:val="0"/>
        </w:rPr>
        <w:t>_</w:t>
      </w:r>
      <w:r w:rsidR="00556375">
        <w:rPr>
          <w:rFonts w:hint="eastAsia"/>
          <w:i w:val="0"/>
          <w:color w:val="000000" w:themeColor="text1"/>
        </w:rPr>
        <w:t>统一编号规则</w:t>
      </w:r>
    </w:p>
    <w:p w:rsidR="00556375" w:rsidRDefault="00556375" w:rsidP="00556375">
      <w:pPr>
        <w:spacing w:line="360" w:lineRule="auto"/>
        <w:ind w:firstLineChars="200" w:firstLine="420"/>
        <w:rPr>
          <w:lang w:val="en-AU"/>
        </w:rPr>
      </w:pPr>
      <w:r>
        <w:rPr>
          <w:rFonts w:hint="eastAsia"/>
          <w:lang w:val="en-AU"/>
        </w:rPr>
        <w:t>可以采用日期</w:t>
      </w:r>
      <w:r>
        <w:rPr>
          <w:rFonts w:hint="eastAsia"/>
          <w:lang w:val="en-AU"/>
        </w:rPr>
        <w:t>+</w:t>
      </w:r>
      <w:r>
        <w:rPr>
          <w:rFonts w:hint="eastAsia"/>
          <w:lang w:val="en-AU"/>
        </w:rPr>
        <w:t>行动类别</w:t>
      </w:r>
      <w:r>
        <w:rPr>
          <w:rFonts w:hint="eastAsia"/>
          <w:lang w:val="en-AU"/>
        </w:rPr>
        <w:t>+</w:t>
      </w:r>
      <w:r>
        <w:rPr>
          <w:rFonts w:hint="eastAsia"/>
          <w:lang w:val="en-AU"/>
        </w:rPr>
        <w:t>行动阶段</w:t>
      </w:r>
      <w:r>
        <w:rPr>
          <w:rFonts w:hint="eastAsia"/>
          <w:lang w:val="en-AU"/>
        </w:rPr>
        <w:t>+4</w:t>
      </w:r>
      <w:r>
        <w:rPr>
          <w:rFonts w:hint="eastAsia"/>
          <w:lang w:val="en-AU"/>
        </w:rPr>
        <w:t>位序号来表示；</w:t>
      </w:r>
    </w:p>
    <w:p w:rsidR="00691D03" w:rsidRDefault="00B920EA" w:rsidP="00556375">
      <w:pPr>
        <w:spacing w:line="360" w:lineRule="auto"/>
        <w:ind w:firstLineChars="200" w:firstLine="420"/>
        <w:rPr>
          <w:lang w:val="en-AU"/>
        </w:rPr>
      </w:pPr>
      <w:r>
        <w:rPr>
          <w:rFonts w:hint="eastAsia"/>
          <w:lang w:val="en-AU"/>
        </w:rPr>
        <w:t>以供股</w:t>
      </w:r>
      <w:r w:rsidR="00691D03">
        <w:rPr>
          <w:rFonts w:hint="eastAsia"/>
          <w:lang w:val="en-AU"/>
        </w:rPr>
        <w:t>权益分配为例，</w:t>
      </w:r>
      <w:r w:rsidR="00691D03">
        <w:rPr>
          <w:rFonts w:hint="eastAsia"/>
          <w:lang w:val="en-AU"/>
        </w:rPr>
        <w:t xml:space="preserve">20110530 </w:t>
      </w:r>
      <w:r w:rsidR="00691D03">
        <w:rPr>
          <w:rFonts w:hint="eastAsia"/>
          <w:lang w:val="en-AU"/>
        </w:rPr>
        <w:t>发生一笔供股权益发配，之前有供股权益已有</w:t>
      </w:r>
      <w:r w:rsidR="00691D03">
        <w:rPr>
          <w:rFonts w:hint="eastAsia"/>
          <w:lang w:val="en-AU"/>
        </w:rPr>
        <w:t>3</w:t>
      </w:r>
      <w:r w:rsidR="00691D03">
        <w:rPr>
          <w:rFonts w:hint="eastAsia"/>
          <w:lang w:val="en-AU"/>
        </w:rPr>
        <w:t>条记录；编号可以表示为：</w:t>
      </w:r>
      <w:r w:rsidR="00691D03">
        <w:rPr>
          <w:rFonts w:hint="eastAsia"/>
          <w:lang w:val="en-AU"/>
        </w:rPr>
        <w:t>2011053001010001</w:t>
      </w:r>
      <w:r w:rsidR="00691D03">
        <w:rPr>
          <w:rFonts w:hint="eastAsia"/>
          <w:lang w:val="en-AU"/>
        </w:rPr>
        <w:t>；</w:t>
      </w:r>
    </w:p>
    <w:p w:rsidR="00B920EA" w:rsidRDefault="00691D03" w:rsidP="00556375">
      <w:pPr>
        <w:spacing w:line="360" w:lineRule="auto"/>
        <w:ind w:firstLineChars="200" w:firstLine="420"/>
        <w:rPr>
          <w:lang w:val="en-AU"/>
        </w:rPr>
      </w:pPr>
      <w:r>
        <w:rPr>
          <w:rFonts w:hint="eastAsia"/>
          <w:lang w:val="en-AU"/>
        </w:rPr>
        <w:t>第一段为日期；“</w:t>
      </w:r>
      <w:r w:rsidR="000D2796">
        <w:rPr>
          <w:rFonts w:hint="eastAsia"/>
          <w:lang w:val="en-AU"/>
        </w:rPr>
        <w:t>20110530</w:t>
      </w:r>
      <w:r>
        <w:rPr>
          <w:rFonts w:hint="eastAsia"/>
          <w:lang w:val="en-AU"/>
        </w:rPr>
        <w:t>”</w:t>
      </w:r>
    </w:p>
    <w:p w:rsidR="00691D03" w:rsidRDefault="00691D03" w:rsidP="00556375">
      <w:pPr>
        <w:spacing w:line="360" w:lineRule="auto"/>
        <w:ind w:firstLineChars="200" w:firstLine="420"/>
        <w:rPr>
          <w:lang w:val="en-AU"/>
        </w:rPr>
      </w:pPr>
      <w:r>
        <w:rPr>
          <w:rFonts w:hint="eastAsia"/>
          <w:lang w:val="en-AU"/>
        </w:rPr>
        <w:t>第二段为行动阶段：“</w:t>
      </w:r>
      <w:r>
        <w:rPr>
          <w:rFonts w:hint="eastAsia"/>
          <w:lang w:val="en-AU"/>
        </w:rPr>
        <w:t>01</w:t>
      </w:r>
      <w:r>
        <w:rPr>
          <w:rFonts w:hint="eastAsia"/>
          <w:lang w:val="en-AU"/>
        </w:rPr>
        <w:t>”</w:t>
      </w:r>
      <w:r w:rsidR="00253C77">
        <w:rPr>
          <w:rFonts w:hint="eastAsia"/>
          <w:lang w:val="en-AU"/>
        </w:rPr>
        <w:t xml:space="preserve"> </w:t>
      </w:r>
    </w:p>
    <w:p w:rsidR="00253C77" w:rsidRDefault="00253C77" w:rsidP="00253C77">
      <w:pPr>
        <w:spacing w:line="360" w:lineRule="auto"/>
        <w:ind w:firstLineChars="200" w:firstLine="420"/>
        <w:rPr>
          <w:lang w:val="en-AU"/>
        </w:rPr>
      </w:pPr>
      <w:r>
        <w:rPr>
          <w:rFonts w:hint="eastAsia"/>
          <w:lang w:val="en-AU"/>
        </w:rPr>
        <w:t>第三段为行动阶段：“</w:t>
      </w:r>
      <w:r>
        <w:rPr>
          <w:rFonts w:hint="eastAsia"/>
          <w:lang w:val="en-AU"/>
        </w:rPr>
        <w:t>01</w:t>
      </w:r>
      <w:r>
        <w:rPr>
          <w:rFonts w:hint="eastAsia"/>
          <w:lang w:val="en-AU"/>
        </w:rPr>
        <w:t>”</w:t>
      </w:r>
    </w:p>
    <w:p w:rsidR="00253C77" w:rsidRDefault="00253C77" w:rsidP="00253C77">
      <w:pPr>
        <w:spacing w:line="360" w:lineRule="auto"/>
        <w:ind w:firstLineChars="200" w:firstLine="420"/>
        <w:rPr>
          <w:lang w:val="en-AU"/>
        </w:rPr>
      </w:pPr>
      <w:r>
        <w:rPr>
          <w:rFonts w:hint="eastAsia"/>
          <w:lang w:val="en-AU"/>
        </w:rPr>
        <w:t>第四段为行动阶段：序号</w:t>
      </w:r>
      <w:r>
        <w:rPr>
          <w:rFonts w:hint="eastAsia"/>
          <w:lang w:val="en-AU"/>
        </w:rPr>
        <w:t xml:space="preserve"> </w:t>
      </w:r>
      <w:r>
        <w:rPr>
          <w:rFonts w:hint="eastAsia"/>
          <w:lang w:val="en-AU"/>
        </w:rPr>
        <w:t>“根据第一段</w:t>
      </w:r>
      <w:r>
        <w:rPr>
          <w:rFonts w:hint="eastAsia"/>
          <w:lang w:val="en-AU"/>
        </w:rPr>
        <w:t xml:space="preserve"> </w:t>
      </w:r>
      <w:r>
        <w:rPr>
          <w:rFonts w:hint="eastAsia"/>
          <w:lang w:val="en-AU"/>
        </w:rPr>
        <w:t>与</w:t>
      </w:r>
      <w:r>
        <w:rPr>
          <w:rFonts w:hint="eastAsia"/>
          <w:lang w:val="en-AU"/>
        </w:rPr>
        <w:t xml:space="preserve"> </w:t>
      </w:r>
      <w:r>
        <w:rPr>
          <w:rFonts w:hint="eastAsia"/>
          <w:lang w:val="en-AU"/>
        </w:rPr>
        <w:t>第二段相同来生成</w:t>
      </w:r>
      <w:r>
        <w:rPr>
          <w:rFonts w:hint="eastAsia"/>
          <w:lang w:val="en-AU"/>
        </w:rPr>
        <w:t xml:space="preserve"> </w:t>
      </w:r>
      <w:r>
        <w:rPr>
          <w:rFonts w:hint="eastAsia"/>
          <w:lang w:val="en-AU"/>
        </w:rPr>
        <w:t>”</w:t>
      </w:r>
    </w:p>
    <w:p w:rsidR="00556375" w:rsidRDefault="00560BE2" w:rsidP="00556375">
      <w:pPr>
        <w:pStyle w:val="6"/>
        <w:rPr>
          <w:i w:val="0"/>
          <w:color w:val="000000" w:themeColor="text1"/>
        </w:rPr>
      </w:pPr>
      <w:r>
        <w:rPr>
          <w:rFonts w:hint="eastAsia"/>
          <w:i w:val="0"/>
        </w:rPr>
        <w:t>4</w:t>
      </w:r>
      <w:r w:rsidR="00556375" w:rsidRPr="009A4468">
        <w:rPr>
          <w:rFonts w:hint="eastAsia"/>
          <w:i w:val="0"/>
        </w:rPr>
        <w:t>_</w:t>
      </w:r>
      <w:r>
        <w:rPr>
          <w:rFonts w:hint="eastAsia"/>
          <w:i w:val="0"/>
        </w:rPr>
        <w:t>行动事件</w:t>
      </w:r>
      <w:proofErr w:type="gramStart"/>
      <w:r>
        <w:rPr>
          <w:rFonts w:hint="eastAsia"/>
          <w:i w:val="0"/>
        </w:rPr>
        <w:t>抽像</w:t>
      </w:r>
      <w:proofErr w:type="gramEnd"/>
      <w:r>
        <w:rPr>
          <w:rFonts w:hint="eastAsia"/>
          <w:i w:val="0"/>
        </w:rPr>
        <w:t>内容</w:t>
      </w:r>
    </w:p>
    <w:p w:rsidR="00560BE2" w:rsidRDefault="00560BE2" w:rsidP="00556375">
      <w:pPr>
        <w:spacing w:line="360" w:lineRule="auto"/>
        <w:ind w:firstLineChars="200" w:firstLine="420"/>
        <w:rPr>
          <w:lang w:val="en-AU"/>
        </w:rPr>
      </w:pPr>
      <w:r>
        <w:rPr>
          <w:rFonts w:hint="eastAsia"/>
          <w:lang w:val="en-AU"/>
        </w:rPr>
        <w:t>所有的行动事件都可以</w:t>
      </w:r>
      <w:proofErr w:type="gramStart"/>
      <w:r>
        <w:rPr>
          <w:rFonts w:hint="eastAsia"/>
          <w:lang w:val="en-AU"/>
        </w:rPr>
        <w:t>抽像</w:t>
      </w:r>
      <w:proofErr w:type="gramEnd"/>
      <w:r>
        <w:rPr>
          <w:rFonts w:hint="eastAsia"/>
          <w:lang w:val="en-AU"/>
        </w:rPr>
        <w:t>了出以下内容：</w:t>
      </w:r>
    </w:p>
    <w:p w:rsidR="00556375" w:rsidRPr="00560BE2" w:rsidRDefault="00560BE2" w:rsidP="006734D2">
      <w:pPr>
        <w:pStyle w:val="a7"/>
        <w:numPr>
          <w:ilvl w:val="0"/>
          <w:numId w:val="105"/>
        </w:numPr>
        <w:spacing w:line="360" w:lineRule="auto"/>
        <w:ind w:firstLineChars="0"/>
        <w:rPr>
          <w:lang w:val="en-AU"/>
        </w:rPr>
      </w:pPr>
      <w:r w:rsidRPr="00560BE2">
        <w:rPr>
          <w:rFonts w:hint="eastAsia"/>
          <w:lang w:val="en-AU"/>
        </w:rPr>
        <w:t>行动编号（</w:t>
      </w:r>
      <w:r w:rsidRPr="00560BE2">
        <w:rPr>
          <w:rFonts w:hint="eastAsia"/>
          <w:lang w:val="en-AU"/>
        </w:rPr>
        <w:t>ID,</w:t>
      </w:r>
      <w:r w:rsidRPr="00560BE2">
        <w:rPr>
          <w:rFonts w:hint="eastAsia"/>
          <w:lang w:val="en-AU"/>
        </w:rPr>
        <w:t>系统生成）</w:t>
      </w:r>
      <w:r w:rsidR="00556375" w:rsidRPr="00560BE2">
        <w:rPr>
          <w:rFonts w:hint="eastAsia"/>
          <w:lang w:val="en-AU"/>
        </w:rPr>
        <w:t>可以采用日期</w:t>
      </w:r>
      <w:r w:rsidR="00556375" w:rsidRPr="00560BE2">
        <w:rPr>
          <w:rFonts w:hint="eastAsia"/>
          <w:lang w:val="en-AU"/>
        </w:rPr>
        <w:t>+</w:t>
      </w:r>
      <w:r w:rsidR="00556375" w:rsidRPr="00560BE2">
        <w:rPr>
          <w:rFonts w:hint="eastAsia"/>
          <w:lang w:val="en-AU"/>
        </w:rPr>
        <w:t>行动类别</w:t>
      </w:r>
      <w:r w:rsidR="00556375" w:rsidRPr="00560BE2">
        <w:rPr>
          <w:rFonts w:hint="eastAsia"/>
          <w:lang w:val="en-AU"/>
        </w:rPr>
        <w:t>+</w:t>
      </w:r>
      <w:r w:rsidR="00556375" w:rsidRPr="00560BE2">
        <w:rPr>
          <w:rFonts w:hint="eastAsia"/>
          <w:lang w:val="en-AU"/>
        </w:rPr>
        <w:t>行动阶段</w:t>
      </w:r>
      <w:r w:rsidR="00556375" w:rsidRPr="00560BE2">
        <w:rPr>
          <w:rFonts w:hint="eastAsia"/>
          <w:lang w:val="en-AU"/>
        </w:rPr>
        <w:t>+4</w:t>
      </w:r>
      <w:r w:rsidR="00556375" w:rsidRPr="00560BE2">
        <w:rPr>
          <w:rFonts w:hint="eastAsia"/>
          <w:lang w:val="en-AU"/>
        </w:rPr>
        <w:t>位序号来表示；</w:t>
      </w:r>
    </w:p>
    <w:p w:rsidR="00560BE2" w:rsidRPr="00560BE2" w:rsidRDefault="00560BE2" w:rsidP="006734D2">
      <w:pPr>
        <w:pStyle w:val="a7"/>
        <w:numPr>
          <w:ilvl w:val="0"/>
          <w:numId w:val="105"/>
        </w:numPr>
        <w:spacing w:line="360" w:lineRule="auto"/>
        <w:ind w:firstLineChars="0"/>
        <w:rPr>
          <w:lang w:val="en-AU"/>
        </w:rPr>
      </w:pPr>
      <w:r w:rsidRPr="00560BE2">
        <w:rPr>
          <w:rFonts w:hint="eastAsia"/>
          <w:lang w:val="en-AU"/>
        </w:rPr>
        <w:t>行动类别；</w:t>
      </w:r>
    </w:p>
    <w:p w:rsidR="00560BE2" w:rsidRDefault="00560BE2" w:rsidP="006734D2">
      <w:pPr>
        <w:pStyle w:val="a7"/>
        <w:numPr>
          <w:ilvl w:val="0"/>
          <w:numId w:val="105"/>
        </w:numPr>
        <w:spacing w:line="360" w:lineRule="auto"/>
        <w:ind w:firstLineChars="0"/>
        <w:rPr>
          <w:lang w:val="en-AU"/>
        </w:rPr>
      </w:pPr>
      <w:r w:rsidRPr="00560BE2">
        <w:rPr>
          <w:rFonts w:hint="eastAsia"/>
          <w:lang w:val="en-AU"/>
        </w:rPr>
        <w:t>行动阶段；</w:t>
      </w:r>
    </w:p>
    <w:p w:rsidR="00560BE2" w:rsidRDefault="00560BE2" w:rsidP="006734D2">
      <w:pPr>
        <w:pStyle w:val="a7"/>
        <w:numPr>
          <w:ilvl w:val="0"/>
          <w:numId w:val="105"/>
        </w:numPr>
        <w:spacing w:line="360" w:lineRule="auto"/>
        <w:ind w:firstLineChars="0"/>
        <w:rPr>
          <w:lang w:val="en-AU"/>
        </w:rPr>
      </w:pPr>
      <w:r>
        <w:rPr>
          <w:rFonts w:hint="eastAsia"/>
          <w:lang w:val="en-AU"/>
        </w:rPr>
        <w:t>证券代码；</w:t>
      </w:r>
    </w:p>
    <w:p w:rsidR="00560BE2" w:rsidRDefault="00560BE2" w:rsidP="006734D2">
      <w:pPr>
        <w:pStyle w:val="a7"/>
        <w:numPr>
          <w:ilvl w:val="0"/>
          <w:numId w:val="105"/>
        </w:numPr>
        <w:spacing w:line="360" w:lineRule="auto"/>
        <w:ind w:firstLineChars="0"/>
        <w:rPr>
          <w:lang w:val="en-AU"/>
        </w:rPr>
      </w:pPr>
      <w:r>
        <w:rPr>
          <w:rFonts w:hint="eastAsia"/>
          <w:lang w:val="en-AU"/>
        </w:rPr>
        <w:t>证券名称；</w:t>
      </w:r>
    </w:p>
    <w:p w:rsidR="00560BE2" w:rsidRDefault="00560BE2" w:rsidP="006734D2">
      <w:pPr>
        <w:pStyle w:val="a7"/>
        <w:numPr>
          <w:ilvl w:val="0"/>
          <w:numId w:val="105"/>
        </w:numPr>
        <w:spacing w:line="360" w:lineRule="auto"/>
        <w:ind w:firstLineChars="0"/>
        <w:rPr>
          <w:lang w:val="en-AU"/>
        </w:rPr>
      </w:pPr>
      <w:r>
        <w:rPr>
          <w:rFonts w:hint="eastAsia"/>
          <w:lang w:val="en-AU"/>
        </w:rPr>
        <w:t>币种；</w:t>
      </w:r>
    </w:p>
    <w:p w:rsidR="00560BE2" w:rsidRDefault="00560BE2" w:rsidP="006734D2">
      <w:pPr>
        <w:pStyle w:val="a7"/>
        <w:numPr>
          <w:ilvl w:val="0"/>
          <w:numId w:val="105"/>
        </w:numPr>
        <w:spacing w:line="360" w:lineRule="auto"/>
        <w:ind w:firstLineChars="0"/>
        <w:rPr>
          <w:lang w:val="en-AU"/>
        </w:rPr>
      </w:pPr>
      <w:r>
        <w:rPr>
          <w:rFonts w:hint="eastAsia"/>
          <w:lang w:val="en-AU"/>
        </w:rPr>
        <w:t>行动</w:t>
      </w:r>
      <w:r w:rsidR="007113B1">
        <w:rPr>
          <w:rFonts w:hint="eastAsia"/>
          <w:lang w:val="en-AU"/>
        </w:rPr>
        <w:t>日期；</w:t>
      </w:r>
    </w:p>
    <w:p w:rsidR="00611E4C" w:rsidRDefault="00611E4C" w:rsidP="006734D2">
      <w:pPr>
        <w:pStyle w:val="a7"/>
        <w:numPr>
          <w:ilvl w:val="0"/>
          <w:numId w:val="105"/>
        </w:numPr>
        <w:spacing w:line="360" w:lineRule="auto"/>
        <w:ind w:firstLineChars="0"/>
        <w:rPr>
          <w:lang w:val="en-AU"/>
        </w:rPr>
      </w:pPr>
      <w:r>
        <w:rPr>
          <w:rFonts w:hint="eastAsia"/>
          <w:lang w:val="en-AU"/>
        </w:rPr>
        <w:lastRenderedPageBreak/>
        <w:t>行动处理方式；（只查询不做业务处理的，另外存放，主要是</w:t>
      </w:r>
      <w:r>
        <w:rPr>
          <w:rFonts w:hint="eastAsia"/>
          <w:lang w:val="en-AU"/>
        </w:rPr>
        <w:t>02</w:t>
      </w:r>
      <w:r>
        <w:rPr>
          <w:rFonts w:hint="eastAsia"/>
          <w:lang w:val="en-AU"/>
        </w:rPr>
        <w:t>类，</w:t>
      </w:r>
      <w:r>
        <w:rPr>
          <w:rFonts w:hint="eastAsia"/>
          <w:lang w:val="en-AU"/>
        </w:rPr>
        <w:t>03</w:t>
      </w:r>
      <w:r>
        <w:rPr>
          <w:rFonts w:hint="eastAsia"/>
          <w:lang w:val="en-AU"/>
        </w:rPr>
        <w:t>类暂不读取）</w:t>
      </w:r>
    </w:p>
    <w:p w:rsidR="00611E4C" w:rsidRPr="00560BE2" w:rsidRDefault="00611E4C" w:rsidP="006734D2">
      <w:pPr>
        <w:pStyle w:val="a7"/>
        <w:numPr>
          <w:ilvl w:val="0"/>
          <w:numId w:val="105"/>
        </w:numPr>
        <w:spacing w:line="360" w:lineRule="auto"/>
        <w:ind w:firstLineChars="0"/>
        <w:rPr>
          <w:lang w:val="en-AU"/>
        </w:rPr>
      </w:pPr>
      <w:r>
        <w:rPr>
          <w:rFonts w:hint="eastAsia"/>
          <w:lang w:val="en-AU"/>
        </w:rPr>
        <w:t>当前状态；</w:t>
      </w:r>
    </w:p>
    <w:p w:rsidR="004F7620" w:rsidRDefault="004F7620" w:rsidP="004F7620">
      <w:pPr>
        <w:pStyle w:val="6"/>
        <w:rPr>
          <w:i w:val="0"/>
        </w:rPr>
      </w:pPr>
      <w:r>
        <w:rPr>
          <w:rFonts w:hint="eastAsia"/>
          <w:i w:val="0"/>
        </w:rPr>
        <w:t>5</w:t>
      </w:r>
      <w:r w:rsidRPr="009A4468">
        <w:rPr>
          <w:rFonts w:hint="eastAsia"/>
          <w:i w:val="0"/>
        </w:rPr>
        <w:t>_</w:t>
      </w:r>
      <w:r>
        <w:rPr>
          <w:rFonts w:hint="eastAsia"/>
          <w:i w:val="0"/>
        </w:rPr>
        <w:t>行动状态；</w:t>
      </w:r>
    </w:p>
    <w:tbl>
      <w:tblPr>
        <w:tblStyle w:val="a8"/>
        <w:tblW w:w="0" w:type="auto"/>
        <w:tblLook w:val="04A0"/>
      </w:tblPr>
      <w:tblGrid>
        <w:gridCol w:w="697"/>
        <w:gridCol w:w="1446"/>
        <w:gridCol w:w="534"/>
        <w:gridCol w:w="628"/>
        <w:gridCol w:w="542"/>
        <w:gridCol w:w="542"/>
        <w:gridCol w:w="629"/>
        <w:gridCol w:w="542"/>
        <w:gridCol w:w="542"/>
        <w:gridCol w:w="542"/>
        <w:gridCol w:w="542"/>
        <w:gridCol w:w="542"/>
        <w:gridCol w:w="542"/>
      </w:tblGrid>
      <w:tr w:rsidR="00316956" w:rsidRPr="004A536D" w:rsidTr="00C21DAA">
        <w:tc>
          <w:tcPr>
            <w:tcW w:w="697" w:type="dxa"/>
            <w:vMerge w:val="restart"/>
            <w:shd w:val="clear" w:color="auto" w:fill="D9D9D9" w:themeFill="background1" w:themeFillShade="D9"/>
          </w:tcPr>
          <w:p w:rsidR="00316956" w:rsidRPr="004A536D" w:rsidRDefault="00316956" w:rsidP="001E6BB3">
            <w:pPr>
              <w:rPr>
                <w:b/>
                <w:color w:val="C00000"/>
              </w:rPr>
            </w:pPr>
            <w:r>
              <w:rPr>
                <w:rFonts w:hint="eastAsia"/>
                <w:b/>
                <w:color w:val="C00000"/>
              </w:rPr>
              <w:t>公司行动</w:t>
            </w:r>
          </w:p>
        </w:tc>
        <w:tc>
          <w:tcPr>
            <w:tcW w:w="1446" w:type="dxa"/>
            <w:vMerge w:val="restart"/>
            <w:shd w:val="clear" w:color="auto" w:fill="D9D9D9" w:themeFill="background1" w:themeFillShade="D9"/>
          </w:tcPr>
          <w:p w:rsidR="00316956" w:rsidRPr="004A536D" w:rsidRDefault="00316956" w:rsidP="001E6BB3">
            <w:pPr>
              <w:rPr>
                <w:b/>
                <w:color w:val="C00000"/>
              </w:rPr>
            </w:pPr>
            <w:r>
              <w:rPr>
                <w:rFonts w:hint="eastAsia"/>
                <w:b/>
                <w:color w:val="C00000"/>
              </w:rPr>
              <w:t>行动阶段</w:t>
            </w:r>
          </w:p>
        </w:tc>
        <w:tc>
          <w:tcPr>
            <w:tcW w:w="534" w:type="dxa"/>
            <w:vMerge w:val="restart"/>
            <w:shd w:val="clear" w:color="auto" w:fill="D9D9D9" w:themeFill="background1" w:themeFillShade="D9"/>
          </w:tcPr>
          <w:p w:rsidR="00316956" w:rsidRDefault="00316956" w:rsidP="001E6BB3">
            <w:pPr>
              <w:rPr>
                <w:b/>
                <w:color w:val="C00000"/>
              </w:rPr>
            </w:pPr>
            <w:r>
              <w:rPr>
                <w:rFonts w:hint="eastAsia"/>
                <w:b/>
                <w:color w:val="C00000"/>
              </w:rPr>
              <w:t>文件</w:t>
            </w:r>
          </w:p>
          <w:p w:rsidR="00316956" w:rsidRPr="004A536D" w:rsidRDefault="00316956" w:rsidP="001E6BB3">
            <w:pPr>
              <w:rPr>
                <w:b/>
                <w:color w:val="C00000"/>
              </w:rPr>
            </w:pPr>
            <w:r>
              <w:rPr>
                <w:rFonts w:hint="eastAsia"/>
                <w:b/>
                <w:color w:val="C00000"/>
              </w:rPr>
              <w:t>读取</w:t>
            </w:r>
          </w:p>
        </w:tc>
        <w:tc>
          <w:tcPr>
            <w:tcW w:w="628" w:type="dxa"/>
            <w:vMerge w:val="restart"/>
            <w:shd w:val="clear" w:color="auto" w:fill="D9D9D9" w:themeFill="background1" w:themeFillShade="D9"/>
          </w:tcPr>
          <w:p w:rsidR="00316956" w:rsidRDefault="00316956" w:rsidP="001E6BB3">
            <w:pPr>
              <w:rPr>
                <w:b/>
                <w:color w:val="C00000"/>
              </w:rPr>
            </w:pPr>
            <w:r>
              <w:rPr>
                <w:rFonts w:hint="eastAsia"/>
                <w:b/>
                <w:color w:val="C00000"/>
              </w:rPr>
              <w:t>股份分</w:t>
            </w:r>
          </w:p>
          <w:p w:rsidR="00316956" w:rsidRPr="004A536D" w:rsidRDefault="00316956" w:rsidP="001E6BB3">
            <w:pPr>
              <w:rPr>
                <w:b/>
                <w:color w:val="C00000"/>
              </w:rPr>
            </w:pPr>
            <w:r>
              <w:rPr>
                <w:rFonts w:hint="eastAsia"/>
                <w:b/>
                <w:color w:val="C00000"/>
              </w:rPr>
              <w:t>配</w:t>
            </w:r>
            <w:r>
              <w:rPr>
                <w:rFonts w:hint="eastAsia"/>
                <w:b/>
                <w:color w:val="C00000"/>
              </w:rPr>
              <w:t>(</w:t>
            </w:r>
            <w:r>
              <w:rPr>
                <w:rFonts w:hint="eastAsia"/>
                <w:b/>
                <w:color w:val="C00000"/>
              </w:rPr>
              <w:t>处理</w:t>
            </w:r>
            <w:r>
              <w:rPr>
                <w:rFonts w:hint="eastAsia"/>
                <w:b/>
                <w:color w:val="C00000"/>
              </w:rPr>
              <w:t>)</w:t>
            </w:r>
          </w:p>
        </w:tc>
        <w:tc>
          <w:tcPr>
            <w:tcW w:w="4965" w:type="dxa"/>
            <w:gridSpan w:val="9"/>
            <w:shd w:val="clear" w:color="auto" w:fill="D9D9D9" w:themeFill="background1" w:themeFillShade="D9"/>
          </w:tcPr>
          <w:p w:rsidR="00316956" w:rsidRPr="004A536D" w:rsidRDefault="00316956" w:rsidP="001E6BB3">
            <w:pPr>
              <w:jc w:val="center"/>
              <w:rPr>
                <w:b/>
                <w:color w:val="C00000"/>
              </w:rPr>
            </w:pPr>
            <w:r>
              <w:rPr>
                <w:rFonts w:hint="eastAsia"/>
                <w:b/>
                <w:color w:val="C00000"/>
              </w:rPr>
              <w:t>状态</w:t>
            </w:r>
          </w:p>
        </w:tc>
      </w:tr>
      <w:tr w:rsidR="00316956" w:rsidRPr="004A536D" w:rsidTr="00C21DAA">
        <w:tc>
          <w:tcPr>
            <w:tcW w:w="697" w:type="dxa"/>
            <w:vMerge/>
            <w:shd w:val="clear" w:color="auto" w:fill="D9D9D9" w:themeFill="background1" w:themeFillShade="D9"/>
          </w:tcPr>
          <w:p w:rsidR="00316956" w:rsidRDefault="00316956" w:rsidP="001E6BB3">
            <w:pPr>
              <w:rPr>
                <w:b/>
                <w:color w:val="C00000"/>
              </w:rPr>
            </w:pPr>
          </w:p>
        </w:tc>
        <w:tc>
          <w:tcPr>
            <w:tcW w:w="1446" w:type="dxa"/>
            <w:vMerge/>
            <w:shd w:val="clear" w:color="auto" w:fill="D9D9D9" w:themeFill="background1" w:themeFillShade="D9"/>
          </w:tcPr>
          <w:p w:rsidR="00316956" w:rsidRDefault="00316956" w:rsidP="001E6BB3">
            <w:pPr>
              <w:rPr>
                <w:b/>
                <w:color w:val="C00000"/>
              </w:rPr>
            </w:pPr>
          </w:p>
        </w:tc>
        <w:tc>
          <w:tcPr>
            <w:tcW w:w="534" w:type="dxa"/>
            <w:vMerge/>
            <w:shd w:val="clear" w:color="auto" w:fill="D9D9D9" w:themeFill="background1" w:themeFillShade="D9"/>
          </w:tcPr>
          <w:p w:rsidR="00316956" w:rsidRDefault="00316956" w:rsidP="001E6BB3">
            <w:pPr>
              <w:rPr>
                <w:b/>
                <w:color w:val="C00000"/>
              </w:rPr>
            </w:pPr>
          </w:p>
        </w:tc>
        <w:tc>
          <w:tcPr>
            <w:tcW w:w="628" w:type="dxa"/>
            <w:vMerge/>
            <w:shd w:val="clear" w:color="auto" w:fill="D9D9D9" w:themeFill="background1" w:themeFillShade="D9"/>
          </w:tcPr>
          <w:p w:rsidR="00316956" w:rsidRDefault="00316956" w:rsidP="001E6BB3">
            <w:pPr>
              <w:rPr>
                <w:b/>
                <w:color w:val="C00000"/>
              </w:rPr>
            </w:pPr>
          </w:p>
        </w:tc>
        <w:tc>
          <w:tcPr>
            <w:tcW w:w="542" w:type="dxa"/>
            <w:shd w:val="clear" w:color="auto" w:fill="D9D9D9" w:themeFill="background1" w:themeFillShade="D9"/>
          </w:tcPr>
          <w:p w:rsidR="00316956" w:rsidRPr="000E285E" w:rsidRDefault="00316956" w:rsidP="00C21DAA">
            <w:pPr>
              <w:rPr>
                <w:b/>
                <w:color w:val="0000FF"/>
              </w:rPr>
            </w:pPr>
            <w:r>
              <w:rPr>
                <w:rFonts w:hint="eastAsia"/>
                <w:b/>
                <w:color w:val="0000FF"/>
              </w:rPr>
              <w:t>初态</w:t>
            </w:r>
          </w:p>
        </w:tc>
        <w:tc>
          <w:tcPr>
            <w:tcW w:w="542" w:type="dxa"/>
            <w:shd w:val="clear" w:color="auto" w:fill="D9D9D9" w:themeFill="background1" w:themeFillShade="D9"/>
          </w:tcPr>
          <w:p w:rsidR="00316956" w:rsidRPr="000E285E" w:rsidRDefault="00316956" w:rsidP="001E6BB3">
            <w:pPr>
              <w:rPr>
                <w:b/>
                <w:color w:val="0000FF"/>
              </w:rPr>
            </w:pPr>
            <w:r w:rsidRPr="000E285E">
              <w:rPr>
                <w:rFonts w:hint="eastAsia"/>
                <w:b/>
                <w:color w:val="0000FF"/>
              </w:rPr>
              <w:t>文件</w:t>
            </w:r>
          </w:p>
          <w:p w:rsidR="00316956" w:rsidRPr="000E285E" w:rsidRDefault="00316956" w:rsidP="001E6BB3">
            <w:pPr>
              <w:rPr>
                <w:b/>
                <w:color w:val="0000FF"/>
              </w:rPr>
            </w:pPr>
            <w:r w:rsidRPr="000E285E">
              <w:rPr>
                <w:rFonts w:hint="eastAsia"/>
                <w:b/>
                <w:color w:val="0000FF"/>
              </w:rPr>
              <w:t>读取</w:t>
            </w:r>
          </w:p>
        </w:tc>
        <w:tc>
          <w:tcPr>
            <w:tcW w:w="629" w:type="dxa"/>
            <w:shd w:val="clear" w:color="auto" w:fill="D9D9D9" w:themeFill="background1" w:themeFillShade="D9"/>
          </w:tcPr>
          <w:p w:rsidR="00316956" w:rsidRPr="000E285E" w:rsidRDefault="00316956" w:rsidP="001E6BB3">
            <w:pPr>
              <w:rPr>
                <w:b/>
                <w:color w:val="0000FF"/>
              </w:rPr>
            </w:pPr>
            <w:r w:rsidRPr="000E285E">
              <w:rPr>
                <w:rFonts w:hint="eastAsia"/>
                <w:b/>
                <w:color w:val="0000FF"/>
              </w:rPr>
              <w:t>(</w:t>
            </w:r>
            <w:r w:rsidRPr="000E285E">
              <w:rPr>
                <w:rFonts w:hint="eastAsia"/>
                <w:b/>
                <w:color w:val="0000FF"/>
              </w:rPr>
              <w:t>处理</w:t>
            </w:r>
            <w:r w:rsidRPr="000E285E">
              <w:rPr>
                <w:rFonts w:hint="eastAsia"/>
                <w:b/>
                <w:color w:val="0000FF"/>
              </w:rPr>
              <w:t>)</w:t>
            </w:r>
          </w:p>
          <w:p w:rsidR="00316956" w:rsidRPr="000E285E" w:rsidRDefault="00316956" w:rsidP="001E6BB3">
            <w:pPr>
              <w:rPr>
                <w:b/>
                <w:color w:val="0000FF"/>
              </w:rPr>
            </w:pPr>
            <w:r w:rsidRPr="000E285E">
              <w:rPr>
                <w:rFonts w:hint="eastAsia"/>
                <w:b/>
                <w:color w:val="0000FF"/>
              </w:rPr>
              <w:t>复核</w:t>
            </w:r>
          </w:p>
        </w:tc>
        <w:tc>
          <w:tcPr>
            <w:tcW w:w="542" w:type="dxa"/>
            <w:shd w:val="clear" w:color="auto" w:fill="D9D9D9" w:themeFill="background1" w:themeFillShade="D9"/>
          </w:tcPr>
          <w:p w:rsidR="00316956" w:rsidRPr="000E285E" w:rsidRDefault="00316956" w:rsidP="001E6BB3">
            <w:pPr>
              <w:rPr>
                <w:b/>
                <w:color w:val="0000FF"/>
              </w:rPr>
            </w:pPr>
            <w:r w:rsidRPr="000E285E">
              <w:rPr>
                <w:rFonts w:hint="eastAsia"/>
                <w:b/>
                <w:color w:val="0000FF"/>
              </w:rPr>
              <w:t>权益</w:t>
            </w:r>
          </w:p>
          <w:p w:rsidR="00316956" w:rsidRPr="000E285E" w:rsidRDefault="00316956" w:rsidP="001E6BB3">
            <w:pPr>
              <w:rPr>
                <w:b/>
                <w:color w:val="0000FF"/>
              </w:rPr>
            </w:pPr>
            <w:r w:rsidRPr="000E285E">
              <w:rPr>
                <w:rFonts w:hint="eastAsia"/>
                <w:b/>
                <w:color w:val="0000FF"/>
              </w:rPr>
              <w:t>分配</w:t>
            </w:r>
          </w:p>
        </w:tc>
        <w:tc>
          <w:tcPr>
            <w:tcW w:w="542" w:type="dxa"/>
            <w:shd w:val="clear" w:color="auto" w:fill="D9D9D9" w:themeFill="background1" w:themeFillShade="D9"/>
          </w:tcPr>
          <w:p w:rsidR="00316956" w:rsidRPr="000E285E" w:rsidRDefault="00316956" w:rsidP="001E6BB3">
            <w:pPr>
              <w:rPr>
                <w:b/>
                <w:color w:val="0000FF"/>
              </w:rPr>
            </w:pPr>
            <w:r w:rsidRPr="000E285E">
              <w:rPr>
                <w:rFonts w:hint="eastAsia"/>
                <w:b/>
                <w:color w:val="0000FF"/>
              </w:rPr>
              <w:t>权益</w:t>
            </w:r>
          </w:p>
          <w:p w:rsidR="00316956" w:rsidRPr="000E285E" w:rsidRDefault="00316956" w:rsidP="001E6BB3">
            <w:pPr>
              <w:rPr>
                <w:b/>
                <w:color w:val="0000FF"/>
              </w:rPr>
            </w:pPr>
            <w:r w:rsidRPr="000E285E">
              <w:rPr>
                <w:rFonts w:hint="eastAsia"/>
                <w:b/>
                <w:color w:val="0000FF"/>
              </w:rPr>
              <w:t>确认</w:t>
            </w:r>
          </w:p>
        </w:tc>
        <w:tc>
          <w:tcPr>
            <w:tcW w:w="542" w:type="dxa"/>
            <w:shd w:val="clear" w:color="auto" w:fill="D9D9D9" w:themeFill="background1" w:themeFillShade="D9"/>
          </w:tcPr>
          <w:p w:rsidR="00316956" w:rsidRPr="000E285E" w:rsidRDefault="00316956" w:rsidP="001E6BB3">
            <w:pPr>
              <w:rPr>
                <w:b/>
                <w:color w:val="0000FF"/>
              </w:rPr>
            </w:pPr>
            <w:r w:rsidRPr="000E285E">
              <w:rPr>
                <w:rFonts w:hint="eastAsia"/>
                <w:b/>
                <w:color w:val="0000FF"/>
              </w:rPr>
              <w:t>信息</w:t>
            </w:r>
          </w:p>
          <w:p w:rsidR="00316956" w:rsidRPr="000E285E" w:rsidRDefault="00316956" w:rsidP="001E6BB3">
            <w:pPr>
              <w:rPr>
                <w:b/>
                <w:color w:val="0000FF"/>
              </w:rPr>
            </w:pPr>
            <w:r w:rsidRPr="000E285E">
              <w:rPr>
                <w:rFonts w:hint="eastAsia"/>
                <w:b/>
                <w:color w:val="0000FF"/>
              </w:rPr>
              <w:t>发布</w:t>
            </w:r>
          </w:p>
        </w:tc>
        <w:tc>
          <w:tcPr>
            <w:tcW w:w="542" w:type="dxa"/>
            <w:shd w:val="clear" w:color="auto" w:fill="D9D9D9" w:themeFill="background1" w:themeFillShade="D9"/>
          </w:tcPr>
          <w:p w:rsidR="00316956" w:rsidRPr="000E285E" w:rsidRDefault="00316956" w:rsidP="001E6BB3">
            <w:pPr>
              <w:rPr>
                <w:b/>
                <w:color w:val="0000FF"/>
              </w:rPr>
            </w:pPr>
            <w:r w:rsidRPr="000E285E">
              <w:rPr>
                <w:rFonts w:hint="eastAsia"/>
                <w:b/>
                <w:color w:val="0000FF"/>
              </w:rPr>
              <w:t>行权</w:t>
            </w:r>
          </w:p>
          <w:p w:rsidR="00316956" w:rsidRPr="000E285E" w:rsidRDefault="00316956" w:rsidP="001E6BB3">
            <w:pPr>
              <w:rPr>
                <w:b/>
                <w:color w:val="0000FF"/>
              </w:rPr>
            </w:pPr>
            <w:r>
              <w:rPr>
                <w:rFonts w:hint="eastAsia"/>
                <w:b/>
                <w:color w:val="0000FF"/>
              </w:rPr>
              <w:t>统计</w:t>
            </w:r>
          </w:p>
        </w:tc>
        <w:tc>
          <w:tcPr>
            <w:tcW w:w="542" w:type="dxa"/>
            <w:shd w:val="clear" w:color="auto" w:fill="D9D9D9" w:themeFill="background1" w:themeFillShade="D9"/>
          </w:tcPr>
          <w:p w:rsidR="00316956" w:rsidRPr="000E285E" w:rsidRDefault="00316956" w:rsidP="001E6BB3">
            <w:pPr>
              <w:rPr>
                <w:b/>
                <w:color w:val="0000FF"/>
              </w:rPr>
            </w:pPr>
            <w:r w:rsidRPr="000E285E">
              <w:rPr>
                <w:rFonts w:hint="eastAsia"/>
                <w:b/>
                <w:color w:val="0000FF"/>
              </w:rPr>
              <w:t>行权</w:t>
            </w:r>
          </w:p>
          <w:p w:rsidR="00316956" w:rsidRPr="000E285E" w:rsidRDefault="00316956" w:rsidP="001E6BB3">
            <w:pPr>
              <w:rPr>
                <w:b/>
                <w:color w:val="0000FF"/>
              </w:rPr>
            </w:pPr>
            <w:r>
              <w:rPr>
                <w:rFonts w:hint="eastAsia"/>
                <w:b/>
                <w:color w:val="0000FF"/>
              </w:rPr>
              <w:t>确认</w:t>
            </w:r>
          </w:p>
        </w:tc>
        <w:tc>
          <w:tcPr>
            <w:tcW w:w="542" w:type="dxa"/>
            <w:shd w:val="clear" w:color="auto" w:fill="D9D9D9" w:themeFill="background1" w:themeFillShade="D9"/>
          </w:tcPr>
          <w:p w:rsidR="00316956" w:rsidRPr="000E285E" w:rsidRDefault="00316956" w:rsidP="001E6BB3">
            <w:pPr>
              <w:rPr>
                <w:b/>
                <w:color w:val="0000FF"/>
              </w:rPr>
            </w:pPr>
            <w:r w:rsidRPr="000E285E">
              <w:rPr>
                <w:rFonts w:hint="eastAsia"/>
                <w:b/>
                <w:color w:val="0000FF"/>
              </w:rPr>
              <w:t>归档</w:t>
            </w:r>
          </w:p>
        </w:tc>
      </w:tr>
      <w:tr w:rsidR="00316956" w:rsidTr="00316956">
        <w:tc>
          <w:tcPr>
            <w:tcW w:w="697" w:type="dxa"/>
            <w:vMerge w:val="restart"/>
          </w:tcPr>
          <w:p w:rsidR="00316956" w:rsidRDefault="00316956" w:rsidP="001E6BB3"/>
          <w:p w:rsidR="00316956" w:rsidRDefault="00316956" w:rsidP="001E6BB3"/>
          <w:p w:rsidR="00316956" w:rsidRDefault="00316956" w:rsidP="001E6BB3">
            <w:r>
              <w:rPr>
                <w:rFonts w:hint="eastAsia"/>
              </w:rPr>
              <w:t>供</w:t>
            </w:r>
            <w:proofErr w:type="gramStart"/>
            <w:r>
              <w:rPr>
                <w:rFonts w:hint="eastAsia"/>
              </w:rPr>
              <w:t>股行动</w:t>
            </w:r>
            <w:proofErr w:type="gramEnd"/>
          </w:p>
        </w:tc>
        <w:tc>
          <w:tcPr>
            <w:tcW w:w="1446" w:type="dxa"/>
          </w:tcPr>
          <w:p w:rsidR="00316956" w:rsidRDefault="00316956" w:rsidP="001E6BB3">
            <w:r>
              <w:rPr>
                <w:rFonts w:hint="eastAsia"/>
              </w:rPr>
              <w:t>供股</w:t>
            </w:r>
            <w:r>
              <w:rPr>
                <w:rFonts w:asciiTheme="minorEastAsia" w:hAnsiTheme="minorEastAsia" w:hint="eastAsia"/>
              </w:rPr>
              <w:t>权</w:t>
            </w:r>
            <w:r>
              <w:rPr>
                <w:rFonts w:hint="eastAsia"/>
              </w:rPr>
              <w:t>分配</w:t>
            </w:r>
          </w:p>
        </w:tc>
        <w:tc>
          <w:tcPr>
            <w:tcW w:w="534" w:type="dxa"/>
          </w:tcPr>
          <w:p w:rsidR="00316956" w:rsidRPr="00127C1D" w:rsidRDefault="00316956" w:rsidP="001E6BB3">
            <w:pPr>
              <w:jc w:val="center"/>
              <w:rPr>
                <w:b/>
                <w:color w:val="0000FF"/>
              </w:rPr>
            </w:pPr>
            <w:r w:rsidRPr="00127C1D">
              <w:rPr>
                <w:rFonts w:hint="eastAsia"/>
                <w:b/>
                <w:color w:val="0000FF"/>
              </w:rPr>
              <w:t>有</w:t>
            </w:r>
          </w:p>
        </w:tc>
        <w:tc>
          <w:tcPr>
            <w:tcW w:w="628" w:type="dxa"/>
          </w:tcPr>
          <w:p w:rsidR="00316956" w:rsidRDefault="00316956" w:rsidP="001E6BB3">
            <w:pPr>
              <w:jc w:val="center"/>
            </w:pPr>
            <w:r>
              <w:rPr>
                <w:rFonts w:hint="eastAsia"/>
              </w:rPr>
              <w:t>要</w:t>
            </w:r>
          </w:p>
        </w:tc>
        <w:tc>
          <w:tcPr>
            <w:tcW w:w="542" w:type="dxa"/>
            <w:shd w:val="clear" w:color="auto" w:fill="FFFFFF" w:themeFill="background1"/>
          </w:tcPr>
          <w:p w:rsidR="00316956" w:rsidRPr="00EA4840" w:rsidRDefault="00316956" w:rsidP="00C21DAA">
            <w:pPr>
              <w:jc w:val="center"/>
              <w:rPr>
                <w:rFonts w:asciiTheme="minorEastAsia" w:hAnsiTheme="minorEastAsia"/>
                <w:b/>
                <w:color w:val="FFFF00"/>
              </w:rPr>
            </w:pP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c>
          <w:tcPr>
            <w:tcW w:w="629"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c>
          <w:tcPr>
            <w:tcW w:w="542" w:type="dxa"/>
          </w:tcPr>
          <w:p w:rsidR="00316956" w:rsidRPr="00EA4840" w:rsidRDefault="00316956" w:rsidP="001E6BB3">
            <w:pPr>
              <w:jc w:val="center"/>
              <w:rPr>
                <w:b/>
                <w:color w:val="FFFF00"/>
              </w:rPr>
            </w:pPr>
          </w:p>
        </w:tc>
        <w:tc>
          <w:tcPr>
            <w:tcW w:w="542" w:type="dxa"/>
            <w:shd w:val="clear" w:color="auto" w:fill="auto"/>
          </w:tcPr>
          <w:p w:rsidR="00316956" w:rsidRPr="00EA4840" w:rsidRDefault="00316956" w:rsidP="001E6BB3">
            <w:pPr>
              <w:jc w:val="center"/>
              <w:rPr>
                <w:rFonts w:asciiTheme="minorEastAsia" w:hAnsiTheme="minorEastAsia"/>
                <w:b/>
                <w:color w:val="FFFF00"/>
              </w:rPr>
            </w:pP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r>
      <w:tr w:rsidR="00316956" w:rsidTr="00316956">
        <w:tc>
          <w:tcPr>
            <w:tcW w:w="697" w:type="dxa"/>
            <w:vMerge/>
          </w:tcPr>
          <w:p w:rsidR="00316956" w:rsidRDefault="00316956" w:rsidP="001E6BB3"/>
        </w:tc>
        <w:tc>
          <w:tcPr>
            <w:tcW w:w="1446" w:type="dxa"/>
          </w:tcPr>
          <w:p w:rsidR="00316956" w:rsidRDefault="00316956" w:rsidP="001E6BB3">
            <w:r>
              <w:rPr>
                <w:rFonts w:hint="eastAsia"/>
              </w:rPr>
              <w:t>供股权交易</w:t>
            </w:r>
          </w:p>
        </w:tc>
        <w:tc>
          <w:tcPr>
            <w:tcW w:w="534" w:type="dxa"/>
          </w:tcPr>
          <w:p w:rsidR="00316956" w:rsidRDefault="00316956" w:rsidP="001E6BB3">
            <w:pPr>
              <w:jc w:val="center"/>
            </w:pPr>
            <w:r>
              <w:rPr>
                <w:rFonts w:hint="eastAsia"/>
              </w:rPr>
              <w:t>否</w:t>
            </w:r>
          </w:p>
        </w:tc>
        <w:tc>
          <w:tcPr>
            <w:tcW w:w="628" w:type="dxa"/>
          </w:tcPr>
          <w:p w:rsidR="00316956" w:rsidRDefault="00316956" w:rsidP="001E6BB3">
            <w:pPr>
              <w:jc w:val="center"/>
            </w:pPr>
            <w:r>
              <w:rPr>
                <w:rFonts w:hint="eastAsia"/>
              </w:rPr>
              <w:t>要</w:t>
            </w:r>
          </w:p>
        </w:tc>
        <w:tc>
          <w:tcPr>
            <w:tcW w:w="542" w:type="dxa"/>
            <w:shd w:val="clear" w:color="auto" w:fill="002060"/>
          </w:tcPr>
          <w:p w:rsidR="00316956" w:rsidRPr="00EA4840" w:rsidRDefault="00316956" w:rsidP="00C21DAA">
            <w:pPr>
              <w:jc w:val="center"/>
              <w:rPr>
                <w:b/>
                <w:color w:val="FFFF00"/>
              </w:rPr>
            </w:pPr>
            <w:r w:rsidRPr="00EA4840">
              <w:rPr>
                <w:rFonts w:asciiTheme="minorEastAsia" w:hAnsiTheme="minorEastAsia" w:hint="eastAsia"/>
                <w:b/>
                <w:color w:val="FFFF00"/>
              </w:rPr>
              <w:t>√</w:t>
            </w:r>
          </w:p>
        </w:tc>
        <w:tc>
          <w:tcPr>
            <w:tcW w:w="542" w:type="dxa"/>
          </w:tcPr>
          <w:p w:rsidR="00316956" w:rsidRPr="00EA4840" w:rsidRDefault="00316956" w:rsidP="001E6BB3">
            <w:pPr>
              <w:jc w:val="center"/>
              <w:rPr>
                <w:b/>
                <w:color w:val="FFFF00"/>
              </w:rPr>
            </w:pPr>
          </w:p>
        </w:tc>
        <w:tc>
          <w:tcPr>
            <w:tcW w:w="629" w:type="dxa"/>
          </w:tcPr>
          <w:p w:rsidR="00316956" w:rsidRPr="00EA4840" w:rsidRDefault="00316956" w:rsidP="001E6BB3">
            <w:pPr>
              <w:jc w:val="center"/>
              <w:rPr>
                <w:b/>
                <w:color w:val="FFFF00"/>
              </w:rPr>
            </w:pP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c>
          <w:tcPr>
            <w:tcW w:w="542" w:type="dxa"/>
          </w:tcPr>
          <w:p w:rsidR="00316956" w:rsidRPr="00EA4840" w:rsidRDefault="00316956" w:rsidP="001E6BB3">
            <w:pPr>
              <w:jc w:val="center"/>
              <w:rPr>
                <w:b/>
                <w:color w:val="FFFF00"/>
              </w:rPr>
            </w:pPr>
          </w:p>
        </w:tc>
        <w:tc>
          <w:tcPr>
            <w:tcW w:w="542" w:type="dxa"/>
            <w:shd w:val="clear" w:color="auto" w:fill="auto"/>
          </w:tcPr>
          <w:p w:rsidR="00316956" w:rsidRPr="00EA4840" w:rsidRDefault="00316956" w:rsidP="001E6BB3">
            <w:pPr>
              <w:jc w:val="center"/>
              <w:rPr>
                <w:rFonts w:asciiTheme="minorEastAsia" w:hAnsiTheme="minorEastAsia"/>
                <w:b/>
                <w:color w:val="FFFF00"/>
              </w:rPr>
            </w:pP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r>
      <w:tr w:rsidR="00316956" w:rsidTr="00316956">
        <w:tc>
          <w:tcPr>
            <w:tcW w:w="697" w:type="dxa"/>
            <w:vMerge/>
          </w:tcPr>
          <w:p w:rsidR="00316956" w:rsidRDefault="00316956" w:rsidP="001E6BB3"/>
        </w:tc>
        <w:tc>
          <w:tcPr>
            <w:tcW w:w="1446" w:type="dxa"/>
          </w:tcPr>
          <w:p w:rsidR="00316956" w:rsidRDefault="00316956" w:rsidP="001E6BB3">
            <w:r>
              <w:rPr>
                <w:rFonts w:hint="eastAsia"/>
              </w:rPr>
              <w:t>供股行权</w:t>
            </w:r>
          </w:p>
        </w:tc>
        <w:tc>
          <w:tcPr>
            <w:tcW w:w="534" w:type="dxa"/>
          </w:tcPr>
          <w:p w:rsidR="00316956" w:rsidRDefault="00316956" w:rsidP="001E6BB3">
            <w:pPr>
              <w:jc w:val="center"/>
            </w:pPr>
            <w:r>
              <w:rPr>
                <w:rFonts w:hint="eastAsia"/>
              </w:rPr>
              <w:t>否</w:t>
            </w:r>
          </w:p>
        </w:tc>
        <w:tc>
          <w:tcPr>
            <w:tcW w:w="628" w:type="dxa"/>
          </w:tcPr>
          <w:p w:rsidR="00316956" w:rsidRDefault="00316956" w:rsidP="001E6BB3">
            <w:pPr>
              <w:jc w:val="center"/>
            </w:pPr>
            <w:r>
              <w:rPr>
                <w:rFonts w:hint="eastAsia"/>
              </w:rPr>
              <w:t>否</w:t>
            </w:r>
          </w:p>
        </w:tc>
        <w:tc>
          <w:tcPr>
            <w:tcW w:w="542" w:type="dxa"/>
            <w:shd w:val="clear" w:color="auto" w:fill="002060"/>
          </w:tcPr>
          <w:p w:rsidR="00316956" w:rsidRPr="00EA4840" w:rsidRDefault="00316956" w:rsidP="00C21DAA">
            <w:pPr>
              <w:jc w:val="center"/>
              <w:rPr>
                <w:b/>
                <w:color w:val="FFFF00"/>
              </w:rPr>
            </w:pPr>
            <w:r w:rsidRPr="00EA4840">
              <w:rPr>
                <w:rFonts w:asciiTheme="minorEastAsia" w:hAnsiTheme="minorEastAsia" w:hint="eastAsia"/>
                <w:b/>
                <w:color w:val="FFFF00"/>
              </w:rPr>
              <w:t>√</w:t>
            </w:r>
          </w:p>
        </w:tc>
        <w:tc>
          <w:tcPr>
            <w:tcW w:w="542" w:type="dxa"/>
          </w:tcPr>
          <w:p w:rsidR="00316956" w:rsidRPr="00EA4840" w:rsidRDefault="00316956" w:rsidP="001E6BB3">
            <w:pPr>
              <w:jc w:val="center"/>
              <w:rPr>
                <w:b/>
                <w:color w:val="FFFF00"/>
              </w:rPr>
            </w:pPr>
          </w:p>
        </w:tc>
        <w:tc>
          <w:tcPr>
            <w:tcW w:w="629" w:type="dxa"/>
          </w:tcPr>
          <w:p w:rsidR="00316956" w:rsidRPr="00EA4840" w:rsidRDefault="00316956" w:rsidP="001E6BB3">
            <w:pPr>
              <w:jc w:val="center"/>
              <w:rPr>
                <w:b/>
                <w:color w:val="FFFF00"/>
              </w:rPr>
            </w:pPr>
          </w:p>
        </w:tc>
        <w:tc>
          <w:tcPr>
            <w:tcW w:w="542" w:type="dxa"/>
          </w:tcPr>
          <w:p w:rsidR="00316956" w:rsidRPr="00EA4840" w:rsidRDefault="00316956" w:rsidP="001E6BB3">
            <w:pPr>
              <w:jc w:val="center"/>
              <w:rPr>
                <w:b/>
                <w:color w:val="FFFF00"/>
              </w:rPr>
            </w:pPr>
          </w:p>
        </w:tc>
        <w:tc>
          <w:tcPr>
            <w:tcW w:w="542" w:type="dxa"/>
          </w:tcPr>
          <w:p w:rsidR="00316956" w:rsidRPr="00EA4840" w:rsidRDefault="00316956" w:rsidP="001E6BB3">
            <w:pPr>
              <w:jc w:val="center"/>
              <w:rPr>
                <w:b/>
                <w:color w:val="FFFF00"/>
              </w:rPr>
            </w:pPr>
          </w:p>
        </w:tc>
        <w:tc>
          <w:tcPr>
            <w:tcW w:w="542" w:type="dxa"/>
          </w:tcPr>
          <w:p w:rsidR="00316956" w:rsidRPr="00EA4840" w:rsidRDefault="00316956" w:rsidP="001E6BB3">
            <w:pPr>
              <w:jc w:val="center"/>
              <w:rPr>
                <w:b/>
                <w:color w:val="FFFF00"/>
              </w:rPr>
            </w:pP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316956" w:rsidRPr="00EA4840" w:rsidRDefault="00316956" w:rsidP="001E6BB3">
            <w:pPr>
              <w:jc w:val="center"/>
              <w:rPr>
                <w:rFonts w:asciiTheme="minorEastAsia" w:hAnsiTheme="minorEastAsia"/>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r>
      <w:tr w:rsidR="00316956" w:rsidTr="00316956">
        <w:tc>
          <w:tcPr>
            <w:tcW w:w="697" w:type="dxa"/>
            <w:vMerge/>
          </w:tcPr>
          <w:p w:rsidR="00316956" w:rsidRDefault="00316956" w:rsidP="001E6BB3"/>
        </w:tc>
        <w:tc>
          <w:tcPr>
            <w:tcW w:w="1446" w:type="dxa"/>
          </w:tcPr>
          <w:p w:rsidR="00316956" w:rsidRDefault="00316956" w:rsidP="001E6BB3">
            <w:r>
              <w:rPr>
                <w:rFonts w:hint="eastAsia"/>
              </w:rPr>
              <w:t>股份分配</w:t>
            </w:r>
          </w:p>
        </w:tc>
        <w:tc>
          <w:tcPr>
            <w:tcW w:w="534" w:type="dxa"/>
          </w:tcPr>
          <w:p w:rsidR="00316956" w:rsidRDefault="00316956" w:rsidP="001E6BB3">
            <w:pPr>
              <w:jc w:val="center"/>
            </w:pPr>
            <w:r w:rsidRPr="00127C1D">
              <w:rPr>
                <w:rFonts w:hint="eastAsia"/>
                <w:b/>
                <w:color w:val="0000FF"/>
              </w:rPr>
              <w:t>有</w:t>
            </w:r>
          </w:p>
        </w:tc>
        <w:tc>
          <w:tcPr>
            <w:tcW w:w="628" w:type="dxa"/>
          </w:tcPr>
          <w:p w:rsidR="00316956" w:rsidRDefault="00316956" w:rsidP="001E6BB3">
            <w:pPr>
              <w:jc w:val="center"/>
            </w:pPr>
            <w:r>
              <w:rPr>
                <w:rFonts w:hint="eastAsia"/>
              </w:rPr>
              <w:t>要</w:t>
            </w:r>
          </w:p>
        </w:tc>
        <w:tc>
          <w:tcPr>
            <w:tcW w:w="542" w:type="dxa"/>
            <w:shd w:val="clear" w:color="auto" w:fill="FFFFFF" w:themeFill="background1"/>
          </w:tcPr>
          <w:p w:rsidR="00316956" w:rsidRPr="00EA4840" w:rsidRDefault="00316956" w:rsidP="00C21DAA">
            <w:pPr>
              <w:jc w:val="center"/>
              <w:rPr>
                <w:rFonts w:asciiTheme="minorEastAsia" w:hAnsiTheme="minorEastAsia"/>
                <w:b/>
                <w:color w:val="FFFF00"/>
              </w:rPr>
            </w:pP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c>
          <w:tcPr>
            <w:tcW w:w="629"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c>
          <w:tcPr>
            <w:tcW w:w="542" w:type="dxa"/>
          </w:tcPr>
          <w:p w:rsidR="00316956" w:rsidRPr="00EA4840" w:rsidRDefault="00316956" w:rsidP="001E6BB3">
            <w:pPr>
              <w:jc w:val="center"/>
              <w:rPr>
                <w:b/>
                <w:color w:val="FFFF00"/>
              </w:rPr>
            </w:pPr>
          </w:p>
        </w:tc>
        <w:tc>
          <w:tcPr>
            <w:tcW w:w="542" w:type="dxa"/>
            <w:shd w:val="clear" w:color="auto" w:fill="auto"/>
          </w:tcPr>
          <w:p w:rsidR="00316956" w:rsidRPr="00EA4840" w:rsidRDefault="00316956" w:rsidP="001E6BB3">
            <w:pPr>
              <w:jc w:val="center"/>
              <w:rPr>
                <w:rFonts w:asciiTheme="minorEastAsia" w:hAnsiTheme="minorEastAsia"/>
                <w:b/>
                <w:color w:val="FFFF00"/>
              </w:rPr>
            </w:pP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r>
      <w:tr w:rsidR="00316956" w:rsidTr="00316956">
        <w:tc>
          <w:tcPr>
            <w:tcW w:w="697" w:type="dxa"/>
            <w:vMerge/>
          </w:tcPr>
          <w:p w:rsidR="00316956" w:rsidRDefault="00316956" w:rsidP="001E6BB3"/>
        </w:tc>
        <w:tc>
          <w:tcPr>
            <w:tcW w:w="1446" w:type="dxa"/>
          </w:tcPr>
          <w:p w:rsidR="00316956" w:rsidRDefault="00316956" w:rsidP="001E6BB3">
            <w:r>
              <w:rPr>
                <w:rFonts w:hint="eastAsia"/>
              </w:rPr>
              <w:t>供股权过期</w:t>
            </w:r>
          </w:p>
        </w:tc>
        <w:tc>
          <w:tcPr>
            <w:tcW w:w="534" w:type="dxa"/>
          </w:tcPr>
          <w:p w:rsidR="00316956" w:rsidRDefault="00316956" w:rsidP="001E6BB3">
            <w:pPr>
              <w:jc w:val="center"/>
            </w:pPr>
            <w:r>
              <w:rPr>
                <w:rFonts w:hint="eastAsia"/>
              </w:rPr>
              <w:t>否</w:t>
            </w:r>
          </w:p>
        </w:tc>
        <w:tc>
          <w:tcPr>
            <w:tcW w:w="628" w:type="dxa"/>
          </w:tcPr>
          <w:p w:rsidR="00316956" w:rsidRDefault="00316956" w:rsidP="001E6BB3">
            <w:pPr>
              <w:jc w:val="center"/>
            </w:pPr>
            <w:r>
              <w:rPr>
                <w:rFonts w:hint="eastAsia"/>
              </w:rPr>
              <w:t>要</w:t>
            </w:r>
          </w:p>
        </w:tc>
        <w:tc>
          <w:tcPr>
            <w:tcW w:w="542" w:type="dxa"/>
            <w:shd w:val="clear" w:color="auto" w:fill="FFFFFF" w:themeFill="background1"/>
          </w:tcPr>
          <w:p w:rsidR="00316956" w:rsidRDefault="00316956" w:rsidP="00C21DAA">
            <w:pPr>
              <w:jc w:val="center"/>
            </w:pPr>
          </w:p>
        </w:tc>
        <w:tc>
          <w:tcPr>
            <w:tcW w:w="542" w:type="dxa"/>
          </w:tcPr>
          <w:p w:rsidR="00316956" w:rsidRDefault="00316956" w:rsidP="001E6BB3">
            <w:pPr>
              <w:jc w:val="center"/>
            </w:pPr>
          </w:p>
        </w:tc>
        <w:tc>
          <w:tcPr>
            <w:tcW w:w="629" w:type="dxa"/>
          </w:tcPr>
          <w:p w:rsidR="00316956" w:rsidRDefault="00316956" w:rsidP="001E6BB3">
            <w:pPr>
              <w:jc w:val="center"/>
            </w:pPr>
          </w:p>
        </w:tc>
        <w:tc>
          <w:tcPr>
            <w:tcW w:w="542" w:type="dxa"/>
          </w:tcPr>
          <w:p w:rsidR="00316956" w:rsidRDefault="00316956" w:rsidP="001E6BB3">
            <w:pPr>
              <w:jc w:val="center"/>
            </w:pPr>
          </w:p>
        </w:tc>
        <w:tc>
          <w:tcPr>
            <w:tcW w:w="542" w:type="dxa"/>
          </w:tcPr>
          <w:p w:rsidR="00316956" w:rsidRDefault="00316956" w:rsidP="001E6BB3">
            <w:pPr>
              <w:jc w:val="center"/>
            </w:pPr>
          </w:p>
        </w:tc>
        <w:tc>
          <w:tcPr>
            <w:tcW w:w="542" w:type="dxa"/>
          </w:tcPr>
          <w:p w:rsidR="00316956" w:rsidRDefault="00316956" w:rsidP="001E6BB3">
            <w:pPr>
              <w:jc w:val="center"/>
            </w:pPr>
          </w:p>
        </w:tc>
        <w:tc>
          <w:tcPr>
            <w:tcW w:w="542" w:type="dxa"/>
          </w:tcPr>
          <w:p w:rsidR="00316956" w:rsidRDefault="00316956" w:rsidP="001E6BB3">
            <w:pPr>
              <w:jc w:val="center"/>
            </w:pPr>
          </w:p>
        </w:tc>
        <w:tc>
          <w:tcPr>
            <w:tcW w:w="542" w:type="dxa"/>
            <w:shd w:val="clear" w:color="auto" w:fill="auto"/>
          </w:tcPr>
          <w:p w:rsidR="00316956" w:rsidRPr="00EA4840" w:rsidRDefault="00316956" w:rsidP="001E6BB3">
            <w:pPr>
              <w:jc w:val="center"/>
              <w:rPr>
                <w:rFonts w:asciiTheme="minorEastAsia" w:hAnsiTheme="minorEastAsia"/>
                <w:b/>
                <w:color w:val="FFFF00"/>
              </w:rPr>
            </w:pPr>
          </w:p>
        </w:tc>
        <w:tc>
          <w:tcPr>
            <w:tcW w:w="542" w:type="dxa"/>
            <w:shd w:val="clear" w:color="auto" w:fill="0F243E" w:themeFill="text2" w:themeFillShade="80"/>
          </w:tcPr>
          <w:p w:rsidR="00316956" w:rsidRPr="00EA4840" w:rsidRDefault="00316956" w:rsidP="001E6BB3">
            <w:pPr>
              <w:jc w:val="center"/>
              <w:rPr>
                <w:b/>
                <w:color w:val="FFFF00"/>
              </w:rPr>
            </w:pPr>
            <w:r w:rsidRPr="00EA4840">
              <w:rPr>
                <w:rFonts w:asciiTheme="minorEastAsia" w:hAnsiTheme="minorEastAsia" w:hint="eastAsia"/>
                <w:b/>
                <w:color w:val="FFFF00"/>
              </w:rPr>
              <w:t>√</w:t>
            </w:r>
          </w:p>
        </w:tc>
      </w:tr>
    </w:tbl>
    <w:p w:rsidR="00611E4C" w:rsidRPr="00611E4C" w:rsidRDefault="00611E4C" w:rsidP="00611E4C">
      <w:pPr>
        <w:rPr>
          <w:lang w:val="en-AU"/>
        </w:rPr>
      </w:pPr>
    </w:p>
    <w:p w:rsidR="004F7620" w:rsidRDefault="004F7620" w:rsidP="004F7620">
      <w:pPr>
        <w:pStyle w:val="6"/>
        <w:rPr>
          <w:i w:val="0"/>
        </w:rPr>
      </w:pPr>
      <w:r>
        <w:rPr>
          <w:rFonts w:hint="eastAsia"/>
          <w:i w:val="0"/>
        </w:rPr>
        <w:t>6</w:t>
      </w:r>
      <w:r w:rsidRPr="009A4468">
        <w:rPr>
          <w:rFonts w:hint="eastAsia"/>
          <w:i w:val="0"/>
        </w:rPr>
        <w:t>_</w:t>
      </w:r>
      <w:r>
        <w:rPr>
          <w:rFonts w:hint="eastAsia"/>
          <w:i w:val="0"/>
        </w:rPr>
        <w:t>供股权益分配</w:t>
      </w:r>
      <w:r w:rsidR="0003686A">
        <w:rPr>
          <w:rFonts w:hint="eastAsia"/>
          <w:i w:val="0"/>
        </w:rPr>
        <w:t>数据</w:t>
      </w:r>
      <w:r w:rsidR="008932F7">
        <w:rPr>
          <w:rFonts w:hint="eastAsia"/>
          <w:i w:val="0"/>
        </w:rPr>
        <w:t>处理</w:t>
      </w:r>
      <w:r>
        <w:rPr>
          <w:rFonts w:hint="eastAsia"/>
          <w:i w:val="0"/>
        </w:rPr>
        <w:t>说明；</w:t>
      </w:r>
    </w:p>
    <w:p w:rsidR="004F7620" w:rsidRDefault="004F7620" w:rsidP="004F7620">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详细数据结构参见</w:t>
      </w:r>
    </w:p>
    <w:p w:rsidR="004F7620" w:rsidRDefault="004F7620" w:rsidP="004F7620">
      <w:pPr>
        <w:rPr>
          <w:color w:val="C00000"/>
        </w:rPr>
      </w:pPr>
      <w:r>
        <w:rPr>
          <w:rFonts w:hint="eastAsia"/>
          <w:color w:val="C00000"/>
        </w:rPr>
        <w:t>“</w:t>
      </w:r>
      <w:r>
        <w:rPr>
          <w:rFonts w:hint="eastAsia"/>
          <w:color w:val="C00000"/>
        </w:rPr>
        <w:t xml:space="preserve">4.1 </w:t>
      </w:r>
      <w:r w:rsidRPr="0016060E">
        <w:rPr>
          <w:color w:val="C00000"/>
        </w:rPr>
        <w:t>Benefit Entitlement</w:t>
      </w:r>
      <w:r>
        <w:rPr>
          <w:rFonts w:hint="eastAsia"/>
          <w:color w:val="C00000"/>
        </w:rPr>
        <w:t>（权益）段的数据分析”</w:t>
      </w:r>
    </w:p>
    <w:p w:rsidR="00A2399F" w:rsidRPr="00A2399F" w:rsidRDefault="00A2399F" w:rsidP="004F7620">
      <w:pPr>
        <w:rPr>
          <w:b/>
        </w:rPr>
      </w:pPr>
      <w:r w:rsidRPr="00A2399F">
        <w:rPr>
          <w:b/>
        </w:rPr>
        <w:t>Benefit Entitlement</w:t>
      </w:r>
      <w:r w:rsidRPr="00A2399F">
        <w:rPr>
          <w:rFonts w:asciiTheme="minorEastAsia" w:hAnsiTheme="minorEastAsia"/>
          <w:b/>
          <w:szCs w:val="21"/>
        </w:rPr>
        <w:t xml:space="preserve"> </w:t>
      </w:r>
      <w:r w:rsidRPr="00A2399F">
        <w:rPr>
          <w:rFonts w:asciiTheme="minorEastAsia" w:hAnsiTheme="minorEastAsia" w:hint="eastAsia"/>
          <w:b/>
          <w:szCs w:val="21"/>
        </w:rPr>
        <w:t>段的事件摘要字段(</w:t>
      </w:r>
      <w:r w:rsidRPr="00A2399F">
        <w:rPr>
          <w:rFonts w:asciiTheme="minorEastAsia" w:hAnsiTheme="minorEastAsia"/>
          <w:b/>
          <w:szCs w:val="21"/>
        </w:rPr>
        <w:t>Event summary</w:t>
      </w:r>
      <w:r w:rsidRPr="00A2399F">
        <w:rPr>
          <w:rFonts w:asciiTheme="minorEastAsia" w:hAnsiTheme="minorEastAsia" w:hint="eastAsia"/>
          <w:b/>
          <w:szCs w:val="21"/>
        </w:rPr>
        <w:t>) 中含有“</w:t>
      </w:r>
      <w:r w:rsidRPr="00A2399F">
        <w:rPr>
          <w:rFonts w:asciiTheme="minorEastAsia" w:hAnsiTheme="minorEastAsia"/>
          <w:b/>
        </w:rPr>
        <w:t>RTS ISSUE</w:t>
      </w:r>
      <w:r w:rsidRPr="00A2399F">
        <w:rPr>
          <w:rFonts w:asciiTheme="minorEastAsia" w:hAnsiTheme="minorEastAsia" w:hint="eastAsia"/>
          <w:b/>
          <w:szCs w:val="21"/>
        </w:rPr>
        <w:t>”字段的为供股权益数据；</w:t>
      </w:r>
    </w:p>
    <w:p w:rsidR="009A2503" w:rsidRDefault="009A2503" w:rsidP="004F7620">
      <w:pPr>
        <w:rPr>
          <w:color w:val="C00000"/>
        </w:rPr>
      </w:pPr>
    </w:p>
    <w:p w:rsidR="009A2503" w:rsidRPr="008932F7" w:rsidRDefault="0003686A" w:rsidP="006734D2">
      <w:pPr>
        <w:pStyle w:val="a7"/>
        <w:numPr>
          <w:ilvl w:val="0"/>
          <w:numId w:val="106"/>
        </w:numPr>
        <w:ind w:firstLineChars="0"/>
        <w:rPr>
          <w:rFonts w:asciiTheme="minorEastAsia" w:hAnsiTheme="minorEastAsia"/>
          <w:color w:val="000000" w:themeColor="text1"/>
          <w:szCs w:val="21"/>
        </w:rPr>
      </w:pPr>
      <w:r w:rsidRPr="008932F7">
        <w:rPr>
          <w:rFonts w:asciiTheme="minorEastAsia" w:hAnsiTheme="minorEastAsia" w:hint="eastAsia"/>
          <w:color w:val="000000" w:themeColor="text1"/>
          <w:szCs w:val="21"/>
        </w:rPr>
        <w:t>每行记录的第一个字母        为“B</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(即 RECORD TYPE), 表示“记当类型为权益”；</w:t>
      </w:r>
    </w:p>
    <w:p w:rsidR="0003686A" w:rsidRPr="008932F7" w:rsidRDefault="0003686A" w:rsidP="006734D2">
      <w:pPr>
        <w:pStyle w:val="a7"/>
        <w:numPr>
          <w:ilvl w:val="0"/>
          <w:numId w:val="106"/>
        </w:numPr>
        <w:ind w:firstLineChars="0"/>
        <w:rPr>
          <w:rFonts w:asciiTheme="minorEastAsia" w:hAnsiTheme="minorEastAsia"/>
          <w:color w:val="000000" w:themeColor="text1"/>
          <w:szCs w:val="21"/>
        </w:rPr>
      </w:pPr>
      <w:r w:rsidRPr="008932F7">
        <w:rPr>
          <w:rFonts w:asciiTheme="minorEastAsia" w:hAnsiTheme="minorEastAsia" w:hint="eastAsia"/>
          <w:color w:val="000000" w:themeColor="text1"/>
          <w:szCs w:val="21"/>
        </w:rPr>
        <w:t>持有类别（HOLDING TYPE</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    为“H</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,表示“原先持股”；</w:t>
      </w:r>
    </w:p>
    <w:p w:rsidR="0003686A" w:rsidRPr="008932F7" w:rsidRDefault="0003686A" w:rsidP="006734D2">
      <w:pPr>
        <w:pStyle w:val="a7"/>
        <w:numPr>
          <w:ilvl w:val="0"/>
          <w:numId w:val="106"/>
        </w:numPr>
        <w:ind w:firstLineChars="0"/>
        <w:rPr>
          <w:rFonts w:asciiTheme="minorEastAsia" w:hAnsiTheme="minorEastAsia"/>
          <w:color w:val="000000" w:themeColor="text1"/>
          <w:szCs w:val="21"/>
        </w:rPr>
      </w:pPr>
      <w:r w:rsidRPr="008932F7">
        <w:rPr>
          <w:rFonts w:asciiTheme="minorEastAsia" w:hAnsiTheme="minorEastAsia" w:hint="eastAsia"/>
          <w:color w:val="000000" w:themeColor="text1"/>
          <w:szCs w:val="21"/>
        </w:rPr>
        <w:t>接收类型（RECEIVABLE TYPE</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 为“F</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,表示“</w:t>
      </w:r>
      <w:r w:rsidR="008932F7" w:rsidRPr="008932F7">
        <w:rPr>
          <w:rFonts w:asciiTheme="minorEastAsia" w:hAnsiTheme="minorEastAsia" w:hint="eastAsia"/>
          <w:color w:val="000000" w:themeColor="text1"/>
          <w:szCs w:val="21"/>
        </w:rPr>
        <w:t>最终确定</w:t>
      </w:r>
      <w:r w:rsidRPr="008932F7">
        <w:rPr>
          <w:rFonts w:asciiTheme="minorEastAsia" w:hAnsiTheme="minorEastAsia" w:hint="eastAsia"/>
          <w:color w:val="000000" w:themeColor="text1"/>
          <w:szCs w:val="21"/>
        </w:rPr>
        <w:t>”</w:t>
      </w:r>
      <w:r w:rsidR="008932F7" w:rsidRPr="008932F7">
        <w:rPr>
          <w:rFonts w:asciiTheme="minorEastAsia" w:hAnsiTheme="minorEastAsia" w:hint="eastAsia"/>
          <w:color w:val="000000" w:themeColor="text1"/>
          <w:szCs w:val="21"/>
        </w:rPr>
        <w:t>，该类数据进入处理</w:t>
      </w:r>
      <w:r w:rsidRPr="008932F7">
        <w:rPr>
          <w:rFonts w:asciiTheme="minorEastAsia" w:hAnsiTheme="minorEastAsia" w:hint="eastAsia"/>
          <w:color w:val="000000" w:themeColor="text1"/>
          <w:szCs w:val="21"/>
        </w:rPr>
        <w:t xml:space="preserve">； </w:t>
      </w:r>
    </w:p>
    <w:p w:rsidR="008932F7" w:rsidRDefault="008932F7" w:rsidP="006734D2">
      <w:pPr>
        <w:pStyle w:val="a7"/>
        <w:numPr>
          <w:ilvl w:val="0"/>
          <w:numId w:val="106"/>
        </w:numPr>
        <w:ind w:firstLineChars="0"/>
        <w:rPr>
          <w:rFonts w:asciiTheme="minorEastAsia" w:hAnsiTheme="minorEastAsia"/>
          <w:color w:val="000000" w:themeColor="text1"/>
          <w:szCs w:val="21"/>
        </w:rPr>
      </w:pPr>
      <w:r w:rsidRPr="008932F7">
        <w:rPr>
          <w:rFonts w:asciiTheme="minorEastAsia" w:hAnsiTheme="minorEastAsia" w:hint="eastAsia"/>
          <w:color w:val="000000" w:themeColor="text1"/>
          <w:szCs w:val="21"/>
        </w:rPr>
        <w:t>接收类型（RECEIVABLE TYPE</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 为“P</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,表示“初步确定”，该类数据另外保存，只作为以后查询，不需要作业务处理； </w:t>
      </w:r>
    </w:p>
    <w:p w:rsidR="00A2399F" w:rsidRDefault="00A2399F" w:rsidP="00A2399F">
      <w:pPr>
        <w:rPr>
          <w:rFonts w:asciiTheme="minorEastAsia" w:hAnsiTheme="minorEastAsia"/>
          <w:color w:val="000000" w:themeColor="text1"/>
          <w:szCs w:val="21"/>
        </w:rPr>
      </w:pPr>
    </w:p>
    <w:p w:rsidR="00A2399F" w:rsidRDefault="00A2399F" w:rsidP="00A2399F">
      <w:pPr>
        <w:rPr>
          <w:rFonts w:asciiTheme="minorEastAsia" w:hAnsiTheme="minorEastAsia"/>
          <w:color w:val="000000" w:themeColor="text1"/>
          <w:szCs w:val="21"/>
        </w:rPr>
      </w:pPr>
      <w:r>
        <w:rPr>
          <w:rFonts w:asciiTheme="minorEastAsia" w:hAnsiTheme="minorEastAsia" w:hint="eastAsia"/>
          <w:color w:val="000000" w:themeColor="text1"/>
          <w:szCs w:val="21"/>
        </w:rPr>
        <w:t xml:space="preserve">系统处理 </w:t>
      </w:r>
    </w:p>
    <w:p w:rsidR="00A2399F" w:rsidRDefault="00A2399F" w:rsidP="00A2399F">
      <w:pPr>
        <w:rPr>
          <w:rFonts w:asciiTheme="minorEastAsia" w:hAnsiTheme="minorEastAsia"/>
          <w:color w:val="000000" w:themeColor="text1"/>
          <w:szCs w:val="21"/>
        </w:rPr>
      </w:pPr>
      <w:r>
        <w:rPr>
          <w:rFonts w:asciiTheme="minorEastAsia" w:hAnsiTheme="minorEastAsia" w:hint="eastAsia"/>
          <w:color w:val="000000" w:themeColor="text1"/>
          <w:szCs w:val="21"/>
        </w:rPr>
        <w:t xml:space="preserve">用于查看的供股数据：  </w:t>
      </w:r>
      <w:r w:rsidRPr="008932F7">
        <w:rPr>
          <w:rFonts w:asciiTheme="minorEastAsia" w:hAnsiTheme="minorEastAsia" w:hint="eastAsia"/>
          <w:color w:val="000000" w:themeColor="text1"/>
          <w:szCs w:val="21"/>
        </w:rPr>
        <w:t>RECORD TYPE</w:t>
      </w:r>
      <w:r>
        <w:rPr>
          <w:rFonts w:asciiTheme="minorEastAsia" w:hAnsiTheme="minorEastAsia" w:hint="eastAsia"/>
          <w:color w:val="000000" w:themeColor="text1"/>
          <w:szCs w:val="21"/>
        </w:rPr>
        <w:t>=</w:t>
      </w:r>
      <w:r>
        <w:rPr>
          <w:rFonts w:asciiTheme="minorEastAsia" w:hAnsiTheme="minorEastAsia"/>
          <w:color w:val="000000" w:themeColor="text1"/>
          <w:szCs w:val="21"/>
        </w:rPr>
        <w:t xml:space="preserve">B </w:t>
      </w:r>
      <w:r>
        <w:rPr>
          <w:rFonts w:asciiTheme="minorEastAsia" w:hAnsiTheme="minorEastAsia" w:hint="eastAsia"/>
          <w:color w:val="000000" w:themeColor="text1"/>
          <w:szCs w:val="21"/>
        </w:rPr>
        <w:t>,</w:t>
      </w:r>
      <w:r w:rsidRPr="00A2399F">
        <w:rPr>
          <w:rFonts w:asciiTheme="minorEastAsia" w:hAnsiTheme="minorEastAsia" w:hint="eastAsia"/>
          <w:color w:val="000000" w:themeColor="text1"/>
          <w:szCs w:val="21"/>
        </w:rPr>
        <w:t xml:space="preserve"> </w:t>
      </w:r>
      <w:r w:rsidRPr="008932F7">
        <w:rPr>
          <w:rFonts w:asciiTheme="minorEastAsia" w:hAnsiTheme="minorEastAsia" w:hint="eastAsia"/>
          <w:color w:val="000000" w:themeColor="text1"/>
          <w:szCs w:val="21"/>
        </w:rPr>
        <w:t>HOLDING TYPE</w:t>
      </w:r>
      <w:r>
        <w:rPr>
          <w:rFonts w:asciiTheme="minorEastAsia" w:hAnsiTheme="minorEastAsia" w:hint="eastAsia"/>
          <w:color w:val="000000" w:themeColor="text1"/>
          <w:szCs w:val="21"/>
        </w:rPr>
        <w:t xml:space="preserve">=H , </w:t>
      </w:r>
      <w:r w:rsidRPr="008932F7">
        <w:rPr>
          <w:rFonts w:asciiTheme="minorEastAsia" w:hAnsiTheme="minorEastAsia" w:hint="eastAsia"/>
          <w:color w:val="000000" w:themeColor="text1"/>
          <w:szCs w:val="21"/>
        </w:rPr>
        <w:t>RECEIVABLE TYPE</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P</w:t>
      </w:r>
      <w:r>
        <w:rPr>
          <w:rFonts w:asciiTheme="minorEastAsia" w:hAnsiTheme="minorEastAsia" w:hint="eastAsia"/>
          <w:color w:val="000000" w:themeColor="text1"/>
          <w:szCs w:val="21"/>
        </w:rPr>
        <w:t>，</w:t>
      </w:r>
    </w:p>
    <w:p w:rsidR="00A2399F" w:rsidRDefault="00A2399F" w:rsidP="00A2399F">
      <w:pPr>
        <w:rPr>
          <w:rFonts w:asciiTheme="minorEastAsia" w:hAnsiTheme="minorEastAsia"/>
          <w:color w:val="000000" w:themeColor="text1"/>
          <w:szCs w:val="21"/>
        </w:rPr>
      </w:pPr>
      <w:r w:rsidRPr="00A2399F">
        <w:rPr>
          <w:rFonts w:asciiTheme="minorEastAsia" w:hAnsiTheme="minorEastAsia" w:hint="eastAsia"/>
          <w:color w:val="000000" w:themeColor="text1"/>
          <w:szCs w:val="21"/>
        </w:rPr>
        <w:t xml:space="preserve">                      </w:t>
      </w: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sidRPr="00A2399F">
        <w:rPr>
          <w:rFonts w:asciiTheme="minorEastAsia" w:hAnsiTheme="minorEastAsia"/>
          <w:b/>
        </w:rPr>
        <w:t>RTS ISSUE</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Pr>
          <w:rFonts w:asciiTheme="minorEastAsia" w:hAnsiTheme="minorEastAsia" w:hint="eastAsia"/>
          <w:b/>
        </w:rPr>
        <w:t>；</w:t>
      </w:r>
    </w:p>
    <w:p w:rsidR="00A2399F" w:rsidRDefault="00A2399F" w:rsidP="00A2399F">
      <w:pPr>
        <w:rPr>
          <w:rFonts w:asciiTheme="minorEastAsia" w:hAnsiTheme="minorEastAsia"/>
          <w:color w:val="000000" w:themeColor="text1"/>
          <w:szCs w:val="21"/>
        </w:rPr>
      </w:pPr>
      <w:r>
        <w:rPr>
          <w:rFonts w:asciiTheme="minorEastAsia" w:hAnsiTheme="minorEastAsia" w:hint="eastAsia"/>
          <w:color w:val="000000" w:themeColor="text1"/>
          <w:szCs w:val="21"/>
        </w:rPr>
        <w:t xml:space="preserve">用于权益分配的供股数据：  </w:t>
      </w:r>
      <w:r w:rsidRPr="008932F7">
        <w:rPr>
          <w:rFonts w:asciiTheme="minorEastAsia" w:hAnsiTheme="minorEastAsia" w:hint="eastAsia"/>
          <w:color w:val="000000" w:themeColor="text1"/>
          <w:szCs w:val="21"/>
        </w:rPr>
        <w:t>RECORD TYPE</w:t>
      </w:r>
      <w:r>
        <w:rPr>
          <w:rFonts w:asciiTheme="minorEastAsia" w:hAnsiTheme="minorEastAsia" w:hint="eastAsia"/>
          <w:color w:val="000000" w:themeColor="text1"/>
          <w:szCs w:val="21"/>
        </w:rPr>
        <w:t>=</w:t>
      </w:r>
      <w:r>
        <w:rPr>
          <w:rFonts w:asciiTheme="minorEastAsia" w:hAnsiTheme="minorEastAsia"/>
          <w:color w:val="000000" w:themeColor="text1"/>
          <w:szCs w:val="21"/>
        </w:rPr>
        <w:t xml:space="preserve">B </w:t>
      </w:r>
      <w:r>
        <w:rPr>
          <w:rFonts w:asciiTheme="minorEastAsia" w:hAnsiTheme="minorEastAsia" w:hint="eastAsia"/>
          <w:color w:val="000000" w:themeColor="text1"/>
          <w:szCs w:val="21"/>
        </w:rPr>
        <w:t>,</w:t>
      </w:r>
      <w:r w:rsidRPr="00A2399F">
        <w:rPr>
          <w:rFonts w:asciiTheme="minorEastAsia" w:hAnsiTheme="minorEastAsia" w:hint="eastAsia"/>
          <w:color w:val="000000" w:themeColor="text1"/>
          <w:szCs w:val="21"/>
        </w:rPr>
        <w:t xml:space="preserve"> </w:t>
      </w:r>
      <w:r w:rsidRPr="008932F7">
        <w:rPr>
          <w:rFonts w:asciiTheme="minorEastAsia" w:hAnsiTheme="minorEastAsia" w:hint="eastAsia"/>
          <w:color w:val="000000" w:themeColor="text1"/>
          <w:szCs w:val="21"/>
        </w:rPr>
        <w:t>HOLDING TYPE</w:t>
      </w:r>
      <w:r>
        <w:rPr>
          <w:rFonts w:asciiTheme="minorEastAsia" w:hAnsiTheme="minorEastAsia" w:hint="eastAsia"/>
          <w:color w:val="000000" w:themeColor="text1"/>
          <w:szCs w:val="21"/>
        </w:rPr>
        <w:t xml:space="preserve">=H , </w:t>
      </w:r>
      <w:r w:rsidRPr="008932F7">
        <w:rPr>
          <w:rFonts w:asciiTheme="minorEastAsia" w:hAnsiTheme="minorEastAsia" w:hint="eastAsia"/>
          <w:color w:val="000000" w:themeColor="text1"/>
          <w:szCs w:val="21"/>
        </w:rPr>
        <w:t>RECEIVABLE TYPE</w:t>
      </w:r>
      <w:r>
        <w:rPr>
          <w:rFonts w:asciiTheme="minorEastAsia" w:hAnsiTheme="minorEastAsia" w:hint="eastAsia"/>
          <w:color w:val="000000" w:themeColor="text1"/>
          <w:szCs w:val="21"/>
        </w:rPr>
        <w:t xml:space="preserve"> =F；</w:t>
      </w:r>
    </w:p>
    <w:p w:rsidR="00A2399F" w:rsidRPr="00A2399F" w:rsidRDefault="00A2399F" w:rsidP="00A2399F">
      <w:pPr>
        <w:ind w:firstLineChars="1100" w:firstLine="2310"/>
        <w:rPr>
          <w:rFonts w:asciiTheme="minorEastAsia" w:hAnsiTheme="minorEastAsia"/>
          <w:color w:val="000000" w:themeColor="text1"/>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sidRPr="00A2399F">
        <w:rPr>
          <w:rFonts w:asciiTheme="minorEastAsia" w:hAnsiTheme="minorEastAsia"/>
          <w:b/>
        </w:rPr>
        <w:t>RTS ISSUE</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Pr>
          <w:rFonts w:asciiTheme="minorEastAsia" w:hAnsiTheme="minorEastAsia" w:hint="eastAsia"/>
          <w:b/>
        </w:rPr>
        <w:t>；</w:t>
      </w:r>
    </w:p>
    <w:p w:rsidR="004F7620" w:rsidRDefault="004F7620" w:rsidP="004F7620">
      <w:pPr>
        <w:pStyle w:val="6"/>
        <w:rPr>
          <w:i w:val="0"/>
        </w:rPr>
      </w:pPr>
      <w:r>
        <w:rPr>
          <w:rFonts w:hint="eastAsia"/>
          <w:i w:val="0"/>
        </w:rPr>
        <w:t>7</w:t>
      </w:r>
      <w:r w:rsidRPr="009A4468">
        <w:rPr>
          <w:rFonts w:hint="eastAsia"/>
          <w:i w:val="0"/>
        </w:rPr>
        <w:t>_</w:t>
      </w:r>
      <w:r>
        <w:rPr>
          <w:rFonts w:hint="eastAsia"/>
          <w:i w:val="0"/>
        </w:rPr>
        <w:t>供股股份分配</w:t>
      </w:r>
      <w:r w:rsidR="008932F7">
        <w:rPr>
          <w:rFonts w:hint="eastAsia"/>
          <w:i w:val="0"/>
        </w:rPr>
        <w:t>数据处理</w:t>
      </w:r>
      <w:r>
        <w:rPr>
          <w:rFonts w:hint="eastAsia"/>
          <w:i w:val="0"/>
        </w:rPr>
        <w:t>说明；</w:t>
      </w:r>
    </w:p>
    <w:p w:rsidR="004F7620" w:rsidRDefault="004F7620" w:rsidP="004F7620">
      <w:pPr>
        <w:spacing w:line="276" w:lineRule="auto"/>
        <w:rPr>
          <w:rFonts w:ascii="微软雅黑" w:eastAsia="微软雅黑" w:hAnsi="微软雅黑"/>
          <w:b/>
          <w:color w:val="0000FF"/>
          <w:sz w:val="18"/>
          <w:szCs w:val="18"/>
        </w:rPr>
      </w:pPr>
      <w:r>
        <w:rPr>
          <w:rFonts w:ascii="微软雅黑" w:eastAsia="微软雅黑" w:hAnsi="微软雅黑" w:hint="eastAsia"/>
          <w:b/>
          <w:color w:val="0000FF"/>
          <w:sz w:val="18"/>
          <w:szCs w:val="18"/>
        </w:rPr>
        <w:t>详细数据结构参见</w:t>
      </w:r>
    </w:p>
    <w:p w:rsidR="004F7620" w:rsidRDefault="004F7620" w:rsidP="004F7620">
      <w:pPr>
        <w:rPr>
          <w:color w:val="C00000"/>
        </w:rPr>
      </w:pPr>
      <w:r>
        <w:rPr>
          <w:rFonts w:hint="eastAsia"/>
          <w:color w:val="C00000"/>
        </w:rPr>
        <w:t>“</w:t>
      </w:r>
      <w:r>
        <w:rPr>
          <w:rFonts w:hint="eastAsia"/>
          <w:color w:val="C00000"/>
        </w:rPr>
        <w:t xml:space="preserve">4.2 </w:t>
      </w:r>
      <w:r w:rsidRPr="00A57EF6">
        <w:rPr>
          <w:b/>
          <w:color w:val="C00000"/>
        </w:rPr>
        <w:t>RIGHTS</w:t>
      </w:r>
      <w:r>
        <w:rPr>
          <w:rFonts w:hint="eastAsia"/>
          <w:color w:val="C00000"/>
        </w:rPr>
        <w:t>段的数据分析”</w:t>
      </w:r>
    </w:p>
    <w:p w:rsidR="004F7620" w:rsidRDefault="004F7620" w:rsidP="004F7620">
      <w:pPr>
        <w:rPr>
          <w:color w:val="C00000"/>
        </w:rPr>
      </w:pPr>
    </w:p>
    <w:p w:rsidR="008932F7" w:rsidRPr="008932F7" w:rsidRDefault="008932F7" w:rsidP="006734D2">
      <w:pPr>
        <w:pStyle w:val="a7"/>
        <w:numPr>
          <w:ilvl w:val="0"/>
          <w:numId w:val="107"/>
        </w:numPr>
        <w:ind w:firstLineChars="0"/>
        <w:rPr>
          <w:rFonts w:asciiTheme="minorEastAsia" w:hAnsiTheme="minorEastAsia"/>
          <w:color w:val="000000" w:themeColor="text1"/>
          <w:szCs w:val="21"/>
        </w:rPr>
      </w:pPr>
      <w:r w:rsidRPr="008932F7">
        <w:rPr>
          <w:rFonts w:asciiTheme="minorEastAsia" w:hAnsiTheme="minorEastAsia" w:hint="eastAsia"/>
          <w:color w:val="000000" w:themeColor="text1"/>
          <w:szCs w:val="21"/>
        </w:rPr>
        <w:t>每行记录的第一个字母        为“</w:t>
      </w:r>
      <w:r>
        <w:rPr>
          <w:rFonts w:asciiTheme="minorEastAsia" w:hAnsiTheme="minorEastAsia" w:hint="eastAsia"/>
          <w:color w:val="000000" w:themeColor="text1"/>
          <w:szCs w:val="21"/>
        </w:rPr>
        <w:t>F</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(即 RECORD TYPE), 表示“</w:t>
      </w:r>
      <w:r>
        <w:rPr>
          <w:rFonts w:asciiTheme="minorEastAsia" w:hAnsiTheme="minorEastAsia" w:hint="eastAsia"/>
          <w:color w:val="000000" w:themeColor="text1"/>
          <w:szCs w:val="21"/>
        </w:rPr>
        <w:t>供股/额外供股</w:t>
      </w:r>
      <w:r w:rsidRPr="008932F7">
        <w:rPr>
          <w:rFonts w:asciiTheme="minorEastAsia" w:hAnsiTheme="minorEastAsia" w:hint="eastAsia"/>
          <w:color w:val="000000" w:themeColor="text1"/>
          <w:szCs w:val="21"/>
        </w:rPr>
        <w:t>”；</w:t>
      </w:r>
    </w:p>
    <w:p w:rsidR="008932F7" w:rsidRPr="008932F7" w:rsidRDefault="008932F7" w:rsidP="006734D2">
      <w:pPr>
        <w:pStyle w:val="a7"/>
        <w:numPr>
          <w:ilvl w:val="0"/>
          <w:numId w:val="107"/>
        </w:numPr>
        <w:ind w:firstLineChars="0"/>
        <w:rPr>
          <w:rFonts w:asciiTheme="minorEastAsia" w:hAnsiTheme="minorEastAsia"/>
          <w:color w:val="000000" w:themeColor="text1"/>
          <w:szCs w:val="21"/>
        </w:rPr>
      </w:pPr>
      <w:r w:rsidRPr="008932F7">
        <w:rPr>
          <w:rFonts w:asciiTheme="minorEastAsia" w:hAnsiTheme="minorEastAsia" w:hint="eastAsia"/>
          <w:color w:val="000000" w:themeColor="text1"/>
          <w:szCs w:val="21"/>
        </w:rPr>
        <w:t>持有类别（HOLDING TYPE</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    为“H</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,表示“原先持股”；</w:t>
      </w:r>
    </w:p>
    <w:p w:rsidR="008932F7" w:rsidRPr="008932F7" w:rsidRDefault="008932F7" w:rsidP="006734D2">
      <w:pPr>
        <w:pStyle w:val="a7"/>
        <w:numPr>
          <w:ilvl w:val="0"/>
          <w:numId w:val="107"/>
        </w:numPr>
        <w:ind w:firstLineChars="0"/>
        <w:rPr>
          <w:rFonts w:asciiTheme="minorEastAsia" w:hAnsiTheme="minorEastAsia"/>
          <w:color w:val="000000" w:themeColor="text1"/>
          <w:szCs w:val="21"/>
        </w:rPr>
      </w:pPr>
      <w:r w:rsidRPr="008932F7">
        <w:rPr>
          <w:rFonts w:asciiTheme="minorEastAsia" w:hAnsiTheme="minorEastAsia" w:hint="eastAsia"/>
          <w:color w:val="000000" w:themeColor="text1"/>
          <w:szCs w:val="21"/>
        </w:rPr>
        <w:lastRenderedPageBreak/>
        <w:t>接收类型（RECEIVABLE TYPE</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 为“F</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,表示“最终确定”，该类数据进入处理； </w:t>
      </w:r>
    </w:p>
    <w:p w:rsidR="008932F7" w:rsidRDefault="008932F7" w:rsidP="006734D2">
      <w:pPr>
        <w:pStyle w:val="a7"/>
        <w:numPr>
          <w:ilvl w:val="0"/>
          <w:numId w:val="107"/>
        </w:numPr>
        <w:ind w:firstLineChars="0"/>
        <w:rPr>
          <w:rFonts w:asciiTheme="minorEastAsia" w:hAnsiTheme="minorEastAsia"/>
          <w:color w:val="000000" w:themeColor="text1"/>
          <w:szCs w:val="21"/>
        </w:rPr>
      </w:pPr>
      <w:r w:rsidRPr="008932F7">
        <w:rPr>
          <w:rFonts w:asciiTheme="minorEastAsia" w:hAnsiTheme="minorEastAsia" w:hint="eastAsia"/>
          <w:color w:val="000000" w:themeColor="text1"/>
          <w:szCs w:val="21"/>
        </w:rPr>
        <w:t>接收类型（RECEIVABLE TYPE</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 为“P</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,表示“初步确定”，该类数据另外保存，只作为以后查询，不需要作业务处理； </w:t>
      </w:r>
    </w:p>
    <w:p w:rsidR="009C0B9F" w:rsidRDefault="009C0B9F" w:rsidP="009C0B9F">
      <w:pPr>
        <w:rPr>
          <w:rFonts w:asciiTheme="minorEastAsia" w:hAnsiTheme="minorEastAsia"/>
          <w:color w:val="000000" w:themeColor="text1"/>
          <w:szCs w:val="21"/>
        </w:rPr>
      </w:pPr>
    </w:p>
    <w:p w:rsidR="009C0B9F" w:rsidRDefault="009C0B9F" w:rsidP="009C0B9F">
      <w:pPr>
        <w:pStyle w:val="5"/>
        <w:rPr>
          <w:b/>
        </w:rPr>
      </w:pPr>
      <w:r w:rsidRPr="009C0B9F">
        <w:rPr>
          <w:b/>
        </w:rPr>
        <w:t>Benefit Entitlement</w:t>
      </w:r>
      <w:r w:rsidRPr="009C0B9F">
        <w:rPr>
          <w:rFonts w:hint="eastAsia"/>
          <w:b/>
        </w:rPr>
        <w:t>（权益）段的数据</w:t>
      </w:r>
      <w:r w:rsidRPr="009C0B9F">
        <w:rPr>
          <w:rFonts w:asciiTheme="minorEastAsia" w:hAnsiTheme="minorEastAsia" w:hint="eastAsia"/>
          <w:b/>
        </w:rPr>
        <w:t>处理规则</w:t>
      </w:r>
      <w:r w:rsidRPr="009C0B9F">
        <w:rPr>
          <w:rFonts w:hint="eastAsia"/>
          <w:b/>
        </w:rPr>
        <w:t>)</w:t>
      </w:r>
    </w:p>
    <w:p w:rsidR="00A2399F" w:rsidRDefault="00A2399F" w:rsidP="00126CDC">
      <w:pPr>
        <w:spacing w:line="360" w:lineRule="auto"/>
        <w:ind w:firstLineChars="200" w:firstLine="420"/>
        <w:rPr>
          <w:lang w:val="en-AU"/>
        </w:rPr>
      </w:pPr>
      <w:r>
        <w:rPr>
          <w:rFonts w:hint="eastAsia"/>
          <w:lang w:val="en-AU"/>
        </w:rPr>
        <w:t>很多类的公司行动在派发权益预确认、权益最终确认数据</w:t>
      </w:r>
      <w:proofErr w:type="gramStart"/>
      <w:r>
        <w:rPr>
          <w:rFonts w:hint="eastAsia"/>
          <w:lang w:val="en-AU"/>
        </w:rPr>
        <w:t>时数据</w:t>
      </w:r>
      <w:proofErr w:type="gramEnd"/>
      <w:r>
        <w:rPr>
          <w:rFonts w:hint="eastAsia"/>
          <w:lang w:val="en-AU"/>
        </w:rPr>
        <w:t>都放在权益段中描述，所以系统要分清每个行动类别时，需要从权益段的数据特征中区别开来。</w:t>
      </w:r>
      <w:r w:rsidR="00126CDC">
        <w:rPr>
          <w:rFonts w:hint="eastAsia"/>
          <w:lang w:val="en-AU"/>
        </w:rPr>
        <w:t>下面就各行动的特征进行描述：</w:t>
      </w:r>
    </w:p>
    <w:p w:rsidR="000C286E" w:rsidRDefault="000C286E" w:rsidP="00126CDC">
      <w:pPr>
        <w:spacing w:line="360" w:lineRule="auto"/>
        <w:ind w:firstLineChars="200" w:firstLine="420"/>
        <w:rPr>
          <w:lang w:val="en-AU"/>
        </w:rPr>
      </w:pPr>
    </w:p>
    <w:tbl>
      <w:tblPr>
        <w:tblStyle w:val="a8"/>
        <w:tblpPr w:leftFromText="180" w:rightFromText="180" w:vertAnchor="text" w:horzAnchor="margin" w:tblpXSpec="center" w:tblpY="308"/>
        <w:tblW w:w="9275" w:type="dxa"/>
        <w:shd w:val="clear" w:color="auto" w:fill="FFFFFF" w:themeFill="background1"/>
        <w:tblLook w:val="04A0"/>
      </w:tblPr>
      <w:tblGrid>
        <w:gridCol w:w="1175"/>
        <w:gridCol w:w="1201"/>
        <w:gridCol w:w="485"/>
        <w:gridCol w:w="6"/>
        <w:gridCol w:w="3887"/>
        <w:gridCol w:w="1332"/>
        <w:gridCol w:w="1189"/>
      </w:tblGrid>
      <w:tr w:rsidR="00EA145A" w:rsidRPr="00EA4840" w:rsidTr="00182209">
        <w:tc>
          <w:tcPr>
            <w:tcW w:w="1175" w:type="dxa"/>
            <w:shd w:val="clear" w:color="auto" w:fill="D9D9D9" w:themeFill="background1" w:themeFillShade="D9"/>
          </w:tcPr>
          <w:p w:rsidR="00EA145A" w:rsidRPr="00126CDC" w:rsidRDefault="00EA145A" w:rsidP="00182209">
            <w:pPr>
              <w:rPr>
                <w:b/>
                <w:color w:val="C00000"/>
              </w:rPr>
            </w:pPr>
            <w:r w:rsidRPr="00126CDC">
              <w:rPr>
                <w:rFonts w:hint="eastAsia"/>
                <w:b/>
                <w:color w:val="C00000"/>
              </w:rPr>
              <w:t>公司行动</w:t>
            </w:r>
          </w:p>
        </w:tc>
        <w:tc>
          <w:tcPr>
            <w:tcW w:w="5579" w:type="dxa"/>
            <w:gridSpan w:val="4"/>
            <w:shd w:val="clear" w:color="auto" w:fill="D9D9D9" w:themeFill="background1" w:themeFillShade="D9"/>
          </w:tcPr>
          <w:p w:rsidR="00EA145A" w:rsidRPr="00126CDC" w:rsidRDefault="00EA145A" w:rsidP="00182209">
            <w:pPr>
              <w:jc w:val="center"/>
              <w:rPr>
                <w:rFonts w:asciiTheme="minorEastAsia" w:hAnsiTheme="minorEastAsia"/>
                <w:b/>
                <w:color w:val="C00000"/>
              </w:rPr>
            </w:pPr>
            <w:r w:rsidRPr="00126CDC">
              <w:rPr>
                <w:rFonts w:hint="eastAsia"/>
                <w:b/>
                <w:color w:val="C00000"/>
              </w:rPr>
              <w:t>数据特征</w:t>
            </w:r>
          </w:p>
        </w:tc>
        <w:tc>
          <w:tcPr>
            <w:tcW w:w="1332" w:type="dxa"/>
            <w:shd w:val="clear" w:color="auto" w:fill="D9D9D9" w:themeFill="background1" w:themeFillShade="D9"/>
          </w:tcPr>
          <w:p w:rsidR="00EA145A" w:rsidRPr="00126CDC" w:rsidRDefault="00EA145A" w:rsidP="00182209">
            <w:pPr>
              <w:jc w:val="center"/>
              <w:rPr>
                <w:b/>
                <w:color w:val="C00000"/>
              </w:rPr>
            </w:pPr>
            <w:r>
              <w:rPr>
                <w:rFonts w:hint="eastAsia"/>
                <w:b/>
                <w:color w:val="C00000"/>
              </w:rPr>
              <w:t>说明</w:t>
            </w:r>
          </w:p>
        </w:tc>
        <w:tc>
          <w:tcPr>
            <w:tcW w:w="1189" w:type="dxa"/>
            <w:shd w:val="clear" w:color="auto" w:fill="D9D9D9" w:themeFill="background1" w:themeFillShade="D9"/>
          </w:tcPr>
          <w:p w:rsidR="00EA145A" w:rsidRPr="00126CDC" w:rsidRDefault="00EA145A" w:rsidP="00182209">
            <w:pPr>
              <w:jc w:val="center"/>
              <w:rPr>
                <w:b/>
                <w:color w:val="C00000"/>
              </w:rPr>
            </w:pPr>
          </w:p>
        </w:tc>
      </w:tr>
      <w:tr w:rsidR="00EA145A" w:rsidRPr="00EA4840" w:rsidTr="00182209">
        <w:tc>
          <w:tcPr>
            <w:tcW w:w="9275" w:type="dxa"/>
            <w:gridSpan w:val="7"/>
            <w:shd w:val="clear" w:color="auto" w:fill="FFFFFF" w:themeFill="background1"/>
          </w:tcPr>
          <w:p w:rsidR="00EA145A" w:rsidRPr="008932F7" w:rsidRDefault="00EA145A" w:rsidP="00182209">
            <w:pPr>
              <w:pStyle w:val="a7"/>
              <w:numPr>
                <w:ilvl w:val="0"/>
                <w:numId w:val="137"/>
              </w:numPr>
              <w:ind w:firstLineChars="0"/>
              <w:rPr>
                <w:rFonts w:asciiTheme="minorEastAsia" w:hAnsiTheme="minorEastAsia"/>
                <w:color w:val="000000" w:themeColor="text1"/>
                <w:szCs w:val="21"/>
              </w:rPr>
            </w:pPr>
            <w:r w:rsidRPr="008932F7">
              <w:rPr>
                <w:rFonts w:asciiTheme="minorEastAsia" w:hAnsiTheme="minorEastAsia" w:hint="eastAsia"/>
                <w:color w:val="000000" w:themeColor="text1"/>
                <w:szCs w:val="21"/>
              </w:rPr>
              <w:t>每行记录的第一个字母        为“B</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(即 RECORD TYPE), 表示“记当类型为权益”；</w:t>
            </w:r>
          </w:p>
          <w:p w:rsidR="00EA145A" w:rsidRPr="008932F7" w:rsidRDefault="00EA145A" w:rsidP="00182209">
            <w:pPr>
              <w:pStyle w:val="a7"/>
              <w:numPr>
                <w:ilvl w:val="0"/>
                <w:numId w:val="137"/>
              </w:numPr>
              <w:ind w:firstLineChars="0"/>
              <w:rPr>
                <w:rFonts w:asciiTheme="minorEastAsia" w:hAnsiTheme="minorEastAsia"/>
                <w:color w:val="000000" w:themeColor="text1"/>
                <w:szCs w:val="21"/>
              </w:rPr>
            </w:pPr>
            <w:r w:rsidRPr="008932F7">
              <w:rPr>
                <w:rFonts w:asciiTheme="minorEastAsia" w:hAnsiTheme="minorEastAsia" w:hint="eastAsia"/>
                <w:color w:val="000000" w:themeColor="text1"/>
                <w:szCs w:val="21"/>
              </w:rPr>
              <w:t>持有类别（HOLDING TYPE</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    为“H</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,表示“原先持股”；</w:t>
            </w:r>
          </w:p>
          <w:p w:rsidR="00EA145A" w:rsidRPr="008932F7" w:rsidRDefault="00EA145A" w:rsidP="00182209">
            <w:pPr>
              <w:pStyle w:val="a7"/>
              <w:numPr>
                <w:ilvl w:val="0"/>
                <w:numId w:val="137"/>
              </w:numPr>
              <w:ind w:firstLineChars="0"/>
              <w:rPr>
                <w:rFonts w:asciiTheme="minorEastAsia" w:hAnsiTheme="minorEastAsia"/>
                <w:color w:val="000000" w:themeColor="text1"/>
                <w:szCs w:val="21"/>
              </w:rPr>
            </w:pPr>
            <w:r w:rsidRPr="008932F7">
              <w:rPr>
                <w:rFonts w:asciiTheme="minorEastAsia" w:hAnsiTheme="minorEastAsia" w:hint="eastAsia"/>
                <w:color w:val="000000" w:themeColor="text1"/>
                <w:szCs w:val="21"/>
              </w:rPr>
              <w:t>接收类型（RECEIVABLE TYPE</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 为“F</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,表示“最终确定”，该类数据进入处理； </w:t>
            </w:r>
          </w:p>
          <w:p w:rsidR="00EA145A" w:rsidRPr="00EA145A" w:rsidRDefault="00EA145A" w:rsidP="00182209">
            <w:pPr>
              <w:pStyle w:val="a7"/>
              <w:numPr>
                <w:ilvl w:val="0"/>
                <w:numId w:val="137"/>
              </w:numPr>
              <w:ind w:firstLineChars="0"/>
              <w:rPr>
                <w:b/>
                <w:color w:val="C00000"/>
              </w:rPr>
            </w:pPr>
            <w:r w:rsidRPr="008932F7">
              <w:rPr>
                <w:rFonts w:asciiTheme="minorEastAsia" w:hAnsiTheme="minorEastAsia" w:hint="eastAsia"/>
                <w:color w:val="000000" w:themeColor="text1"/>
                <w:szCs w:val="21"/>
              </w:rPr>
              <w:t>接收类型（RECEIVABLE TYPE</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 为“P</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,表示“初步确定”，该类数据另外保存，只作为以后查询，不需要作业务处理； </w:t>
            </w:r>
          </w:p>
        </w:tc>
      </w:tr>
      <w:tr w:rsidR="00404AE7" w:rsidRPr="00EA4840" w:rsidTr="00A46873">
        <w:tc>
          <w:tcPr>
            <w:tcW w:w="1175" w:type="dxa"/>
            <w:vMerge w:val="restart"/>
            <w:shd w:val="clear" w:color="auto" w:fill="FFFFFF" w:themeFill="background1"/>
          </w:tcPr>
          <w:p w:rsidR="00404AE7" w:rsidRPr="00EA145A" w:rsidRDefault="00404AE7" w:rsidP="00182209">
            <w:pPr>
              <w:rPr>
                <w:b/>
              </w:rPr>
            </w:pPr>
            <w:r w:rsidRPr="00EA145A">
              <w:rPr>
                <w:rFonts w:hint="eastAsia"/>
                <w:b/>
              </w:rPr>
              <w:t>供股</w:t>
            </w:r>
          </w:p>
        </w:tc>
        <w:tc>
          <w:tcPr>
            <w:tcW w:w="1201" w:type="dxa"/>
            <w:shd w:val="clear" w:color="auto" w:fill="FFFFFF" w:themeFill="background1"/>
          </w:tcPr>
          <w:p w:rsidR="00404AE7" w:rsidRPr="00A46873" w:rsidRDefault="00404AE7" w:rsidP="00182209">
            <w:pPr>
              <w:jc w:val="left"/>
              <w:rPr>
                <w:rFonts w:asciiTheme="minorEastAsia" w:hAnsiTheme="minorEastAsia"/>
              </w:rPr>
            </w:pPr>
            <w:r w:rsidRPr="00A46873">
              <w:rPr>
                <w:rFonts w:asciiTheme="minorEastAsia" w:hAnsiTheme="minorEastAsia" w:hint="eastAsia"/>
              </w:rPr>
              <w:t>确认数据</w:t>
            </w:r>
          </w:p>
        </w:tc>
        <w:tc>
          <w:tcPr>
            <w:tcW w:w="4378" w:type="dxa"/>
            <w:gridSpan w:val="3"/>
            <w:shd w:val="clear" w:color="auto" w:fill="FFFFFF" w:themeFill="background1"/>
          </w:tcPr>
          <w:p w:rsidR="00404AE7" w:rsidRPr="00EA4840" w:rsidRDefault="00404AE7" w:rsidP="00182209">
            <w:pPr>
              <w:jc w:val="left"/>
              <w:rPr>
                <w:rFonts w:asciiTheme="minorEastAsia" w:hAnsiTheme="minorEastAsia"/>
                <w:b/>
                <w:color w:val="FFFF00"/>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sidRPr="00A2399F">
              <w:rPr>
                <w:rFonts w:asciiTheme="minorEastAsia" w:hAnsiTheme="minorEastAsia"/>
                <w:b/>
              </w:rPr>
              <w:t>RTS ISSUE</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p>
        </w:tc>
        <w:tc>
          <w:tcPr>
            <w:tcW w:w="1332" w:type="dxa"/>
            <w:shd w:val="clear" w:color="auto" w:fill="FFFFFF" w:themeFill="background1"/>
          </w:tcPr>
          <w:p w:rsidR="00404AE7" w:rsidRPr="00126CDC" w:rsidRDefault="00404AE7" w:rsidP="00182209">
            <w:pPr>
              <w:jc w:val="center"/>
              <w:rPr>
                <w:color w:val="000000" w:themeColor="text1"/>
              </w:rPr>
            </w:pPr>
            <w:r w:rsidRPr="00126CDC">
              <w:rPr>
                <w:rFonts w:hint="eastAsia"/>
                <w:color w:val="000000" w:themeColor="text1"/>
              </w:rPr>
              <w:t>代表供股</w:t>
            </w:r>
          </w:p>
        </w:tc>
        <w:tc>
          <w:tcPr>
            <w:tcW w:w="1189" w:type="dxa"/>
            <w:shd w:val="clear" w:color="auto" w:fill="FFFFFF" w:themeFill="background1"/>
          </w:tcPr>
          <w:p w:rsidR="00404AE7" w:rsidRPr="00126CDC" w:rsidRDefault="00404AE7" w:rsidP="00182209">
            <w:pPr>
              <w:jc w:val="center"/>
              <w:rPr>
                <w:color w:val="000000" w:themeColor="text1"/>
              </w:rPr>
            </w:pPr>
            <w:proofErr w:type="gramStart"/>
            <w:r>
              <w:rPr>
                <w:rFonts w:hint="eastAsia"/>
                <w:color w:val="000000" w:themeColor="text1"/>
              </w:rPr>
              <w:t>单记录</w:t>
            </w:r>
            <w:proofErr w:type="gramEnd"/>
          </w:p>
        </w:tc>
      </w:tr>
      <w:tr w:rsidR="00404AE7" w:rsidRPr="00EA4840" w:rsidTr="00A46873">
        <w:tc>
          <w:tcPr>
            <w:tcW w:w="1175" w:type="dxa"/>
            <w:vMerge/>
            <w:shd w:val="clear" w:color="auto" w:fill="FFFFFF" w:themeFill="background1"/>
          </w:tcPr>
          <w:p w:rsidR="00404AE7" w:rsidRPr="00EA145A" w:rsidRDefault="00404AE7" w:rsidP="00182209">
            <w:pPr>
              <w:rPr>
                <w:b/>
              </w:rPr>
            </w:pPr>
          </w:p>
        </w:tc>
        <w:tc>
          <w:tcPr>
            <w:tcW w:w="1201" w:type="dxa"/>
            <w:vMerge w:val="restart"/>
            <w:shd w:val="clear" w:color="auto" w:fill="FFFFFF" w:themeFill="background1"/>
          </w:tcPr>
          <w:p w:rsidR="00404AE7" w:rsidRPr="00A2399F" w:rsidRDefault="00404AE7" w:rsidP="00182209">
            <w:pPr>
              <w:jc w:val="left"/>
              <w:rPr>
                <w:rFonts w:asciiTheme="minorEastAsia" w:hAnsiTheme="minorEastAsia"/>
                <w:szCs w:val="21"/>
              </w:rPr>
            </w:pPr>
            <w:r>
              <w:rPr>
                <w:rFonts w:asciiTheme="minorEastAsia" w:hAnsiTheme="minorEastAsia" w:hint="eastAsia"/>
                <w:szCs w:val="21"/>
              </w:rPr>
              <w:t>初步确定</w:t>
            </w:r>
          </w:p>
        </w:tc>
        <w:tc>
          <w:tcPr>
            <w:tcW w:w="4378" w:type="dxa"/>
            <w:gridSpan w:val="3"/>
            <w:shd w:val="clear" w:color="auto" w:fill="FFFFFF" w:themeFill="background1"/>
          </w:tcPr>
          <w:p w:rsidR="00404AE7" w:rsidRDefault="00404AE7" w:rsidP="00182209">
            <w:pPr>
              <w:jc w:val="left"/>
              <w:rPr>
                <w:rFonts w:asciiTheme="minorEastAsia" w:hAnsiTheme="minorEastAsia"/>
                <w:color w:val="000000" w:themeColor="text1"/>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sidRPr="00A2399F">
              <w:rPr>
                <w:rFonts w:asciiTheme="minorEastAsia" w:hAnsiTheme="minorEastAsia"/>
                <w:b/>
              </w:rPr>
              <w:t>RTS ISSUE</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p>
          <w:p w:rsidR="00404AE7" w:rsidRPr="00A2399F" w:rsidRDefault="00404AE7" w:rsidP="00182209">
            <w:pPr>
              <w:jc w:val="left"/>
              <w:rPr>
                <w:rFonts w:asciiTheme="minorEastAsia" w:hAnsiTheme="minorEastAsia"/>
                <w:szCs w:val="21"/>
              </w:rPr>
            </w:pPr>
            <w:r w:rsidRPr="008932F7">
              <w:rPr>
                <w:rFonts w:asciiTheme="minorEastAsia" w:hAnsiTheme="minorEastAsia" w:hint="eastAsia"/>
                <w:color w:val="000000" w:themeColor="text1"/>
                <w:szCs w:val="21"/>
              </w:rPr>
              <w:t>接收类型（RECEIVABLE TYPE</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 为“ P</w:t>
            </w:r>
            <w:r w:rsidRPr="008932F7">
              <w:rPr>
                <w:rFonts w:asciiTheme="minorEastAsia" w:hAnsiTheme="minorEastAsia"/>
                <w:color w:val="000000" w:themeColor="text1"/>
                <w:szCs w:val="21"/>
              </w:rPr>
              <w:t xml:space="preserve"> ”</w:t>
            </w:r>
          </w:p>
        </w:tc>
        <w:tc>
          <w:tcPr>
            <w:tcW w:w="1332" w:type="dxa"/>
            <w:shd w:val="clear" w:color="auto" w:fill="FFFFFF" w:themeFill="background1"/>
          </w:tcPr>
          <w:p w:rsidR="00404AE7" w:rsidRPr="00126CDC" w:rsidRDefault="00404AE7" w:rsidP="00182209">
            <w:pPr>
              <w:jc w:val="center"/>
              <w:rPr>
                <w:color w:val="000000" w:themeColor="text1"/>
              </w:rPr>
            </w:pPr>
          </w:p>
        </w:tc>
        <w:tc>
          <w:tcPr>
            <w:tcW w:w="1189" w:type="dxa"/>
            <w:vMerge w:val="restart"/>
            <w:shd w:val="clear" w:color="auto" w:fill="FFFFFF" w:themeFill="background1"/>
          </w:tcPr>
          <w:p w:rsidR="00404AE7" w:rsidRDefault="00404AE7" w:rsidP="00182209">
            <w:pPr>
              <w:jc w:val="center"/>
              <w:rPr>
                <w:color w:val="000000" w:themeColor="text1"/>
              </w:rPr>
            </w:pPr>
            <w:proofErr w:type="gramStart"/>
            <w:r>
              <w:rPr>
                <w:rFonts w:hint="eastAsia"/>
                <w:color w:val="000000" w:themeColor="text1"/>
              </w:rPr>
              <w:t>单记录</w:t>
            </w:r>
            <w:proofErr w:type="gramEnd"/>
          </w:p>
        </w:tc>
      </w:tr>
      <w:tr w:rsidR="00404AE7" w:rsidRPr="00EA4840" w:rsidTr="00A46873">
        <w:tc>
          <w:tcPr>
            <w:tcW w:w="1175" w:type="dxa"/>
            <w:vMerge/>
            <w:shd w:val="clear" w:color="auto" w:fill="FFFFFF" w:themeFill="background1"/>
          </w:tcPr>
          <w:p w:rsidR="00404AE7" w:rsidRPr="00EA145A" w:rsidRDefault="00404AE7" w:rsidP="00182209">
            <w:pPr>
              <w:rPr>
                <w:b/>
              </w:rPr>
            </w:pPr>
          </w:p>
        </w:tc>
        <w:tc>
          <w:tcPr>
            <w:tcW w:w="1201" w:type="dxa"/>
            <w:vMerge/>
            <w:shd w:val="clear" w:color="auto" w:fill="FFFFFF" w:themeFill="background1"/>
          </w:tcPr>
          <w:p w:rsidR="00404AE7" w:rsidRDefault="00404AE7" w:rsidP="00182209">
            <w:pPr>
              <w:jc w:val="left"/>
              <w:rPr>
                <w:rFonts w:asciiTheme="minorEastAsia" w:hAnsiTheme="minorEastAsia"/>
                <w:szCs w:val="21"/>
              </w:rPr>
            </w:pPr>
          </w:p>
        </w:tc>
        <w:tc>
          <w:tcPr>
            <w:tcW w:w="4378" w:type="dxa"/>
            <w:gridSpan w:val="3"/>
            <w:shd w:val="clear" w:color="auto" w:fill="FFFFFF" w:themeFill="background1"/>
          </w:tcPr>
          <w:p w:rsidR="00404AE7" w:rsidRPr="00A46873" w:rsidRDefault="00404AE7" w:rsidP="00404AE7">
            <w:pPr>
              <w:spacing w:line="276" w:lineRule="auto"/>
              <w:rPr>
                <w:rFonts w:asciiTheme="minorEastAsia" w:hAnsiTheme="minorEastAsia"/>
                <w:b/>
                <w:color w:val="0000FF"/>
                <w:szCs w:val="21"/>
              </w:rPr>
            </w:pPr>
            <w:r w:rsidRPr="00A46873">
              <w:rPr>
                <w:rFonts w:asciiTheme="minorEastAsia" w:hAnsiTheme="minorEastAsia" w:hint="eastAsia"/>
                <w:b/>
                <w:color w:val="0000FF"/>
                <w:szCs w:val="21"/>
              </w:rPr>
              <w:t>同时要判断系统中以上条件相同，并且在公告号也相同的数据在系统中是否存在，如果有存在，本记录不必处理。</w:t>
            </w:r>
          </w:p>
          <w:p w:rsidR="00404AE7" w:rsidRPr="00A2399F" w:rsidRDefault="00404AE7" w:rsidP="00404AE7">
            <w:pPr>
              <w:jc w:val="left"/>
              <w:rPr>
                <w:rFonts w:asciiTheme="minorEastAsia" w:hAnsiTheme="minorEastAsia"/>
                <w:szCs w:val="21"/>
              </w:rPr>
            </w:pPr>
            <w:r w:rsidRPr="00A46873">
              <w:rPr>
                <w:rFonts w:asciiTheme="minorEastAsia" w:hAnsiTheme="minorEastAsia" w:hint="eastAsia"/>
                <w:b/>
                <w:color w:val="0000FF"/>
                <w:szCs w:val="21"/>
              </w:rPr>
              <w:t>（因为该数据是连续发送）</w:t>
            </w:r>
          </w:p>
        </w:tc>
        <w:tc>
          <w:tcPr>
            <w:tcW w:w="1332" w:type="dxa"/>
            <w:shd w:val="clear" w:color="auto" w:fill="FFFFFF" w:themeFill="background1"/>
          </w:tcPr>
          <w:p w:rsidR="00404AE7" w:rsidRPr="00126CDC" w:rsidRDefault="00404AE7" w:rsidP="00182209">
            <w:pPr>
              <w:jc w:val="center"/>
              <w:rPr>
                <w:color w:val="000000" w:themeColor="text1"/>
              </w:rPr>
            </w:pPr>
            <w:r w:rsidRPr="00A46873">
              <w:rPr>
                <w:rFonts w:hint="eastAsia"/>
                <w:b/>
                <w:color w:val="0000FF"/>
              </w:rPr>
              <w:t>是否处理本数据判断</w:t>
            </w:r>
          </w:p>
        </w:tc>
        <w:tc>
          <w:tcPr>
            <w:tcW w:w="1189" w:type="dxa"/>
            <w:vMerge/>
            <w:shd w:val="clear" w:color="auto" w:fill="FFFFFF" w:themeFill="background1"/>
          </w:tcPr>
          <w:p w:rsidR="00404AE7" w:rsidRDefault="00404AE7" w:rsidP="00182209">
            <w:pPr>
              <w:jc w:val="center"/>
              <w:rPr>
                <w:color w:val="000000" w:themeColor="text1"/>
              </w:rPr>
            </w:pPr>
          </w:p>
        </w:tc>
      </w:tr>
      <w:tr w:rsidR="00BC2C38" w:rsidRPr="00EA4840" w:rsidTr="00182209">
        <w:tc>
          <w:tcPr>
            <w:tcW w:w="1175" w:type="dxa"/>
            <w:vMerge w:val="restart"/>
            <w:shd w:val="clear" w:color="auto" w:fill="FFFFFF" w:themeFill="background1"/>
          </w:tcPr>
          <w:p w:rsidR="00BC2C38" w:rsidRDefault="00BC2C38" w:rsidP="00182209">
            <w:pPr>
              <w:rPr>
                <w:b/>
              </w:rPr>
            </w:pPr>
          </w:p>
          <w:p w:rsidR="00BC2C38" w:rsidRDefault="00BC2C38" w:rsidP="00182209">
            <w:pPr>
              <w:rPr>
                <w:b/>
              </w:rPr>
            </w:pPr>
          </w:p>
          <w:p w:rsidR="00BC2C38" w:rsidRDefault="00BC2C38" w:rsidP="00182209">
            <w:pPr>
              <w:rPr>
                <w:b/>
              </w:rPr>
            </w:pPr>
          </w:p>
          <w:p w:rsidR="00BC2C38" w:rsidRDefault="00BC2C38" w:rsidP="00182209">
            <w:pPr>
              <w:rPr>
                <w:b/>
              </w:rPr>
            </w:pPr>
          </w:p>
          <w:p w:rsidR="00BC2C38" w:rsidRDefault="00BC2C38" w:rsidP="00182209">
            <w:pPr>
              <w:rPr>
                <w:b/>
              </w:rPr>
            </w:pPr>
          </w:p>
          <w:p w:rsidR="00BC2C38" w:rsidRDefault="00BC2C38" w:rsidP="00182209">
            <w:pPr>
              <w:rPr>
                <w:b/>
              </w:rPr>
            </w:pPr>
          </w:p>
          <w:p w:rsidR="00BC2C38" w:rsidRDefault="00BC2C38" w:rsidP="00182209">
            <w:pPr>
              <w:rPr>
                <w:b/>
              </w:rPr>
            </w:pPr>
          </w:p>
          <w:p w:rsidR="00BC2C38" w:rsidRDefault="00BC2C38" w:rsidP="00182209">
            <w:pPr>
              <w:rPr>
                <w:b/>
              </w:rPr>
            </w:pPr>
          </w:p>
          <w:p w:rsidR="00BC2C38" w:rsidRDefault="00BC2C38" w:rsidP="00182209">
            <w:pPr>
              <w:rPr>
                <w:b/>
              </w:rPr>
            </w:pPr>
          </w:p>
          <w:p w:rsidR="00BC2C38" w:rsidRPr="00EA145A" w:rsidRDefault="00BC2C38" w:rsidP="00182209">
            <w:pPr>
              <w:rPr>
                <w:b/>
              </w:rPr>
            </w:pPr>
            <w:r w:rsidRPr="00EA145A">
              <w:rPr>
                <w:rFonts w:hint="eastAsia"/>
                <w:b/>
              </w:rPr>
              <w:t>以股代息</w:t>
            </w:r>
          </w:p>
        </w:tc>
        <w:tc>
          <w:tcPr>
            <w:tcW w:w="8100" w:type="dxa"/>
            <w:gridSpan w:val="6"/>
            <w:shd w:val="clear" w:color="auto" w:fill="B6DDE8" w:themeFill="accent5" w:themeFillTint="66"/>
          </w:tcPr>
          <w:p w:rsidR="00BC2C38" w:rsidRPr="00BC2C38" w:rsidRDefault="00BC2C38" w:rsidP="00182209">
            <w:pPr>
              <w:jc w:val="left"/>
              <w:rPr>
                <w:b/>
                <w:color w:val="000000" w:themeColor="text1"/>
              </w:rPr>
            </w:pPr>
            <w:r w:rsidRPr="00BC2C38">
              <w:rPr>
                <w:rFonts w:hint="eastAsia"/>
                <w:b/>
                <w:color w:val="000000" w:themeColor="text1"/>
              </w:rPr>
              <w:t>以股代</w:t>
            </w:r>
            <w:proofErr w:type="gramStart"/>
            <w:r w:rsidRPr="00BC2C38">
              <w:rPr>
                <w:rFonts w:hint="eastAsia"/>
                <w:b/>
                <w:color w:val="000000" w:themeColor="text1"/>
              </w:rPr>
              <w:t>息通知</w:t>
            </w:r>
            <w:proofErr w:type="gramEnd"/>
          </w:p>
        </w:tc>
      </w:tr>
      <w:tr w:rsidR="00A46873" w:rsidRPr="00EA4840" w:rsidTr="00182209">
        <w:tc>
          <w:tcPr>
            <w:tcW w:w="1175" w:type="dxa"/>
            <w:vMerge/>
            <w:shd w:val="clear" w:color="auto" w:fill="FFFFFF" w:themeFill="background1"/>
          </w:tcPr>
          <w:p w:rsidR="00A46873" w:rsidRPr="00EA145A" w:rsidRDefault="00A46873" w:rsidP="00182209">
            <w:pPr>
              <w:rPr>
                <w:b/>
              </w:rPr>
            </w:pPr>
          </w:p>
        </w:tc>
        <w:tc>
          <w:tcPr>
            <w:tcW w:w="5579" w:type="dxa"/>
            <w:gridSpan w:val="4"/>
            <w:shd w:val="clear" w:color="auto" w:fill="FFFFFF" w:themeFill="background1"/>
          </w:tcPr>
          <w:p w:rsidR="00A46873" w:rsidRDefault="00A46873" w:rsidP="00182209">
            <w:pPr>
              <w:jc w:val="left"/>
              <w:rPr>
                <w:rFonts w:asciiTheme="minorEastAsia" w:hAnsiTheme="minorEastAsia"/>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I/D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r>
              <w:rPr>
                <w:rFonts w:asciiTheme="minorEastAsia" w:hAnsiTheme="minorEastAsia" w:hint="eastAsia"/>
                <w:color w:val="000000" w:themeColor="text1"/>
                <w:szCs w:val="21"/>
              </w:rPr>
              <w:t>或者</w:t>
            </w:r>
          </w:p>
          <w:p w:rsidR="00A46873" w:rsidRPr="00A2399F" w:rsidRDefault="00A46873" w:rsidP="00182209">
            <w:pPr>
              <w:jc w:val="left"/>
              <w:rPr>
                <w:rFonts w:asciiTheme="minorEastAsia" w:hAnsiTheme="minorEastAsia"/>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F/D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p>
        </w:tc>
        <w:tc>
          <w:tcPr>
            <w:tcW w:w="1332" w:type="dxa"/>
            <w:shd w:val="clear" w:color="auto" w:fill="FFFFFF" w:themeFill="background1"/>
          </w:tcPr>
          <w:p w:rsidR="00A46873" w:rsidRPr="00126CDC" w:rsidRDefault="00A46873" w:rsidP="00182209">
            <w:pPr>
              <w:jc w:val="center"/>
              <w:rPr>
                <w:color w:val="000000" w:themeColor="text1"/>
              </w:rPr>
            </w:pPr>
            <w:r>
              <w:rPr>
                <w:rFonts w:hint="eastAsia"/>
                <w:color w:val="000000" w:themeColor="text1"/>
              </w:rPr>
              <w:t>I/D:</w:t>
            </w:r>
            <w:r>
              <w:rPr>
                <w:rFonts w:hint="eastAsia"/>
                <w:color w:val="000000" w:themeColor="text1"/>
              </w:rPr>
              <w:t>半年股息</w:t>
            </w:r>
            <w:r>
              <w:rPr>
                <w:rFonts w:hint="eastAsia"/>
                <w:color w:val="000000" w:themeColor="text1"/>
              </w:rPr>
              <w:t>F/D:</w:t>
            </w:r>
            <w:r>
              <w:rPr>
                <w:rFonts w:hint="eastAsia"/>
                <w:color w:val="000000" w:themeColor="text1"/>
              </w:rPr>
              <w:t>年末股息</w:t>
            </w:r>
          </w:p>
        </w:tc>
        <w:tc>
          <w:tcPr>
            <w:tcW w:w="1189" w:type="dxa"/>
            <w:vMerge w:val="restart"/>
            <w:shd w:val="clear" w:color="auto" w:fill="FFFFFF" w:themeFill="background1"/>
          </w:tcPr>
          <w:p w:rsidR="00A46873" w:rsidRPr="00126CDC" w:rsidRDefault="00A46873" w:rsidP="00182209">
            <w:pPr>
              <w:jc w:val="center"/>
              <w:rPr>
                <w:color w:val="000000" w:themeColor="text1"/>
              </w:rPr>
            </w:pPr>
            <w:proofErr w:type="gramStart"/>
            <w:r>
              <w:rPr>
                <w:rFonts w:hint="eastAsia"/>
                <w:color w:val="000000" w:themeColor="text1"/>
              </w:rPr>
              <w:t>主记录</w:t>
            </w:r>
            <w:proofErr w:type="gramEnd"/>
          </w:p>
        </w:tc>
      </w:tr>
      <w:tr w:rsidR="00A46873" w:rsidRPr="00EA4840" w:rsidTr="00182209">
        <w:tc>
          <w:tcPr>
            <w:tcW w:w="1175" w:type="dxa"/>
            <w:vMerge/>
            <w:shd w:val="clear" w:color="auto" w:fill="FFFFFF" w:themeFill="background1"/>
          </w:tcPr>
          <w:p w:rsidR="00A46873" w:rsidRPr="00EA145A" w:rsidRDefault="00A46873" w:rsidP="00182209">
            <w:pPr>
              <w:rPr>
                <w:b/>
              </w:rPr>
            </w:pPr>
          </w:p>
        </w:tc>
        <w:tc>
          <w:tcPr>
            <w:tcW w:w="5579" w:type="dxa"/>
            <w:gridSpan w:val="4"/>
            <w:shd w:val="clear" w:color="auto" w:fill="FFFFFF" w:themeFill="background1"/>
          </w:tcPr>
          <w:p w:rsidR="00A46873" w:rsidRDefault="00A46873" w:rsidP="00182209">
            <w:pPr>
              <w:jc w:val="left"/>
              <w:rPr>
                <w:rFonts w:asciiTheme="minorEastAsia" w:hAnsiTheme="minorEastAsia"/>
                <w:color w:val="000000" w:themeColor="text1"/>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sidRPr="00126CDC">
              <w:rPr>
                <w:b/>
              </w:rPr>
              <w:t>SH</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p>
          <w:p w:rsidR="00A46873" w:rsidRDefault="00A46873" w:rsidP="00182209">
            <w:pPr>
              <w:jc w:val="left"/>
              <w:rPr>
                <w:rFonts w:asciiTheme="minorEastAsia" w:hAnsiTheme="minorEastAsia"/>
                <w:color w:val="000000" w:themeColor="text1"/>
                <w:szCs w:val="21"/>
              </w:rPr>
            </w:pPr>
            <w:r>
              <w:rPr>
                <w:rFonts w:asciiTheme="minorEastAsia" w:hAnsiTheme="minorEastAsia" w:hint="eastAsia"/>
                <w:color w:val="000000" w:themeColor="text1"/>
                <w:szCs w:val="21"/>
              </w:rPr>
              <w:t>并且</w:t>
            </w:r>
          </w:p>
          <w:p w:rsidR="00A46873" w:rsidRPr="00A2399F" w:rsidRDefault="00A46873" w:rsidP="00182209">
            <w:pPr>
              <w:jc w:val="left"/>
              <w:rPr>
                <w:rFonts w:asciiTheme="minorEastAsia" w:hAnsiTheme="minorEastAsia"/>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sidRPr="00126CDC">
              <w:rPr>
                <w:b/>
              </w:rPr>
              <w:t>REINV</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p>
        </w:tc>
        <w:tc>
          <w:tcPr>
            <w:tcW w:w="1332" w:type="dxa"/>
            <w:shd w:val="clear" w:color="auto" w:fill="FFFFFF" w:themeFill="background1"/>
          </w:tcPr>
          <w:p w:rsidR="00A46873" w:rsidRPr="00126CDC" w:rsidRDefault="00A46873" w:rsidP="00182209">
            <w:pPr>
              <w:jc w:val="center"/>
              <w:rPr>
                <w:color w:val="000000" w:themeColor="text1"/>
              </w:rPr>
            </w:pPr>
            <w:r>
              <w:rPr>
                <w:rFonts w:hint="eastAsia"/>
                <w:color w:val="000000" w:themeColor="text1"/>
              </w:rPr>
              <w:t>股份再投资</w:t>
            </w:r>
          </w:p>
        </w:tc>
        <w:tc>
          <w:tcPr>
            <w:tcW w:w="1189" w:type="dxa"/>
            <w:vMerge/>
            <w:shd w:val="clear" w:color="auto" w:fill="FFFFFF" w:themeFill="background1"/>
          </w:tcPr>
          <w:p w:rsidR="00A46873" w:rsidRPr="00126CDC" w:rsidRDefault="00A46873" w:rsidP="00182209">
            <w:pPr>
              <w:jc w:val="center"/>
              <w:rPr>
                <w:color w:val="000000" w:themeColor="text1"/>
              </w:rPr>
            </w:pPr>
          </w:p>
        </w:tc>
      </w:tr>
      <w:tr w:rsidR="00A46873" w:rsidRPr="00EA4840" w:rsidTr="00182209">
        <w:tc>
          <w:tcPr>
            <w:tcW w:w="1175" w:type="dxa"/>
            <w:vMerge/>
            <w:shd w:val="clear" w:color="auto" w:fill="FFFFFF" w:themeFill="background1"/>
          </w:tcPr>
          <w:p w:rsidR="00A46873" w:rsidRPr="00EA145A" w:rsidRDefault="00A46873" w:rsidP="00182209">
            <w:pPr>
              <w:rPr>
                <w:b/>
              </w:rPr>
            </w:pPr>
          </w:p>
        </w:tc>
        <w:tc>
          <w:tcPr>
            <w:tcW w:w="5579" w:type="dxa"/>
            <w:gridSpan w:val="4"/>
            <w:shd w:val="clear" w:color="auto" w:fill="FFFFFF" w:themeFill="background1"/>
          </w:tcPr>
          <w:p w:rsidR="00A46873" w:rsidRPr="00A2399F" w:rsidRDefault="00A46873" w:rsidP="00182209">
            <w:pPr>
              <w:jc w:val="left"/>
              <w:rPr>
                <w:rFonts w:asciiTheme="minorEastAsia" w:hAnsiTheme="minorEastAsia"/>
                <w:szCs w:val="21"/>
              </w:rPr>
            </w:pPr>
            <w:r w:rsidRPr="000F0BFD">
              <w:rPr>
                <w:rFonts w:asciiTheme="minorEastAsia" w:hAnsiTheme="minorEastAsia"/>
                <w:szCs w:val="21"/>
              </w:rPr>
              <w:t>Stock/currency code</w:t>
            </w:r>
            <w:r>
              <w:rPr>
                <w:rFonts w:asciiTheme="minorEastAsia" w:hAnsiTheme="minorEastAsia" w:hint="eastAsia"/>
                <w:szCs w:val="21"/>
              </w:rPr>
              <w:t xml:space="preserve"> =“S”</w:t>
            </w:r>
          </w:p>
        </w:tc>
        <w:tc>
          <w:tcPr>
            <w:tcW w:w="1332" w:type="dxa"/>
            <w:shd w:val="clear" w:color="auto" w:fill="FFFFFF" w:themeFill="background1"/>
          </w:tcPr>
          <w:p w:rsidR="00A46873" w:rsidRDefault="00A46873" w:rsidP="00182209">
            <w:pPr>
              <w:jc w:val="center"/>
              <w:rPr>
                <w:color w:val="000000" w:themeColor="text1"/>
              </w:rPr>
            </w:pPr>
            <w:r>
              <w:rPr>
                <w:rFonts w:hint="eastAsia"/>
                <w:color w:val="000000" w:themeColor="text1"/>
              </w:rPr>
              <w:t>股票权益</w:t>
            </w:r>
          </w:p>
        </w:tc>
        <w:tc>
          <w:tcPr>
            <w:tcW w:w="1189" w:type="dxa"/>
            <w:vMerge/>
            <w:shd w:val="clear" w:color="auto" w:fill="FFFFFF" w:themeFill="background1"/>
          </w:tcPr>
          <w:p w:rsidR="00A46873" w:rsidRPr="00126CDC" w:rsidRDefault="00A46873" w:rsidP="00182209">
            <w:pPr>
              <w:jc w:val="center"/>
              <w:rPr>
                <w:color w:val="000000" w:themeColor="text1"/>
              </w:rPr>
            </w:pPr>
          </w:p>
        </w:tc>
      </w:tr>
      <w:tr w:rsidR="00A46873" w:rsidRPr="00EA4840" w:rsidTr="00182209">
        <w:tc>
          <w:tcPr>
            <w:tcW w:w="1175" w:type="dxa"/>
            <w:vMerge/>
            <w:shd w:val="clear" w:color="auto" w:fill="FFFFFF" w:themeFill="background1"/>
          </w:tcPr>
          <w:p w:rsidR="00A46873" w:rsidRPr="00EA145A" w:rsidRDefault="00A46873" w:rsidP="00182209">
            <w:pPr>
              <w:rPr>
                <w:b/>
              </w:rPr>
            </w:pPr>
          </w:p>
        </w:tc>
        <w:tc>
          <w:tcPr>
            <w:tcW w:w="5579" w:type="dxa"/>
            <w:gridSpan w:val="4"/>
            <w:shd w:val="clear" w:color="auto" w:fill="FFFFFF" w:themeFill="background1"/>
          </w:tcPr>
          <w:p w:rsidR="00A46873" w:rsidRPr="00BC2C38" w:rsidRDefault="00A46873" w:rsidP="00182209">
            <w:pPr>
              <w:spacing w:line="276" w:lineRule="auto"/>
            </w:pPr>
            <w:r w:rsidRPr="008932F7">
              <w:rPr>
                <w:rFonts w:asciiTheme="minorEastAsia" w:hAnsiTheme="minorEastAsia" w:hint="eastAsia"/>
                <w:color w:val="000000" w:themeColor="text1"/>
                <w:szCs w:val="21"/>
              </w:rPr>
              <w:t>RECORD TYPE</w:t>
            </w:r>
            <w:r>
              <w:rPr>
                <w:rFonts w:asciiTheme="minorEastAsia" w:hAnsiTheme="minorEastAsia" w:hint="eastAsia"/>
                <w:color w:val="000000" w:themeColor="text1"/>
                <w:szCs w:val="21"/>
              </w:rPr>
              <w:t>=</w:t>
            </w:r>
            <w:r>
              <w:rPr>
                <w:rFonts w:asciiTheme="minorEastAsia" w:hAnsiTheme="minorEastAsia"/>
                <w:color w:val="000000" w:themeColor="text1"/>
                <w:szCs w:val="21"/>
              </w:rPr>
              <w:t xml:space="preserve">B </w:t>
            </w:r>
            <w:r>
              <w:rPr>
                <w:rFonts w:asciiTheme="minorEastAsia" w:hAnsiTheme="minorEastAsia" w:hint="eastAsia"/>
                <w:color w:val="000000" w:themeColor="text1"/>
                <w:szCs w:val="21"/>
              </w:rPr>
              <w:t>,</w:t>
            </w:r>
            <w:r w:rsidRPr="00A2399F">
              <w:rPr>
                <w:rFonts w:asciiTheme="minorEastAsia" w:hAnsiTheme="minorEastAsia" w:hint="eastAsia"/>
                <w:color w:val="000000" w:themeColor="text1"/>
                <w:szCs w:val="21"/>
              </w:rPr>
              <w:t xml:space="preserve"> </w:t>
            </w:r>
            <w:r w:rsidRPr="008932F7">
              <w:rPr>
                <w:rFonts w:asciiTheme="minorEastAsia" w:hAnsiTheme="minorEastAsia" w:hint="eastAsia"/>
                <w:color w:val="000000" w:themeColor="text1"/>
                <w:szCs w:val="21"/>
              </w:rPr>
              <w:t>HOLDING TYPE</w:t>
            </w:r>
            <w:r>
              <w:rPr>
                <w:rFonts w:asciiTheme="minorEastAsia" w:hAnsiTheme="minorEastAsia" w:hint="eastAsia"/>
                <w:color w:val="000000" w:themeColor="text1"/>
                <w:szCs w:val="21"/>
              </w:rPr>
              <w:t xml:space="preserve">=H , </w:t>
            </w:r>
            <w:r w:rsidRPr="008932F7">
              <w:rPr>
                <w:rFonts w:asciiTheme="minorEastAsia" w:hAnsiTheme="minorEastAsia" w:hint="eastAsia"/>
                <w:color w:val="000000" w:themeColor="text1"/>
                <w:szCs w:val="21"/>
              </w:rPr>
              <w:t>RECEIVABLE TYPE</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P</w:t>
            </w:r>
            <w:r w:rsidRPr="00815144">
              <w:t xml:space="preserve"> </w:t>
            </w:r>
          </w:p>
        </w:tc>
        <w:tc>
          <w:tcPr>
            <w:tcW w:w="1332" w:type="dxa"/>
            <w:shd w:val="clear" w:color="auto" w:fill="FFFFFF" w:themeFill="background1"/>
          </w:tcPr>
          <w:p w:rsidR="00A46873" w:rsidRDefault="00A46873" w:rsidP="00182209">
            <w:pPr>
              <w:jc w:val="center"/>
              <w:rPr>
                <w:color w:val="000000" w:themeColor="text1"/>
              </w:rPr>
            </w:pPr>
            <w:r>
              <w:rPr>
                <w:rFonts w:hint="eastAsia"/>
                <w:color w:val="000000" w:themeColor="text1"/>
              </w:rPr>
              <w:t>通知</w:t>
            </w:r>
          </w:p>
        </w:tc>
        <w:tc>
          <w:tcPr>
            <w:tcW w:w="1189" w:type="dxa"/>
            <w:vMerge/>
            <w:shd w:val="clear" w:color="auto" w:fill="FFFFFF" w:themeFill="background1"/>
          </w:tcPr>
          <w:p w:rsidR="00A46873" w:rsidRPr="00126CDC" w:rsidRDefault="00A46873" w:rsidP="00182209">
            <w:pPr>
              <w:jc w:val="center"/>
              <w:rPr>
                <w:color w:val="000000" w:themeColor="text1"/>
              </w:rPr>
            </w:pPr>
          </w:p>
        </w:tc>
      </w:tr>
      <w:tr w:rsidR="00A46873" w:rsidRPr="00EA4840" w:rsidTr="00182209">
        <w:tc>
          <w:tcPr>
            <w:tcW w:w="1175" w:type="dxa"/>
            <w:vMerge/>
            <w:shd w:val="clear" w:color="auto" w:fill="FFFFFF" w:themeFill="background1"/>
          </w:tcPr>
          <w:p w:rsidR="00A46873" w:rsidRPr="00EA145A" w:rsidRDefault="00A46873" w:rsidP="00182209">
            <w:pPr>
              <w:rPr>
                <w:b/>
              </w:rPr>
            </w:pPr>
          </w:p>
        </w:tc>
        <w:tc>
          <w:tcPr>
            <w:tcW w:w="5579" w:type="dxa"/>
            <w:gridSpan w:val="4"/>
            <w:shd w:val="clear" w:color="auto" w:fill="FFFFFF" w:themeFill="background1"/>
          </w:tcPr>
          <w:p w:rsidR="00A46873" w:rsidRPr="00A46873" w:rsidRDefault="005C3A59" w:rsidP="00182209">
            <w:pPr>
              <w:spacing w:line="276" w:lineRule="auto"/>
              <w:rPr>
                <w:rFonts w:asciiTheme="minorEastAsia" w:hAnsiTheme="minorEastAsia"/>
                <w:b/>
                <w:color w:val="0000FF"/>
                <w:szCs w:val="21"/>
              </w:rPr>
            </w:pPr>
            <w:r w:rsidRPr="005C3A59">
              <w:rPr>
                <w:rFonts w:asciiTheme="minorEastAsia" w:hAnsiTheme="minorEastAsia" w:hint="eastAsia"/>
                <w:b/>
                <w:color w:val="0000FF"/>
                <w:szCs w:val="21"/>
              </w:rPr>
              <w:t>同时要判断系统中以上条件相同，并且在公告号也相同的数据在系统中是否存在，如果有存在，本记录不必处理。</w:t>
            </w:r>
          </w:p>
          <w:p w:rsidR="00A46873" w:rsidRPr="00A46873" w:rsidRDefault="005C3A59" w:rsidP="00182209">
            <w:pPr>
              <w:spacing w:line="276" w:lineRule="auto"/>
              <w:rPr>
                <w:rFonts w:asciiTheme="minorEastAsia" w:hAnsiTheme="minorEastAsia"/>
                <w:b/>
                <w:color w:val="0000FF"/>
                <w:szCs w:val="21"/>
              </w:rPr>
            </w:pPr>
            <w:r w:rsidRPr="005C3A59">
              <w:rPr>
                <w:rFonts w:asciiTheme="minorEastAsia" w:hAnsiTheme="minorEastAsia" w:hint="eastAsia"/>
                <w:b/>
                <w:color w:val="0000FF"/>
                <w:szCs w:val="21"/>
              </w:rPr>
              <w:t>（因为该数据是连续发送）</w:t>
            </w:r>
          </w:p>
        </w:tc>
        <w:tc>
          <w:tcPr>
            <w:tcW w:w="1332" w:type="dxa"/>
            <w:shd w:val="clear" w:color="auto" w:fill="FFFFFF" w:themeFill="background1"/>
          </w:tcPr>
          <w:p w:rsidR="00A46873" w:rsidRPr="00A46873" w:rsidRDefault="005C3A59" w:rsidP="00182209">
            <w:pPr>
              <w:jc w:val="center"/>
              <w:rPr>
                <w:b/>
                <w:color w:val="0000FF"/>
              </w:rPr>
            </w:pPr>
            <w:r w:rsidRPr="005C3A59">
              <w:rPr>
                <w:rFonts w:hint="eastAsia"/>
                <w:b/>
                <w:color w:val="0000FF"/>
              </w:rPr>
              <w:t>是否处理本数据判断</w:t>
            </w:r>
          </w:p>
        </w:tc>
        <w:tc>
          <w:tcPr>
            <w:tcW w:w="1189" w:type="dxa"/>
            <w:vMerge/>
            <w:shd w:val="clear" w:color="auto" w:fill="FFFFFF" w:themeFill="background1"/>
          </w:tcPr>
          <w:p w:rsidR="00A46873" w:rsidRPr="00126CDC" w:rsidRDefault="00A46873" w:rsidP="00182209">
            <w:pPr>
              <w:jc w:val="center"/>
              <w:rPr>
                <w:color w:val="000000" w:themeColor="text1"/>
              </w:rPr>
            </w:pPr>
          </w:p>
        </w:tc>
      </w:tr>
      <w:tr w:rsidR="00BC2C38" w:rsidRPr="00EA4840" w:rsidTr="00182209">
        <w:tc>
          <w:tcPr>
            <w:tcW w:w="1175" w:type="dxa"/>
            <w:vMerge/>
            <w:shd w:val="clear" w:color="auto" w:fill="FFFFFF" w:themeFill="background1"/>
          </w:tcPr>
          <w:p w:rsidR="00BC2C38" w:rsidRPr="00EA145A" w:rsidRDefault="00BC2C38" w:rsidP="00182209">
            <w:pPr>
              <w:rPr>
                <w:b/>
              </w:rPr>
            </w:pPr>
          </w:p>
        </w:tc>
        <w:tc>
          <w:tcPr>
            <w:tcW w:w="5579" w:type="dxa"/>
            <w:gridSpan w:val="4"/>
            <w:shd w:val="clear" w:color="auto" w:fill="FFFFFF" w:themeFill="background1"/>
          </w:tcPr>
          <w:p w:rsidR="00BC2C38" w:rsidRPr="00A2399F" w:rsidRDefault="00BC2C38" w:rsidP="00182209">
            <w:pPr>
              <w:jc w:val="left"/>
              <w:rPr>
                <w:rFonts w:asciiTheme="minorEastAsia" w:hAnsiTheme="minorEastAsia"/>
                <w:szCs w:val="21"/>
              </w:rPr>
            </w:pPr>
            <w:r w:rsidRPr="000F0BFD">
              <w:rPr>
                <w:rFonts w:asciiTheme="minorEastAsia" w:hAnsiTheme="minorEastAsia"/>
                <w:szCs w:val="21"/>
              </w:rPr>
              <w:t>Reference number</w:t>
            </w:r>
            <w:r>
              <w:rPr>
                <w:rFonts w:asciiTheme="minorEastAsia" w:hAnsiTheme="minorEastAsia" w:hint="eastAsia"/>
                <w:szCs w:val="21"/>
              </w:rPr>
              <w:t xml:space="preserve"> = </w:t>
            </w:r>
            <w:proofErr w:type="gramStart"/>
            <w:r>
              <w:rPr>
                <w:rFonts w:asciiTheme="minorEastAsia" w:hAnsiTheme="minorEastAsia" w:hint="eastAsia"/>
                <w:szCs w:val="21"/>
              </w:rPr>
              <w:t>主记录</w:t>
            </w:r>
            <w:proofErr w:type="gramEnd"/>
            <w:r>
              <w:rPr>
                <w:rFonts w:asciiTheme="minorEastAsia" w:hAnsiTheme="minorEastAsia" w:hint="eastAsia"/>
                <w:szCs w:val="21"/>
              </w:rPr>
              <w:t xml:space="preserve">的 </w:t>
            </w:r>
            <w:r w:rsidRPr="000F0BFD">
              <w:rPr>
                <w:rFonts w:asciiTheme="minorEastAsia" w:hAnsiTheme="minorEastAsia"/>
                <w:szCs w:val="21"/>
              </w:rPr>
              <w:t>Reference numbe</w:t>
            </w:r>
            <w:r>
              <w:rPr>
                <w:rFonts w:asciiTheme="minorEastAsia" w:hAnsiTheme="minorEastAsia" w:hint="eastAsia"/>
                <w:szCs w:val="21"/>
              </w:rPr>
              <w:t>r</w:t>
            </w:r>
          </w:p>
        </w:tc>
        <w:tc>
          <w:tcPr>
            <w:tcW w:w="1332" w:type="dxa"/>
            <w:shd w:val="clear" w:color="auto" w:fill="FFFFFF" w:themeFill="background1"/>
          </w:tcPr>
          <w:p w:rsidR="00BC2C38" w:rsidRDefault="00BC2C38" w:rsidP="00182209">
            <w:pPr>
              <w:jc w:val="center"/>
              <w:rPr>
                <w:color w:val="000000" w:themeColor="text1"/>
              </w:rPr>
            </w:pPr>
          </w:p>
        </w:tc>
        <w:tc>
          <w:tcPr>
            <w:tcW w:w="1189" w:type="dxa"/>
            <w:vMerge w:val="restart"/>
            <w:shd w:val="clear" w:color="auto" w:fill="FFFFFF" w:themeFill="background1"/>
          </w:tcPr>
          <w:p w:rsidR="00BC2C38" w:rsidRPr="00126CDC" w:rsidRDefault="00BC2C38" w:rsidP="00182209">
            <w:pPr>
              <w:jc w:val="center"/>
              <w:rPr>
                <w:color w:val="000000" w:themeColor="text1"/>
              </w:rPr>
            </w:pPr>
            <w:r>
              <w:rPr>
                <w:rFonts w:hint="eastAsia"/>
                <w:color w:val="000000" w:themeColor="text1"/>
              </w:rPr>
              <w:t>分币种记录</w:t>
            </w:r>
          </w:p>
        </w:tc>
      </w:tr>
      <w:tr w:rsidR="00BC2C38" w:rsidRPr="00EA4840" w:rsidTr="00182209">
        <w:tc>
          <w:tcPr>
            <w:tcW w:w="1175" w:type="dxa"/>
            <w:vMerge/>
            <w:shd w:val="clear" w:color="auto" w:fill="FFFFFF" w:themeFill="background1"/>
          </w:tcPr>
          <w:p w:rsidR="00BC2C38" w:rsidRPr="00EA145A" w:rsidRDefault="00BC2C38" w:rsidP="00182209">
            <w:pPr>
              <w:rPr>
                <w:b/>
              </w:rPr>
            </w:pPr>
          </w:p>
        </w:tc>
        <w:tc>
          <w:tcPr>
            <w:tcW w:w="5579" w:type="dxa"/>
            <w:gridSpan w:val="4"/>
            <w:shd w:val="clear" w:color="auto" w:fill="FFFFFF" w:themeFill="background1"/>
          </w:tcPr>
          <w:p w:rsidR="00BC2C38" w:rsidRPr="00BC2C38" w:rsidRDefault="00BC2C38" w:rsidP="00182209">
            <w:pPr>
              <w:spacing w:line="276" w:lineRule="auto"/>
            </w:pPr>
            <w:r w:rsidRPr="008932F7">
              <w:rPr>
                <w:rFonts w:asciiTheme="minorEastAsia" w:hAnsiTheme="minorEastAsia" w:hint="eastAsia"/>
                <w:color w:val="000000" w:themeColor="text1"/>
                <w:szCs w:val="21"/>
              </w:rPr>
              <w:t>RECORD TYPE</w:t>
            </w:r>
            <w:r>
              <w:rPr>
                <w:rFonts w:asciiTheme="minorEastAsia" w:hAnsiTheme="minorEastAsia" w:hint="eastAsia"/>
                <w:color w:val="000000" w:themeColor="text1"/>
                <w:szCs w:val="21"/>
              </w:rPr>
              <w:t>=</w:t>
            </w:r>
            <w:r>
              <w:rPr>
                <w:rFonts w:asciiTheme="minorEastAsia" w:hAnsiTheme="minorEastAsia"/>
                <w:color w:val="000000" w:themeColor="text1"/>
                <w:szCs w:val="21"/>
              </w:rPr>
              <w:t xml:space="preserve">B </w:t>
            </w:r>
            <w:r>
              <w:rPr>
                <w:rFonts w:asciiTheme="minorEastAsia" w:hAnsiTheme="minorEastAsia" w:hint="eastAsia"/>
                <w:color w:val="000000" w:themeColor="text1"/>
                <w:szCs w:val="21"/>
              </w:rPr>
              <w:t>,</w:t>
            </w:r>
            <w:r w:rsidRPr="00A2399F">
              <w:rPr>
                <w:rFonts w:asciiTheme="minorEastAsia" w:hAnsiTheme="minorEastAsia" w:hint="eastAsia"/>
                <w:color w:val="000000" w:themeColor="text1"/>
                <w:szCs w:val="21"/>
              </w:rPr>
              <w:t xml:space="preserve"> </w:t>
            </w:r>
            <w:r w:rsidRPr="008932F7">
              <w:rPr>
                <w:rFonts w:asciiTheme="minorEastAsia" w:hAnsiTheme="minorEastAsia" w:hint="eastAsia"/>
                <w:color w:val="000000" w:themeColor="text1"/>
                <w:szCs w:val="21"/>
              </w:rPr>
              <w:t>HOLDING TYPE</w:t>
            </w:r>
            <w:r>
              <w:rPr>
                <w:rFonts w:asciiTheme="minorEastAsia" w:hAnsiTheme="minorEastAsia" w:hint="eastAsia"/>
                <w:color w:val="000000" w:themeColor="text1"/>
                <w:szCs w:val="21"/>
              </w:rPr>
              <w:t xml:space="preserve">=H , </w:t>
            </w:r>
            <w:r w:rsidRPr="008932F7">
              <w:rPr>
                <w:rFonts w:asciiTheme="minorEastAsia" w:hAnsiTheme="minorEastAsia" w:hint="eastAsia"/>
                <w:color w:val="000000" w:themeColor="text1"/>
                <w:szCs w:val="21"/>
              </w:rPr>
              <w:t>RECEIVABLE TYPE</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P</w:t>
            </w:r>
            <w:r w:rsidRPr="00815144">
              <w:t xml:space="preserve"> </w:t>
            </w:r>
          </w:p>
        </w:tc>
        <w:tc>
          <w:tcPr>
            <w:tcW w:w="1332" w:type="dxa"/>
            <w:shd w:val="clear" w:color="auto" w:fill="FFFFFF" w:themeFill="background1"/>
          </w:tcPr>
          <w:p w:rsidR="00BC2C38" w:rsidRDefault="00BC2C38" w:rsidP="00182209">
            <w:pPr>
              <w:jc w:val="center"/>
              <w:rPr>
                <w:color w:val="000000" w:themeColor="text1"/>
              </w:rPr>
            </w:pPr>
            <w:r>
              <w:rPr>
                <w:rFonts w:hint="eastAsia"/>
                <w:color w:val="000000" w:themeColor="text1"/>
              </w:rPr>
              <w:t>选择权</w:t>
            </w:r>
          </w:p>
        </w:tc>
        <w:tc>
          <w:tcPr>
            <w:tcW w:w="1189" w:type="dxa"/>
            <w:vMerge/>
            <w:shd w:val="clear" w:color="auto" w:fill="FFFFFF" w:themeFill="background1"/>
          </w:tcPr>
          <w:p w:rsidR="00BC2C38" w:rsidRDefault="00BC2C38" w:rsidP="00182209">
            <w:pPr>
              <w:jc w:val="center"/>
              <w:rPr>
                <w:color w:val="000000" w:themeColor="text1"/>
              </w:rPr>
            </w:pPr>
          </w:p>
        </w:tc>
      </w:tr>
      <w:tr w:rsidR="00BC2C38" w:rsidRPr="00EA4840" w:rsidTr="00182209">
        <w:tc>
          <w:tcPr>
            <w:tcW w:w="1175" w:type="dxa"/>
            <w:vMerge/>
            <w:shd w:val="clear" w:color="auto" w:fill="FFFFFF" w:themeFill="background1"/>
          </w:tcPr>
          <w:p w:rsidR="00BC2C38" w:rsidRPr="00EA145A" w:rsidRDefault="00BC2C38" w:rsidP="00182209">
            <w:pPr>
              <w:rPr>
                <w:b/>
              </w:rPr>
            </w:pPr>
          </w:p>
        </w:tc>
        <w:tc>
          <w:tcPr>
            <w:tcW w:w="5579" w:type="dxa"/>
            <w:gridSpan w:val="4"/>
            <w:shd w:val="clear" w:color="auto" w:fill="FFFFFF" w:themeFill="background1"/>
          </w:tcPr>
          <w:p w:rsidR="00BC2C38" w:rsidRDefault="00BC2C38" w:rsidP="00182209">
            <w:pPr>
              <w:jc w:val="left"/>
              <w:rPr>
                <w:rFonts w:asciiTheme="minorEastAsia" w:hAnsiTheme="minorEastAsia"/>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I/D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r>
              <w:rPr>
                <w:rFonts w:asciiTheme="minorEastAsia" w:hAnsiTheme="minorEastAsia" w:hint="eastAsia"/>
                <w:color w:val="000000" w:themeColor="text1"/>
                <w:szCs w:val="21"/>
              </w:rPr>
              <w:t>或者</w:t>
            </w:r>
          </w:p>
          <w:p w:rsidR="00BC2C38" w:rsidRPr="00A2399F" w:rsidRDefault="00BC2C38" w:rsidP="00182209">
            <w:pPr>
              <w:jc w:val="left"/>
              <w:rPr>
                <w:rFonts w:asciiTheme="minorEastAsia" w:hAnsiTheme="minorEastAsia"/>
                <w:szCs w:val="21"/>
              </w:rPr>
            </w:pPr>
            <w:r w:rsidRPr="00A2399F">
              <w:rPr>
                <w:rFonts w:asciiTheme="minorEastAsia" w:hAnsiTheme="minorEastAsia"/>
                <w:szCs w:val="21"/>
              </w:rPr>
              <w:lastRenderedPageBreak/>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F/D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p>
        </w:tc>
        <w:tc>
          <w:tcPr>
            <w:tcW w:w="1332" w:type="dxa"/>
            <w:shd w:val="clear" w:color="auto" w:fill="FFFFFF" w:themeFill="background1"/>
          </w:tcPr>
          <w:p w:rsidR="00BC2C38" w:rsidRDefault="00BC2C38" w:rsidP="00182209">
            <w:pPr>
              <w:jc w:val="center"/>
              <w:rPr>
                <w:color w:val="000000" w:themeColor="text1"/>
              </w:rPr>
            </w:pPr>
            <w:r>
              <w:rPr>
                <w:rFonts w:hint="eastAsia"/>
                <w:color w:val="000000" w:themeColor="text1"/>
              </w:rPr>
              <w:lastRenderedPageBreak/>
              <w:t>参照号</w:t>
            </w:r>
          </w:p>
        </w:tc>
        <w:tc>
          <w:tcPr>
            <w:tcW w:w="1189" w:type="dxa"/>
            <w:vMerge/>
            <w:shd w:val="clear" w:color="auto" w:fill="FFFFFF" w:themeFill="background1"/>
          </w:tcPr>
          <w:p w:rsidR="00BC2C38" w:rsidRDefault="00BC2C38" w:rsidP="00182209">
            <w:pPr>
              <w:jc w:val="center"/>
              <w:rPr>
                <w:color w:val="000000" w:themeColor="text1"/>
              </w:rPr>
            </w:pPr>
          </w:p>
        </w:tc>
      </w:tr>
      <w:tr w:rsidR="00BC2C38" w:rsidRPr="00EA4840" w:rsidTr="00182209">
        <w:tc>
          <w:tcPr>
            <w:tcW w:w="1175" w:type="dxa"/>
            <w:vMerge/>
            <w:shd w:val="clear" w:color="auto" w:fill="FFFFFF" w:themeFill="background1"/>
          </w:tcPr>
          <w:p w:rsidR="00BC2C38" w:rsidRPr="00EA145A" w:rsidRDefault="00BC2C38" w:rsidP="00182209">
            <w:pPr>
              <w:rPr>
                <w:b/>
              </w:rPr>
            </w:pPr>
          </w:p>
        </w:tc>
        <w:tc>
          <w:tcPr>
            <w:tcW w:w="5579" w:type="dxa"/>
            <w:gridSpan w:val="4"/>
            <w:shd w:val="clear" w:color="auto" w:fill="FFFFFF" w:themeFill="background1"/>
          </w:tcPr>
          <w:p w:rsidR="00BC2C38" w:rsidRDefault="00BC2C38" w:rsidP="00182209">
            <w:pPr>
              <w:jc w:val="left"/>
              <w:rPr>
                <w:rFonts w:asciiTheme="minorEastAsia" w:hAnsiTheme="minorEastAsia"/>
                <w:color w:val="000000" w:themeColor="text1"/>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OPTION</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p>
          <w:p w:rsidR="00BC2C38" w:rsidRDefault="00BC2C38" w:rsidP="00182209">
            <w:pPr>
              <w:jc w:val="left"/>
              <w:rPr>
                <w:rFonts w:asciiTheme="minorEastAsia" w:hAnsiTheme="minorEastAsia"/>
                <w:color w:val="000000" w:themeColor="text1"/>
                <w:szCs w:val="21"/>
              </w:rPr>
            </w:pPr>
            <w:r>
              <w:rPr>
                <w:rFonts w:asciiTheme="minorEastAsia" w:hAnsiTheme="minorEastAsia" w:hint="eastAsia"/>
                <w:color w:val="000000" w:themeColor="text1"/>
                <w:szCs w:val="21"/>
              </w:rPr>
              <w:t>或者</w:t>
            </w:r>
          </w:p>
          <w:p w:rsidR="00BC2C38" w:rsidRDefault="00BC2C38" w:rsidP="00182209">
            <w:pPr>
              <w:jc w:val="left"/>
              <w:rPr>
                <w:rFonts w:asciiTheme="minorEastAsia" w:hAnsiTheme="minorEastAsia"/>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OPT</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p>
        </w:tc>
        <w:tc>
          <w:tcPr>
            <w:tcW w:w="1332" w:type="dxa"/>
            <w:shd w:val="clear" w:color="auto" w:fill="FFFFFF" w:themeFill="background1"/>
          </w:tcPr>
          <w:p w:rsidR="00BC2C38" w:rsidRDefault="00BC2C38" w:rsidP="00182209">
            <w:pPr>
              <w:jc w:val="center"/>
              <w:rPr>
                <w:color w:val="000000" w:themeColor="text1"/>
              </w:rPr>
            </w:pPr>
          </w:p>
        </w:tc>
        <w:tc>
          <w:tcPr>
            <w:tcW w:w="1189" w:type="dxa"/>
            <w:vMerge/>
            <w:shd w:val="clear" w:color="auto" w:fill="FFFFFF" w:themeFill="background1"/>
          </w:tcPr>
          <w:p w:rsidR="00BC2C38" w:rsidRDefault="00BC2C38" w:rsidP="00182209">
            <w:pPr>
              <w:jc w:val="center"/>
              <w:rPr>
                <w:color w:val="000000" w:themeColor="text1"/>
              </w:rPr>
            </w:pPr>
          </w:p>
        </w:tc>
      </w:tr>
      <w:tr w:rsidR="00BC2C38" w:rsidRPr="00EA4840" w:rsidTr="00182209">
        <w:tc>
          <w:tcPr>
            <w:tcW w:w="1175" w:type="dxa"/>
            <w:vMerge/>
            <w:shd w:val="clear" w:color="auto" w:fill="FFFFFF" w:themeFill="background1"/>
          </w:tcPr>
          <w:p w:rsidR="00BC2C38" w:rsidRPr="00EA145A" w:rsidRDefault="00BC2C38" w:rsidP="00182209">
            <w:pPr>
              <w:rPr>
                <w:b/>
              </w:rPr>
            </w:pPr>
          </w:p>
        </w:tc>
        <w:tc>
          <w:tcPr>
            <w:tcW w:w="5579" w:type="dxa"/>
            <w:gridSpan w:val="4"/>
            <w:shd w:val="clear" w:color="auto" w:fill="FFFFFF" w:themeFill="background1"/>
          </w:tcPr>
          <w:p w:rsidR="00BC2C38" w:rsidRPr="00A2399F" w:rsidRDefault="00BC2C38" w:rsidP="00182209">
            <w:pPr>
              <w:jc w:val="left"/>
              <w:rPr>
                <w:rFonts w:asciiTheme="minorEastAsia" w:hAnsiTheme="minorEastAsia"/>
                <w:szCs w:val="21"/>
              </w:rPr>
            </w:pPr>
            <w:r w:rsidRPr="000F0BFD">
              <w:rPr>
                <w:rFonts w:asciiTheme="minorEastAsia" w:hAnsiTheme="minorEastAsia"/>
                <w:szCs w:val="21"/>
              </w:rPr>
              <w:t>Stock/currency code</w:t>
            </w:r>
            <w:r>
              <w:rPr>
                <w:rFonts w:asciiTheme="minorEastAsia" w:hAnsiTheme="minorEastAsia" w:hint="eastAsia"/>
                <w:szCs w:val="21"/>
              </w:rPr>
              <w:t xml:space="preserve"> =“C”</w:t>
            </w:r>
          </w:p>
        </w:tc>
        <w:tc>
          <w:tcPr>
            <w:tcW w:w="1332" w:type="dxa"/>
            <w:shd w:val="clear" w:color="auto" w:fill="FFFFFF" w:themeFill="background1"/>
          </w:tcPr>
          <w:p w:rsidR="00BC2C38" w:rsidRDefault="00BC2C38" w:rsidP="00182209">
            <w:pPr>
              <w:jc w:val="center"/>
              <w:rPr>
                <w:color w:val="000000" w:themeColor="text1"/>
              </w:rPr>
            </w:pPr>
          </w:p>
        </w:tc>
        <w:tc>
          <w:tcPr>
            <w:tcW w:w="1189" w:type="dxa"/>
            <w:vMerge/>
            <w:shd w:val="clear" w:color="auto" w:fill="FFFFFF" w:themeFill="background1"/>
          </w:tcPr>
          <w:p w:rsidR="00BC2C38" w:rsidRDefault="00BC2C38" w:rsidP="00182209">
            <w:pPr>
              <w:jc w:val="center"/>
              <w:rPr>
                <w:color w:val="000000" w:themeColor="text1"/>
              </w:rPr>
            </w:pPr>
          </w:p>
        </w:tc>
      </w:tr>
      <w:tr w:rsidR="00BC2C38" w:rsidRPr="00EA4840" w:rsidTr="00182209">
        <w:tc>
          <w:tcPr>
            <w:tcW w:w="1175" w:type="dxa"/>
            <w:vMerge/>
            <w:shd w:val="clear" w:color="auto" w:fill="FFFFFF" w:themeFill="background1"/>
          </w:tcPr>
          <w:p w:rsidR="00BC2C38" w:rsidRPr="00EA145A" w:rsidRDefault="00BC2C38" w:rsidP="00182209">
            <w:pPr>
              <w:rPr>
                <w:b/>
              </w:rPr>
            </w:pPr>
          </w:p>
        </w:tc>
        <w:tc>
          <w:tcPr>
            <w:tcW w:w="5579" w:type="dxa"/>
            <w:gridSpan w:val="4"/>
            <w:shd w:val="clear" w:color="auto" w:fill="FFFFFF" w:themeFill="background1"/>
          </w:tcPr>
          <w:p w:rsidR="00BC2C38" w:rsidRDefault="00BC2C38" w:rsidP="00182209">
            <w:pPr>
              <w:jc w:val="left"/>
              <w:rPr>
                <w:rFonts w:asciiTheme="minorEastAsia" w:hAnsiTheme="minorEastAsia"/>
                <w:szCs w:val="21"/>
              </w:rPr>
            </w:pPr>
            <w:r w:rsidRPr="000F0BFD">
              <w:rPr>
                <w:rFonts w:asciiTheme="minorEastAsia" w:hAnsiTheme="minorEastAsia"/>
                <w:szCs w:val="21"/>
              </w:rPr>
              <w:t>Distributed currency</w:t>
            </w:r>
            <w:r>
              <w:rPr>
                <w:rFonts w:asciiTheme="minorEastAsia" w:hAnsiTheme="minorEastAsia" w:hint="eastAsia"/>
                <w:szCs w:val="21"/>
              </w:rPr>
              <w:t xml:space="preserve">&lt;&gt;‘’(币种字段不为空)  </w:t>
            </w:r>
          </w:p>
        </w:tc>
        <w:tc>
          <w:tcPr>
            <w:tcW w:w="1332" w:type="dxa"/>
            <w:shd w:val="clear" w:color="auto" w:fill="FFFFFF" w:themeFill="background1"/>
          </w:tcPr>
          <w:p w:rsidR="00BC2C38" w:rsidRDefault="00BC2C38" w:rsidP="00182209">
            <w:pPr>
              <w:jc w:val="center"/>
              <w:rPr>
                <w:color w:val="000000" w:themeColor="text1"/>
              </w:rPr>
            </w:pPr>
            <w:r>
              <w:rPr>
                <w:rFonts w:hint="eastAsia"/>
                <w:color w:val="000000" w:themeColor="text1"/>
              </w:rPr>
              <w:t>现金权益</w:t>
            </w:r>
          </w:p>
        </w:tc>
        <w:tc>
          <w:tcPr>
            <w:tcW w:w="1189" w:type="dxa"/>
            <w:vMerge/>
            <w:shd w:val="clear" w:color="auto" w:fill="FFFFFF" w:themeFill="background1"/>
          </w:tcPr>
          <w:p w:rsidR="00BC2C38" w:rsidRDefault="00BC2C38" w:rsidP="00182209">
            <w:pPr>
              <w:jc w:val="center"/>
              <w:rPr>
                <w:color w:val="000000" w:themeColor="text1"/>
              </w:rPr>
            </w:pPr>
          </w:p>
        </w:tc>
      </w:tr>
      <w:tr w:rsidR="00BC2C38" w:rsidRPr="00EA4840" w:rsidTr="00182209">
        <w:tc>
          <w:tcPr>
            <w:tcW w:w="1175" w:type="dxa"/>
            <w:vMerge/>
            <w:shd w:val="clear" w:color="auto" w:fill="FFFFFF" w:themeFill="background1"/>
          </w:tcPr>
          <w:p w:rsidR="00BC2C38" w:rsidRPr="00EA145A" w:rsidRDefault="00BC2C38" w:rsidP="00182209">
            <w:pPr>
              <w:rPr>
                <w:b/>
              </w:rPr>
            </w:pPr>
          </w:p>
        </w:tc>
        <w:tc>
          <w:tcPr>
            <w:tcW w:w="8100" w:type="dxa"/>
            <w:gridSpan w:val="6"/>
            <w:shd w:val="clear" w:color="auto" w:fill="B6DDE8" w:themeFill="accent5" w:themeFillTint="66"/>
          </w:tcPr>
          <w:p w:rsidR="00BC2C38" w:rsidRDefault="00BC2C38" w:rsidP="00182209">
            <w:pPr>
              <w:jc w:val="left"/>
              <w:rPr>
                <w:color w:val="000000" w:themeColor="text1"/>
              </w:rPr>
            </w:pPr>
            <w:r w:rsidRPr="00BC2C38">
              <w:rPr>
                <w:rFonts w:hint="eastAsia"/>
                <w:b/>
                <w:color w:val="000000" w:themeColor="text1"/>
              </w:rPr>
              <w:t>以股代息</w:t>
            </w:r>
            <w:r>
              <w:rPr>
                <w:rFonts w:hint="eastAsia"/>
                <w:b/>
                <w:color w:val="000000" w:themeColor="text1"/>
              </w:rPr>
              <w:t>权益到账</w:t>
            </w:r>
          </w:p>
        </w:tc>
      </w:tr>
      <w:tr w:rsidR="00BC2C38" w:rsidRPr="00EA4840" w:rsidTr="00182209">
        <w:tc>
          <w:tcPr>
            <w:tcW w:w="1175" w:type="dxa"/>
            <w:vMerge/>
            <w:shd w:val="clear" w:color="auto" w:fill="FFFFFF" w:themeFill="background1"/>
          </w:tcPr>
          <w:p w:rsidR="00BC2C38" w:rsidRPr="00EA145A" w:rsidRDefault="00BC2C38" w:rsidP="00182209">
            <w:pPr>
              <w:rPr>
                <w:b/>
              </w:rPr>
            </w:pPr>
          </w:p>
        </w:tc>
        <w:tc>
          <w:tcPr>
            <w:tcW w:w="5579" w:type="dxa"/>
            <w:gridSpan w:val="4"/>
            <w:shd w:val="clear" w:color="auto" w:fill="FFFFFF" w:themeFill="background1"/>
          </w:tcPr>
          <w:p w:rsidR="00BC2C38" w:rsidRPr="000F0BFD" w:rsidRDefault="00BC2C38" w:rsidP="00182209">
            <w:pPr>
              <w:jc w:val="left"/>
              <w:rPr>
                <w:rFonts w:asciiTheme="minorEastAsia" w:hAnsiTheme="minorEastAsia"/>
                <w:szCs w:val="21"/>
              </w:rPr>
            </w:pPr>
            <w:r w:rsidRPr="008932F7">
              <w:rPr>
                <w:rFonts w:asciiTheme="minorEastAsia" w:hAnsiTheme="minorEastAsia" w:hint="eastAsia"/>
                <w:color w:val="000000" w:themeColor="text1"/>
                <w:szCs w:val="21"/>
              </w:rPr>
              <w:t>RECORD TYPE</w:t>
            </w:r>
            <w:r>
              <w:rPr>
                <w:rFonts w:asciiTheme="minorEastAsia" w:hAnsiTheme="minorEastAsia" w:hint="eastAsia"/>
                <w:color w:val="000000" w:themeColor="text1"/>
                <w:szCs w:val="21"/>
              </w:rPr>
              <w:t>=</w:t>
            </w:r>
            <w:r>
              <w:rPr>
                <w:rFonts w:asciiTheme="minorEastAsia" w:hAnsiTheme="minorEastAsia"/>
                <w:color w:val="000000" w:themeColor="text1"/>
                <w:szCs w:val="21"/>
              </w:rPr>
              <w:t xml:space="preserve">B </w:t>
            </w:r>
            <w:r>
              <w:rPr>
                <w:rFonts w:asciiTheme="minorEastAsia" w:hAnsiTheme="minorEastAsia" w:hint="eastAsia"/>
                <w:color w:val="000000" w:themeColor="text1"/>
                <w:szCs w:val="21"/>
              </w:rPr>
              <w:t>,</w:t>
            </w:r>
            <w:r w:rsidRPr="00A2399F">
              <w:rPr>
                <w:rFonts w:asciiTheme="minorEastAsia" w:hAnsiTheme="minorEastAsia" w:hint="eastAsia"/>
                <w:color w:val="000000" w:themeColor="text1"/>
                <w:szCs w:val="21"/>
              </w:rPr>
              <w:t xml:space="preserve"> </w:t>
            </w:r>
            <w:r w:rsidRPr="008932F7">
              <w:rPr>
                <w:rFonts w:asciiTheme="minorEastAsia" w:hAnsiTheme="minorEastAsia" w:hint="eastAsia"/>
                <w:color w:val="000000" w:themeColor="text1"/>
                <w:szCs w:val="21"/>
              </w:rPr>
              <w:t>HOLDING TYPE</w:t>
            </w:r>
            <w:r>
              <w:rPr>
                <w:rFonts w:asciiTheme="minorEastAsia" w:hAnsiTheme="minorEastAsia" w:hint="eastAsia"/>
                <w:color w:val="000000" w:themeColor="text1"/>
                <w:szCs w:val="21"/>
              </w:rPr>
              <w:t xml:space="preserve">=H , </w:t>
            </w:r>
            <w:r w:rsidRPr="008932F7">
              <w:rPr>
                <w:rFonts w:asciiTheme="minorEastAsia" w:hAnsiTheme="minorEastAsia" w:hint="eastAsia"/>
                <w:color w:val="000000" w:themeColor="text1"/>
                <w:szCs w:val="21"/>
              </w:rPr>
              <w:t>RECEIVABLE TYPE</w:t>
            </w:r>
            <w:r>
              <w:rPr>
                <w:rFonts w:asciiTheme="minorEastAsia" w:hAnsiTheme="minorEastAsia" w:hint="eastAsia"/>
                <w:color w:val="000000" w:themeColor="text1"/>
                <w:szCs w:val="21"/>
              </w:rPr>
              <w:t xml:space="preserve"> =F</w:t>
            </w:r>
          </w:p>
        </w:tc>
        <w:tc>
          <w:tcPr>
            <w:tcW w:w="1332" w:type="dxa"/>
            <w:shd w:val="clear" w:color="auto" w:fill="FFFFFF" w:themeFill="background1"/>
          </w:tcPr>
          <w:p w:rsidR="00BC2C38" w:rsidRDefault="00BC2C38" w:rsidP="00182209">
            <w:pPr>
              <w:jc w:val="center"/>
              <w:rPr>
                <w:color w:val="000000" w:themeColor="text1"/>
              </w:rPr>
            </w:pPr>
            <w:r>
              <w:rPr>
                <w:rFonts w:hint="eastAsia"/>
                <w:color w:val="000000" w:themeColor="text1"/>
              </w:rPr>
              <w:t>其它与通知一样</w:t>
            </w:r>
          </w:p>
        </w:tc>
        <w:tc>
          <w:tcPr>
            <w:tcW w:w="1189" w:type="dxa"/>
            <w:shd w:val="clear" w:color="auto" w:fill="FFFFFF" w:themeFill="background1"/>
          </w:tcPr>
          <w:p w:rsidR="00BC2C38" w:rsidRDefault="00BC2C38" w:rsidP="00182209">
            <w:pPr>
              <w:jc w:val="center"/>
              <w:rPr>
                <w:color w:val="000000" w:themeColor="text1"/>
              </w:rPr>
            </w:pPr>
          </w:p>
        </w:tc>
      </w:tr>
      <w:tr w:rsidR="00182209" w:rsidRPr="00EA4840" w:rsidTr="00182209">
        <w:tc>
          <w:tcPr>
            <w:tcW w:w="1175" w:type="dxa"/>
            <w:vMerge w:val="restart"/>
            <w:shd w:val="clear" w:color="auto" w:fill="FFFFFF" w:themeFill="background1"/>
          </w:tcPr>
          <w:p w:rsidR="00182209" w:rsidRPr="00EA145A" w:rsidRDefault="00182209" w:rsidP="00182209">
            <w:pPr>
              <w:rPr>
                <w:b/>
              </w:rPr>
            </w:pPr>
            <w:r w:rsidRPr="00EA145A">
              <w:rPr>
                <w:rFonts w:hint="eastAsia"/>
                <w:b/>
              </w:rPr>
              <w:t>股票股息</w:t>
            </w:r>
          </w:p>
        </w:tc>
        <w:tc>
          <w:tcPr>
            <w:tcW w:w="1692" w:type="dxa"/>
            <w:gridSpan w:val="3"/>
            <w:vMerge w:val="restart"/>
            <w:shd w:val="clear" w:color="auto" w:fill="FFFFFF" w:themeFill="background1"/>
          </w:tcPr>
          <w:p w:rsidR="00182209" w:rsidRPr="00A2399F" w:rsidRDefault="00182209" w:rsidP="00182209">
            <w:pPr>
              <w:jc w:val="left"/>
              <w:rPr>
                <w:rFonts w:asciiTheme="minorEastAsia" w:hAnsiTheme="minorEastAsia"/>
                <w:szCs w:val="21"/>
              </w:rPr>
            </w:pPr>
            <w:r>
              <w:rPr>
                <w:rFonts w:asciiTheme="minorEastAsia" w:hAnsiTheme="minorEastAsia" w:hint="eastAsia"/>
                <w:szCs w:val="21"/>
              </w:rPr>
              <w:t>无特殊派息</w:t>
            </w:r>
          </w:p>
        </w:tc>
        <w:tc>
          <w:tcPr>
            <w:tcW w:w="3887" w:type="dxa"/>
            <w:shd w:val="clear" w:color="auto" w:fill="FFFFFF" w:themeFill="background1"/>
          </w:tcPr>
          <w:p w:rsidR="00182209" w:rsidRPr="00A2399F" w:rsidRDefault="00182209" w:rsidP="00182209">
            <w:pPr>
              <w:jc w:val="left"/>
              <w:rPr>
                <w:rFonts w:asciiTheme="minorEastAsia" w:hAnsiTheme="minorEastAsia"/>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sidRPr="00F756D0">
              <w:rPr>
                <w:rFonts w:asciiTheme="minorEastAsia" w:hAnsiTheme="minorEastAsia"/>
                <w:b/>
                <w:szCs w:val="21"/>
              </w:rPr>
              <w:t>“</w:t>
            </w:r>
            <w:r w:rsidRPr="00F756D0">
              <w:rPr>
                <w:rFonts w:asciiTheme="minorEastAsia" w:hAnsiTheme="minorEastAsia"/>
                <w:b/>
              </w:rPr>
              <w:t>BONUS ISSUE”</w:t>
            </w:r>
            <w:r>
              <w:rPr>
                <w:rFonts w:asciiTheme="minorEastAsia" w:hAnsiTheme="minorEastAsia" w:hint="eastAsia"/>
                <w:b/>
              </w:rPr>
              <w:t xml:space="preserve">  </w:t>
            </w:r>
            <w:r w:rsidRPr="00A2399F">
              <w:rPr>
                <w:rFonts w:asciiTheme="minorEastAsia" w:hAnsiTheme="minorEastAsia" w:hint="eastAsia"/>
              </w:rPr>
              <w:t>字样</w:t>
            </w:r>
          </w:p>
        </w:tc>
        <w:tc>
          <w:tcPr>
            <w:tcW w:w="1332" w:type="dxa"/>
            <w:shd w:val="clear" w:color="auto" w:fill="FFFFFF" w:themeFill="background1"/>
          </w:tcPr>
          <w:p w:rsidR="00182209" w:rsidRPr="00126CDC" w:rsidRDefault="00182209" w:rsidP="00182209">
            <w:pPr>
              <w:jc w:val="center"/>
              <w:rPr>
                <w:color w:val="000000" w:themeColor="text1"/>
              </w:rPr>
            </w:pPr>
            <w:r>
              <w:rPr>
                <w:rFonts w:hint="eastAsia"/>
                <w:color w:val="000000" w:themeColor="text1"/>
              </w:rPr>
              <w:t>红利发布</w:t>
            </w:r>
          </w:p>
        </w:tc>
        <w:tc>
          <w:tcPr>
            <w:tcW w:w="1189" w:type="dxa"/>
            <w:vMerge w:val="restart"/>
            <w:shd w:val="clear" w:color="auto" w:fill="FFFFFF" w:themeFill="background1"/>
          </w:tcPr>
          <w:p w:rsidR="00182209" w:rsidRPr="00126CDC" w:rsidRDefault="00182209" w:rsidP="00182209">
            <w:pPr>
              <w:jc w:val="center"/>
              <w:rPr>
                <w:color w:val="000000" w:themeColor="text1"/>
              </w:rPr>
            </w:pPr>
            <w:proofErr w:type="gramStart"/>
            <w:r>
              <w:rPr>
                <w:rFonts w:hint="eastAsia"/>
                <w:color w:val="000000" w:themeColor="text1"/>
              </w:rPr>
              <w:t>单记录</w:t>
            </w:r>
            <w:proofErr w:type="gramEnd"/>
          </w:p>
        </w:tc>
      </w:tr>
      <w:tr w:rsidR="00182209" w:rsidRPr="00EA4840" w:rsidTr="00182209">
        <w:tc>
          <w:tcPr>
            <w:tcW w:w="1175" w:type="dxa"/>
            <w:vMerge/>
            <w:shd w:val="clear" w:color="auto" w:fill="FFFFFF" w:themeFill="background1"/>
          </w:tcPr>
          <w:p w:rsidR="00182209" w:rsidRPr="00EA145A" w:rsidRDefault="00182209" w:rsidP="00182209">
            <w:pPr>
              <w:rPr>
                <w:b/>
              </w:rPr>
            </w:pPr>
          </w:p>
        </w:tc>
        <w:tc>
          <w:tcPr>
            <w:tcW w:w="1692" w:type="dxa"/>
            <w:gridSpan w:val="3"/>
            <w:vMerge/>
            <w:shd w:val="clear" w:color="auto" w:fill="FFFFFF" w:themeFill="background1"/>
          </w:tcPr>
          <w:p w:rsidR="00182209" w:rsidRPr="00A2399F" w:rsidRDefault="00182209" w:rsidP="00182209">
            <w:pPr>
              <w:jc w:val="left"/>
              <w:rPr>
                <w:rFonts w:asciiTheme="minorEastAsia" w:hAnsiTheme="minorEastAsia"/>
                <w:szCs w:val="21"/>
              </w:rPr>
            </w:pPr>
          </w:p>
        </w:tc>
        <w:tc>
          <w:tcPr>
            <w:tcW w:w="3887" w:type="dxa"/>
            <w:shd w:val="clear" w:color="auto" w:fill="FFFFFF" w:themeFill="background1"/>
          </w:tcPr>
          <w:p w:rsidR="00182209" w:rsidRPr="00A2399F" w:rsidRDefault="00182209" w:rsidP="00182209">
            <w:pPr>
              <w:jc w:val="left"/>
              <w:rPr>
                <w:rFonts w:asciiTheme="minorEastAsia" w:hAnsiTheme="minorEastAsia"/>
                <w:szCs w:val="21"/>
              </w:rPr>
            </w:pPr>
            <w:r w:rsidRPr="000F0BFD">
              <w:rPr>
                <w:rFonts w:asciiTheme="minorEastAsia" w:hAnsiTheme="minorEastAsia"/>
                <w:szCs w:val="21"/>
              </w:rPr>
              <w:t>Stock/currency code</w:t>
            </w:r>
            <w:r>
              <w:rPr>
                <w:rFonts w:asciiTheme="minorEastAsia" w:hAnsiTheme="minorEastAsia" w:hint="eastAsia"/>
                <w:szCs w:val="21"/>
              </w:rPr>
              <w:t xml:space="preserve"> =“S”</w:t>
            </w:r>
          </w:p>
        </w:tc>
        <w:tc>
          <w:tcPr>
            <w:tcW w:w="1332" w:type="dxa"/>
            <w:shd w:val="clear" w:color="auto" w:fill="FFFFFF" w:themeFill="background1"/>
          </w:tcPr>
          <w:p w:rsidR="00182209" w:rsidRDefault="00182209" w:rsidP="00182209">
            <w:pPr>
              <w:jc w:val="center"/>
              <w:rPr>
                <w:color w:val="000000" w:themeColor="text1"/>
              </w:rPr>
            </w:pPr>
            <w:r>
              <w:rPr>
                <w:rFonts w:hint="eastAsia"/>
                <w:color w:val="000000" w:themeColor="text1"/>
              </w:rPr>
              <w:t>股票权益</w:t>
            </w:r>
          </w:p>
        </w:tc>
        <w:tc>
          <w:tcPr>
            <w:tcW w:w="1189" w:type="dxa"/>
            <w:vMerge/>
            <w:shd w:val="clear" w:color="auto" w:fill="FFFFFF" w:themeFill="background1"/>
          </w:tcPr>
          <w:p w:rsidR="00182209" w:rsidRDefault="00182209" w:rsidP="00182209">
            <w:pPr>
              <w:jc w:val="center"/>
              <w:rPr>
                <w:color w:val="000000" w:themeColor="text1"/>
              </w:rPr>
            </w:pPr>
          </w:p>
        </w:tc>
      </w:tr>
      <w:tr w:rsidR="00182209" w:rsidRPr="00EA4840" w:rsidTr="00182209">
        <w:tc>
          <w:tcPr>
            <w:tcW w:w="1175" w:type="dxa"/>
            <w:vMerge/>
            <w:shd w:val="clear" w:color="auto" w:fill="FFFFFF" w:themeFill="background1"/>
          </w:tcPr>
          <w:p w:rsidR="00182209" w:rsidRPr="00EA145A" w:rsidRDefault="00182209" w:rsidP="00182209">
            <w:pPr>
              <w:rPr>
                <w:b/>
              </w:rPr>
            </w:pPr>
          </w:p>
        </w:tc>
        <w:tc>
          <w:tcPr>
            <w:tcW w:w="1692" w:type="dxa"/>
            <w:gridSpan w:val="3"/>
            <w:vMerge w:val="restart"/>
            <w:shd w:val="clear" w:color="auto" w:fill="FFFFFF" w:themeFill="background1"/>
          </w:tcPr>
          <w:p w:rsidR="00182209" w:rsidRPr="00A2399F" w:rsidRDefault="00182209" w:rsidP="00182209">
            <w:pPr>
              <w:jc w:val="left"/>
              <w:rPr>
                <w:rFonts w:asciiTheme="minorEastAsia" w:hAnsiTheme="minorEastAsia"/>
                <w:szCs w:val="21"/>
              </w:rPr>
            </w:pPr>
            <w:r>
              <w:rPr>
                <w:rFonts w:asciiTheme="minorEastAsia" w:hAnsiTheme="minorEastAsia" w:hint="eastAsia"/>
                <w:szCs w:val="21"/>
              </w:rPr>
              <w:t>有特殊派息</w:t>
            </w:r>
          </w:p>
        </w:tc>
        <w:tc>
          <w:tcPr>
            <w:tcW w:w="3887" w:type="dxa"/>
            <w:shd w:val="clear" w:color="auto" w:fill="FFFFFF" w:themeFill="background1"/>
          </w:tcPr>
          <w:p w:rsidR="00182209" w:rsidRPr="00A2399F" w:rsidRDefault="00182209" w:rsidP="00182209">
            <w:pPr>
              <w:jc w:val="left"/>
              <w:rPr>
                <w:rFonts w:asciiTheme="minorEastAsia" w:hAnsiTheme="minorEastAsia"/>
                <w:szCs w:val="21"/>
              </w:rPr>
            </w:pPr>
          </w:p>
        </w:tc>
        <w:tc>
          <w:tcPr>
            <w:tcW w:w="1332" w:type="dxa"/>
            <w:shd w:val="clear" w:color="auto" w:fill="FFFFFF" w:themeFill="background1"/>
          </w:tcPr>
          <w:p w:rsidR="00182209" w:rsidRDefault="00182209" w:rsidP="00182209">
            <w:pPr>
              <w:jc w:val="center"/>
              <w:rPr>
                <w:color w:val="000000" w:themeColor="text1"/>
              </w:rPr>
            </w:pPr>
          </w:p>
        </w:tc>
        <w:tc>
          <w:tcPr>
            <w:tcW w:w="1189" w:type="dxa"/>
            <w:vMerge w:val="restart"/>
            <w:shd w:val="clear" w:color="auto" w:fill="FFFFFF" w:themeFill="background1"/>
          </w:tcPr>
          <w:p w:rsidR="00182209" w:rsidRDefault="00182209" w:rsidP="00182209">
            <w:pPr>
              <w:jc w:val="center"/>
              <w:rPr>
                <w:color w:val="000000" w:themeColor="text1"/>
              </w:rPr>
            </w:pPr>
            <w:r>
              <w:rPr>
                <w:rFonts w:hint="eastAsia"/>
                <w:color w:val="000000" w:themeColor="text1"/>
              </w:rPr>
              <w:t>多记录</w:t>
            </w:r>
          </w:p>
          <w:p w:rsidR="00182209" w:rsidRDefault="00182209" w:rsidP="00182209">
            <w:pPr>
              <w:jc w:val="center"/>
              <w:rPr>
                <w:color w:val="000000" w:themeColor="text1"/>
              </w:rPr>
            </w:pPr>
          </w:p>
        </w:tc>
      </w:tr>
      <w:tr w:rsidR="00182209" w:rsidRPr="00EA4840" w:rsidTr="00182209">
        <w:tc>
          <w:tcPr>
            <w:tcW w:w="1175" w:type="dxa"/>
            <w:vMerge/>
            <w:shd w:val="clear" w:color="auto" w:fill="FFFFFF" w:themeFill="background1"/>
          </w:tcPr>
          <w:p w:rsidR="00182209" w:rsidRPr="00EA145A" w:rsidRDefault="00182209" w:rsidP="00182209">
            <w:pPr>
              <w:rPr>
                <w:b/>
              </w:rPr>
            </w:pPr>
          </w:p>
        </w:tc>
        <w:tc>
          <w:tcPr>
            <w:tcW w:w="1692" w:type="dxa"/>
            <w:gridSpan w:val="3"/>
            <w:vMerge/>
            <w:shd w:val="clear" w:color="auto" w:fill="FFFFFF" w:themeFill="background1"/>
          </w:tcPr>
          <w:p w:rsidR="00182209" w:rsidRPr="00A2399F" w:rsidRDefault="00182209" w:rsidP="00182209">
            <w:pPr>
              <w:jc w:val="left"/>
              <w:rPr>
                <w:rFonts w:asciiTheme="minorEastAsia" w:hAnsiTheme="minorEastAsia"/>
                <w:szCs w:val="21"/>
              </w:rPr>
            </w:pPr>
          </w:p>
        </w:tc>
        <w:tc>
          <w:tcPr>
            <w:tcW w:w="3887" w:type="dxa"/>
            <w:shd w:val="clear" w:color="auto" w:fill="FFFFFF" w:themeFill="background1"/>
          </w:tcPr>
          <w:p w:rsidR="00182209" w:rsidRPr="00A2399F" w:rsidRDefault="00182209" w:rsidP="00182209">
            <w:pPr>
              <w:jc w:val="left"/>
              <w:rPr>
                <w:rFonts w:asciiTheme="minorEastAsia" w:hAnsiTheme="minorEastAsia"/>
                <w:szCs w:val="21"/>
              </w:rPr>
            </w:pPr>
          </w:p>
        </w:tc>
        <w:tc>
          <w:tcPr>
            <w:tcW w:w="1332" w:type="dxa"/>
            <w:shd w:val="clear" w:color="auto" w:fill="FFFFFF" w:themeFill="background1"/>
          </w:tcPr>
          <w:p w:rsidR="00182209" w:rsidRPr="00126CDC" w:rsidRDefault="00182209" w:rsidP="00182209">
            <w:pPr>
              <w:jc w:val="center"/>
              <w:rPr>
                <w:color w:val="000000" w:themeColor="text1"/>
              </w:rPr>
            </w:pPr>
          </w:p>
        </w:tc>
        <w:tc>
          <w:tcPr>
            <w:tcW w:w="1189" w:type="dxa"/>
            <w:vMerge/>
            <w:shd w:val="clear" w:color="auto" w:fill="FFFFFF" w:themeFill="background1"/>
          </w:tcPr>
          <w:p w:rsidR="00182209" w:rsidRPr="00126CDC" w:rsidRDefault="00182209" w:rsidP="00182209">
            <w:pPr>
              <w:jc w:val="center"/>
              <w:rPr>
                <w:color w:val="000000" w:themeColor="text1"/>
              </w:rPr>
            </w:pPr>
          </w:p>
        </w:tc>
      </w:tr>
      <w:tr w:rsidR="00182209" w:rsidRPr="00EA4840" w:rsidTr="00182209">
        <w:tc>
          <w:tcPr>
            <w:tcW w:w="1175" w:type="dxa"/>
            <w:vMerge w:val="restart"/>
            <w:shd w:val="clear" w:color="auto" w:fill="FFFFFF" w:themeFill="background1"/>
          </w:tcPr>
          <w:p w:rsidR="00182209" w:rsidRPr="00EA145A" w:rsidRDefault="00182209" w:rsidP="00182209">
            <w:pPr>
              <w:rPr>
                <w:b/>
              </w:rPr>
            </w:pPr>
            <w:r w:rsidRPr="00EA145A">
              <w:rPr>
                <w:rFonts w:hint="eastAsia"/>
                <w:b/>
              </w:rPr>
              <w:t>现金股息</w:t>
            </w:r>
          </w:p>
        </w:tc>
        <w:tc>
          <w:tcPr>
            <w:tcW w:w="1686" w:type="dxa"/>
            <w:gridSpan w:val="2"/>
            <w:vMerge w:val="restart"/>
            <w:shd w:val="clear" w:color="auto" w:fill="FFFFFF" w:themeFill="background1"/>
          </w:tcPr>
          <w:p w:rsidR="00182209" w:rsidRPr="00A2399F" w:rsidRDefault="00182209" w:rsidP="00182209">
            <w:pPr>
              <w:jc w:val="left"/>
              <w:rPr>
                <w:rFonts w:asciiTheme="minorEastAsia" w:hAnsiTheme="minorEastAsia"/>
                <w:szCs w:val="21"/>
              </w:rPr>
            </w:pPr>
            <w:r>
              <w:rPr>
                <w:rFonts w:asciiTheme="minorEastAsia" w:hAnsiTheme="minorEastAsia" w:hint="eastAsia"/>
                <w:szCs w:val="21"/>
              </w:rPr>
              <w:t>无特殊派息</w:t>
            </w:r>
          </w:p>
          <w:p w:rsidR="00182209" w:rsidRPr="00A2399F" w:rsidRDefault="00182209" w:rsidP="00182209">
            <w:pPr>
              <w:jc w:val="left"/>
              <w:rPr>
                <w:rFonts w:asciiTheme="minorEastAsia" w:hAnsiTheme="minorEastAsia"/>
                <w:szCs w:val="21"/>
              </w:rPr>
            </w:pPr>
          </w:p>
        </w:tc>
        <w:tc>
          <w:tcPr>
            <w:tcW w:w="3893" w:type="dxa"/>
            <w:gridSpan w:val="2"/>
            <w:shd w:val="clear" w:color="auto" w:fill="FFFFFF" w:themeFill="background1"/>
          </w:tcPr>
          <w:p w:rsidR="00182209" w:rsidRDefault="00182209" w:rsidP="00182209">
            <w:pPr>
              <w:jc w:val="left"/>
              <w:rPr>
                <w:rFonts w:asciiTheme="minorEastAsia" w:hAnsiTheme="minorEastAsia"/>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I/D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r>
              <w:rPr>
                <w:rFonts w:asciiTheme="minorEastAsia" w:hAnsiTheme="minorEastAsia" w:hint="eastAsia"/>
                <w:color w:val="000000" w:themeColor="text1"/>
                <w:szCs w:val="21"/>
              </w:rPr>
              <w:t>或者</w:t>
            </w:r>
          </w:p>
          <w:p w:rsidR="00182209" w:rsidRPr="00A2399F" w:rsidRDefault="00182209" w:rsidP="00182209">
            <w:pPr>
              <w:jc w:val="left"/>
              <w:rPr>
                <w:rFonts w:asciiTheme="minorEastAsia" w:hAnsiTheme="minorEastAsia"/>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F/D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p>
        </w:tc>
        <w:tc>
          <w:tcPr>
            <w:tcW w:w="1332" w:type="dxa"/>
            <w:shd w:val="clear" w:color="auto" w:fill="FFFFFF" w:themeFill="background1"/>
          </w:tcPr>
          <w:p w:rsidR="00182209" w:rsidRPr="00126CDC" w:rsidRDefault="00182209" w:rsidP="00182209">
            <w:pPr>
              <w:jc w:val="center"/>
              <w:rPr>
                <w:color w:val="000000" w:themeColor="text1"/>
              </w:rPr>
            </w:pPr>
            <w:r>
              <w:rPr>
                <w:rFonts w:hint="eastAsia"/>
                <w:color w:val="000000" w:themeColor="text1"/>
              </w:rPr>
              <w:t>I/D:</w:t>
            </w:r>
            <w:r>
              <w:rPr>
                <w:rFonts w:hint="eastAsia"/>
                <w:color w:val="000000" w:themeColor="text1"/>
              </w:rPr>
              <w:t>半年股息</w:t>
            </w:r>
            <w:r>
              <w:rPr>
                <w:rFonts w:hint="eastAsia"/>
                <w:color w:val="000000" w:themeColor="text1"/>
              </w:rPr>
              <w:t>F/D:</w:t>
            </w:r>
            <w:r>
              <w:rPr>
                <w:rFonts w:hint="eastAsia"/>
                <w:color w:val="000000" w:themeColor="text1"/>
              </w:rPr>
              <w:t>年末股息</w:t>
            </w:r>
          </w:p>
        </w:tc>
        <w:tc>
          <w:tcPr>
            <w:tcW w:w="1189" w:type="dxa"/>
            <w:vMerge w:val="restart"/>
            <w:shd w:val="clear" w:color="auto" w:fill="FFFFFF" w:themeFill="background1"/>
          </w:tcPr>
          <w:p w:rsidR="00182209" w:rsidRPr="00126CDC" w:rsidRDefault="00182209" w:rsidP="00182209">
            <w:pPr>
              <w:jc w:val="center"/>
              <w:rPr>
                <w:color w:val="000000" w:themeColor="text1"/>
              </w:rPr>
            </w:pPr>
            <w:proofErr w:type="gramStart"/>
            <w:r>
              <w:rPr>
                <w:rFonts w:hint="eastAsia"/>
                <w:color w:val="000000" w:themeColor="text1"/>
              </w:rPr>
              <w:t>单记录</w:t>
            </w:r>
            <w:proofErr w:type="gramEnd"/>
          </w:p>
        </w:tc>
      </w:tr>
      <w:tr w:rsidR="00182209" w:rsidRPr="00EA4840" w:rsidTr="00182209">
        <w:tc>
          <w:tcPr>
            <w:tcW w:w="1175" w:type="dxa"/>
            <w:vMerge/>
            <w:shd w:val="clear" w:color="auto" w:fill="FFFFFF" w:themeFill="background1"/>
          </w:tcPr>
          <w:p w:rsidR="00182209" w:rsidRPr="00EA145A" w:rsidRDefault="00182209" w:rsidP="00182209">
            <w:pPr>
              <w:rPr>
                <w:b/>
              </w:rPr>
            </w:pPr>
          </w:p>
        </w:tc>
        <w:tc>
          <w:tcPr>
            <w:tcW w:w="1686" w:type="dxa"/>
            <w:gridSpan w:val="2"/>
            <w:vMerge/>
            <w:shd w:val="clear" w:color="auto" w:fill="FFFFFF" w:themeFill="background1"/>
          </w:tcPr>
          <w:p w:rsidR="00182209" w:rsidRPr="00A2399F" w:rsidRDefault="00182209" w:rsidP="00182209">
            <w:pPr>
              <w:jc w:val="left"/>
              <w:rPr>
                <w:rFonts w:asciiTheme="minorEastAsia" w:hAnsiTheme="minorEastAsia"/>
                <w:szCs w:val="21"/>
              </w:rPr>
            </w:pPr>
          </w:p>
        </w:tc>
        <w:tc>
          <w:tcPr>
            <w:tcW w:w="3893" w:type="dxa"/>
            <w:gridSpan w:val="2"/>
            <w:shd w:val="clear" w:color="auto" w:fill="FFFFFF" w:themeFill="background1"/>
          </w:tcPr>
          <w:p w:rsidR="00182209" w:rsidRPr="00A2399F" w:rsidRDefault="00182209" w:rsidP="00182209">
            <w:pPr>
              <w:jc w:val="left"/>
              <w:rPr>
                <w:rFonts w:asciiTheme="minorEastAsia" w:hAnsiTheme="minorEastAsia"/>
                <w:szCs w:val="21"/>
              </w:rPr>
            </w:pPr>
            <w:r w:rsidRPr="000F0BFD">
              <w:rPr>
                <w:rFonts w:asciiTheme="minorEastAsia" w:hAnsiTheme="minorEastAsia"/>
                <w:szCs w:val="21"/>
              </w:rPr>
              <w:t>Stock/currency code</w:t>
            </w:r>
            <w:r>
              <w:rPr>
                <w:rFonts w:asciiTheme="minorEastAsia" w:hAnsiTheme="minorEastAsia" w:hint="eastAsia"/>
                <w:szCs w:val="21"/>
              </w:rPr>
              <w:t xml:space="preserve"> =“C”</w:t>
            </w:r>
          </w:p>
        </w:tc>
        <w:tc>
          <w:tcPr>
            <w:tcW w:w="1332" w:type="dxa"/>
            <w:shd w:val="clear" w:color="auto" w:fill="FFFFFF" w:themeFill="background1"/>
          </w:tcPr>
          <w:p w:rsidR="00182209" w:rsidRPr="00126CDC" w:rsidRDefault="00182209" w:rsidP="00182209">
            <w:pPr>
              <w:jc w:val="center"/>
              <w:rPr>
                <w:color w:val="000000" w:themeColor="text1"/>
              </w:rPr>
            </w:pPr>
            <w:r>
              <w:rPr>
                <w:rFonts w:hint="eastAsia"/>
                <w:color w:val="000000" w:themeColor="text1"/>
              </w:rPr>
              <w:t>现金权益</w:t>
            </w:r>
          </w:p>
        </w:tc>
        <w:tc>
          <w:tcPr>
            <w:tcW w:w="1189" w:type="dxa"/>
            <w:vMerge/>
            <w:shd w:val="clear" w:color="auto" w:fill="FFFFFF" w:themeFill="background1"/>
          </w:tcPr>
          <w:p w:rsidR="00182209" w:rsidRPr="00126CDC" w:rsidRDefault="00182209" w:rsidP="00182209">
            <w:pPr>
              <w:jc w:val="center"/>
              <w:rPr>
                <w:color w:val="000000" w:themeColor="text1"/>
              </w:rPr>
            </w:pPr>
          </w:p>
        </w:tc>
      </w:tr>
      <w:tr w:rsidR="00182209" w:rsidRPr="00EA4840" w:rsidTr="00182209">
        <w:tc>
          <w:tcPr>
            <w:tcW w:w="1175" w:type="dxa"/>
            <w:vMerge/>
            <w:shd w:val="clear" w:color="auto" w:fill="FFFFFF" w:themeFill="background1"/>
          </w:tcPr>
          <w:p w:rsidR="00182209" w:rsidRPr="00EA145A" w:rsidRDefault="00182209" w:rsidP="00182209">
            <w:pPr>
              <w:rPr>
                <w:b/>
              </w:rPr>
            </w:pPr>
          </w:p>
        </w:tc>
        <w:tc>
          <w:tcPr>
            <w:tcW w:w="1686" w:type="dxa"/>
            <w:gridSpan w:val="2"/>
            <w:vMerge/>
            <w:shd w:val="clear" w:color="auto" w:fill="FFFFFF" w:themeFill="background1"/>
          </w:tcPr>
          <w:p w:rsidR="00182209" w:rsidRPr="00A2399F" w:rsidRDefault="00182209" w:rsidP="00182209">
            <w:pPr>
              <w:jc w:val="left"/>
              <w:rPr>
                <w:rFonts w:asciiTheme="minorEastAsia" w:hAnsiTheme="minorEastAsia"/>
                <w:szCs w:val="21"/>
              </w:rPr>
            </w:pPr>
          </w:p>
        </w:tc>
        <w:tc>
          <w:tcPr>
            <w:tcW w:w="3893" w:type="dxa"/>
            <w:gridSpan w:val="2"/>
            <w:shd w:val="clear" w:color="auto" w:fill="FFFFFF" w:themeFill="background1"/>
          </w:tcPr>
          <w:p w:rsidR="00182209" w:rsidRPr="000F0BFD" w:rsidRDefault="00182209" w:rsidP="00182209">
            <w:pPr>
              <w:jc w:val="left"/>
              <w:rPr>
                <w:rFonts w:asciiTheme="minorEastAsia" w:hAnsiTheme="minorEastAsia"/>
                <w:szCs w:val="21"/>
              </w:rPr>
            </w:pPr>
            <w:r w:rsidRPr="000F0BFD">
              <w:rPr>
                <w:rFonts w:asciiTheme="minorEastAsia" w:hAnsiTheme="minorEastAsia"/>
                <w:szCs w:val="21"/>
              </w:rPr>
              <w:t>Reference number</w:t>
            </w:r>
            <w:r>
              <w:rPr>
                <w:rFonts w:asciiTheme="minorEastAsia" w:hAnsiTheme="minorEastAsia" w:hint="eastAsia"/>
                <w:szCs w:val="21"/>
              </w:rPr>
              <w:t xml:space="preserve">    与以股代息的号不一样的记录</w:t>
            </w:r>
          </w:p>
        </w:tc>
        <w:tc>
          <w:tcPr>
            <w:tcW w:w="1332" w:type="dxa"/>
            <w:shd w:val="clear" w:color="auto" w:fill="FFFFFF" w:themeFill="background1"/>
          </w:tcPr>
          <w:p w:rsidR="00182209" w:rsidRDefault="00182209" w:rsidP="00182209">
            <w:pPr>
              <w:jc w:val="center"/>
              <w:rPr>
                <w:color w:val="000000" w:themeColor="text1"/>
              </w:rPr>
            </w:pPr>
          </w:p>
        </w:tc>
        <w:tc>
          <w:tcPr>
            <w:tcW w:w="1189" w:type="dxa"/>
            <w:vMerge/>
            <w:shd w:val="clear" w:color="auto" w:fill="FFFFFF" w:themeFill="background1"/>
          </w:tcPr>
          <w:p w:rsidR="00182209" w:rsidRPr="00126CDC" w:rsidRDefault="00182209" w:rsidP="00182209">
            <w:pPr>
              <w:jc w:val="center"/>
              <w:rPr>
                <w:color w:val="000000" w:themeColor="text1"/>
              </w:rPr>
            </w:pPr>
          </w:p>
        </w:tc>
      </w:tr>
      <w:tr w:rsidR="00182209" w:rsidRPr="00EA4840" w:rsidTr="00182209">
        <w:tc>
          <w:tcPr>
            <w:tcW w:w="1175" w:type="dxa"/>
            <w:vMerge/>
            <w:shd w:val="clear" w:color="auto" w:fill="FFFFFF" w:themeFill="background1"/>
          </w:tcPr>
          <w:p w:rsidR="00182209" w:rsidRPr="00EA145A" w:rsidRDefault="00182209" w:rsidP="00182209">
            <w:pPr>
              <w:rPr>
                <w:b/>
              </w:rPr>
            </w:pPr>
          </w:p>
        </w:tc>
        <w:tc>
          <w:tcPr>
            <w:tcW w:w="1686" w:type="dxa"/>
            <w:gridSpan w:val="2"/>
            <w:vMerge w:val="restart"/>
            <w:shd w:val="clear" w:color="auto" w:fill="FFFFFF" w:themeFill="background1"/>
          </w:tcPr>
          <w:p w:rsidR="00182209" w:rsidRPr="00A2399F" w:rsidRDefault="00182209" w:rsidP="00182209">
            <w:pPr>
              <w:jc w:val="left"/>
              <w:rPr>
                <w:rFonts w:asciiTheme="minorEastAsia" w:hAnsiTheme="minorEastAsia"/>
                <w:szCs w:val="21"/>
              </w:rPr>
            </w:pPr>
            <w:r>
              <w:rPr>
                <w:rFonts w:asciiTheme="minorEastAsia" w:hAnsiTheme="minorEastAsia" w:hint="eastAsia"/>
                <w:szCs w:val="21"/>
              </w:rPr>
              <w:t>有特殊派息</w:t>
            </w:r>
          </w:p>
        </w:tc>
        <w:tc>
          <w:tcPr>
            <w:tcW w:w="3893" w:type="dxa"/>
            <w:gridSpan w:val="2"/>
            <w:shd w:val="clear" w:color="auto" w:fill="FFFFFF" w:themeFill="background1"/>
          </w:tcPr>
          <w:p w:rsidR="00182209" w:rsidRDefault="00182209" w:rsidP="00182209">
            <w:pPr>
              <w:jc w:val="left"/>
              <w:rPr>
                <w:rFonts w:asciiTheme="minorEastAsia" w:hAnsiTheme="minorEastAsia"/>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I/D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r>
              <w:rPr>
                <w:rFonts w:asciiTheme="minorEastAsia" w:hAnsiTheme="minorEastAsia" w:hint="eastAsia"/>
                <w:color w:val="000000" w:themeColor="text1"/>
                <w:szCs w:val="21"/>
              </w:rPr>
              <w:t>或者</w:t>
            </w:r>
          </w:p>
          <w:p w:rsidR="00182209" w:rsidRPr="00A2399F" w:rsidRDefault="00182209" w:rsidP="00182209">
            <w:pPr>
              <w:jc w:val="left"/>
              <w:rPr>
                <w:rFonts w:asciiTheme="minorEastAsia" w:hAnsiTheme="minorEastAsia"/>
                <w:szCs w:val="21"/>
              </w:rPr>
            </w:pPr>
            <w:r w:rsidRPr="00A2399F">
              <w:rPr>
                <w:rFonts w:asciiTheme="minorEastAsia" w:hAnsiTheme="minorEastAsia"/>
                <w:szCs w:val="21"/>
              </w:rPr>
              <w:t>Event summary</w:t>
            </w:r>
            <w:r w:rsidRPr="00A2399F">
              <w:rPr>
                <w:rFonts w:asciiTheme="minorEastAsia" w:hAnsiTheme="minorEastAsia" w:hint="eastAsia"/>
                <w:szCs w:val="21"/>
              </w:rPr>
              <w:t xml:space="preserve"> 中含有</w:t>
            </w:r>
            <w:r>
              <w:rPr>
                <w:rFonts w:asciiTheme="minorEastAsia" w:hAnsiTheme="minorEastAsia" w:hint="eastAsia"/>
                <w:b/>
                <w:szCs w:val="21"/>
              </w:rPr>
              <w:t xml:space="preserve">  </w:t>
            </w:r>
            <w:r>
              <w:rPr>
                <w:rFonts w:asciiTheme="minorEastAsia" w:hAnsiTheme="minorEastAsia"/>
                <w:b/>
                <w:szCs w:val="21"/>
              </w:rPr>
              <w:t>“</w:t>
            </w:r>
            <w:r>
              <w:rPr>
                <w:rFonts w:asciiTheme="minorEastAsia" w:hAnsiTheme="minorEastAsia" w:hint="eastAsia"/>
                <w:b/>
                <w:szCs w:val="21"/>
              </w:rPr>
              <w:t>F/D</w:t>
            </w:r>
            <w:r>
              <w:rPr>
                <w:rFonts w:asciiTheme="minorEastAsia" w:hAnsiTheme="minorEastAsia"/>
                <w:b/>
              </w:rPr>
              <w:t>”</w:t>
            </w:r>
            <w:r>
              <w:rPr>
                <w:rFonts w:asciiTheme="minorEastAsia" w:hAnsiTheme="minorEastAsia" w:hint="eastAsia"/>
                <w:b/>
              </w:rPr>
              <w:t xml:space="preserve">  </w:t>
            </w:r>
            <w:r w:rsidRPr="00A2399F">
              <w:rPr>
                <w:rFonts w:asciiTheme="minorEastAsia" w:hAnsiTheme="minorEastAsia" w:hint="eastAsia"/>
              </w:rPr>
              <w:t>字样</w:t>
            </w:r>
            <w:r w:rsidRPr="008932F7">
              <w:rPr>
                <w:rFonts w:asciiTheme="minorEastAsia" w:hAnsiTheme="minorEastAsia" w:hint="eastAsia"/>
                <w:color w:val="000000" w:themeColor="text1"/>
                <w:szCs w:val="21"/>
              </w:rPr>
              <w:t>；</w:t>
            </w:r>
          </w:p>
        </w:tc>
        <w:tc>
          <w:tcPr>
            <w:tcW w:w="1332" w:type="dxa"/>
            <w:shd w:val="clear" w:color="auto" w:fill="FFFFFF" w:themeFill="background1"/>
          </w:tcPr>
          <w:p w:rsidR="00182209" w:rsidRDefault="00182209" w:rsidP="00182209">
            <w:pPr>
              <w:jc w:val="left"/>
              <w:rPr>
                <w:rFonts w:asciiTheme="minorEastAsia" w:hAnsiTheme="minorEastAsia"/>
                <w:szCs w:val="21"/>
              </w:rPr>
            </w:pPr>
            <w:r>
              <w:rPr>
                <w:rFonts w:asciiTheme="minorEastAsia" w:hAnsiTheme="minorEastAsia" w:hint="eastAsia"/>
                <w:szCs w:val="21"/>
              </w:rPr>
              <w:t>主记录：</w:t>
            </w:r>
          </w:p>
          <w:p w:rsidR="00182209" w:rsidRPr="00126CDC" w:rsidRDefault="00182209" w:rsidP="00182209">
            <w:pPr>
              <w:jc w:val="center"/>
              <w:rPr>
                <w:color w:val="000000" w:themeColor="text1"/>
              </w:rPr>
            </w:pPr>
          </w:p>
        </w:tc>
        <w:tc>
          <w:tcPr>
            <w:tcW w:w="1189" w:type="dxa"/>
            <w:vMerge w:val="restart"/>
            <w:shd w:val="clear" w:color="auto" w:fill="FFFFFF" w:themeFill="background1"/>
          </w:tcPr>
          <w:p w:rsidR="00182209" w:rsidRDefault="00182209" w:rsidP="00182209">
            <w:pPr>
              <w:jc w:val="center"/>
              <w:rPr>
                <w:color w:val="000000" w:themeColor="text1"/>
              </w:rPr>
            </w:pPr>
            <w:r>
              <w:rPr>
                <w:rFonts w:hint="eastAsia"/>
                <w:color w:val="000000" w:themeColor="text1"/>
              </w:rPr>
              <w:t>多记录</w:t>
            </w:r>
          </w:p>
          <w:p w:rsidR="00182209" w:rsidRPr="00126CDC" w:rsidRDefault="00182209" w:rsidP="00A92B93">
            <w:pPr>
              <w:jc w:val="center"/>
              <w:rPr>
                <w:color w:val="000000" w:themeColor="text1"/>
              </w:rPr>
            </w:pPr>
          </w:p>
        </w:tc>
      </w:tr>
      <w:tr w:rsidR="00182209" w:rsidRPr="00EA4840" w:rsidTr="00182209">
        <w:tc>
          <w:tcPr>
            <w:tcW w:w="1175" w:type="dxa"/>
            <w:vMerge/>
            <w:shd w:val="clear" w:color="auto" w:fill="FFFFFF" w:themeFill="background1"/>
          </w:tcPr>
          <w:p w:rsidR="00182209" w:rsidRPr="00EA145A" w:rsidRDefault="00182209" w:rsidP="00182209">
            <w:pPr>
              <w:rPr>
                <w:b/>
              </w:rPr>
            </w:pPr>
          </w:p>
        </w:tc>
        <w:tc>
          <w:tcPr>
            <w:tcW w:w="1686" w:type="dxa"/>
            <w:gridSpan w:val="2"/>
            <w:vMerge/>
            <w:shd w:val="clear" w:color="auto" w:fill="FFFFFF" w:themeFill="background1"/>
          </w:tcPr>
          <w:p w:rsidR="00182209" w:rsidRPr="000F0BFD" w:rsidRDefault="00182209" w:rsidP="00182209">
            <w:pPr>
              <w:jc w:val="left"/>
              <w:rPr>
                <w:rFonts w:asciiTheme="minorEastAsia" w:hAnsiTheme="minorEastAsia"/>
                <w:szCs w:val="21"/>
              </w:rPr>
            </w:pPr>
          </w:p>
        </w:tc>
        <w:tc>
          <w:tcPr>
            <w:tcW w:w="3893" w:type="dxa"/>
            <w:gridSpan w:val="2"/>
            <w:shd w:val="clear" w:color="auto" w:fill="FFFFFF" w:themeFill="background1"/>
          </w:tcPr>
          <w:p w:rsidR="00182209" w:rsidRDefault="00182209" w:rsidP="00182209">
            <w:pPr>
              <w:jc w:val="left"/>
              <w:rPr>
                <w:rFonts w:asciiTheme="minorEastAsia" w:hAnsiTheme="minorEastAsia"/>
                <w:szCs w:val="21"/>
              </w:rPr>
            </w:pPr>
            <w:r>
              <w:rPr>
                <w:rFonts w:asciiTheme="minorEastAsia" w:hAnsiTheme="minorEastAsia" w:hint="eastAsia"/>
                <w:szCs w:val="21"/>
              </w:rPr>
              <w:t>根据</w:t>
            </w:r>
            <w:proofErr w:type="gramStart"/>
            <w:r>
              <w:rPr>
                <w:rFonts w:asciiTheme="minorEastAsia" w:hAnsiTheme="minorEastAsia" w:hint="eastAsia"/>
                <w:szCs w:val="21"/>
              </w:rPr>
              <w:t>主记录</w:t>
            </w:r>
            <w:proofErr w:type="gramEnd"/>
            <w:r>
              <w:rPr>
                <w:rFonts w:asciiTheme="minorEastAsia" w:hAnsiTheme="minorEastAsia" w:hint="eastAsia"/>
                <w:szCs w:val="21"/>
              </w:rPr>
              <w:t>中的：</w:t>
            </w:r>
          </w:p>
          <w:p w:rsidR="00182209" w:rsidRDefault="00A46873" w:rsidP="00182209">
            <w:pPr>
              <w:jc w:val="left"/>
              <w:rPr>
                <w:rFonts w:asciiTheme="minorEastAsia" w:hAnsiTheme="minorEastAsia"/>
                <w:szCs w:val="21"/>
              </w:rPr>
            </w:pPr>
            <w:r>
              <w:rPr>
                <w:rFonts w:asciiTheme="minorEastAsia" w:hAnsiTheme="minorEastAsia" w:hint="eastAsia"/>
                <w:szCs w:val="21"/>
              </w:rPr>
              <w:t>同一</w:t>
            </w:r>
            <w:r w:rsidR="00182209">
              <w:rPr>
                <w:rFonts w:asciiTheme="minorEastAsia" w:hAnsiTheme="minorEastAsia" w:hint="eastAsia"/>
                <w:szCs w:val="21"/>
              </w:rPr>
              <w:t>公告编号；</w:t>
            </w:r>
          </w:p>
          <w:p w:rsidR="00182209" w:rsidRDefault="00A46873" w:rsidP="00182209">
            <w:pPr>
              <w:jc w:val="left"/>
              <w:rPr>
                <w:rFonts w:asciiTheme="minorEastAsia" w:hAnsiTheme="minorEastAsia"/>
                <w:szCs w:val="21"/>
              </w:rPr>
            </w:pPr>
            <w:r>
              <w:rPr>
                <w:rFonts w:asciiTheme="minorEastAsia" w:hAnsiTheme="minorEastAsia" w:hint="eastAsia"/>
                <w:szCs w:val="21"/>
              </w:rPr>
              <w:t>同一</w:t>
            </w:r>
            <w:r w:rsidR="00182209">
              <w:rPr>
                <w:rFonts w:asciiTheme="minorEastAsia" w:hAnsiTheme="minorEastAsia" w:hint="eastAsia"/>
                <w:szCs w:val="21"/>
              </w:rPr>
              <w:t>币种；</w:t>
            </w:r>
          </w:p>
          <w:p w:rsidR="00182209" w:rsidRDefault="00182209" w:rsidP="00182209">
            <w:pPr>
              <w:jc w:val="left"/>
              <w:rPr>
                <w:rFonts w:asciiTheme="minorEastAsia" w:hAnsiTheme="minorEastAsia"/>
                <w:szCs w:val="21"/>
              </w:rPr>
            </w:pPr>
            <w:r>
              <w:rPr>
                <w:rFonts w:asciiTheme="minorEastAsia" w:hAnsiTheme="minorEastAsia" w:hint="eastAsia"/>
                <w:szCs w:val="21"/>
              </w:rPr>
              <w:t>红利信息：</w:t>
            </w:r>
            <w:r w:rsidRPr="000F0BFD">
              <w:rPr>
                <w:rFonts w:asciiTheme="minorEastAsia" w:hAnsiTheme="minorEastAsia"/>
                <w:szCs w:val="21"/>
              </w:rPr>
              <w:t xml:space="preserve"> Stock/currency code</w:t>
            </w:r>
            <w:r>
              <w:rPr>
                <w:rFonts w:asciiTheme="minorEastAsia" w:hAnsiTheme="minorEastAsia" w:hint="eastAsia"/>
                <w:szCs w:val="21"/>
              </w:rPr>
              <w:t xml:space="preserve"> =“C”</w:t>
            </w:r>
          </w:p>
          <w:p w:rsidR="00182209" w:rsidRDefault="00A46873" w:rsidP="00182209">
            <w:pPr>
              <w:jc w:val="left"/>
              <w:rPr>
                <w:rFonts w:asciiTheme="minorEastAsia" w:hAnsiTheme="minorEastAsia"/>
                <w:szCs w:val="21"/>
              </w:rPr>
            </w:pPr>
            <w:r>
              <w:rPr>
                <w:rFonts w:asciiTheme="minorEastAsia" w:hAnsiTheme="minorEastAsia" w:hint="eastAsia"/>
                <w:szCs w:val="21"/>
              </w:rPr>
              <w:t>同一</w:t>
            </w:r>
            <w:r w:rsidR="00182209">
              <w:rPr>
                <w:rFonts w:asciiTheme="minorEastAsia" w:hAnsiTheme="minorEastAsia" w:hint="eastAsia"/>
                <w:szCs w:val="21"/>
              </w:rPr>
              <w:t>证券代码相同；</w:t>
            </w:r>
          </w:p>
          <w:p w:rsidR="00A46873" w:rsidRPr="000F0BFD" w:rsidRDefault="00A46873" w:rsidP="00182209">
            <w:pPr>
              <w:jc w:val="left"/>
              <w:rPr>
                <w:rFonts w:asciiTheme="minorEastAsia" w:hAnsiTheme="minorEastAsia"/>
                <w:szCs w:val="21"/>
              </w:rPr>
            </w:pPr>
            <w:r>
              <w:rPr>
                <w:rFonts w:asciiTheme="minorEastAsia" w:hAnsiTheme="minorEastAsia" w:hint="eastAsia"/>
                <w:szCs w:val="21"/>
              </w:rPr>
              <w:t>同一股权登记日；</w:t>
            </w:r>
          </w:p>
        </w:tc>
        <w:tc>
          <w:tcPr>
            <w:tcW w:w="1332" w:type="dxa"/>
            <w:shd w:val="clear" w:color="auto" w:fill="FFFFFF" w:themeFill="background1"/>
          </w:tcPr>
          <w:p w:rsidR="00182209" w:rsidRPr="00126CDC" w:rsidRDefault="00182209" w:rsidP="00182209">
            <w:pPr>
              <w:jc w:val="center"/>
              <w:rPr>
                <w:color w:val="000000" w:themeColor="text1"/>
              </w:rPr>
            </w:pPr>
            <w:r>
              <w:rPr>
                <w:rFonts w:asciiTheme="minorEastAsia" w:hAnsiTheme="minorEastAsia" w:hint="eastAsia"/>
                <w:szCs w:val="21"/>
              </w:rPr>
              <w:t>特殊派息</w:t>
            </w:r>
          </w:p>
        </w:tc>
        <w:tc>
          <w:tcPr>
            <w:tcW w:w="1189" w:type="dxa"/>
            <w:vMerge/>
            <w:shd w:val="clear" w:color="auto" w:fill="FFFFFF" w:themeFill="background1"/>
          </w:tcPr>
          <w:p w:rsidR="00182209" w:rsidRPr="00126CDC" w:rsidRDefault="00182209" w:rsidP="00182209">
            <w:pPr>
              <w:jc w:val="center"/>
              <w:rPr>
                <w:color w:val="000000" w:themeColor="text1"/>
              </w:rPr>
            </w:pPr>
          </w:p>
        </w:tc>
      </w:tr>
      <w:tr w:rsidR="00182209" w:rsidRPr="00EA4840" w:rsidTr="00182209">
        <w:tc>
          <w:tcPr>
            <w:tcW w:w="1175" w:type="dxa"/>
            <w:shd w:val="clear" w:color="auto" w:fill="FFFFFF" w:themeFill="background1"/>
          </w:tcPr>
          <w:p w:rsidR="00182209" w:rsidRPr="00EA145A" w:rsidRDefault="00182209" w:rsidP="00182209">
            <w:pPr>
              <w:rPr>
                <w:b/>
              </w:rPr>
            </w:pPr>
          </w:p>
        </w:tc>
        <w:tc>
          <w:tcPr>
            <w:tcW w:w="1686" w:type="dxa"/>
            <w:gridSpan w:val="2"/>
            <w:shd w:val="clear" w:color="auto" w:fill="FFFFFF" w:themeFill="background1"/>
          </w:tcPr>
          <w:p w:rsidR="00182209" w:rsidRPr="000F0BFD" w:rsidRDefault="00182209" w:rsidP="00182209">
            <w:pPr>
              <w:jc w:val="left"/>
              <w:rPr>
                <w:rFonts w:asciiTheme="minorEastAsia" w:hAnsiTheme="minorEastAsia"/>
                <w:szCs w:val="21"/>
              </w:rPr>
            </w:pPr>
          </w:p>
        </w:tc>
        <w:tc>
          <w:tcPr>
            <w:tcW w:w="3893" w:type="dxa"/>
            <w:gridSpan w:val="2"/>
            <w:shd w:val="clear" w:color="auto" w:fill="FFFFFF" w:themeFill="background1"/>
          </w:tcPr>
          <w:p w:rsidR="00182209" w:rsidRPr="000F0BFD" w:rsidRDefault="00182209" w:rsidP="00182209">
            <w:pPr>
              <w:jc w:val="left"/>
              <w:rPr>
                <w:rFonts w:asciiTheme="minorEastAsia" w:hAnsiTheme="minorEastAsia"/>
                <w:szCs w:val="21"/>
              </w:rPr>
            </w:pPr>
          </w:p>
        </w:tc>
        <w:tc>
          <w:tcPr>
            <w:tcW w:w="1332" w:type="dxa"/>
            <w:shd w:val="clear" w:color="auto" w:fill="FFFFFF" w:themeFill="background1"/>
          </w:tcPr>
          <w:p w:rsidR="00182209" w:rsidRPr="00126CDC" w:rsidRDefault="00182209" w:rsidP="00182209">
            <w:pPr>
              <w:jc w:val="center"/>
              <w:rPr>
                <w:color w:val="000000" w:themeColor="text1"/>
              </w:rPr>
            </w:pPr>
          </w:p>
        </w:tc>
        <w:tc>
          <w:tcPr>
            <w:tcW w:w="1189" w:type="dxa"/>
            <w:shd w:val="clear" w:color="auto" w:fill="FFFFFF" w:themeFill="background1"/>
          </w:tcPr>
          <w:p w:rsidR="00182209" w:rsidRPr="00126CDC" w:rsidRDefault="00182209" w:rsidP="00182209">
            <w:pPr>
              <w:jc w:val="center"/>
              <w:rPr>
                <w:color w:val="000000" w:themeColor="text1"/>
              </w:rPr>
            </w:pPr>
          </w:p>
        </w:tc>
      </w:tr>
    </w:tbl>
    <w:p w:rsidR="00126CDC" w:rsidRPr="00A2399F" w:rsidRDefault="00126CDC" w:rsidP="00126CDC">
      <w:pPr>
        <w:spacing w:line="360" w:lineRule="auto"/>
        <w:ind w:firstLineChars="200" w:firstLine="420"/>
        <w:rPr>
          <w:lang w:val="en-AU"/>
        </w:rPr>
      </w:pPr>
    </w:p>
    <w:p w:rsidR="003A2711" w:rsidRDefault="005C3A59" w:rsidP="003A2711">
      <w:pPr>
        <w:pStyle w:val="5"/>
        <w:rPr>
          <w:b/>
        </w:rPr>
      </w:pPr>
      <w:r w:rsidRPr="005C3A59">
        <w:rPr>
          <w:b/>
          <w:color w:val="C00000"/>
        </w:rPr>
        <w:t>Script Fee(</w:t>
      </w:r>
      <w:r w:rsidRPr="005C3A59">
        <w:rPr>
          <w:rFonts w:hint="eastAsia"/>
          <w:b/>
          <w:color w:val="C00000"/>
        </w:rPr>
        <w:t>过户费</w:t>
      </w:r>
      <w:r w:rsidRPr="005C3A59">
        <w:rPr>
          <w:b/>
          <w:color w:val="C00000"/>
        </w:rPr>
        <w:t>)</w:t>
      </w:r>
      <w:r w:rsidRPr="005C3A59">
        <w:rPr>
          <w:rFonts w:hint="eastAsia"/>
          <w:b/>
          <w:color w:val="C00000"/>
        </w:rPr>
        <w:t>段的数据</w:t>
      </w:r>
      <w:r w:rsidR="003A2711" w:rsidRPr="009C0B9F">
        <w:rPr>
          <w:rFonts w:asciiTheme="minorEastAsia" w:hAnsiTheme="minorEastAsia" w:hint="eastAsia"/>
          <w:b/>
        </w:rPr>
        <w:t>处理规则</w:t>
      </w:r>
    </w:p>
    <w:p w:rsidR="003A2711" w:rsidRDefault="003A2711" w:rsidP="003A2711">
      <w:pPr>
        <w:spacing w:line="360" w:lineRule="auto"/>
        <w:ind w:firstLineChars="200" w:firstLine="420"/>
        <w:rPr>
          <w:lang w:val="en-AU"/>
        </w:rPr>
      </w:pPr>
      <w:r>
        <w:rPr>
          <w:rFonts w:hint="eastAsia"/>
          <w:lang w:val="en-AU"/>
        </w:rPr>
        <w:t>很多类的公司行动</w:t>
      </w:r>
      <w:r w:rsidR="00F85679">
        <w:rPr>
          <w:rFonts w:hint="eastAsia"/>
          <w:lang w:val="en-AU"/>
        </w:rPr>
        <w:t>如涉及到过户费时，都放在</w:t>
      </w:r>
      <w:r w:rsidR="00F85679">
        <w:rPr>
          <w:rFonts w:hint="eastAsia"/>
          <w:lang w:val="en-AU"/>
        </w:rPr>
        <w:t>SCRIPT FEE</w:t>
      </w:r>
      <w:r w:rsidR="00F85679">
        <w:rPr>
          <w:rFonts w:hint="eastAsia"/>
          <w:lang w:val="en-AU"/>
        </w:rPr>
        <w:t>中通知，系统通过对过户段的分析、保存，提供用户查询</w:t>
      </w:r>
      <w:r>
        <w:rPr>
          <w:rFonts w:hint="eastAsia"/>
          <w:lang w:val="en-AU"/>
        </w:rPr>
        <w:t>：</w:t>
      </w:r>
    </w:p>
    <w:p w:rsidR="009C0B9F" w:rsidRDefault="009C0B9F" w:rsidP="009C0B9F">
      <w:pPr>
        <w:rPr>
          <w:rFonts w:asciiTheme="minorEastAsia" w:hAnsiTheme="minorEastAsia"/>
          <w:color w:val="000000" w:themeColor="text1"/>
          <w:szCs w:val="21"/>
        </w:rPr>
      </w:pPr>
    </w:p>
    <w:p w:rsidR="00A46873" w:rsidRPr="00A46873" w:rsidRDefault="00A46873" w:rsidP="00A46873">
      <w:pPr>
        <w:framePr w:hSpace="180" w:wrap="around" w:vAnchor="text" w:hAnchor="margin" w:xAlign="center" w:y="308"/>
        <w:spacing w:line="276" w:lineRule="auto"/>
        <w:rPr>
          <w:rFonts w:asciiTheme="minorEastAsia" w:hAnsiTheme="minorEastAsia"/>
          <w:b/>
          <w:color w:val="0000FF"/>
          <w:szCs w:val="21"/>
        </w:rPr>
      </w:pPr>
      <w:r w:rsidRPr="00A46873">
        <w:rPr>
          <w:rFonts w:asciiTheme="minorEastAsia" w:hAnsiTheme="minorEastAsia" w:hint="eastAsia"/>
          <w:b/>
          <w:color w:val="0000FF"/>
          <w:szCs w:val="21"/>
        </w:rPr>
        <w:t>同时要判断系统中以上条件相同，并且在公告号也相同的数据在系统中是否存在，如果有存在，本记录不必处理。</w:t>
      </w:r>
    </w:p>
    <w:p w:rsidR="00A46873" w:rsidRPr="009C0B9F" w:rsidRDefault="00A46873" w:rsidP="00A46873">
      <w:pPr>
        <w:rPr>
          <w:rFonts w:asciiTheme="minorEastAsia" w:hAnsiTheme="minorEastAsia"/>
          <w:color w:val="000000" w:themeColor="text1"/>
          <w:szCs w:val="21"/>
        </w:rPr>
      </w:pPr>
      <w:r w:rsidRPr="00A46873">
        <w:rPr>
          <w:rFonts w:asciiTheme="minorEastAsia" w:hAnsiTheme="minorEastAsia" w:hint="eastAsia"/>
          <w:b/>
          <w:color w:val="0000FF"/>
          <w:szCs w:val="21"/>
        </w:rPr>
        <w:t>（因为该数据是连续发送）</w:t>
      </w:r>
    </w:p>
    <w:p w:rsidR="00A30B3D" w:rsidRDefault="00A30B3D" w:rsidP="00A30B3D">
      <w:pPr>
        <w:pStyle w:val="3"/>
        <w:ind w:leftChars="100" w:left="210"/>
      </w:pPr>
      <w:bookmarkStart w:id="30" w:name="_Toc291503187"/>
      <w:bookmarkStart w:id="31" w:name="_Toc296808705"/>
      <w:r>
        <w:rPr>
          <w:rFonts w:hint="eastAsia"/>
        </w:rPr>
        <w:lastRenderedPageBreak/>
        <w:t>F1.2</w:t>
      </w:r>
      <w:r w:rsidR="007F2ECD">
        <w:rPr>
          <w:rFonts w:hint="eastAsia"/>
        </w:rPr>
        <w:t xml:space="preserve"> </w:t>
      </w:r>
      <w:r w:rsidR="007F2ECD">
        <w:rPr>
          <w:rFonts w:hint="eastAsia"/>
        </w:rPr>
        <w:t>行动文件</w:t>
      </w:r>
      <w:r>
        <w:rPr>
          <w:rFonts w:hint="eastAsia"/>
        </w:rPr>
        <w:t>数据复核</w:t>
      </w:r>
      <w:bookmarkEnd w:id="30"/>
      <w:bookmarkEnd w:id="31"/>
    </w:p>
    <w:p w:rsidR="00A30B3D" w:rsidRDefault="00A30B3D" w:rsidP="00C80458">
      <w:pPr>
        <w:pStyle w:val="4"/>
        <w:numPr>
          <w:ilvl w:val="0"/>
          <w:numId w:val="7"/>
        </w:numPr>
      </w:pPr>
      <w:r>
        <w:rPr>
          <w:rFonts w:hint="eastAsia"/>
        </w:rPr>
        <w:t>业务描述</w:t>
      </w:r>
    </w:p>
    <w:p w:rsidR="00AD0051" w:rsidRDefault="00AD0051" w:rsidP="00A30B3D">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公司行动文件读入后，系统对文件处理后形成不同行动事件，用户对处理后的结果进行</w:t>
      </w:r>
      <w:r w:rsidR="00A30B3D">
        <w:rPr>
          <w:rFonts w:asciiTheme="minorEastAsia" w:hAnsiTheme="minorEastAsia" w:cs="华文仿宋" w:hint="eastAsia"/>
          <w:color w:val="000000"/>
          <w:kern w:val="0"/>
          <w:szCs w:val="21"/>
        </w:rPr>
        <w:t>复核</w:t>
      </w:r>
      <w:r>
        <w:rPr>
          <w:rFonts w:asciiTheme="minorEastAsia" w:hAnsiTheme="minorEastAsia" w:cs="华文仿宋" w:hint="eastAsia"/>
          <w:color w:val="000000"/>
          <w:kern w:val="0"/>
          <w:szCs w:val="21"/>
        </w:rPr>
        <w:t>，确认读取及处理正常</w:t>
      </w:r>
      <w:r w:rsidR="002C42A7">
        <w:rPr>
          <w:rFonts w:asciiTheme="minorEastAsia" w:hAnsiTheme="minorEastAsia" w:cs="华文仿宋" w:hint="eastAsia"/>
          <w:color w:val="000000"/>
          <w:kern w:val="0"/>
          <w:szCs w:val="21"/>
        </w:rPr>
        <w:t>,目前公司行动的数据在CCASS的CCNPT02权益文件中并不能获取行动处理的完整信息，有相当一部分信息需要手工补入，在复核前需要把信息补充完成</w:t>
      </w:r>
      <w:r>
        <w:rPr>
          <w:rFonts w:asciiTheme="minorEastAsia" w:hAnsiTheme="minorEastAsia" w:cs="华文仿宋" w:hint="eastAsia"/>
          <w:color w:val="000000"/>
          <w:kern w:val="0"/>
          <w:szCs w:val="21"/>
        </w:rPr>
        <w:t>。</w:t>
      </w:r>
    </w:p>
    <w:p w:rsidR="00050644" w:rsidRDefault="00050644" w:rsidP="00A30B3D">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公司行动的信息可以分为三个来源，一是从CCNPT02权益文件中读取，二手工输入，三是计算处理的结果，在做复核时要求行动的需要信息都必需完整，才能复核成功；</w:t>
      </w:r>
    </w:p>
    <w:p w:rsidR="00A30B3D" w:rsidRDefault="00A30B3D" w:rsidP="00C80458">
      <w:pPr>
        <w:pStyle w:val="4"/>
        <w:numPr>
          <w:ilvl w:val="0"/>
          <w:numId w:val="7"/>
        </w:numPr>
      </w:pPr>
      <w:r>
        <w:rPr>
          <w:rFonts w:hint="eastAsia"/>
        </w:rPr>
        <w:t>用户界面</w:t>
      </w:r>
    </w:p>
    <w:p w:rsidR="00A30B3D" w:rsidRDefault="002C42A7" w:rsidP="00A30B3D">
      <w:r>
        <w:object w:dxaOrig="9542" w:dyaOrig="7037">
          <v:shape id="_x0000_i1034" type="#_x0000_t75" style="width:414.75pt;height:306.75pt" o:ole="">
            <v:imagedata r:id="rId25" o:title=""/>
          </v:shape>
          <o:OLEObject Type="Embed" ProgID="Visio.Drawing.11" ShapeID="_x0000_i1034" DrawAspect="Content" ObjectID="_1402388523" r:id="rId26"/>
        </w:object>
      </w:r>
    </w:p>
    <w:p w:rsidR="00164855" w:rsidRDefault="00164855" w:rsidP="00164855">
      <w:pPr>
        <w:rPr>
          <w:b/>
        </w:rPr>
      </w:pPr>
    </w:p>
    <w:p w:rsidR="00A30B3D" w:rsidRPr="00164855" w:rsidRDefault="00A30B3D" w:rsidP="00164855">
      <w:pPr>
        <w:rPr>
          <w:b/>
        </w:rPr>
      </w:pPr>
      <w:r w:rsidRPr="00164855">
        <w:rPr>
          <w:rFonts w:hint="eastAsia"/>
          <w:b/>
        </w:rPr>
        <w:t>界面说明</w:t>
      </w:r>
      <w:r w:rsidR="00164855" w:rsidRPr="00164855">
        <w:rPr>
          <w:rFonts w:hint="eastAsia"/>
          <w:b/>
        </w:rPr>
        <w:t>：</w:t>
      </w:r>
    </w:p>
    <w:p w:rsidR="00AD0051" w:rsidRDefault="00AD0051" w:rsidP="00923FB5">
      <w:pPr>
        <w:pStyle w:val="a7"/>
        <w:numPr>
          <w:ilvl w:val="0"/>
          <w:numId w:val="26"/>
        </w:numPr>
        <w:spacing w:line="360" w:lineRule="auto"/>
        <w:ind w:firstLineChars="0"/>
        <w:rPr>
          <w:rFonts w:asciiTheme="minorEastAsia" w:hAnsiTheme="minorEastAsia"/>
          <w:lang w:val="en-AU"/>
        </w:rPr>
      </w:pPr>
      <w:r w:rsidRPr="00A60E85">
        <w:rPr>
          <w:rFonts w:asciiTheme="minorEastAsia" w:hAnsiTheme="minorEastAsia" w:hint="eastAsia"/>
          <w:lang w:val="en-AU"/>
        </w:rPr>
        <w:t>通过选择</w:t>
      </w:r>
      <w:r>
        <w:rPr>
          <w:rFonts w:asciiTheme="minorEastAsia" w:hAnsiTheme="minorEastAsia" w:hint="eastAsia"/>
          <w:lang w:val="en-AU"/>
        </w:rPr>
        <w:t>公司行动事件，在下方显示行动主要信息；</w:t>
      </w:r>
    </w:p>
    <w:p w:rsidR="00A30B3D" w:rsidRPr="004266F1" w:rsidRDefault="003C1A6B" w:rsidP="00923FB5">
      <w:pPr>
        <w:pStyle w:val="a7"/>
        <w:numPr>
          <w:ilvl w:val="0"/>
          <w:numId w:val="15"/>
        </w:numPr>
        <w:spacing w:line="360" w:lineRule="auto"/>
        <w:ind w:firstLineChars="0"/>
      </w:pPr>
      <w:r>
        <w:rPr>
          <w:rFonts w:hint="eastAsia"/>
          <w:lang w:val="en-AU"/>
        </w:rPr>
        <w:t>显示的内容应根据不同的行动特点来显示；</w:t>
      </w:r>
    </w:p>
    <w:p w:rsidR="004266F1" w:rsidRPr="004266F1" w:rsidRDefault="004266F1" w:rsidP="00923FB5">
      <w:pPr>
        <w:pStyle w:val="a7"/>
        <w:numPr>
          <w:ilvl w:val="0"/>
          <w:numId w:val="15"/>
        </w:numPr>
        <w:spacing w:line="360" w:lineRule="auto"/>
        <w:ind w:firstLineChars="0"/>
      </w:pPr>
      <w:r>
        <w:rPr>
          <w:rFonts w:hint="eastAsia"/>
          <w:lang w:val="en-AU"/>
        </w:rPr>
        <w:t>下方显示的状态应全部打勾后才能复核通过；</w:t>
      </w:r>
    </w:p>
    <w:p w:rsidR="004266F1" w:rsidRDefault="004266F1" w:rsidP="00923FB5">
      <w:pPr>
        <w:pStyle w:val="a7"/>
        <w:numPr>
          <w:ilvl w:val="0"/>
          <w:numId w:val="15"/>
        </w:numPr>
        <w:spacing w:line="360" w:lineRule="auto"/>
        <w:ind w:firstLineChars="0"/>
      </w:pPr>
      <w:r>
        <w:rPr>
          <w:rFonts w:hint="eastAsia"/>
          <w:lang w:val="en-AU"/>
        </w:rPr>
        <w:lastRenderedPageBreak/>
        <w:t>可以通过信息补充功能完善列表下方行动的各类信息；</w:t>
      </w:r>
    </w:p>
    <w:p w:rsidR="00A30B3D" w:rsidRDefault="00A30B3D" w:rsidP="00923FB5">
      <w:pPr>
        <w:pStyle w:val="a7"/>
        <w:numPr>
          <w:ilvl w:val="0"/>
          <w:numId w:val="15"/>
        </w:numPr>
        <w:spacing w:line="360" w:lineRule="auto"/>
        <w:ind w:firstLineChars="0"/>
      </w:pPr>
      <w:r>
        <w:rPr>
          <w:rFonts w:hint="eastAsia"/>
        </w:rPr>
        <w:t>复核后，在界面上</w:t>
      </w:r>
      <w:r w:rsidR="004266F1">
        <w:rPr>
          <w:rFonts w:hint="eastAsia"/>
        </w:rPr>
        <w:t>方</w:t>
      </w:r>
      <w:r>
        <w:rPr>
          <w:rFonts w:hint="eastAsia"/>
        </w:rPr>
        <w:t>显示相应的复核人员；</w:t>
      </w:r>
    </w:p>
    <w:p w:rsidR="00AD0051" w:rsidRDefault="00AD0051" w:rsidP="00C80458">
      <w:pPr>
        <w:pStyle w:val="4"/>
        <w:numPr>
          <w:ilvl w:val="0"/>
          <w:numId w:val="7"/>
        </w:numPr>
      </w:pPr>
      <w:r>
        <w:rPr>
          <w:rFonts w:hint="eastAsia"/>
        </w:rPr>
        <w:t>业务功能</w:t>
      </w:r>
    </w:p>
    <w:p w:rsidR="00E86EE6" w:rsidRPr="00E86EE6" w:rsidRDefault="00E86EE6" w:rsidP="00923FB5">
      <w:pPr>
        <w:pStyle w:val="a7"/>
        <w:numPr>
          <w:ilvl w:val="0"/>
          <w:numId w:val="27"/>
        </w:numPr>
        <w:spacing w:line="360" w:lineRule="auto"/>
        <w:ind w:firstLineChars="0"/>
        <w:rPr>
          <w:rFonts w:asciiTheme="minorEastAsia" w:hAnsiTheme="minorEastAsia"/>
        </w:rPr>
      </w:pPr>
      <w:r>
        <w:rPr>
          <w:rFonts w:hint="eastAsia"/>
          <w:lang w:val="en-AU"/>
        </w:rPr>
        <w:t>系统</w:t>
      </w:r>
      <w:r w:rsidRPr="00AD0051">
        <w:rPr>
          <w:rFonts w:hint="eastAsia"/>
          <w:lang w:val="en-AU"/>
        </w:rPr>
        <w:t>显示文件解析后的所有行动内容。显示内容包括：上市公司行动类别、执行类别、</w:t>
      </w:r>
      <w:r w:rsidR="00CF0A6D">
        <w:rPr>
          <w:rFonts w:hint="eastAsia"/>
          <w:lang w:val="en-AU"/>
        </w:rPr>
        <w:t>行动阶段、</w:t>
      </w:r>
      <w:r w:rsidRPr="00AD0051">
        <w:rPr>
          <w:rFonts w:hint="eastAsia"/>
          <w:lang w:val="en-AU"/>
        </w:rPr>
        <w:t>证券代码、证券名称、币种、日期</w:t>
      </w:r>
      <w:r>
        <w:rPr>
          <w:rFonts w:hint="eastAsia"/>
          <w:lang w:val="en-AU"/>
        </w:rPr>
        <w:t>（文件日期）、</w:t>
      </w:r>
      <w:r w:rsidRPr="00AD0051">
        <w:rPr>
          <w:rFonts w:hint="eastAsia"/>
          <w:lang w:val="en-AU"/>
        </w:rPr>
        <w:t>复核</w:t>
      </w:r>
      <w:r>
        <w:rPr>
          <w:rFonts w:hint="eastAsia"/>
          <w:lang w:val="en-AU"/>
        </w:rPr>
        <w:t>人、复核时间</w:t>
      </w:r>
      <w:r w:rsidR="00D0690D">
        <w:rPr>
          <w:rFonts w:asciiTheme="minorEastAsia" w:hAnsiTheme="minorEastAsia" w:hint="eastAsia"/>
        </w:rPr>
        <w:t>，但不限于以上内容</w:t>
      </w:r>
      <w:r>
        <w:rPr>
          <w:rFonts w:hint="eastAsia"/>
          <w:lang w:val="en-AU"/>
        </w:rPr>
        <w:t>；</w:t>
      </w:r>
    </w:p>
    <w:p w:rsidR="00E86EE6" w:rsidRDefault="00E86EE6" w:rsidP="00923FB5">
      <w:pPr>
        <w:pStyle w:val="a7"/>
        <w:numPr>
          <w:ilvl w:val="0"/>
          <w:numId w:val="27"/>
        </w:numPr>
        <w:spacing w:line="360" w:lineRule="auto"/>
        <w:ind w:firstLineChars="0"/>
        <w:rPr>
          <w:rFonts w:asciiTheme="minorEastAsia" w:hAnsiTheme="minorEastAsia"/>
        </w:rPr>
      </w:pPr>
      <w:r>
        <w:rPr>
          <w:rFonts w:asciiTheme="minorEastAsia" w:hAnsiTheme="minorEastAsia" w:hint="eastAsia"/>
        </w:rPr>
        <w:t>用户点击一个公司行动后，系统将此行动主要信息显示在下行动主要内容表中。</w:t>
      </w:r>
      <w:r w:rsidR="00050644">
        <w:rPr>
          <w:rFonts w:asciiTheme="minorEastAsia" w:hAnsiTheme="minorEastAsia" w:hint="eastAsia"/>
        </w:rPr>
        <w:t>行动的数据来源总体上可以分为三块，</w:t>
      </w:r>
      <w:r w:rsidR="00050644" w:rsidRPr="00164855">
        <w:rPr>
          <w:rFonts w:asciiTheme="minorEastAsia" w:hAnsiTheme="minorEastAsia" w:hint="eastAsia"/>
          <w:b/>
        </w:rPr>
        <w:t>系统因不同的行动业务展示的结果有所不同，参见具体的业务描述章节</w:t>
      </w:r>
      <w:r>
        <w:rPr>
          <w:rFonts w:asciiTheme="minorEastAsia" w:hAnsiTheme="minorEastAsia" w:hint="eastAsia"/>
        </w:rPr>
        <w:t>；</w:t>
      </w:r>
    </w:p>
    <w:p w:rsidR="00050644" w:rsidRPr="00094BAB" w:rsidRDefault="00050644" w:rsidP="00923FB5">
      <w:pPr>
        <w:pStyle w:val="a7"/>
        <w:numPr>
          <w:ilvl w:val="0"/>
          <w:numId w:val="27"/>
        </w:numPr>
        <w:spacing w:line="360" w:lineRule="auto"/>
        <w:ind w:firstLineChars="0"/>
        <w:rPr>
          <w:rFonts w:asciiTheme="minorEastAsia" w:hAnsiTheme="minorEastAsia"/>
        </w:rPr>
      </w:pPr>
      <w:r>
        <w:rPr>
          <w:rFonts w:asciiTheme="minorEastAsia" w:hAnsiTheme="minorEastAsia" w:hint="eastAsia"/>
        </w:rPr>
        <w:t>用户选中一个公司行动后，可以通过“信息补充”功能实现手工补入信息，</w:t>
      </w:r>
      <w:r w:rsidRPr="00164855">
        <w:rPr>
          <w:rFonts w:asciiTheme="minorEastAsia" w:hAnsiTheme="minorEastAsia" w:hint="eastAsia"/>
          <w:b/>
        </w:rPr>
        <w:t>不同的行动业务展示的结果有所不同，参见具体的业务描述章节</w:t>
      </w:r>
      <w:r>
        <w:rPr>
          <w:rFonts w:asciiTheme="minorEastAsia" w:hAnsiTheme="minorEastAsia" w:hint="eastAsia"/>
          <w:b/>
        </w:rPr>
        <w:t>。</w:t>
      </w:r>
    </w:p>
    <w:p w:rsidR="00094BAB" w:rsidRPr="00094BAB" w:rsidRDefault="00094BAB" w:rsidP="00923FB5">
      <w:pPr>
        <w:pStyle w:val="a7"/>
        <w:numPr>
          <w:ilvl w:val="0"/>
          <w:numId w:val="27"/>
        </w:numPr>
        <w:spacing w:line="360" w:lineRule="auto"/>
        <w:ind w:firstLineChars="0"/>
        <w:rPr>
          <w:rFonts w:asciiTheme="minorEastAsia" w:hAnsiTheme="minorEastAsia"/>
        </w:rPr>
      </w:pPr>
      <w:r w:rsidRPr="00094BAB">
        <w:rPr>
          <w:rFonts w:asciiTheme="minorEastAsia" w:hAnsiTheme="minorEastAsia" w:hint="eastAsia"/>
        </w:rPr>
        <w:t>如果行动业务相应的项目状态有一个非正常状态（即界面上没有打勾），则复核通不过；</w:t>
      </w:r>
    </w:p>
    <w:p w:rsidR="00E86EE6" w:rsidRPr="00316956" w:rsidRDefault="00E86EE6" w:rsidP="00923FB5">
      <w:pPr>
        <w:pStyle w:val="a7"/>
        <w:numPr>
          <w:ilvl w:val="0"/>
          <w:numId w:val="27"/>
        </w:numPr>
        <w:spacing w:line="360" w:lineRule="auto"/>
        <w:ind w:firstLineChars="0"/>
        <w:rPr>
          <w:rFonts w:asciiTheme="minorEastAsia" w:hAnsiTheme="minorEastAsia"/>
        </w:rPr>
      </w:pPr>
      <w:r>
        <w:rPr>
          <w:rFonts w:asciiTheme="minorEastAsia" w:hAnsiTheme="minorEastAsia" w:hint="eastAsia"/>
        </w:rPr>
        <w:t>复核后，系统在列表中复核人、复核时间</w:t>
      </w:r>
      <w:r w:rsidRPr="00AD0051">
        <w:rPr>
          <w:rFonts w:hint="eastAsia"/>
          <w:lang w:val="en-AU"/>
        </w:rPr>
        <w:t>栏</w:t>
      </w:r>
      <w:r>
        <w:rPr>
          <w:rFonts w:hint="eastAsia"/>
          <w:lang w:val="en-AU"/>
        </w:rPr>
        <w:t>填写相应内容；</w:t>
      </w:r>
    </w:p>
    <w:p w:rsidR="00316956" w:rsidRPr="00E86EE6" w:rsidRDefault="00316956" w:rsidP="00923FB5">
      <w:pPr>
        <w:pStyle w:val="a7"/>
        <w:numPr>
          <w:ilvl w:val="0"/>
          <w:numId w:val="27"/>
        </w:numPr>
        <w:spacing w:line="360" w:lineRule="auto"/>
        <w:ind w:firstLineChars="0"/>
        <w:rPr>
          <w:rFonts w:asciiTheme="minorEastAsia" w:hAnsiTheme="minorEastAsia"/>
        </w:rPr>
      </w:pPr>
      <w:r>
        <w:rPr>
          <w:rFonts w:hint="eastAsia"/>
          <w:lang w:val="en-AU"/>
        </w:rPr>
        <w:t>复核后，系统根据不同行动业务生成相应的未来任务</w:t>
      </w:r>
      <w:r w:rsidRPr="00164855">
        <w:rPr>
          <w:rFonts w:asciiTheme="minorEastAsia" w:hAnsiTheme="minorEastAsia" w:hint="eastAsia"/>
          <w:b/>
        </w:rPr>
        <w:t>，参见具体的业务描述章节</w:t>
      </w:r>
      <w:r>
        <w:rPr>
          <w:rFonts w:asciiTheme="minorEastAsia" w:hAnsiTheme="minorEastAsia" w:hint="eastAsia"/>
          <w:b/>
        </w:rPr>
        <w:t>。</w:t>
      </w:r>
    </w:p>
    <w:p w:rsidR="0040791B" w:rsidRPr="00D0690D" w:rsidRDefault="00E86EE6" w:rsidP="00923FB5">
      <w:pPr>
        <w:pStyle w:val="a7"/>
        <w:numPr>
          <w:ilvl w:val="0"/>
          <w:numId w:val="27"/>
        </w:numPr>
        <w:spacing w:line="360" w:lineRule="auto"/>
        <w:ind w:firstLineChars="0"/>
        <w:rPr>
          <w:rFonts w:asciiTheme="minorEastAsia" w:hAnsiTheme="minorEastAsia"/>
        </w:rPr>
      </w:pPr>
      <w:r>
        <w:rPr>
          <w:rFonts w:hint="eastAsia"/>
          <w:lang w:val="en-AU"/>
        </w:rPr>
        <w:t>已复核如再次复核</w:t>
      </w:r>
      <w:r w:rsidR="0040791B">
        <w:rPr>
          <w:rFonts w:hint="eastAsia"/>
          <w:lang w:val="en-AU"/>
        </w:rPr>
        <w:t>应</w:t>
      </w:r>
      <w:r>
        <w:rPr>
          <w:rFonts w:hint="eastAsia"/>
          <w:lang w:val="en-AU"/>
        </w:rPr>
        <w:t>提示</w:t>
      </w:r>
      <w:r w:rsidR="0040791B">
        <w:rPr>
          <w:rFonts w:hint="eastAsia"/>
          <w:lang w:val="en-AU"/>
        </w:rPr>
        <w:t>用户；</w:t>
      </w:r>
    </w:p>
    <w:p w:rsidR="00D0690D" w:rsidRPr="0040791B" w:rsidRDefault="00D0690D" w:rsidP="00923FB5">
      <w:pPr>
        <w:pStyle w:val="a7"/>
        <w:numPr>
          <w:ilvl w:val="0"/>
          <w:numId w:val="27"/>
        </w:numPr>
        <w:spacing w:line="360" w:lineRule="auto"/>
        <w:ind w:firstLineChars="0"/>
        <w:rPr>
          <w:rFonts w:asciiTheme="minorEastAsia" w:hAnsiTheme="minorEastAsia"/>
        </w:rPr>
      </w:pPr>
      <w:r>
        <w:rPr>
          <w:rFonts w:hint="eastAsia"/>
        </w:rPr>
        <w:t>记录复核日志，日志内容包括：行动事件、复核日期、时间、复核人员；</w:t>
      </w:r>
    </w:p>
    <w:p w:rsidR="00A30B3D" w:rsidRDefault="00A30B3D" w:rsidP="00A30B3D">
      <w:pPr>
        <w:pStyle w:val="3"/>
        <w:ind w:leftChars="100" w:left="210"/>
      </w:pPr>
      <w:bookmarkStart w:id="32" w:name="_Toc291503188"/>
      <w:bookmarkStart w:id="33" w:name="_Toc296808706"/>
      <w:r>
        <w:rPr>
          <w:rFonts w:hint="eastAsia"/>
        </w:rPr>
        <w:t>F1.3</w:t>
      </w:r>
      <w:r w:rsidR="007F2ECD">
        <w:rPr>
          <w:rFonts w:hint="eastAsia"/>
        </w:rPr>
        <w:t xml:space="preserve"> </w:t>
      </w:r>
      <w:r w:rsidR="007F2ECD">
        <w:rPr>
          <w:rFonts w:hint="eastAsia"/>
        </w:rPr>
        <w:t>历史行动</w:t>
      </w:r>
      <w:r>
        <w:rPr>
          <w:rFonts w:hint="eastAsia"/>
        </w:rPr>
        <w:t>查询</w:t>
      </w:r>
      <w:bookmarkEnd w:id="32"/>
      <w:bookmarkEnd w:id="33"/>
    </w:p>
    <w:p w:rsidR="00A30B3D" w:rsidRDefault="00A30B3D" w:rsidP="00C80458">
      <w:pPr>
        <w:pStyle w:val="4"/>
        <w:numPr>
          <w:ilvl w:val="0"/>
          <w:numId w:val="8"/>
        </w:numPr>
      </w:pPr>
      <w:r>
        <w:rPr>
          <w:rFonts w:hint="eastAsia"/>
        </w:rPr>
        <w:t>业务描述</w:t>
      </w:r>
    </w:p>
    <w:p w:rsidR="00A30B3D" w:rsidRPr="008F3B0A" w:rsidRDefault="00A30B3D" w:rsidP="00A30B3D">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查看历史处理过的上市公司行动的文件，并可查看相应文件的各类行动内容</w:t>
      </w:r>
      <w:r w:rsidRPr="008F3B0A">
        <w:rPr>
          <w:rFonts w:asciiTheme="minorEastAsia" w:hAnsiTheme="minorEastAsia" w:cs="华文仿宋" w:hint="eastAsia"/>
          <w:color w:val="000000"/>
          <w:kern w:val="0"/>
          <w:szCs w:val="21"/>
        </w:rPr>
        <w:t>。</w:t>
      </w:r>
    </w:p>
    <w:p w:rsidR="00A30B3D" w:rsidRDefault="00A30B3D" w:rsidP="00C80458">
      <w:pPr>
        <w:pStyle w:val="4"/>
        <w:numPr>
          <w:ilvl w:val="0"/>
          <w:numId w:val="8"/>
        </w:numPr>
      </w:pPr>
      <w:r>
        <w:rPr>
          <w:rFonts w:hint="eastAsia"/>
        </w:rPr>
        <w:lastRenderedPageBreak/>
        <w:t>用户界面</w:t>
      </w:r>
    </w:p>
    <w:p w:rsidR="00A30B3D" w:rsidRDefault="001B5CEF" w:rsidP="00A30B3D">
      <w:r>
        <w:object w:dxaOrig="9825" w:dyaOrig="5336">
          <v:shape id="_x0000_i1035" type="#_x0000_t75" style="width:414.75pt;height:225.75pt" o:ole="">
            <v:imagedata r:id="rId27" o:title=""/>
          </v:shape>
          <o:OLEObject Type="Embed" ProgID="Visio.Drawing.11" ShapeID="_x0000_i1035" DrawAspect="Content" ObjectID="_1402388524" r:id="rId28"/>
        </w:object>
      </w:r>
    </w:p>
    <w:p w:rsidR="00A30B3D" w:rsidRDefault="00A30B3D" w:rsidP="00A30B3D"/>
    <w:p w:rsidR="00A30B3D" w:rsidRPr="00164855" w:rsidRDefault="00A30B3D" w:rsidP="00164855">
      <w:pPr>
        <w:rPr>
          <w:b/>
        </w:rPr>
      </w:pPr>
      <w:r w:rsidRPr="00164855">
        <w:rPr>
          <w:rFonts w:hint="eastAsia"/>
          <w:b/>
        </w:rPr>
        <w:t>界面说明</w:t>
      </w:r>
      <w:r w:rsidR="00164855" w:rsidRPr="00164855">
        <w:rPr>
          <w:rFonts w:hint="eastAsia"/>
          <w:b/>
        </w:rPr>
        <w:t>：</w:t>
      </w:r>
    </w:p>
    <w:p w:rsidR="007A17A9" w:rsidRDefault="007A17A9" w:rsidP="00923FB5">
      <w:pPr>
        <w:pStyle w:val="a7"/>
        <w:numPr>
          <w:ilvl w:val="0"/>
          <w:numId w:val="28"/>
        </w:numPr>
        <w:spacing w:line="360" w:lineRule="auto"/>
        <w:ind w:firstLineChars="0"/>
        <w:rPr>
          <w:rFonts w:asciiTheme="minorEastAsia" w:hAnsiTheme="minorEastAsia"/>
          <w:lang w:val="en-AU"/>
        </w:rPr>
      </w:pPr>
      <w:r>
        <w:rPr>
          <w:rFonts w:asciiTheme="minorEastAsia" w:hAnsiTheme="minorEastAsia" w:hint="eastAsia"/>
          <w:lang w:val="en-AU"/>
        </w:rPr>
        <w:t>通过时间段查询发生的行动文件；</w:t>
      </w:r>
    </w:p>
    <w:p w:rsidR="007A17A9" w:rsidRDefault="007A17A9" w:rsidP="00923FB5">
      <w:pPr>
        <w:pStyle w:val="a7"/>
        <w:numPr>
          <w:ilvl w:val="0"/>
          <w:numId w:val="28"/>
        </w:numPr>
        <w:spacing w:line="360" w:lineRule="auto"/>
        <w:ind w:firstLineChars="0"/>
        <w:rPr>
          <w:rFonts w:asciiTheme="minorEastAsia" w:hAnsiTheme="minorEastAsia"/>
          <w:lang w:val="en-AU"/>
        </w:rPr>
      </w:pPr>
      <w:r>
        <w:rPr>
          <w:rFonts w:asciiTheme="minorEastAsia" w:hAnsiTheme="minorEastAsia" w:hint="eastAsia"/>
          <w:lang w:val="en-AU"/>
        </w:rPr>
        <w:t>通过行动文件查其相关的行动事件；</w:t>
      </w:r>
    </w:p>
    <w:p w:rsidR="007A17A9" w:rsidRDefault="007A17A9" w:rsidP="00923FB5">
      <w:pPr>
        <w:pStyle w:val="a7"/>
        <w:numPr>
          <w:ilvl w:val="0"/>
          <w:numId w:val="28"/>
        </w:numPr>
        <w:spacing w:line="360" w:lineRule="auto"/>
        <w:ind w:firstLineChars="0"/>
        <w:rPr>
          <w:rFonts w:asciiTheme="minorEastAsia" w:hAnsiTheme="minorEastAsia"/>
          <w:lang w:val="en-AU"/>
        </w:rPr>
      </w:pPr>
      <w:r>
        <w:rPr>
          <w:rFonts w:asciiTheme="minorEastAsia" w:hAnsiTheme="minorEastAsia" w:hint="eastAsia"/>
          <w:lang w:val="en-AU"/>
        </w:rPr>
        <w:t>通过行动事件追踪事件处理过程；</w:t>
      </w:r>
    </w:p>
    <w:p w:rsidR="001B5CEF" w:rsidRDefault="001B5CEF" w:rsidP="00C80458">
      <w:pPr>
        <w:pStyle w:val="4"/>
        <w:numPr>
          <w:ilvl w:val="0"/>
          <w:numId w:val="8"/>
        </w:numPr>
      </w:pPr>
      <w:r>
        <w:rPr>
          <w:rFonts w:hint="eastAsia"/>
        </w:rPr>
        <w:t>业务功能</w:t>
      </w:r>
    </w:p>
    <w:p w:rsidR="001B5CEF" w:rsidRPr="001B5CEF" w:rsidRDefault="001B5CEF" w:rsidP="00923FB5">
      <w:pPr>
        <w:pStyle w:val="a7"/>
        <w:numPr>
          <w:ilvl w:val="0"/>
          <w:numId w:val="29"/>
        </w:numPr>
        <w:spacing w:line="360" w:lineRule="auto"/>
        <w:ind w:firstLineChars="0"/>
        <w:rPr>
          <w:rFonts w:asciiTheme="minorEastAsia" w:hAnsiTheme="minorEastAsia"/>
        </w:rPr>
      </w:pPr>
      <w:r>
        <w:rPr>
          <w:rFonts w:asciiTheme="minorEastAsia" w:hAnsiTheme="minorEastAsia" w:hint="eastAsia"/>
          <w:lang w:val="en-AU"/>
        </w:rPr>
        <w:t>系统支持时间段查询发生的行动文件；</w:t>
      </w:r>
    </w:p>
    <w:p w:rsidR="001B5CEF" w:rsidRPr="001B5CEF" w:rsidRDefault="001B5CEF" w:rsidP="00923FB5">
      <w:pPr>
        <w:pStyle w:val="a7"/>
        <w:numPr>
          <w:ilvl w:val="0"/>
          <w:numId w:val="29"/>
        </w:numPr>
        <w:spacing w:line="360" w:lineRule="auto"/>
        <w:ind w:firstLineChars="0"/>
        <w:rPr>
          <w:rFonts w:asciiTheme="minorEastAsia" w:hAnsiTheme="minorEastAsia"/>
        </w:rPr>
      </w:pPr>
      <w:r>
        <w:rPr>
          <w:rFonts w:hint="eastAsia"/>
          <w:lang w:val="en-AU"/>
        </w:rPr>
        <w:t>系统支持通过选择文件显示相应的行动事件；</w:t>
      </w:r>
    </w:p>
    <w:p w:rsidR="001B5CEF" w:rsidRPr="00E86EE6" w:rsidRDefault="001B5CEF" w:rsidP="00923FB5">
      <w:pPr>
        <w:pStyle w:val="a7"/>
        <w:numPr>
          <w:ilvl w:val="0"/>
          <w:numId w:val="29"/>
        </w:numPr>
        <w:spacing w:line="360" w:lineRule="auto"/>
        <w:ind w:firstLineChars="0"/>
        <w:rPr>
          <w:rFonts w:asciiTheme="minorEastAsia" w:hAnsiTheme="minorEastAsia"/>
        </w:rPr>
      </w:pPr>
      <w:r>
        <w:rPr>
          <w:rFonts w:hint="eastAsia"/>
          <w:lang w:val="en-AU"/>
        </w:rPr>
        <w:t>系统支持通过选择行动事件展示该事件对应的处理过程；见</w:t>
      </w:r>
      <w:r>
        <w:rPr>
          <w:rFonts w:hint="eastAsia"/>
          <w:lang w:val="en-AU"/>
        </w:rPr>
        <w:t>F1.4</w:t>
      </w:r>
    </w:p>
    <w:p w:rsidR="00444C35" w:rsidRDefault="00444C35" w:rsidP="00444C35">
      <w:pPr>
        <w:pStyle w:val="2"/>
        <w:widowControl/>
        <w:tabs>
          <w:tab w:val="left" w:pos="-720"/>
        </w:tabs>
        <w:suppressAutoHyphens/>
        <w:overflowPunct w:val="0"/>
        <w:autoSpaceDE w:val="0"/>
        <w:autoSpaceDN w:val="0"/>
        <w:adjustRightInd w:val="0"/>
        <w:spacing w:before="60" w:after="20" w:line="240" w:lineRule="auto"/>
        <w:jc w:val="left"/>
        <w:textAlignment w:val="baseline"/>
        <w:rPr>
          <w:sz w:val="30"/>
          <w:szCs w:val="30"/>
        </w:rPr>
      </w:pPr>
      <w:bookmarkStart w:id="34" w:name="_Toc296808707"/>
      <w:bookmarkStart w:id="35" w:name="_Toc291503190"/>
      <w:r>
        <w:rPr>
          <w:rFonts w:hint="eastAsia"/>
          <w:sz w:val="30"/>
          <w:szCs w:val="30"/>
        </w:rPr>
        <w:t>F2</w:t>
      </w:r>
      <w:r>
        <w:rPr>
          <w:rFonts w:hint="eastAsia"/>
          <w:sz w:val="30"/>
          <w:szCs w:val="30"/>
        </w:rPr>
        <w:t>公司行动权益分派</w:t>
      </w:r>
      <w:bookmarkEnd w:id="34"/>
    </w:p>
    <w:p w:rsidR="00C359F5" w:rsidRDefault="00C359F5" w:rsidP="00C359F5">
      <w:pPr>
        <w:pStyle w:val="3"/>
        <w:ind w:leftChars="100" w:left="210"/>
      </w:pPr>
      <w:bookmarkStart w:id="36" w:name="_Toc296808708"/>
      <w:r>
        <w:rPr>
          <w:rFonts w:hint="eastAsia"/>
        </w:rPr>
        <w:t>F2.1</w:t>
      </w:r>
      <w:r>
        <w:rPr>
          <w:rFonts w:hint="eastAsia"/>
        </w:rPr>
        <w:t>权益派发</w:t>
      </w:r>
      <w:bookmarkEnd w:id="36"/>
    </w:p>
    <w:p w:rsidR="00C359F5" w:rsidRDefault="00C359F5" w:rsidP="00C359F5">
      <w:pPr>
        <w:pStyle w:val="4"/>
        <w:numPr>
          <w:ilvl w:val="0"/>
          <w:numId w:val="9"/>
        </w:numPr>
      </w:pPr>
      <w:r>
        <w:rPr>
          <w:rFonts w:hint="eastAsia"/>
        </w:rPr>
        <w:t>业务描述</w:t>
      </w:r>
    </w:p>
    <w:p w:rsidR="00C359F5" w:rsidRDefault="00C359F5" w:rsidP="00C359F5">
      <w:pPr>
        <w:spacing w:line="360" w:lineRule="auto"/>
        <w:ind w:firstLineChars="200" w:firstLine="420"/>
      </w:pPr>
      <w:r>
        <w:rPr>
          <w:rFonts w:hint="eastAsia"/>
        </w:rPr>
        <w:t>针对已经复核过的行动事件作权益分派，权益分派要根据行动事件不同而分别处理，分派的基础数据依赖数据中心的客户股权登记日的证券持仓数量。</w:t>
      </w:r>
    </w:p>
    <w:p w:rsidR="00CF0A6D" w:rsidRDefault="00CF0A6D" w:rsidP="00CF0A6D">
      <w:pPr>
        <w:spacing w:line="360" w:lineRule="auto"/>
        <w:ind w:firstLineChars="200" w:firstLine="420"/>
      </w:pPr>
      <w:r>
        <w:rPr>
          <w:rFonts w:hint="eastAsia"/>
        </w:rPr>
        <w:lastRenderedPageBreak/>
        <w:t>供股与配售行动都有多个阶段，而供股业务因在供股权交易期间也</w:t>
      </w:r>
      <w:proofErr w:type="gramStart"/>
      <w:r>
        <w:rPr>
          <w:rFonts w:hint="eastAsia"/>
        </w:rPr>
        <w:t>需每个</w:t>
      </w:r>
      <w:proofErr w:type="gramEnd"/>
      <w:r>
        <w:rPr>
          <w:rFonts w:hint="eastAsia"/>
        </w:rPr>
        <w:t>交易日</w:t>
      </w:r>
      <w:r w:rsidRPr="00FA335B">
        <w:rPr>
          <w:rFonts w:hint="eastAsia"/>
        </w:rPr>
        <w:t>把</w:t>
      </w:r>
      <w:r>
        <w:rPr>
          <w:rFonts w:hint="eastAsia"/>
        </w:rPr>
        <w:t>客户供股权买入结果通知客户，该变动信息</w:t>
      </w:r>
      <w:r>
        <w:rPr>
          <w:rFonts w:hint="eastAsia"/>
        </w:rPr>
        <w:t>CCNPT02</w:t>
      </w:r>
      <w:r>
        <w:rPr>
          <w:rFonts w:hint="eastAsia"/>
        </w:rPr>
        <w:t>是没有行动事件，由系统根据交易日期自动生成权益处理事件。</w:t>
      </w:r>
    </w:p>
    <w:p w:rsidR="00C359F5" w:rsidRDefault="00C359F5" w:rsidP="00C359F5">
      <w:pPr>
        <w:spacing w:line="360" w:lineRule="auto"/>
        <w:ind w:firstLineChars="200" w:firstLine="420"/>
      </w:pPr>
      <w:r>
        <w:rPr>
          <w:rFonts w:hint="eastAsia"/>
        </w:rPr>
        <w:t>（注：多个不同公司行动在权益分派的操作上是一至的，界面实现上也可以统一，但对业务的描述是分开的）</w:t>
      </w:r>
    </w:p>
    <w:p w:rsidR="00C359F5" w:rsidRDefault="00C359F5" w:rsidP="00C359F5">
      <w:pPr>
        <w:pStyle w:val="4"/>
        <w:numPr>
          <w:ilvl w:val="0"/>
          <w:numId w:val="9"/>
        </w:numPr>
      </w:pPr>
      <w:r>
        <w:rPr>
          <w:rFonts w:hint="eastAsia"/>
        </w:rPr>
        <w:t>用户界面</w:t>
      </w:r>
    </w:p>
    <w:p w:rsidR="00C359F5" w:rsidRDefault="00927211" w:rsidP="00C359F5">
      <w:r>
        <w:object w:dxaOrig="11681" w:dyaOrig="5620">
          <v:shape id="_x0000_i1036" type="#_x0000_t75" style="width:415.5pt;height:199.5pt" o:ole="">
            <v:imagedata r:id="rId29" o:title=""/>
          </v:shape>
          <o:OLEObject Type="Embed" ProgID="Visio.Drawing.11" ShapeID="_x0000_i1036" DrawAspect="Content" ObjectID="_1402388525" r:id="rId30"/>
        </w:object>
      </w:r>
    </w:p>
    <w:p w:rsidR="00164855" w:rsidRDefault="00164855" w:rsidP="00164855"/>
    <w:p w:rsidR="00C359F5" w:rsidRPr="00164855" w:rsidRDefault="00C359F5" w:rsidP="00164855">
      <w:pPr>
        <w:rPr>
          <w:b/>
        </w:rPr>
      </w:pPr>
      <w:r w:rsidRPr="00164855">
        <w:rPr>
          <w:rFonts w:hint="eastAsia"/>
          <w:b/>
        </w:rPr>
        <w:t>界面说明</w:t>
      </w:r>
      <w:r w:rsidR="00164855" w:rsidRPr="00164855">
        <w:rPr>
          <w:rFonts w:hint="eastAsia"/>
          <w:b/>
        </w:rPr>
        <w:t>：</w:t>
      </w:r>
    </w:p>
    <w:p w:rsidR="00C359F5" w:rsidRDefault="00C359F5" w:rsidP="00923FB5">
      <w:pPr>
        <w:pStyle w:val="a7"/>
        <w:numPr>
          <w:ilvl w:val="0"/>
          <w:numId w:val="33"/>
        </w:numPr>
        <w:spacing w:line="360" w:lineRule="auto"/>
        <w:ind w:firstLineChars="0"/>
        <w:rPr>
          <w:rFonts w:asciiTheme="minorEastAsia" w:hAnsiTheme="minorEastAsia"/>
          <w:lang w:val="en-AU"/>
        </w:rPr>
      </w:pPr>
      <w:r>
        <w:rPr>
          <w:rFonts w:asciiTheme="minorEastAsia" w:hAnsiTheme="minorEastAsia" w:hint="eastAsia"/>
          <w:lang w:val="en-AU"/>
        </w:rPr>
        <w:t>界面上</w:t>
      </w:r>
      <w:r w:rsidRPr="007468F5">
        <w:rPr>
          <w:rFonts w:asciiTheme="minorEastAsia" w:hAnsiTheme="minorEastAsia" w:hint="eastAsia"/>
          <w:lang w:val="en-AU"/>
        </w:rPr>
        <w:t>方显示所有</w:t>
      </w:r>
      <w:r>
        <w:rPr>
          <w:rFonts w:asciiTheme="minorEastAsia" w:hAnsiTheme="minorEastAsia" w:hint="eastAsia"/>
          <w:lang w:val="en-AU"/>
        </w:rPr>
        <w:t>已复核的行动行事件；</w:t>
      </w:r>
    </w:p>
    <w:p w:rsidR="00C359F5" w:rsidRDefault="00C359F5" w:rsidP="00923FB5">
      <w:pPr>
        <w:pStyle w:val="a7"/>
        <w:numPr>
          <w:ilvl w:val="0"/>
          <w:numId w:val="33"/>
        </w:numPr>
        <w:spacing w:line="360" w:lineRule="auto"/>
        <w:ind w:firstLineChars="0"/>
        <w:rPr>
          <w:rFonts w:asciiTheme="minorEastAsia" w:hAnsiTheme="minorEastAsia"/>
          <w:lang w:val="en-AU"/>
        </w:rPr>
      </w:pPr>
      <w:r>
        <w:rPr>
          <w:rFonts w:asciiTheme="minorEastAsia" w:hAnsiTheme="minorEastAsia" w:hint="eastAsia"/>
          <w:lang w:val="en-AU"/>
        </w:rPr>
        <w:t>界面下方显示选择中的公司事件，并完成权益分派的结果数据；</w:t>
      </w:r>
    </w:p>
    <w:p w:rsidR="00C359F5" w:rsidRDefault="00C359F5" w:rsidP="00C359F5">
      <w:pPr>
        <w:pStyle w:val="4"/>
        <w:numPr>
          <w:ilvl w:val="0"/>
          <w:numId w:val="9"/>
        </w:numPr>
      </w:pPr>
      <w:r>
        <w:rPr>
          <w:rFonts w:hint="eastAsia"/>
        </w:rPr>
        <w:t>业务功能</w:t>
      </w:r>
    </w:p>
    <w:p w:rsidR="00C359F5" w:rsidRPr="007468F5" w:rsidRDefault="00C359F5" w:rsidP="00923FB5">
      <w:pPr>
        <w:pStyle w:val="a7"/>
        <w:numPr>
          <w:ilvl w:val="0"/>
          <w:numId w:val="16"/>
        </w:numPr>
        <w:spacing w:line="360" w:lineRule="auto"/>
        <w:ind w:firstLineChars="0"/>
        <w:rPr>
          <w:rFonts w:asciiTheme="minorEastAsia" w:hAnsiTheme="minorEastAsia"/>
        </w:rPr>
      </w:pPr>
      <w:r>
        <w:rPr>
          <w:rFonts w:asciiTheme="minorEastAsia" w:hAnsiTheme="minorEastAsia" w:hint="eastAsia"/>
          <w:lang w:val="en-AU"/>
        </w:rPr>
        <w:t>系统在公司行动信息列表中只能显示已复核的行动数据</w:t>
      </w:r>
      <w:r w:rsidR="00CF0A6D">
        <w:rPr>
          <w:rFonts w:asciiTheme="minorEastAsia" w:hAnsiTheme="minorEastAsia" w:hint="eastAsia"/>
          <w:lang w:val="en-AU"/>
        </w:rPr>
        <w:t>，数据显示内容包括：公司行动、行动阶段、证券代码、证券名称、日期、币种、复核人、</w:t>
      </w:r>
      <w:r w:rsidR="00ED0DFE">
        <w:rPr>
          <w:rFonts w:asciiTheme="minorEastAsia" w:hAnsiTheme="minorEastAsia" w:hint="eastAsia"/>
          <w:lang w:val="en-AU"/>
        </w:rPr>
        <w:t>权益处理人、处理时间</w:t>
      </w:r>
      <w:r>
        <w:rPr>
          <w:rFonts w:asciiTheme="minorEastAsia" w:hAnsiTheme="minorEastAsia" w:hint="eastAsia"/>
          <w:lang w:val="en-AU"/>
        </w:rPr>
        <w:t>；</w:t>
      </w:r>
    </w:p>
    <w:p w:rsidR="00C359F5" w:rsidRDefault="00C359F5" w:rsidP="00923FB5">
      <w:pPr>
        <w:pStyle w:val="a7"/>
        <w:numPr>
          <w:ilvl w:val="0"/>
          <w:numId w:val="16"/>
        </w:numPr>
        <w:spacing w:line="360" w:lineRule="auto"/>
        <w:ind w:firstLineChars="0"/>
        <w:rPr>
          <w:rFonts w:asciiTheme="minorEastAsia" w:hAnsiTheme="minorEastAsia"/>
        </w:rPr>
      </w:pPr>
      <w:r>
        <w:rPr>
          <w:rFonts w:asciiTheme="minorEastAsia" w:hAnsiTheme="minorEastAsia" w:hint="eastAsia"/>
        </w:rPr>
        <w:t>系统在权益分派后在信息列表中填写权益分派人员、分派时间；</w:t>
      </w:r>
    </w:p>
    <w:p w:rsidR="00C359F5" w:rsidRPr="007468F5" w:rsidRDefault="00C359F5" w:rsidP="00923FB5">
      <w:pPr>
        <w:pStyle w:val="a7"/>
        <w:numPr>
          <w:ilvl w:val="0"/>
          <w:numId w:val="16"/>
        </w:numPr>
        <w:spacing w:line="360" w:lineRule="auto"/>
        <w:ind w:firstLineChars="0"/>
        <w:rPr>
          <w:rFonts w:asciiTheme="minorEastAsia" w:hAnsiTheme="minorEastAsia"/>
        </w:rPr>
      </w:pPr>
      <w:r>
        <w:rPr>
          <w:rFonts w:asciiTheme="minorEastAsia" w:hAnsiTheme="minorEastAsia" w:hint="eastAsia"/>
        </w:rPr>
        <w:t>供股权的权益分派后在分派结果列表中显示分派后的结果，</w:t>
      </w:r>
      <w:r w:rsidR="00164855" w:rsidRPr="00164855">
        <w:rPr>
          <w:rFonts w:asciiTheme="minorEastAsia" w:hAnsiTheme="minorEastAsia" w:hint="eastAsia"/>
          <w:b/>
        </w:rPr>
        <w:t>系统因不同的行动业务展示的结果有所不同，参见具体的业务描述章节</w:t>
      </w:r>
      <w:r w:rsidR="00164855">
        <w:rPr>
          <w:rFonts w:asciiTheme="minorEastAsia" w:hAnsiTheme="minorEastAsia" w:hint="eastAsia"/>
        </w:rPr>
        <w:t>；</w:t>
      </w:r>
    </w:p>
    <w:p w:rsidR="00C359F5" w:rsidRDefault="00C359F5" w:rsidP="00923FB5">
      <w:pPr>
        <w:pStyle w:val="a7"/>
        <w:numPr>
          <w:ilvl w:val="0"/>
          <w:numId w:val="16"/>
        </w:numPr>
        <w:spacing w:line="360" w:lineRule="auto"/>
        <w:ind w:firstLineChars="0"/>
        <w:rPr>
          <w:rFonts w:asciiTheme="minorEastAsia" w:hAnsiTheme="minorEastAsia"/>
        </w:rPr>
      </w:pPr>
      <w:r>
        <w:rPr>
          <w:rFonts w:asciiTheme="minorEastAsia" w:hAnsiTheme="minorEastAsia" w:hint="eastAsia"/>
          <w:lang w:val="en-AU"/>
        </w:rPr>
        <w:t>系统根据数据中心的相应行动股权登记日的持仓余额进行权益分派，</w:t>
      </w:r>
      <w:r w:rsidR="00164855" w:rsidRPr="00164855">
        <w:rPr>
          <w:rFonts w:asciiTheme="minorEastAsia" w:hAnsiTheme="minorEastAsia" w:hint="eastAsia"/>
          <w:b/>
        </w:rPr>
        <w:t>系统因不同的行动业务处理方式有所不同，参见具体的业务描述章节</w:t>
      </w:r>
      <w:r w:rsidR="00164855">
        <w:rPr>
          <w:rFonts w:asciiTheme="minorEastAsia" w:hAnsiTheme="minorEastAsia" w:hint="eastAsia"/>
        </w:rPr>
        <w:t>；</w:t>
      </w:r>
    </w:p>
    <w:p w:rsidR="00927211" w:rsidRPr="00927211" w:rsidRDefault="00927211" w:rsidP="00923FB5">
      <w:pPr>
        <w:pStyle w:val="a7"/>
        <w:numPr>
          <w:ilvl w:val="0"/>
          <w:numId w:val="16"/>
        </w:numPr>
        <w:spacing w:line="360" w:lineRule="auto"/>
        <w:ind w:firstLineChars="0"/>
        <w:rPr>
          <w:rFonts w:asciiTheme="minorEastAsia" w:hAnsiTheme="minorEastAsia"/>
        </w:rPr>
      </w:pPr>
      <w:r>
        <w:rPr>
          <w:rFonts w:asciiTheme="minorEastAsia" w:hAnsiTheme="minorEastAsia" w:hint="eastAsia"/>
          <w:lang w:val="en-AU"/>
        </w:rPr>
        <w:lastRenderedPageBreak/>
        <w:t>系统在分配后把分配的结果（正确、导常）在信息列表中标识；</w:t>
      </w:r>
    </w:p>
    <w:p w:rsidR="00C359F5" w:rsidRPr="006B66BE" w:rsidRDefault="00C359F5" w:rsidP="00923FB5">
      <w:pPr>
        <w:pStyle w:val="a7"/>
        <w:numPr>
          <w:ilvl w:val="0"/>
          <w:numId w:val="16"/>
        </w:numPr>
        <w:spacing w:line="360" w:lineRule="auto"/>
        <w:ind w:firstLineChars="0"/>
        <w:rPr>
          <w:rFonts w:asciiTheme="minorEastAsia" w:hAnsiTheme="minorEastAsia"/>
        </w:rPr>
      </w:pPr>
      <w:r>
        <w:rPr>
          <w:rFonts w:asciiTheme="minorEastAsia" w:hAnsiTheme="minorEastAsia" w:hint="eastAsia"/>
          <w:lang w:val="en-AU"/>
        </w:rPr>
        <w:t>系统支持重复做权益分派，</w:t>
      </w:r>
      <w:r w:rsidRPr="00316956">
        <w:rPr>
          <w:rFonts w:asciiTheme="minorEastAsia" w:hAnsiTheme="minorEastAsia" w:hint="eastAsia"/>
          <w:i/>
          <w:lang w:val="en-AU"/>
        </w:rPr>
        <w:t>权益分派已确认不能再作权益分派</w:t>
      </w:r>
      <w:r w:rsidRPr="006B66BE">
        <w:rPr>
          <w:rFonts w:asciiTheme="minorEastAsia" w:hAnsiTheme="minorEastAsia" w:hint="eastAsia"/>
        </w:rPr>
        <w:t>；</w:t>
      </w:r>
    </w:p>
    <w:p w:rsidR="00C359F5" w:rsidRPr="006B66BE" w:rsidRDefault="00C359F5" w:rsidP="00923FB5">
      <w:pPr>
        <w:pStyle w:val="a7"/>
        <w:numPr>
          <w:ilvl w:val="0"/>
          <w:numId w:val="16"/>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权益分派</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C359F5" w:rsidRDefault="00C359F5" w:rsidP="00C359F5">
      <w:pPr>
        <w:pStyle w:val="3"/>
        <w:ind w:leftChars="100" w:left="210"/>
      </w:pPr>
      <w:bookmarkStart w:id="37" w:name="_Toc296808709"/>
      <w:r>
        <w:rPr>
          <w:rFonts w:hint="eastAsia"/>
        </w:rPr>
        <w:t>F2.</w:t>
      </w:r>
      <w:r w:rsidR="00470CD9">
        <w:rPr>
          <w:rFonts w:hint="eastAsia"/>
        </w:rPr>
        <w:t>2</w:t>
      </w:r>
      <w:r>
        <w:rPr>
          <w:rFonts w:hint="eastAsia"/>
        </w:rPr>
        <w:t>权益分派确认</w:t>
      </w:r>
      <w:bookmarkEnd w:id="37"/>
    </w:p>
    <w:p w:rsidR="00C359F5" w:rsidRDefault="00C359F5" w:rsidP="00923FB5">
      <w:pPr>
        <w:pStyle w:val="4"/>
        <w:numPr>
          <w:ilvl w:val="0"/>
          <w:numId w:val="37"/>
        </w:numPr>
      </w:pPr>
      <w:r>
        <w:rPr>
          <w:rFonts w:hint="eastAsia"/>
        </w:rPr>
        <w:t>业务描述</w:t>
      </w:r>
    </w:p>
    <w:p w:rsidR="00C359F5" w:rsidRDefault="00C359F5" w:rsidP="00C359F5">
      <w:pPr>
        <w:spacing w:line="360" w:lineRule="auto"/>
        <w:ind w:firstLineChars="200" w:firstLine="420"/>
      </w:pPr>
      <w:r>
        <w:rPr>
          <w:rFonts w:hint="eastAsia"/>
        </w:rPr>
        <w:t>公司行动在权益分派后需要确认，确认一般是由不同的人员来操作，确认后把公司行动的相关信息推送到交易系统、网上营业厅，同时生成客户通知清单。</w:t>
      </w:r>
    </w:p>
    <w:p w:rsidR="00C359F5" w:rsidRDefault="00C359F5" w:rsidP="00923FB5">
      <w:pPr>
        <w:pStyle w:val="4"/>
        <w:numPr>
          <w:ilvl w:val="0"/>
          <w:numId w:val="37"/>
        </w:numPr>
      </w:pPr>
      <w:r>
        <w:rPr>
          <w:rFonts w:hint="eastAsia"/>
        </w:rPr>
        <w:t>用户界面</w:t>
      </w:r>
    </w:p>
    <w:p w:rsidR="0014522B" w:rsidRDefault="00255E8B" w:rsidP="00C359F5">
      <w:r>
        <w:object w:dxaOrig="11356" w:dyaOrig="5620">
          <v:shape id="_x0000_i1037" type="#_x0000_t75" style="width:414.75pt;height:205.5pt" o:ole="">
            <v:imagedata r:id="rId31" o:title=""/>
          </v:shape>
          <o:OLEObject Type="Embed" ProgID="Visio.Drawing.11" ShapeID="_x0000_i1037" DrawAspect="Content" ObjectID="_1402388526" r:id="rId32"/>
        </w:object>
      </w:r>
    </w:p>
    <w:p w:rsidR="00C359F5" w:rsidRPr="00470CD9" w:rsidRDefault="00C359F5" w:rsidP="00470CD9">
      <w:pPr>
        <w:rPr>
          <w:b/>
        </w:rPr>
      </w:pPr>
      <w:r w:rsidRPr="00470CD9">
        <w:rPr>
          <w:rFonts w:hint="eastAsia"/>
          <w:b/>
        </w:rPr>
        <w:t>界面说明</w:t>
      </w:r>
      <w:r w:rsidR="00470CD9" w:rsidRPr="00470CD9">
        <w:rPr>
          <w:rFonts w:hint="eastAsia"/>
          <w:b/>
        </w:rPr>
        <w:t>：</w:t>
      </w:r>
    </w:p>
    <w:p w:rsidR="00C359F5" w:rsidRDefault="00C359F5" w:rsidP="00255E8B">
      <w:pPr>
        <w:pStyle w:val="a7"/>
        <w:numPr>
          <w:ilvl w:val="0"/>
          <w:numId w:val="287"/>
        </w:numPr>
        <w:spacing w:line="360" w:lineRule="auto"/>
        <w:ind w:firstLineChars="0"/>
        <w:rPr>
          <w:rFonts w:asciiTheme="minorEastAsia" w:hAnsiTheme="minorEastAsia"/>
          <w:lang w:val="en-AU"/>
        </w:rPr>
      </w:pPr>
      <w:r>
        <w:rPr>
          <w:rFonts w:asciiTheme="minorEastAsia" w:hAnsiTheme="minorEastAsia" w:hint="eastAsia"/>
          <w:lang w:val="en-AU"/>
        </w:rPr>
        <w:t>界面上</w:t>
      </w:r>
      <w:r w:rsidRPr="007468F5">
        <w:rPr>
          <w:rFonts w:asciiTheme="minorEastAsia" w:hAnsiTheme="minorEastAsia" w:hint="eastAsia"/>
          <w:lang w:val="en-AU"/>
        </w:rPr>
        <w:t>方</w:t>
      </w:r>
      <w:r>
        <w:rPr>
          <w:rFonts w:asciiTheme="minorEastAsia" w:hAnsiTheme="minorEastAsia" w:hint="eastAsia"/>
          <w:lang w:val="en-AU"/>
        </w:rPr>
        <w:t>显示公司行动事件；</w:t>
      </w:r>
    </w:p>
    <w:p w:rsidR="00C359F5" w:rsidRDefault="00C359F5" w:rsidP="00255E8B">
      <w:pPr>
        <w:pStyle w:val="a7"/>
        <w:numPr>
          <w:ilvl w:val="0"/>
          <w:numId w:val="287"/>
        </w:numPr>
        <w:spacing w:line="360" w:lineRule="auto"/>
        <w:ind w:firstLineChars="0"/>
        <w:rPr>
          <w:rFonts w:asciiTheme="minorEastAsia" w:hAnsiTheme="minorEastAsia"/>
          <w:lang w:val="en-AU"/>
        </w:rPr>
      </w:pPr>
      <w:r>
        <w:rPr>
          <w:rFonts w:asciiTheme="minorEastAsia" w:hAnsiTheme="minorEastAsia" w:hint="eastAsia"/>
          <w:lang w:val="en-AU"/>
        </w:rPr>
        <w:t>界面下方显示选择中的公司事件，并完成权益分派的结果数据；</w:t>
      </w:r>
    </w:p>
    <w:p w:rsidR="00255E8B" w:rsidRDefault="00255E8B" w:rsidP="00255E8B">
      <w:pPr>
        <w:pStyle w:val="a7"/>
        <w:numPr>
          <w:ilvl w:val="0"/>
          <w:numId w:val="287"/>
        </w:numPr>
        <w:spacing w:line="360" w:lineRule="auto"/>
        <w:ind w:firstLineChars="0"/>
        <w:rPr>
          <w:rFonts w:asciiTheme="minorEastAsia" w:hAnsiTheme="minorEastAsia"/>
          <w:lang w:val="en-AU"/>
        </w:rPr>
      </w:pPr>
      <w:r>
        <w:rPr>
          <w:rFonts w:asciiTheme="minorEastAsia" w:hAnsiTheme="minorEastAsia" w:hint="eastAsia"/>
          <w:lang w:val="en-AU"/>
        </w:rPr>
        <w:t>权益确认前可以回退到权益处理状态；</w:t>
      </w:r>
    </w:p>
    <w:p w:rsidR="00C359F5" w:rsidRDefault="00C359F5" w:rsidP="00923FB5">
      <w:pPr>
        <w:pStyle w:val="4"/>
        <w:numPr>
          <w:ilvl w:val="0"/>
          <w:numId w:val="37"/>
        </w:numPr>
      </w:pPr>
      <w:r>
        <w:rPr>
          <w:rFonts w:hint="eastAsia"/>
        </w:rPr>
        <w:t>业务功能</w:t>
      </w:r>
    </w:p>
    <w:p w:rsidR="00C359F5" w:rsidRPr="007468F5" w:rsidRDefault="00ED0DFE" w:rsidP="00923FB5">
      <w:pPr>
        <w:pStyle w:val="a7"/>
        <w:numPr>
          <w:ilvl w:val="0"/>
          <w:numId w:val="39"/>
        </w:numPr>
        <w:spacing w:line="360" w:lineRule="auto"/>
        <w:ind w:firstLineChars="0"/>
        <w:rPr>
          <w:rFonts w:asciiTheme="minorEastAsia" w:hAnsiTheme="minorEastAsia"/>
        </w:rPr>
      </w:pPr>
      <w:r>
        <w:rPr>
          <w:rFonts w:asciiTheme="minorEastAsia" w:hAnsiTheme="minorEastAsia" w:hint="eastAsia"/>
          <w:lang w:val="en-AU"/>
        </w:rPr>
        <w:t>系统在公司行动信息列表中只能显示已权益分派的行动数据，数据显示内容包括：公司行动、行动阶段、证券代码、证券名称、日期、币种、权益处理人、确认人、确认时间</w:t>
      </w:r>
      <w:r w:rsidR="00C359F5">
        <w:rPr>
          <w:rFonts w:asciiTheme="minorEastAsia" w:hAnsiTheme="minorEastAsia" w:hint="eastAsia"/>
          <w:lang w:val="en-AU"/>
        </w:rPr>
        <w:t>；</w:t>
      </w:r>
      <w:r w:rsidR="00C359F5" w:rsidRPr="007468F5">
        <w:rPr>
          <w:rFonts w:asciiTheme="minorEastAsia" w:hAnsiTheme="minorEastAsia" w:hint="eastAsia"/>
        </w:rPr>
        <w:t xml:space="preserve"> </w:t>
      </w:r>
    </w:p>
    <w:p w:rsidR="00C359F5" w:rsidRDefault="00C359F5" w:rsidP="00923FB5">
      <w:pPr>
        <w:pStyle w:val="a7"/>
        <w:numPr>
          <w:ilvl w:val="0"/>
          <w:numId w:val="39"/>
        </w:numPr>
        <w:spacing w:line="360" w:lineRule="auto"/>
        <w:ind w:firstLineChars="0"/>
        <w:rPr>
          <w:rFonts w:asciiTheme="minorEastAsia" w:hAnsiTheme="minorEastAsia"/>
        </w:rPr>
      </w:pPr>
      <w:r>
        <w:rPr>
          <w:rFonts w:asciiTheme="minorEastAsia" w:hAnsiTheme="minorEastAsia" w:hint="eastAsia"/>
          <w:lang w:val="en-AU"/>
        </w:rPr>
        <w:lastRenderedPageBreak/>
        <w:t>系统在下方列表显示其权益分派结果，</w:t>
      </w:r>
      <w:r w:rsidR="00ED0DFE" w:rsidRPr="00164855">
        <w:rPr>
          <w:rFonts w:asciiTheme="minorEastAsia" w:hAnsiTheme="minorEastAsia" w:hint="eastAsia"/>
          <w:b/>
        </w:rPr>
        <w:t>系统因不同的行动业务展示的结果有所不同，参见具体的业务描述章节</w:t>
      </w:r>
      <w:r w:rsidR="00ED0DFE">
        <w:rPr>
          <w:rFonts w:asciiTheme="minorEastAsia" w:hAnsiTheme="minorEastAsia" w:hint="eastAsia"/>
          <w:b/>
        </w:rPr>
        <w:t>；</w:t>
      </w:r>
    </w:p>
    <w:p w:rsidR="00C359F5" w:rsidRDefault="00C359F5" w:rsidP="00923FB5">
      <w:pPr>
        <w:pStyle w:val="a7"/>
        <w:numPr>
          <w:ilvl w:val="0"/>
          <w:numId w:val="39"/>
        </w:numPr>
        <w:spacing w:line="360" w:lineRule="auto"/>
        <w:ind w:firstLineChars="0"/>
        <w:rPr>
          <w:rFonts w:asciiTheme="minorEastAsia" w:hAnsiTheme="minorEastAsia"/>
        </w:rPr>
      </w:pPr>
      <w:r>
        <w:rPr>
          <w:rFonts w:asciiTheme="minorEastAsia" w:hAnsiTheme="minorEastAsia" w:hint="eastAsia"/>
        </w:rPr>
        <w:t>权益确认后在上方列表中确认人、确认时间需填写；</w:t>
      </w:r>
    </w:p>
    <w:p w:rsidR="00C359F5" w:rsidRDefault="00C359F5" w:rsidP="00923FB5">
      <w:pPr>
        <w:pStyle w:val="a7"/>
        <w:numPr>
          <w:ilvl w:val="0"/>
          <w:numId w:val="39"/>
        </w:numPr>
        <w:spacing w:line="360" w:lineRule="auto"/>
        <w:ind w:firstLineChars="0"/>
        <w:rPr>
          <w:rFonts w:asciiTheme="minorEastAsia" w:hAnsiTheme="minorEastAsia"/>
        </w:rPr>
      </w:pPr>
      <w:r>
        <w:rPr>
          <w:rFonts w:asciiTheme="minorEastAsia" w:hAnsiTheme="minorEastAsia" w:hint="eastAsia"/>
        </w:rPr>
        <w:t>权益确认后，系统把</w:t>
      </w:r>
      <w:r>
        <w:rPr>
          <w:rFonts w:hint="eastAsia"/>
        </w:rPr>
        <w:t>确认后把公司行动的相关信息推送到网上营业厅、交易系统，同时生成客户通知清单</w:t>
      </w:r>
      <w:r>
        <w:rPr>
          <w:rFonts w:asciiTheme="minorEastAsia" w:hAnsiTheme="minorEastAsia" w:hint="eastAsia"/>
        </w:rPr>
        <w:t>，</w:t>
      </w:r>
      <w:r w:rsidR="00ED0DFE" w:rsidRPr="00164855">
        <w:rPr>
          <w:rFonts w:asciiTheme="minorEastAsia" w:hAnsiTheme="minorEastAsia" w:hint="eastAsia"/>
          <w:b/>
        </w:rPr>
        <w:t>系统因不同的行动业务</w:t>
      </w:r>
      <w:r w:rsidR="00ED0DFE">
        <w:rPr>
          <w:rFonts w:asciiTheme="minorEastAsia" w:hAnsiTheme="minorEastAsia" w:hint="eastAsia"/>
          <w:b/>
        </w:rPr>
        <w:t>处理方式</w:t>
      </w:r>
      <w:r w:rsidR="00ED0DFE" w:rsidRPr="00164855">
        <w:rPr>
          <w:rFonts w:asciiTheme="minorEastAsia" w:hAnsiTheme="minorEastAsia" w:hint="eastAsia"/>
          <w:b/>
        </w:rPr>
        <w:t>有所不同，参见具体的业务描述章节</w:t>
      </w:r>
      <w:r>
        <w:rPr>
          <w:rFonts w:asciiTheme="minorEastAsia" w:hAnsiTheme="minorEastAsia" w:hint="eastAsia"/>
        </w:rPr>
        <w:t>；</w:t>
      </w:r>
    </w:p>
    <w:p w:rsidR="00E314BD" w:rsidRPr="00660E23" w:rsidRDefault="00E314BD" w:rsidP="00923FB5">
      <w:pPr>
        <w:pStyle w:val="a7"/>
        <w:numPr>
          <w:ilvl w:val="0"/>
          <w:numId w:val="39"/>
        </w:numPr>
        <w:spacing w:line="360" w:lineRule="auto"/>
        <w:ind w:firstLineChars="0"/>
        <w:rPr>
          <w:rFonts w:asciiTheme="minorEastAsia" w:hAnsiTheme="minorEastAsia"/>
        </w:rPr>
      </w:pPr>
      <w:r>
        <w:rPr>
          <w:rFonts w:asciiTheme="minorEastAsia" w:hAnsiTheme="minorEastAsia" w:hint="eastAsia"/>
          <w:lang w:val="en-AU"/>
        </w:rPr>
        <w:t>用户可以查看一个明细客户的行动指示表（PDF格式）；</w:t>
      </w:r>
    </w:p>
    <w:p w:rsidR="00C359F5" w:rsidRDefault="00C359F5" w:rsidP="00923FB5">
      <w:pPr>
        <w:pStyle w:val="a7"/>
        <w:numPr>
          <w:ilvl w:val="0"/>
          <w:numId w:val="39"/>
        </w:numPr>
        <w:spacing w:line="360" w:lineRule="auto"/>
        <w:ind w:firstLineChars="0"/>
        <w:rPr>
          <w:rFonts w:asciiTheme="minorEastAsia" w:hAnsiTheme="minorEastAsia"/>
        </w:rPr>
      </w:pPr>
      <w:r>
        <w:rPr>
          <w:rFonts w:asciiTheme="minorEastAsia" w:hAnsiTheme="minorEastAsia" w:hint="eastAsia"/>
        </w:rPr>
        <w:t>权益确认后不能重复确认，如重复操作系统应提示用户；</w:t>
      </w:r>
    </w:p>
    <w:p w:rsidR="00C359F5" w:rsidRDefault="00C359F5" w:rsidP="00923FB5">
      <w:pPr>
        <w:pStyle w:val="a7"/>
        <w:numPr>
          <w:ilvl w:val="0"/>
          <w:numId w:val="39"/>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权益分派确认</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0649AB" w:rsidRPr="006B66BE" w:rsidRDefault="000649AB" w:rsidP="00923FB5">
      <w:pPr>
        <w:pStyle w:val="a7"/>
        <w:numPr>
          <w:ilvl w:val="0"/>
          <w:numId w:val="39"/>
        </w:numPr>
        <w:spacing w:line="360" w:lineRule="auto"/>
        <w:ind w:firstLineChars="0"/>
        <w:rPr>
          <w:rFonts w:asciiTheme="minorEastAsia" w:hAnsiTheme="minorEastAsia"/>
        </w:rPr>
      </w:pPr>
      <w:r>
        <w:rPr>
          <w:rFonts w:asciiTheme="minorEastAsia" w:hAnsiTheme="minorEastAsia" w:hint="eastAsia"/>
        </w:rPr>
        <w:t>权益确认后系统自动完成“</w:t>
      </w:r>
      <w:r w:rsidRPr="00E314BD">
        <w:rPr>
          <w:rFonts w:asciiTheme="minorEastAsia" w:hAnsiTheme="minorEastAsia" w:hint="eastAsia"/>
          <w:b/>
          <w:color w:val="000000" w:themeColor="text1"/>
        </w:rPr>
        <w:t>F3.公司行动信息发布</w:t>
      </w:r>
      <w:r>
        <w:rPr>
          <w:rFonts w:asciiTheme="minorEastAsia" w:hAnsiTheme="minorEastAsia" w:hint="eastAsia"/>
        </w:rPr>
        <w:t>”</w:t>
      </w:r>
      <w:r w:rsidR="00E314BD">
        <w:rPr>
          <w:rFonts w:asciiTheme="minorEastAsia" w:hAnsiTheme="minorEastAsia" w:hint="eastAsia"/>
        </w:rPr>
        <w:t>；</w:t>
      </w:r>
    </w:p>
    <w:p w:rsidR="00444C35" w:rsidRDefault="00444C35" w:rsidP="00444C35">
      <w:pPr>
        <w:pStyle w:val="2"/>
        <w:widowControl/>
        <w:tabs>
          <w:tab w:val="left" w:pos="-720"/>
        </w:tabs>
        <w:suppressAutoHyphens/>
        <w:overflowPunct w:val="0"/>
        <w:autoSpaceDE w:val="0"/>
        <w:autoSpaceDN w:val="0"/>
        <w:adjustRightInd w:val="0"/>
        <w:spacing w:before="60" w:after="20" w:line="240" w:lineRule="auto"/>
        <w:jc w:val="left"/>
        <w:textAlignment w:val="baseline"/>
        <w:rPr>
          <w:sz w:val="30"/>
          <w:szCs w:val="30"/>
        </w:rPr>
      </w:pPr>
      <w:bookmarkStart w:id="38" w:name="_Toc296808710"/>
      <w:r>
        <w:rPr>
          <w:rFonts w:hint="eastAsia"/>
          <w:sz w:val="30"/>
          <w:szCs w:val="30"/>
        </w:rPr>
        <w:t>F3</w:t>
      </w:r>
      <w:r>
        <w:rPr>
          <w:rFonts w:hint="eastAsia"/>
          <w:sz w:val="30"/>
          <w:szCs w:val="30"/>
        </w:rPr>
        <w:t>公司行动信息发布</w:t>
      </w:r>
      <w:bookmarkEnd w:id="38"/>
    </w:p>
    <w:p w:rsidR="00ED0DFE" w:rsidRDefault="00ED0DFE" w:rsidP="00ED0DFE">
      <w:pPr>
        <w:pStyle w:val="3"/>
        <w:ind w:leftChars="100" w:left="210"/>
      </w:pPr>
      <w:bookmarkStart w:id="39" w:name="_Toc296808711"/>
      <w:r>
        <w:rPr>
          <w:rFonts w:hint="eastAsia"/>
        </w:rPr>
        <w:t>F3.1</w:t>
      </w:r>
      <w:r>
        <w:rPr>
          <w:rFonts w:hint="eastAsia"/>
        </w:rPr>
        <w:t>发布通知</w:t>
      </w:r>
      <w:bookmarkEnd w:id="39"/>
    </w:p>
    <w:p w:rsidR="00ED0DFE" w:rsidRDefault="00ED0DFE" w:rsidP="00ED0DFE">
      <w:pPr>
        <w:pStyle w:val="4"/>
        <w:numPr>
          <w:ilvl w:val="0"/>
          <w:numId w:val="10"/>
        </w:numPr>
      </w:pPr>
      <w:r>
        <w:rPr>
          <w:rFonts w:hint="eastAsia"/>
        </w:rPr>
        <w:t>业务描述</w:t>
      </w:r>
    </w:p>
    <w:p w:rsidR="00ED0DFE" w:rsidRDefault="00ED0DFE" w:rsidP="00ED0DFE">
      <w:pPr>
        <w:spacing w:line="360" w:lineRule="auto"/>
        <w:ind w:firstLineChars="200" w:firstLine="420"/>
      </w:pPr>
      <w:r>
        <w:rPr>
          <w:rFonts w:hint="eastAsia"/>
        </w:rPr>
        <w:t>上市公司行动事件经权益分派并确认后，系统通过自动方式，把本次公司行动事件注意事项及相关数据</w:t>
      </w:r>
      <w:proofErr w:type="gramStart"/>
      <w:r>
        <w:rPr>
          <w:rFonts w:hint="eastAsia"/>
        </w:rPr>
        <w:t>发送给相关联</w:t>
      </w:r>
      <w:proofErr w:type="gramEnd"/>
      <w:r>
        <w:rPr>
          <w:rFonts w:hint="eastAsia"/>
        </w:rPr>
        <w:t>的投资者。发送途径目前采用手机短信与电子邮件。系统通过与短信、邮件发送平台相关接口对接，达成以上目标。</w:t>
      </w:r>
    </w:p>
    <w:p w:rsidR="00ED0DFE" w:rsidRDefault="00ED0DFE" w:rsidP="00ED0DFE">
      <w:pPr>
        <w:pStyle w:val="4"/>
        <w:numPr>
          <w:ilvl w:val="0"/>
          <w:numId w:val="10"/>
        </w:numPr>
      </w:pPr>
      <w:r>
        <w:rPr>
          <w:rFonts w:hint="eastAsia"/>
        </w:rPr>
        <w:t>用户界面</w:t>
      </w:r>
    </w:p>
    <w:p w:rsidR="00021ED0" w:rsidRPr="00021ED0" w:rsidRDefault="00021ED0" w:rsidP="00021ED0">
      <w:pPr>
        <w:ind w:firstLine="420"/>
      </w:pPr>
      <w:r>
        <w:rPr>
          <w:rFonts w:hint="eastAsia"/>
        </w:rPr>
        <w:t>无界面，系统在确认后自动完成该行为。</w:t>
      </w:r>
    </w:p>
    <w:p w:rsidR="00ED0DFE" w:rsidRDefault="00ED0DFE" w:rsidP="00ED0DFE">
      <w:pPr>
        <w:pStyle w:val="4"/>
        <w:numPr>
          <w:ilvl w:val="0"/>
          <w:numId w:val="10"/>
        </w:numPr>
      </w:pPr>
      <w:r>
        <w:rPr>
          <w:rFonts w:hint="eastAsia"/>
        </w:rPr>
        <w:t>业务功能</w:t>
      </w:r>
    </w:p>
    <w:p w:rsidR="00ED0DFE" w:rsidRDefault="00E314BD" w:rsidP="00923FB5">
      <w:pPr>
        <w:pStyle w:val="a7"/>
        <w:numPr>
          <w:ilvl w:val="0"/>
          <w:numId w:val="42"/>
        </w:numPr>
        <w:spacing w:line="360" w:lineRule="auto"/>
        <w:ind w:firstLineChars="0"/>
        <w:rPr>
          <w:rFonts w:asciiTheme="minorEastAsia" w:hAnsiTheme="minorEastAsia"/>
        </w:rPr>
      </w:pPr>
      <w:r>
        <w:rPr>
          <w:rFonts w:asciiTheme="minorEastAsia" w:hAnsiTheme="minorEastAsia" w:hint="eastAsia"/>
        </w:rPr>
        <w:t>系统根据后台配置，实现通过短信接口、邮件接口把确认后的权益信息发布给最终客户</w:t>
      </w:r>
      <w:r w:rsidR="00ED0DFE">
        <w:rPr>
          <w:rFonts w:asciiTheme="minorEastAsia" w:hAnsiTheme="minorEastAsia" w:hint="eastAsia"/>
        </w:rPr>
        <w:t>；</w:t>
      </w:r>
    </w:p>
    <w:p w:rsidR="00ED0DFE" w:rsidRPr="006B66BE" w:rsidRDefault="00ED0DFE" w:rsidP="00923FB5">
      <w:pPr>
        <w:pStyle w:val="a7"/>
        <w:numPr>
          <w:ilvl w:val="0"/>
          <w:numId w:val="42"/>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信息发布</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ED0DFE" w:rsidRDefault="00ED0DFE" w:rsidP="00ED0DFE">
      <w:pPr>
        <w:pStyle w:val="3"/>
        <w:ind w:leftChars="100" w:left="210"/>
      </w:pPr>
      <w:bookmarkStart w:id="40" w:name="_Toc296808712"/>
      <w:r>
        <w:rPr>
          <w:rFonts w:hint="eastAsia"/>
        </w:rPr>
        <w:lastRenderedPageBreak/>
        <w:t>F3.</w:t>
      </w:r>
      <w:r w:rsidR="00021ED0">
        <w:rPr>
          <w:rFonts w:hint="eastAsia"/>
        </w:rPr>
        <w:t>2</w:t>
      </w:r>
      <w:r>
        <w:rPr>
          <w:rFonts w:hint="eastAsia"/>
        </w:rPr>
        <w:t>发布配置</w:t>
      </w:r>
      <w:bookmarkEnd w:id="40"/>
    </w:p>
    <w:p w:rsidR="00ED0DFE" w:rsidRDefault="00ED0DFE" w:rsidP="00923FB5">
      <w:pPr>
        <w:pStyle w:val="4"/>
        <w:numPr>
          <w:ilvl w:val="0"/>
          <w:numId w:val="43"/>
        </w:numPr>
      </w:pPr>
      <w:r>
        <w:rPr>
          <w:rFonts w:hint="eastAsia"/>
        </w:rPr>
        <w:t>业务描述</w:t>
      </w:r>
    </w:p>
    <w:p w:rsidR="00ED0DFE" w:rsidRDefault="00ED0DFE" w:rsidP="00ED0DFE">
      <w:pPr>
        <w:spacing w:line="360" w:lineRule="auto"/>
        <w:ind w:firstLineChars="200" w:firstLine="420"/>
      </w:pPr>
      <w:r>
        <w:rPr>
          <w:rFonts w:hint="eastAsia"/>
        </w:rPr>
        <w:t>公司行动的业务很多，每一类的业务都不一样，通知客户的信息也不一样，一类行动的不同阶段，其形式也不一样，为了统一管理需要配置每一类行动的客户发送模板，以及行动发布的系统（交易系统、网上营业厅，该功能暂时只显示，具体内容已分布在不同的业务中说明，目前只有供股业务，不作配置界面）</w:t>
      </w:r>
    </w:p>
    <w:p w:rsidR="00B77D95" w:rsidRDefault="00B77D95" w:rsidP="00923FB5">
      <w:pPr>
        <w:pStyle w:val="4"/>
        <w:numPr>
          <w:ilvl w:val="0"/>
          <w:numId w:val="43"/>
        </w:numPr>
      </w:pPr>
      <w:r>
        <w:rPr>
          <w:rFonts w:hint="eastAsia"/>
        </w:rPr>
        <w:t>业务功能</w:t>
      </w:r>
    </w:p>
    <w:p w:rsidR="00B77D95" w:rsidRDefault="00B77D95" w:rsidP="00D95A93">
      <w:pPr>
        <w:pStyle w:val="a7"/>
        <w:numPr>
          <w:ilvl w:val="0"/>
          <w:numId w:val="57"/>
        </w:numPr>
        <w:spacing w:line="360" w:lineRule="auto"/>
        <w:ind w:firstLineChars="0"/>
        <w:rPr>
          <w:rFonts w:asciiTheme="minorEastAsia" w:hAnsiTheme="minorEastAsia"/>
        </w:rPr>
      </w:pPr>
      <w:r>
        <w:rPr>
          <w:rFonts w:asciiTheme="minorEastAsia" w:hAnsiTheme="minorEastAsia" w:hint="eastAsia"/>
        </w:rPr>
        <w:t>配置公司行动每个阶段的发送客户的短信模板、邮件发送的指示表模板；</w:t>
      </w:r>
    </w:p>
    <w:p w:rsidR="00444C35" w:rsidRDefault="00444C35" w:rsidP="00444C35">
      <w:pPr>
        <w:pStyle w:val="2"/>
        <w:widowControl/>
        <w:tabs>
          <w:tab w:val="left" w:pos="-720"/>
        </w:tabs>
        <w:suppressAutoHyphens/>
        <w:overflowPunct w:val="0"/>
        <w:autoSpaceDE w:val="0"/>
        <w:autoSpaceDN w:val="0"/>
        <w:adjustRightInd w:val="0"/>
        <w:spacing w:before="60" w:after="20" w:line="240" w:lineRule="auto"/>
        <w:jc w:val="left"/>
        <w:textAlignment w:val="baseline"/>
        <w:rPr>
          <w:sz w:val="30"/>
          <w:szCs w:val="30"/>
        </w:rPr>
      </w:pPr>
      <w:bookmarkStart w:id="41" w:name="_Toc296808713"/>
      <w:r>
        <w:rPr>
          <w:rFonts w:hint="eastAsia"/>
          <w:sz w:val="30"/>
          <w:szCs w:val="30"/>
        </w:rPr>
        <w:t>F4</w:t>
      </w:r>
      <w:r>
        <w:rPr>
          <w:rFonts w:hint="eastAsia"/>
          <w:sz w:val="30"/>
          <w:szCs w:val="30"/>
        </w:rPr>
        <w:t>公司行动</w:t>
      </w:r>
      <w:r w:rsidR="005D67CE">
        <w:rPr>
          <w:rFonts w:hint="eastAsia"/>
          <w:sz w:val="30"/>
          <w:szCs w:val="30"/>
        </w:rPr>
        <w:t>汇总执行</w:t>
      </w:r>
      <w:bookmarkEnd w:id="41"/>
    </w:p>
    <w:p w:rsidR="005D67CE" w:rsidRDefault="005D67CE" w:rsidP="005D67CE">
      <w:pPr>
        <w:pStyle w:val="3"/>
        <w:ind w:leftChars="100" w:left="210"/>
      </w:pPr>
      <w:bookmarkStart w:id="42" w:name="_Toc296808714"/>
      <w:r>
        <w:rPr>
          <w:rFonts w:hint="eastAsia"/>
        </w:rPr>
        <w:t>F4.1</w:t>
      </w:r>
      <w:r w:rsidR="00CC10D4">
        <w:rPr>
          <w:rFonts w:hint="eastAsia"/>
        </w:rPr>
        <w:t>行权汇总</w:t>
      </w:r>
      <w:r w:rsidR="00F547F8">
        <w:rPr>
          <w:rFonts w:hint="eastAsia"/>
        </w:rPr>
        <w:t>执行</w:t>
      </w:r>
      <w:bookmarkEnd w:id="42"/>
    </w:p>
    <w:p w:rsidR="005D67CE" w:rsidRDefault="005D67CE" w:rsidP="00D95A93">
      <w:pPr>
        <w:pStyle w:val="4"/>
        <w:numPr>
          <w:ilvl w:val="0"/>
          <w:numId w:val="50"/>
        </w:numPr>
      </w:pPr>
      <w:r>
        <w:rPr>
          <w:rFonts w:hint="eastAsia"/>
        </w:rPr>
        <w:t>业务描述</w:t>
      </w:r>
    </w:p>
    <w:p w:rsidR="005D67CE" w:rsidRDefault="005D67CE" w:rsidP="005D67CE">
      <w:pPr>
        <w:spacing w:line="360" w:lineRule="auto"/>
        <w:ind w:firstLineChars="200" w:firstLine="420"/>
      </w:pPr>
      <w:r>
        <w:rPr>
          <w:rFonts w:hint="eastAsia"/>
        </w:rPr>
        <w:t>公司行动通过结算参与人把权益分发到投资者，投资者把行权的结果反馈给结算参与人，结算参与人在香港结算指定的上报时间里汇总</w:t>
      </w:r>
      <w:proofErr w:type="gramStart"/>
      <w:r>
        <w:rPr>
          <w:rFonts w:hint="eastAsia"/>
        </w:rPr>
        <w:t>本参与</w:t>
      </w:r>
      <w:proofErr w:type="gramEnd"/>
      <w:r>
        <w:rPr>
          <w:rFonts w:hint="eastAsia"/>
        </w:rPr>
        <w:t>人下所有客户的行权结果，经过复核后，按香港结算的文件格式生成最终行权文件，上报香港结算。</w:t>
      </w:r>
    </w:p>
    <w:p w:rsidR="005D67CE" w:rsidRDefault="005D67CE" w:rsidP="00D95A93">
      <w:pPr>
        <w:pStyle w:val="4"/>
        <w:numPr>
          <w:ilvl w:val="0"/>
          <w:numId w:val="50"/>
        </w:numPr>
      </w:pPr>
      <w:r>
        <w:rPr>
          <w:rFonts w:hint="eastAsia"/>
        </w:rPr>
        <w:lastRenderedPageBreak/>
        <w:t>用户界面</w:t>
      </w:r>
    </w:p>
    <w:p w:rsidR="00B77D95" w:rsidRDefault="00130A31" w:rsidP="00B77D95">
      <w:r>
        <w:object w:dxaOrig="9881" w:dyaOrig="7491">
          <v:shape id="_x0000_i1038" type="#_x0000_t75" style="width:415.5pt;height:313.5pt" o:ole="">
            <v:imagedata r:id="rId33" o:title=""/>
          </v:shape>
          <o:OLEObject Type="Embed" ProgID="Visio.Drawing.11" ShapeID="_x0000_i1038" DrawAspect="Content" ObjectID="_1402388527" r:id="rId34"/>
        </w:object>
      </w:r>
    </w:p>
    <w:p w:rsidR="005D67CE" w:rsidRDefault="005D67CE" w:rsidP="00B77D95"/>
    <w:p w:rsidR="00A415CC" w:rsidRPr="008040F1" w:rsidRDefault="00A415CC" w:rsidP="00A415CC">
      <w:pPr>
        <w:rPr>
          <w:b/>
        </w:rPr>
      </w:pPr>
      <w:r w:rsidRPr="008040F1">
        <w:rPr>
          <w:rFonts w:hint="eastAsia"/>
          <w:b/>
        </w:rPr>
        <w:t>界面说明</w:t>
      </w:r>
      <w:r>
        <w:rPr>
          <w:rFonts w:hint="eastAsia"/>
          <w:b/>
        </w:rPr>
        <w:t>：</w:t>
      </w:r>
    </w:p>
    <w:p w:rsidR="00A415CC" w:rsidRDefault="00A415CC" w:rsidP="00D95A93">
      <w:pPr>
        <w:pStyle w:val="a7"/>
        <w:numPr>
          <w:ilvl w:val="0"/>
          <w:numId w:val="58"/>
        </w:numPr>
        <w:spacing w:line="360" w:lineRule="auto"/>
        <w:ind w:firstLineChars="0"/>
        <w:rPr>
          <w:rFonts w:asciiTheme="minorEastAsia" w:hAnsiTheme="minorEastAsia"/>
          <w:lang w:val="en-AU"/>
        </w:rPr>
      </w:pPr>
      <w:r>
        <w:rPr>
          <w:rFonts w:asciiTheme="minorEastAsia" w:hAnsiTheme="minorEastAsia" w:hint="eastAsia"/>
          <w:lang w:val="en-AU"/>
        </w:rPr>
        <w:t>界面上</w:t>
      </w:r>
      <w:r w:rsidRPr="007468F5">
        <w:rPr>
          <w:rFonts w:asciiTheme="minorEastAsia" w:hAnsiTheme="minorEastAsia" w:hint="eastAsia"/>
          <w:lang w:val="en-AU"/>
        </w:rPr>
        <w:t>方</w:t>
      </w:r>
      <w:r>
        <w:rPr>
          <w:rFonts w:asciiTheme="minorEastAsia" w:hAnsiTheme="minorEastAsia" w:hint="eastAsia"/>
          <w:lang w:val="en-AU"/>
        </w:rPr>
        <w:t>显示公司行动</w:t>
      </w:r>
      <w:r w:rsidR="00130A31">
        <w:rPr>
          <w:rFonts w:asciiTheme="minorEastAsia" w:hAnsiTheme="minorEastAsia" w:hint="eastAsia"/>
          <w:lang w:val="en-AU"/>
        </w:rPr>
        <w:t>需要总部统一行权的</w:t>
      </w:r>
      <w:r>
        <w:rPr>
          <w:rFonts w:asciiTheme="minorEastAsia" w:hAnsiTheme="minorEastAsia" w:hint="eastAsia"/>
          <w:lang w:val="en-AU"/>
        </w:rPr>
        <w:t>事件；</w:t>
      </w:r>
    </w:p>
    <w:p w:rsidR="00130A31" w:rsidRDefault="00130A31" w:rsidP="00D95A93">
      <w:pPr>
        <w:pStyle w:val="a7"/>
        <w:numPr>
          <w:ilvl w:val="0"/>
          <w:numId w:val="58"/>
        </w:numPr>
        <w:spacing w:line="360" w:lineRule="auto"/>
        <w:ind w:firstLineChars="0"/>
        <w:rPr>
          <w:rFonts w:asciiTheme="minorEastAsia" w:hAnsiTheme="minorEastAsia"/>
          <w:lang w:val="en-AU"/>
        </w:rPr>
      </w:pPr>
      <w:r>
        <w:rPr>
          <w:rFonts w:asciiTheme="minorEastAsia" w:hAnsiTheme="minorEastAsia" w:hint="eastAsia"/>
          <w:lang w:val="en-AU"/>
        </w:rPr>
        <w:t>界面中间显示汇总的客户行权结果；</w:t>
      </w:r>
    </w:p>
    <w:p w:rsidR="00A415CC" w:rsidRDefault="00A415CC" w:rsidP="00D95A93">
      <w:pPr>
        <w:pStyle w:val="a7"/>
        <w:numPr>
          <w:ilvl w:val="0"/>
          <w:numId w:val="58"/>
        </w:numPr>
        <w:spacing w:line="360" w:lineRule="auto"/>
        <w:ind w:firstLineChars="0"/>
        <w:rPr>
          <w:rFonts w:asciiTheme="minorEastAsia" w:hAnsiTheme="minorEastAsia"/>
          <w:lang w:val="en-AU"/>
        </w:rPr>
      </w:pPr>
      <w:r>
        <w:rPr>
          <w:rFonts w:asciiTheme="minorEastAsia" w:hAnsiTheme="minorEastAsia" w:hint="eastAsia"/>
          <w:lang w:val="en-AU"/>
        </w:rPr>
        <w:t>界面下方显示选择中的公司事件</w:t>
      </w:r>
      <w:r w:rsidR="00CC10D4">
        <w:rPr>
          <w:rFonts w:asciiTheme="minorEastAsia" w:hAnsiTheme="minorEastAsia" w:hint="eastAsia"/>
          <w:lang w:val="en-AU"/>
        </w:rPr>
        <w:t>的所有明细客户的行权结果</w:t>
      </w:r>
      <w:r>
        <w:rPr>
          <w:rFonts w:asciiTheme="minorEastAsia" w:hAnsiTheme="minorEastAsia" w:hint="eastAsia"/>
          <w:lang w:val="en-AU"/>
        </w:rPr>
        <w:t>数据；</w:t>
      </w:r>
    </w:p>
    <w:p w:rsidR="005D67CE" w:rsidRDefault="005D67CE" w:rsidP="00D95A93">
      <w:pPr>
        <w:pStyle w:val="4"/>
        <w:numPr>
          <w:ilvl w:val="0"/>
          <w:numId w:val="50"/>
        </w:numPr>
      </w:pPr>
      <w:r>
        <w:rPr>
          <w:rFonts w:hint="eastAsia"/>
        </w:rPr>
        <w:t>业务功能</w:t>
      </w:r>
    </w:p>
    <w:p w:rsidR="00CC10D4" w:rsidRDefault="00CC10D4" w:rsidP="00D95A93">
      <w:pPr>
        <w:pStyle w:val="a7"/>
        <w:numPr>
          <w:ilvl w:val="0"/>
          <w:numId w:val="59"/>
        </w:numPr>
        <w:spacing w:line="360" w:lineRule="auto"/>
        <w:ind w:firstLineChars="0"/>
        <w:rPr>
          <w:rFonts w:asciiTheme="minorEastAsia" w:hAnsiTheme="minorEastAsia"/>
        </w:rPr>
      </w:pPr>
      <w:r>
        <w:rPr>
          <w:rFonts w:asciiTheme="minorEastAsia" w:hAnsiTheme="minorEastAsia" w:hint="eastAsia"/>
          <w:lang w:val="en-AU"/>
        </w:rPr>
        <w:t>系统在公司行动信息列表中显示已</w:t>
      </w:r>
      <w:proofErr w:type="gramStart"/>
      <w:r>
        <w:rPr>
          <w:rFonts w:asciiTheme="minorEastAsia" w:hAnsiTheme="minorEastAsia" w:hint="eastAsia"/>
          <w:lang w:val="en-AU"/>
        </w:rPr>
        <w:t>作信息</w:t>
      </w:r>
      <w:proofErr w:type="gramEnd"/>
      <w:r>
        <w:rPr>
          <w:rFonts w:asciiTheme="minorEastAsia" w:hAnsiTheme="minorEastAsia" w:hint="eastAsia"/>
          <w:lang w:val="en-AU"/>
        </w:rPr>
        <w:t>发布的行动数据，数据显示内容包括：公司行动、证券代码、证券名称、内部截止日、香港结算截止日、</w:t>
      </w:r>
      <w:r w:rsidR="00DF48D2">
        <w:rPr>
          <w:rFonts w:asciiTheme="minorEastAsia" w:hAnsiTheme="minorEastAsia" w:hint="eastAsia"/>
          <w:lang w:val="en-AU"/>
        </w:rPr>
        <w:t>确认人、确认时间</w:t>
      </w:r>
      <w:r>
        <w:rPr>
          <w:rFonts w:asciiTheme="minorEastAsia" w:hAnsiTheme="minorEastAsia" w:hint="eastAsia"/>
          <w:lang w:val="en-AU"/>
        </w:rPr>
        <w:t>；</w:t>
      </w:r>
      <w:r w:rsidRPr="007468F5">
        <w:rPr>
          <w:rFonts w:asciiTheme="minorEastAsia" w:hAnsiTheme="minorEastAsia" w:hint="eastAsia"/>
        </w:rPr>
        <w:t xml:space="preserve"> </w:t>
      </w:r>
    </w:p>
    <w:p w:rsidR="00CC10D4" w:rsidRPr="00660E23" w:rsidRDefault="00CC10D4" w:rsidP="00D95A93">
      <w:pPr>
        <w:pStyle w:val="a7"/>
        <w:numPr>
          <w:ilvl w:val="0"/>
          <w:numId w:val="59"/>
        </w:numPr>
        <w:spacing w:line="360" w:lineRule="auto"/>
        <w:ind w:firstLineChars="0"/>
        <w:rPr>
          <w:rFonts w:asciiTheme="minorEastAsia" w:hAnsiTheme="minorEastAsia"/>
        </w:rPr>
      </w:pPr>
      <w:r>
        <w:rPr>
          <w:rFonts w:asciiTheme="minorEastAsia" w:hAnsiTheme="minorEastAsia" w:hint="eastAsia"/>
        </w:rPr>
        <w:t>选中一个行动信息后，</w:t>
      </w:r>
      <w:r w:rsidR="00130A31">
        <w:rPr>
          <w:rFonts w:asciiTheme="minorEastAsia" w:hAnsiTheme="minorEastAsia" w:hint="eastAsia"/>
        </w:rPr>
        <w:t>通过“行权统计”功能把</w:t>
      </w:r>
      <w:r w:rsidR="00130A31">
        <w:rPr>
          <w:rFonts w:asciiTheme="minorEastAsia" w:hAnsiTheme="minorEastAsia" w:hint="eastAsia"/>
          <w:lang w:val="en-AU"/>
        </w:rPr>
        <w:t>客户行权后汇总信息及明细信息</w:t>
      </w:r>
      <w:r>
        <w:rPr>
          <w:rFonts w:asciiTheme="minorEastAsia" w:hAnsiTheme="minorEastAsia" w:hint="eastAsia"/>
          <w:lang w:val="en-AU"/>
        </w:rPr>
        <w:t>列</w:t>
      </w:r>
      <w:r w:rsidR="00130A31">
        <w:rPr>
          <w:rFonts w:asciiTheme="minorEastAsia" w:hAnsiTheme="minorEastAsia" w:hint="eastAsia"/>
          <w:lang w:val="en-AU"/>
        </w:rPr>
        <w:t>在下面表中</w:t>
      </w:r>
      <w:r>
        <w:rPr>
          <w:rFonts w:asciiTheme="minorEastAsia" w:hAnsiTheme="minorEastAsia" w:hint="eastAsia"/>
          <w:lang w:val="en-AU"/>
        </w:rPr>
        <w:t>，</w:t>
      </w:r>
      <w:r w:rsidRPr="00164855">
        <w:rPr>
          <w:rFonts w:asciiTheme="minorEastAsia" w:hAnsiTheme="minorEastAsia" w:hint="eastAsia"/>
          <w:b/>
        </w:rPr>
        <w:t>系统因不同的行动业务展示的结果有所不同，参见具体的业务描述章节</w:t>
      </w:r>
      <w:r>
        <w:rPr>
          <w:rFonts w:asciiTheme="minorEastAsia" w:hAnsiTheme="minorEastAsia" w:hint="eastAsia"/>
          <w:b/>
        </w:rPr>
        <w:t>；</w:t>
      </w:r>
    </w:p>
    <w:p w:rsidR="00CC10D4" w:rsidRPr="00CC10D4" w:rsidRDefault="00CC10D4" w:rsidP="00D95A93">
      <w:pPr>
        <w:pStyle w:val="a7"/>
        <w:numPr>
          <w:ilvl w:val="0"/>
          <w:numId w:val="59"/>
        </w:numPr>
        <w:spacing w:line="360" w:lineRule="auto"/>
        <w:ind w:firstLineChars="0"/>
        <w:rPr>
          <w:rFonts w:asciiTheme="minorEastAsia" w:hAnsiTheme="minorEastAsia"/>
        </w:rPr>
      </w:pPr>
      <w:r>
        <w:rPr>
          <w:rFonts w:asciiTheme="minorEastAsia" w:hAnsiTheme="minorEastAsia" w:hint="eastAsia"/>
          <w:lang w:val="en-AU"/>
        </w:rPr>
        <w:t>用户</w:t>
      </w:r>
      <w:r w:rsidR="00130A31">
        <w:rPr>
          <w:rFonts w:asciiTheme="minorEastAsia" w:hAnsiTheme="minorEastAsia" w:hint="eastAsia"/>
          <w:lang w:val="en-AU"/>
        </w:rPr>
        <w:t>确认</w:t>
      </w:r>
      <w:r>
        <w:rPr>
          <w:rFonts w:asciiTheme="minorEastAsia" w:hAnsiTheme="minorEastAsia" w:hint="eastAsia"/>
          <w:lang w:val="en-AU"/>
        </w:rPr>
        <w:t>后，</w:t>
      </w:r>
      <w:r w:rsidR="00130A31">
        <w:rPr>
          <w:rFonts w:asciiTheme="minorEastAsia" w:hAnsiTheme="minorEastAsia" w:hint="eastAsia"/>
          <w:lang w:val="en-AU"/>
        </w:rPr>
        <w:t>系统记录每个客户最终的行权结果</w:t>
      </w:r>
      <w:r>
        <w:rPr>
          <w:rFonts w:asciiTheme="minorEastAsia" w:hAnsiTheme="minorEastAsia" w:hint="eastAsia"/>
          <w:lang w:val="en-AU"/>
        </w:rPr>
        <w:t>，</w:t>
      </w:r>
      <w:r w:rsidRPr="00164855">
        <w:rPr>
          <w:rFonts w:asciiTheme="minorEastAsia" w:hAnsiTheme="minorEastAsia" w:hint="eastAsia"/>
          <w:b/>
        </w:rPr>
        <w:t>系统因不同的行动业务展示的结果有所不同，参见具体的业务描述章节</w:t>
      </w:r>
      <w:r>
        <w:rPr>
          <w:rFonts w:asciiTheme="minorEastAsia" w:hAnsiTheme="minorEastAsia" w:hint="eastAsia"/>
          <w:b/>
        </w:rPr>
        <w:t>；</w:t>
      </w:r>
    </w:p>
    <w:p w:rsidR="00CC10D4" w:rsidRPr="008040F1" w:rsidRDefault="00CC10D4" w:rsidP="00D95A93">
      <w:pPr>
        <w:pStyle w:val="a7"/>
        <w:numPr>
          <w:ilvl w:val="0"/>
          <w:numId w:val="59"/>
        </w:numPr>
        <w:spacing w:line="360" w:lineRule="auto"/>
        <w:ind w:firstLineChars="0"/>
        <w:rPr>
          <w:rFonts w:asciiTheme="minorEastAsia" w:hAnsiTheme="minorEastAsia"/>
        </w:rPr>
      </w:pPr>
      <w:r>
        <w:rPr>
          <w:rFonts w:asciiTheme="minorEastAsia" w:hAnsiTheme="minorEastAsia" w:hint="eastAsia"/>
          <w:lang w:val="en-AU"/>
        </w:rPr>
        <w:t>系统支持重复“</w:t>
      </w:r>
      <w:r w:rsidR="00130A31">
        <w:rPr>
          <w:rFonts w:asciiTheme="minorEastAsia" w:hAnsiTheme="minorEastAsia" w:hint="eastAsia"/>
          <w:lang w:val="en-AU"/>
        </w:rPr>
        <w:t>统计</w:t>
      </w:r>
      <w:r>
        <w:rPr>
          <w:rFonts w:asciiTheme="minorEastAsia" w:hAnsiTheme="minorEastAsia" w:hint="eastAsia"/>
          <w:lang w:val="en-AU"/>
        </w:rPr>
        <w:t>”、“</w:t>
      </w:r>
      <w:r w:rsidR="00130A31">
        <w:rPr>
          <w:rFonts w:asciiTheme="minorEastAsia" w:hAnsiTheme="minorEastAsia" w:hint="eastAsia"/>
          <w:lang w:val="en-AU"/>
        </w:rPr>
        <w:t>确认</w:t>
      </w:r>
      <w:r>
        <w:rPr>
          <w:rFonts w:asciiTheme="minorEastAsia" w:hAnsiTheme="minorEastAsia" w:hint="eastAsia"/>
          <w:lang w:val="en-AU"/>
        </w:rPr>
        <w:t>”；</w:t>
      </w:r>
    </w:p>
    <w:p w:rsidR="00CC10D4" w:rsidRPr="006B66BE" w:rsidRDefault="00CC10D4" w:rsidP="00D95A93">
      <w:pPr>
        <w:pStyle w:val="a7"/>
        <w:numPr>
          <w:ilvl w:val="0"/>
          <w:numId w:val="59"/>
        </w:numPr>
        <w:spacing w:line="360" w:lineRule="auto"/>
        <w:ind w:firstLineChars="0"/>
        <w:rPr>
          <w:rFonts w:asciiTheme="minorEastAsia" w:hAnsiTheme="minorEastAsia"/>
        </w:rPr>
      </w:pPr>
      <w:r w:rsidRPr="006B66BE">
        <w:rPr>
          <w:rFonts w:asciiTheme="minorEastAsia" w:hAnsiTheme="minorEastAsia" w:hint="eastAsia"/>
        </w:rPr>
        <w:lastRenderedPageBreak/>
        <w:t>记录</w:t>
      </w:r>
      <w:r w:rsidR="00130A31">
        <w:rPr>
          <w:rFonts w:asciiTheme="minorEastAsia" w:hAnsiTheme="minorEastAsia" w:hint="eastAsia"/>
        </w:rPr>
        <w:t>行权统计、确认</w:t>
      </w:r>
      <w:r w:rsidRPr="006B66BE">
        <w:rPr>
          <w:rFonts w:asciiTheme="minorEastAsia" w:hAnsiTheme="minorEastAsia" w:hint="eastAsia"/>
        </w:rPr>
        <w:t>日志：日志内容包括：行动事件、</w:t>
      </w:r>
      <w:r w:rsidR="00130A31">
        <w:rPr>
          <w:rFonts w:asciiTheme="minorEastAsia" w:hAnsiTheme="minorEastAsia" w:hint="eastAsia"/>
        </w:rPr>
        <w:t>处理事件、</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5D67CE" w:rsidRPr="00B77D95" w:rsidRDefault="005D67CE" w:rsidP="00B77D95"/>
    <w:p w:rsidR="00444C35" w:rsidRDefault="00444C35" w:rsidP="00444C35">
      <w:pPr>
        <w:pStyle w:val="2"/>
        <w:widowControl/>
        <w:tabs>
          <w:tab w:val="left" w:pos="-720"/>
        </w:tabs>
        <w:suppressAutoHyphens/>
        <w:overflowPunct w:val="0"/>
        <w:autoSpaceDE w:val="0"/>
        <w:autoSpaceDN w:val="0"/>
        <w:adjustRightInd w:val="0"/>
        <w:spacing w:before="60" w:after="20" w:line="240" w:lineRule="auto"/>
        <w:jc w:val="left"/>
        <w:textAlignment w:val="baseline"/>
        <w:rPr>
          <w:sz w:val="30"/>
          <w:szCs w:val="30"/>
        </w:rPr>
      </w:pPr>
      <w:bookmarkStart w:id="43" w:name="_Toc296808715"/>
      <w:r>
        <w:rPr>
          <w:rFonts w:hint="eastAsia"/>
          <w:sz w:val="30"/>
          <w:szCs w:val="30"/>
        </w:rPr>
        <w:t>F5</w:t>
      </w:r>
      <w:r>
        <w:rPr>
          <w:rFonts w:hint="eastAsia"/>
          <w:sz w:val="30"/>
          <w:szCs w:val="30"/>
        </w:rPr>
        <w:t>公司行动交收报表</w:t>
      </w:r>
      <w:bookmarkEnd w:id="43"/>
    </w:p>
    <w:p w:rsidR="00470CD9" w:rsidRDefault="00BD3FC2" w:rsidP="00470CD9">
      <w:pPr>
        <w:pStyle w:val="3"/>
        <w:ind w:leftChars="100" w:left="210"/>
      </w:pPr>
      <w:bookmarkStart w:id="44" w:name="_Toc296808716"/>
      <w:r>
        <w:rPr>
          <w:rFonts w:hint="eastAsia"/>
        </w:rPr>
        <w:t>F5</w:t>
      </w:r>
      <w:r w:rsidR="00470CD9">
        <w:rPr>
          <w:rFonts w:hint="eastAsia"/>
        </w:rPr>
        <w:t>.</w:t>
      </w:r>
      <w:r>
        <w:rPr>
          <w:rFonts w:hint="eastAsia"/>
        </w:rPr>
        <w:t>1</w:t>
      </w:r>
      <w:r w:rsidR="00470CD9">
        <w:rPr>
          <w:rFonts w:hint="eastAsia"/>
        </w:rPr>
        <w:t>交收报表</w:t>
      </w:r>
      <w:bookmarkEnd w:id="44"/>
    </w:p>
    <w:p w:rsidR="00470CD9" w:rsidRDefault="00470CD9" w:rsidP="00D95A93">
      <w:pPr>
        <w:pStyle w:val="4"/>
        <w:numPr>
          <w:ilvl w:val="0"/>
          <w:numId w:val="60"/>
        </w:numPr>
      </w:pPr>
      <w:r>
        <w:rPr>
          <w:rFonts w:hint="eastAsia"/>
        </w:rPr>
        <w:t>业务描述</w:t>
      </w:r>
    </w:p>
    <w:p w:rsidR="00470CD9" w:rsidRDefault="00BD3FC2" w:rsidP="00BD3FC2">
      <w:pPr>
        <w:spacing w:line="360" w:lineRule="auto"/>
        <w:ind w:firstLineChars="200" w:firstLine="420"/>
      </w:pPr>
      <w:r>
        <w:rPr>
          <w:rFonts w:hint="eastAsia"/>
        </w:rPr>
        <w:t>公司行动在权益分派、认购股份到账分配、行权资金等都有明细数据，系统根据明细数据对股份按不同</w:t>
      </w:r>
      <w:proofErr w:type="gramStart"/>
      <w:r>
        <w:rPr>
          <w:rFonts w:hint="eastAsia"/>
        </w:rPr>
        <w:t>仓位</w:t>
      </w:r>
      <w:proofErr w:type="gramEnd"/>
      <w:r>
        <w:rPr>
          <w:rFonts w:hint="eastAsia"/>
        </w:rPr>
        <w:t>汇总，资金不同性质汇总（客户、自有），</w:t>
      </w:r>
      <w:proofErr w:type="gramStart"/>
      <w:r>
        <w:rPr>
          <w:rFonts w:hint="eastAsia"/>
        </w:rPr>
        <w:t>汇部数据</w:t>
      </w:r>
      <w:proofErr w:type="gramEnd"/>
      <w:r w:rsidR="00470CD9">
        <w:rPr>
          <w:rFonts w:hint="eastAsia"/>
        </w:rPr>
        <w:t>提供托管结算部作</w:t>
      </w:r>
      <w:r>
        <w:rPr>
          <w:rFonts w:hint="eastAsia"/>
        </w:rPr>
        <w:t>股份与资金</w:t>
      </w:r>
      <w:r w:rsidR="00470CD9">
        <w:rPr>
          <w:rFonts w:hint="eastAsia"/>
        </w:rPr>
        <w:t>交收依据。</w:t>
      </w:r>
    </w:p>
    <w:p w:rsidR="00BD3FC2" w:rsidRDefault="00BD3FC2" w:rsidP="00BD3FC2">
      <w:pPr>
        <w:spacing w:line="360" w:lineRule="auto"/>
        <w:ind w:firstLineChars="200" w:firstLine="420"/>
      </w:pPr>
      <w:r>
        <w:rPr>
          <w:rFonts w:hint="eastAsia"/>
        </w:rPr>
        <w:t>交</w:t>
      </w:r>
      <w:proofErr w:type="gramStart"/>
      <w:r>
        <w:rPr>
          <w:rFonts w:hint="eastAsia"/>
        </w:rPr>
        <w:t>收</w:t>
      </w:r>
      <w:r w:rsidR="003C7353">
        <w:rPr>
          <w:rFonts w:hint="eastAsia"/>
        </w:rPr>
        <w:t>报表实现</w:t>
      </w:r>
      <w:proofErr w:type="gramEnd"/>
      <w:r w:rsidR="003C7353">
        <w:rPr>
          <w:rFonts w:hint="eastAsia"/>
        </w:rPr>
        <w:t>如下行动的内容：</w:t>
      </w:r>
    </w:p>
    <w:p w:rsidR="00D17C9F" w:rsidRDefault="003C7353">
      <w:pPr>
        <w:pStyle w:val="a7"/>
        <w:numPr>
          <w:ilvl w:val="0"/>
          <w:numId w:val="214"/>
        </w:numPr>
        <w:spacing w:line="360" w:lineRule="auto"/>
        <w:ind w:firstLineChars="0"/>
      </w:pPr>
      <w:r>
        <w:rPr>
          <w:rFonts w:hint="eastAsia"/>
        </w:rPr>
        <w:t>供股；</w:t>
      </w:r>
    </w:p>
    <w:p w:rsidR="00D17C9F" w:rsidRDefault="003C7353">
      <w:pPr>
        <w:pStyle w:val="a7"/>
        <w:numPr>
          <w:ilvl w:val="1"/>
          <w:numId w:val="214"/>
        </w:numPr>
        <w:spacing w:line="360" w:lineRule="auto"/>
        <w:ind w:firstLineChars="0"/>
      </w:pPr>
      <w:r>
        <w:rPr>
          <w:rFonts w:hint="eastAsia"/>
        </w:rPr>
        <w:t>供股权益分配；</w:t>
      </w:r>
    </w:p>
    <w:p w:rsidR="00D17C9F" w:rsidRDefault="003C7353">
      <w:pPr>
        <w:pStyle w:val="a7"/>
        <w:numPr>
          <w:ilvl w:val="1"/>
          <w:numId w:val="214"/>
        </w:numPr>
        <w:spacing w:line="360" w:lineRule="auto"/>
        <w:ind w:firstLineChars="0"/>
      </w:pPr>
      <w:r>
        <w:rPr>
          <w:rFonts w:hint="eastAsia"/>
        </w:rPr>
        <w:t>供股行权；</w:t>
      </w:r>
    </w:p>
    <w:p w:rsidR="00D17C9F" w:rsidRDefault="003C7353">
      <w:pPr>
        <w:pStyle w:val="a7"/>
        <w:numPr>
          <w:ilvl w:val="1"/>
          <w:numId w:val="214"/>
        </w:numPr>
        <w:spacing w:line="360" w:lineRule="auto"/>
        <w:ind w:firstLineChars="0"/>
      </w:pPr>
      <w:r>
        <w:rPr>
          <w:rFonts w:hint="eastAsia"/>
        </w:rPr>
        <w:t>供股到账；</w:t>
      </w:r>
    </w:p>
    <w:p w:rsidR="00D17C9F" w:rsidRDefault="003C7353">
      <w:pPr>
        <w:pStyle w:val="a7"/>
        <w:numPr>
          <w:ilvl w:val="0"/>
          <w:numId w:val="214"/>
        </w:numPr>
        <w:spacing w:line="360" w:lineRule="auto"/>
        <w:ind w:firstLineChars="0"/>
      </w:pPr>
      <w:r>
        <w:rPr>
          <w:rFonts w:hint="eastAsia"/>
        </w:rPr>
        <w:t>现金股息；</w:t>
      </w:r>
    </w:p>
    <w:p w:rsidR="00D17C9F" w:rsidRDefault="003C7353">
      <w:pPr>
        <w:pStyle w:val="a7"/>
        <w:numPr>
          <w:ilvl w:val="0"/>
          <w:numId w:val="214"/>
        </w:numPr>
        <w:spacing w:line="360" w:lineRule="auto"/>
        <w:ind w:firstLineChars="0"/>
      </w:pPr>
      <w:r>
        <w:rPr>
          <w:rFonts w:hint="eastAsia"/>
        </w:rPr>
        <w:t>股票股息；</w:t>
      </w:r>
    </w:p>
    <w:p w:rsidR="00D17C9F" w:rsidRDefault="003C7353">
      <w:pPr>
        <w:pStyle w:val="a7"/>
        <w:numPr>
          <w:ilvl w:val="0"/>
          <w:numId w:val="214"/>
        </w:numPr>
        <w:spacing w:line="360" w:lineRule="auto"/>
        <w:ind w:firstLineChars="0"/>
      </w:pPr>
      <w:r>
        <w:rPr>
          <w:rFonts w:hint="eastAsia"/>
        </w:rPr>
        <w:t>以股代息；</w:t>
      </w:r>
    </w:p>
    <w:p w:rsidR="003C7353" w:rsidRDefault="003C7353" w:rsidP="003C7353">
      <w:pPr>
        <w:pStyle w:val="4"/>
        <w:numPr>
          <w:ilvl w:val="0"/>
          <w:numId w:val="60"/>
        </w:numPr>
      </w:pPr>
      <w:r>
        <w:rPr>
          <w:rFonts w:hint="eastAsia"/>
        </w:rPr>
        <w:lastRenderedPageBreak/>
        <w:t>用户界面</w:t>
      </w:r>
    </w:p>
    <w:p w:rsidR="00D17C9F" w:rsidRDefault="0055691A">
      <w:pPr>
        <w:spacing w:line="360" w:lineRule="auto"/>
      </w:pPr>
      <w:r>
        <w:object w:dxaOrig="11356" w:dyaOrig="7477">
          <v:shape id="_x0000_i1039" type="#_x0000_t75" style="width:414.75pt;height:272.25pt" o:ole="">
            <v:imagedata r:id="rId35" o:title=""/>
          </v:shape>
          <o:OLEObject Type="Embed" ProgID="Visio.Drawing.11" ShapeID="_x0000_i1039" DrawAspect="Content" ObjectID="_1402388528" r:id="rId36"/>
        </w:object>
      </w:r>
    </w:p>
    <w:p w:rsidR="00F35441" w:rsidRPr="008040F1" w:rsidRDefault="00F35441" w:rsidP="00F35441">
      <w:pPr>
        <w:rPr>
          <w:b/>
        </w:rPr>
      </w:pPr>
      <w:r w:rsidRPr="008040F1">
        <w:rPr>
          <w:rFonts w:hint="eastAsia"/>
          <w:b/>
        </w:rPr>
        <w:t>界面说明</w:t>
      </w:r>
      <w:r>
        <w:rPr>
          <w:rFonts w:hint="eastAsia"/>
          <w:b/>
        </w:rPr>
        <w:t>：</w:t>
      </w:r>
    </w:p>
    <w:p w:rsidR="00F35441" w:rsidRDefault="00F35441" w:rsidP="00CC6BB5">
      <w:pPr>
        <w:pStyle w:val="a7"/>
        <w:numPr>
          <w:ilvl w:val="0"/>
          <w:numId w:val="21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界面提供行动查询；</w:t>
      </w:r>
    </w:p>
    <w:p w:rsidR="00F35441" w:rsidRDefault="00F35441" w:rsidP="00CC6BB5">
      <w:pPr>
        <w:pStyle w:val="a7"/>
        <w:numPr>
          <w:ilvl w:val="0"/>
          <w:numId w:val="21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查询后展示与交收有关行动信息；</w:t>
      </w:r>
    </w:p>
    <w:p w:rsidR="00F35441" w:rsidRDefault="00F35441" w:rsidP="00CC6BB5">
      <w:pPr>
        <w:pStyle w:val="a7"/>
        <w:numPr>
          <w:ilvl w:val="0"/>
          <w:numId w:val="21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下面显示股份交收报表，资金发生数据；</w:t>
      </w:r>
    </w:p>
    <w:p w:rsidR="00F35441" w:rsidRDefault="00F35441" w:rsidP="00CC6BB5">
      <w:pPr>
        <w:pStyle w:val="a7"/>
        <w:numPr>
          <w:ilvl w:val="0"/>
          <w:numId w:val="21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起始日期为行动文件处理日期，结束日期</w:t>
      </w:r>
      <w:proofErr w:type="gramStart"/>
      <w:r>
        <w:rPr>
          <w:rFonts w:asciiTheme="minorEastAsia" w:hAnsiTheme="minorEastAsia" w:hint="eastAsia"/>
          <w:lang w:val="en-AU"/>
        </w:rPr>
        <w:t>取行动</w:t>
      </w:r>
      <w:proofErr w:type="gramEnd"/>
      <w:r>
        <w:rPr>
          <w:rFonts w:asciiTheme="minorEastAsia" w:hAnsiTheme="minorEastAsia" w:hint="eastAsia"/>
          <w:lang w:val="en-AU"/>
        </w:rPr>
        <w:t>文件最后日期；</w:t>
      </w:r>
    </w:p>
    <w:p w:rsidR="00D17C9F" w:rsidRDefault="00D17C9F">
      <w:pPr>
        <w:pStyle w:val="a7"/>
        <w:widowControl/>
        <w:ind w:left="425" w:firstLineChars="0" w:firstLine="0"/>
        <w:jc w:val="left"/>
        <w:rPr>
          <w:rFonts w:ascii="宋体" w:eastAsia="宋体" w:hAnsi="宋体" w:cs="宋体"/>
          <w:kern w:val="0"/>
          <w:sz w:val="24"/>
          <w:szCs w:val="24"/>
        </w:rPr>
      </w:pPr>
    </w:p>
    <w:p w:rsidR="008316B2" w:rsidRPr="008316B2" w:rsidRDefault="008316B2" w:rsidP="008316B2">
      <w:pPr>
        <w:widowControl/>
        <w:jc w:val="left"/>
        <w:rPr>
          <w:rFonts w:ascii="宋体" w:eastAsia="宋体" w:hAnsi="宋体" w:cs="宋体"/>
          <w:kern w:val="0"/>
          <w:sz w:val="24"/>
          <w:szCs w:val="24"/>
        </w:rPr>
      </w:pPr>
    </w:p>
    <w:p w:rsidR="00470CD9" w:rsidRDefault="00470CD9" w:rsidP="00D95A93">
      <w:pPr>
        <w:pStyle w:val="4"/>
        <w:numPr>
          <w:ilvl w:val="0"/>
          <w:numId w:val="60"/>
        </w:numPr>
      </w:pPr>
      <w:r>
        <w:rPr>
          <w:rFonts w:hint="eastAsia"/>
        </w:rPr>
        <w:t>业务功能</w:t>
      </w:r>
    </w:p>
    <w:p w:rsidR="002D299F" w:rsidRDefault="002D299F" w:rsidP="00D95A93">
      <w:pPr>
        <w:pStyle w:val="a7"/>
        <w:numPr>
          <w:ilvl w:val="0"/>
          <w:numId w:val="63"/>
        </w:numPr>
        <w:spacing w:line="360" w:lineRule="auto"/>
        <w:ind w:firstLineChars="0"/>
        <w:rPr>
          <w:rFonts w:asciiTheme="minorEastAsia" w:hAnsiTheme="minorEastAsia"/>
        </w:rPr>
      </w:pPr>
      <w:r>
        <w:rPr>
          <w:rFonts w:asciiTheme="minorEastAsia" w:hAnsiTheme="minorEastAsia" w:hint="eastAsia"/>
          <w:lang w:val="en-AU"/>
        </w:rPr>
        <w:t>股份交收按</w:t>
      </w:r>
      <w:proofErr w:type="gramStart"/>
      <w:r>
        <w:rPr>
          <w:rFonts w:asciiTheme="minorEastAsia" w:hAnsiTheme="minorEastAsia" w:hint="eastAsia"/>
          <w:lang w:val="en-AU"/>
        </w:rPr>
        <w:t>不同仓来描述</w:t>
      </w:r>
      <w:proofErr w:type="gramEnd"/>
      <w:r>
        <w:rPr>
          <w:rFonts w:asciiTheme="minorEastAsia" w:hAnsiTheme="minorEastAsia" w:hint="eastAsia"/>
          <w:lang w:val="en-AU"/>
        </w:rPr>
        <w:t>，</w:t>
      </w:r>
      <w:r w:rsidR="005F65BF">
        <w:rPr>
          <w:rFonts w:asciiTheme="minorEastAsia" w:hAnsiTheme="minorEastAsia" w:hint="eastAsia"/>
          <w:lang w:val="en-AU"/>
        </w:rPr>
        <w:t>转入转出的数据应相同，</w:t>
      </w:r>
      <w:r w:rsidR="005F65BF" w:rsidRPr="00164855">
        <w:rPr>
          <w:rFonts w:asciiTheme="minorEastAsia" w:hAnsiTheme="minorEastAsia" w:hint="eastAsia"/>
          <w:b/>
        </w:rPr>
        <w:t>系统因不同的行动业务</w:t>
      </w:r>
      <w:r w:rsidR="005F65BF">
        <w:rPr>
          <w:rFonts w:asciiTheme="minorEastAsia" w:hAnsiTheme="minorEastAsia" w:hint="eastAsia"/>
          <w:b/>
        </w:rPr>
        <w:t>及阶段而交收的结果有</w:t>
      </w:r>
      <w:r w:rsidR="005F65BF" w:rsidRPr="00164855">
        <w:rPr>
          <w:rFonts w:asciiTheme="minorEastAsia" w:hAnsiTheme="minorEastAsia" w:hint="eastAsia"/>
          <w:b/>
        </w:rPr>
        <w:t>所不同，参见具体的业务描述章节</w:t>
      </w:r>
      <w:r>
        <w:rPr>
          <w:rFonts w:asciiTheme="minorEastAsia" w:hAnsiTheme="minorEastAsia" w:hint="eastAsia"/>
          <w:lang w:val="en-AU"/>
        </w:rPr>
        <w:t>；</w:t>
      </w:r>
      <w:r w:rsidRPr="007468F5">
        <w:rPr>
          <w:rFonts w:asciiTheme="minorEastAsia" w:hAnsiTheme="minorEastAsia" w:hint="eastAsia"/>
        </w:rPr>
        <w:t xml:space="preserve"> </w:t>
      </w:r>
    </w:p>
    <w:p w:rsidR="002D299F" w:rsidRPr="00660E23" w:rsidRDefault="005F65BF" w:rsidP="00D95A93">
      <w:pPr>
        <w:pStyle w:val="a7"/>
        <w:numPr>
          <w:ilvl w:val="0"/>
          <w:numId w:val="63"/>
        </w:numPr>
        <w:spacing w:line="360" w:lineRule="auto"/>
        <w:ind w:firstLineChars="0"/>
        <w:rPr>
          <w:rFonts w:asciiTheme="minorEastAsia" w:hAnsiTheme="minorEastAsia"/>
        </w:rPr>
      </w:pPr>
      <w:r>
        <w:rPr>
          <w:rFonts w:asciiTheme="minorEastAsia" w:hAnsiTheme="minorEastAsia" w:hint="eastAsia"/>
          <w:lang w:val="en-AU"/>
        </w:rPr>
        <w:t>资金交收按不同性质来描述，</w:t>
      </w:r>
      <w:r w:rsidRPr="00164855">
        <w:rPr>
          <w:rFonts w:asciiTheme="minorEastAsia" w:hAnsiTheme="minorEastAsia" w:hint="eastAsia"/>
          <w:b/>
        </w:rPr>
        <w:t>系统因不同的行动业务</w:t>
      </w:r>
      <w:r>
        <w:rPr>
          <w:rFonts w:asciiTheme="minorEastAsia" w:hAnsiTheme="minorEastAsia" w:hint="eastAsia"/>
          <w:b/>
        </w:rPr>
        <w:t>及阶段而交收的结果有</w:t>
      </w:r>
      <w:r w:rsidRPr="00164855">
        <w:rPr>
          <w:rFonts w:asciiTheme="minorEastAsia" w:hAnsiTheme="minorEastAsia" w:hint="eastAsia"/>
          <w:b/>
        </w:rPr>
        <w:t>所不同，参见具体的业务描述章节</w:t>
      </w:r>
      <w:r w:rsidR="002D299F">
        <w:rPr>
          <w:rFonts w:asciiTheme="minorEastAsia" w:hAnsiTheme="minorEastAsia" w:hint="eastAsia"/>
          <w:b/>
        </w:rPr>
        <w:t>；</w:t>
      </w:r>
    </w:p>
    <w:p w:rsidR="00470CD9" w:rsidRDefault="00470CD9" w:rsidP="00470CD9"/>
    <w:p w:rsidR="00D17C9F" w:rsidRDefault="00D17C9F" w:rsidP="00D17C9F">
      <w:pPr>
        <w:pStyle w:val="3"/>
        <w:ind w:leftChars="100" w:left="210"/>
      </w:pPr>
      <w:r>
        <w:rPr>
          <w:rFonts w:hint="eastAsia"/>
        </w:rPr>
        <w:lastRenderedPageBreak/>
        <w:t>F5.</w:t>
      </w:r>
      <w:r w:rsidR="007E2909">
        <w:rPr>
          <w:rFonts w:hint="eastAsia"/>
        </w:rPr>
        <w:t>2</w:t>
      </w:r>
      <w:r>
        <w:rPr>
          <w:rFonts w:hint="eastAsia"/>
        </w:rPr>
        <w:t>日</w:t>
      </w:r>
      <w:r w:rsidR="00291696">
        <w:rPr>
          <w:rFonts w:hint="eastAsia"/>
        </w:rPr>
        <w:t>资金</w:t>
      </w:r>
      <w:r>
        <w:rPr>
          <w:rFonts w:hint="eastAsia"/>
        </w:rPr>
        <w:t>交收报表</w:t>
      </w:r>
    </w:p>
    <w:p w:rsidR="00BF079D" w:rsidRDefault="00D17C9F">
      <w:pPr>
        <w:pStyle w:val="4"/>
        <w:numPr>
          <w:ilvl w:val="0"/>
          <w:numId w:val="254"/>
        </w:numPr>
      </w:pPr>
      <w:r>
        <w:rPr>
          <w:rFonts w:hint="eastAsia"/>
        </w:rPr>
        <w:t>业务描述</w:t>
      </w:r>
    </w:p>
    <w:p w:rsidR="00D17C9F" w:rsidRDefault="00D17C9F" w:rsidP="00D17C9F">
      <w:pPr>
        <w:spacing w:line="360" w:lineRule="auto"/>
        <w:ind w:firstLineChars="200" w:firstLine="420"/>
      </w:pPr>
      <w:r>
        <w:rPr>
          <w:rFonts w:hint="eastAsia"/>
        </w:rPr>
        <w:t>查询本日完成交收的所有证券的公司行动明细数据，只展示与客户交收的</w:t>
      </w:r>
      <w:r w:rsidR="00DF3A3A">
        <w:rPr>
          <w:rFonts w:hint="eastAsia"/>
        </w:rPr>
        <w:t>资金</w:t>
      </w:r>
      <w:r>
        <w:rPr>
          <w:rFonts w:hint="eastAsia"/>
        </w:rPr>
        <w:t>数据，与结算公司</w:t>
      </w:r>
      <w:r>
        <w:rPr>
          <w:rFonts w:hint="eastAsia"/>
        </w:rPr>
        <w:t>CCASS</w:t>
      </w:r>
      <w:r>
        <w:rPr>
          <w:rFonts w:hint="eastAsia"/>
        </w:rPr>
        <w:t>、</w:t>
      </w:r>
      <w:r>
        <w:rPr>
          <w:rFonts w:hint="eastAsia"/>
        </w:rPr>
        <w:t>CCDSS</w:t>
      </w:r>
      <w:r>
        <w:rPr>
          <w:rFonts w:hint="eastAsia"/>
        </w:rPr>
        <w:t>的交</w:t>
      </w:r>
      <w:proofErr w:type="gramStart"/>
      <w:r>
        <w:rPr>
          <w:rFonts w:hint="eastAsia"/>
        </w:rPr>
        <w:t>收数据</w:t>
      </w:r>
      <w:proofErr w:type="gramEnd"/>
      <w:r>
        <w:rPr>
          <w:rFonts w:hint="eastAsia"/>
        </w:rPr>
        <w:t>不必展示。</w:t>
      </w:r>
    </w:p>
    <w:p w:rsidR="00D17C9F" w:rsidRDefault="00882CE3" w:rsidP="00D17C9F">
      <w:pPr>
        <w:spacing w:line="360" w:lineRule="auto"/>
        <w:ind w:firstLineChars="200" w:firstLine="420"/>
      </w:pPr>
      <w:r>
        <w:rPr>
          <w:rFonts w:hint="eastAsia"/>
        </w:rPr>
        <w:t>日资金</w:t>
      </w:r>
      <w:r w:rsidR="00D17C9F">
        <w:rPr>
          <w:rFonts w:hint="eastAsia"/>
        </w:rPr>
        <w:t>交</w:t>
      </w:r>
      <w:proofErr w:type="gramStart"/>
      <w:r w:rsidR="00D17C9F">
        <w:rPr>
          <w:rFonts w:hint="eastAsia"/>
        </w:rPr>
        <w:t>收报表</w:t>
      </w:r>
      <w:r>
        <w:rPr>
          <w:rFonts w:hint="eastAsia"/>
        </w:rPr>
        <w:t>目前</w:t>
      </w:r>
      <w:proofErr w:type="gramEnd"/>
      <w:r>
        <w:rPr>
          <w:rFonts w:hint="eastAsia"/>
        </w:rPr>
        <w:t>只包括</w:t>
      </w:r>
      <w:r>
        <w:rPr>
          <w:rFonts w:asciiTheme="minorEastAsia" w:hAnsiTheme="minorEastAsia" w:hint="eastAsia"/>
          <w:lang w:val="en-AU"/>
        </w:rPr>
        <w:t>以下内容（以后会在该说明中补充）</w:t>
      </w:r>
      <w:r w:rsidR="00D17C9F">
        <w:rPr>
          <w:rFonts w:hint="eastAsia"/>
        </w:rPr>
        <w:t>：</w:t>
      </w:r>
    </w:p>
    <w:p w:rsidR="00BF079D" w:rsidRDefault="00D17C9F">
      <w:pPr>
        <w:pStyle w:val="a7"/>
        <w:numPr>
          <w:ilvl w:val="0"/>
          <w:numId w:val="255"/>
        </w:numPr>
        <w:spacing w:line="360" w:lineRule="auto"/>
        <w:ind w:firstLineChars="0"/>
      </w:pPr>
      <w:r>
        <w:rPr>
          <w:rFonts w:hint="eastAsia"/>
        </w:rPr>
        <w:t>供股；</w:t>
      </w:r>
    </w:p>
    <w:p w:rsidR="00BF079D" w:rsidRDefault="00D17C9F">
      <w:pPr>
        <w:pStyle w:val="a7"/>
        <w:numPr>
          <w:ilvl w:val="1"/>
          <w:numId w:val="255"/>
        </w:numPr>
        <w:spacing w:line="360" w:lineRule="auto"/>
        <w:ind w:firstLineChars="0"/>
      </w:pPr>
      <w:r>
        <w:rPr>
          <w:rFonts w:hint="eastAsia"/>
        </w:rPr>
        <w:t>供股</w:t>
      </w:r>
      <w:r w:rsidR="00DF3A3A">
        <w:rPr>
          <w:rFonts w:hint="eastAsia"/>
        </w:rPr>
        <w:t>行权</w:t>
      </w:r>
      <w:r>
        <w:rPr>
          <w:rFonts w:hint="eastAsia"/>
        </w:rPr>
        <w:t>；</w:t>
      </w:r>
      <w:r w:rsidR="00DF3A3A">
        <w:rPr>
          <w:rFonts w:hint="eastAsia"/>
        </w:rPr>
        <w:t>（扣除客户的费用）</w:t>
      </w:r>
    </w:p>
    <w:p w:rsidR="00BF079D" w:rsidRDefault="00D17C9F">
      <w:pPr>
        <w:pStyle w:val="a7"/>
        <w:numPr>
          <w:ilvl w:val="0"/>
          <w:numId w:val="255"/>
        </w:numPr>
        <w:spacing w:line="360" w:lineRule="auto"/>
        <w:ind w:firstLineChars="0"/>
      </w:pPr>
      <w:r>
        <w:rPr>
          <w:rFonts w:hint="eastAsia"/>
        </w:rPr>
        <w:t>现金股息；</w:t>
      </w:r>
      <w:r w:rsidR="00DF3A3A">
        <w:rPr>
          <w:rFonts w:hint="eastAsia"/>
        </w:rPr>
        <w:t>（股息、手续费、过户费）</w:t>
      </w:r>
    </w:p>
    <w:p w:rsidR="00BF079D" w:rsidRDefault="00D17C9F">
      <w:pPr>
        <w:pStyle w:val="a7"/>
        <w:numPr>
          <w:ilvl w:val="0"/>
          <w:numId w:val="255"/>
        </w:numPr>
        <w:spacing w:line="360" w:lineRule="auto"/>
        <w:ind w:firstLineChars="0"/>
      </w:pPr>
      <w:r>
        <w:rPr>
          <w:rFonts w:hint="eastAsia"/>
        </w:rPr>
        <w:t>股票股息；</w:t>
      </w:r>
      <w:r w:rsidR="00DF3A3A">
        <w:rPr>
          <w:rFonts w:hint="eastAsia"/>
        </w:rPr>
        <w:t>（手续费、过户费）</w:t>
      </w:r>
    </w:p>
    <w:p w:rsidR="00BF079D" w:rsidRDefault="00D17C9F">
      <w:pPr>
        <w:pStyle w:val="a7"/>
        <w:numPr>
          <w:ilvl w:val="0"/>
          <w:numId w:val="255"/>
        </w:numPr>
        <w:spacing w:line="360" w:lineRule="auto"/>
        <w:ind w:firstLineChars="0"/>
      </w:pPr>
      <w:r>
        <w:rPr>
          <w:rFonts w:hint="eastAsia"/>
        </w:rPr>
        <w:t>以股代息；</w:t>
      </w:r>
      <w:r w:rsidR="00DF3A3A">
        <w:rPr>
          <w:rFonts w:hint="eastAsia"/>
        </w:rPr>
        <w:t>（股息</w:t>
      </w:r>
      <w:r w:rsidR="00DF3A3A">
        <w:rPr>
          <w:rFonts w:hint="eastAsia"/>
        </w:rPr>
        <w:t>[</w:t>
      </w:r>
      <w:r w:rsidR="00DF3A3A">
        <w:rPr>
          <w:rFonts w:hint="eastAsia"/>
        </w:rPr>
        <w:t>不同币种</w:t>
      </w:r>
      <w:r w:rsidR="00DF3A3A">
        <w:rPr>
          <w:rFonts w:hint="eastAsia"/>
        </w:rPr>
        <w:t>]</w:t>
      </w:r>
      <w:r w:rsidR="00DF3A3A">
        <w:rPr>
          <w:rFonts w:hint="eastAsia"/>
        </w:rPr>
        <w:t>、手续费、过户费）</w:t>
      </w:r>
    </w:p>
    <w:p w:rsidR="00BF079D" w:rsidRDefault="00D17C9F">
      <w:pPr>
        <w:pStyle w:val="4"/>
        <w:numPr>
          <w:ilvl w:val="0"/>
          <w:numId w:val="254"/>
        </w:numPr>
      </w:pPr>
      <w:r>
        <w:rPr>
          <w:rFonts w:hint="eastAsia"/>
        </w:rPr>
        <w:t>用户界面</w:t>
      </w:r>
    </w:p>
    <w:p w:rsidR="00D17C9F" w:rsidRDefault="00DF3A3A" w:rsidP="00D17C9F">
      <w:pPr>
        <w:spacing w:line="360" w:lineRule="auto"/>
      </w:pPr>
      <w:r>
        <w:object w:dxaOrig="9881" w:dyaOrig="5734">
          <v:shape id="_x0000_i1040" type="#_x0000_t75" style="width:493.5pt;height:240.75pt" o:ole="">
            <v:imagedata r:id="rId37" o:title=""/>
          </v:shape>
          <o:OLEObject Type="Embed" ProgID="Visio.Drawing.11" ShapeID="_x0000_i1040" DrawAspect="Content" ObjectID="_1402388529" r:id="rId38"/>
        </w:object>
      </w:r>
    </w:p>
    <w:p w:rsidR="00D17C9F" w:rsidRPr="008040F1" w:rsidRDefault="00D17C9F" w:rsidP="00D17C9F">
      <w:pPr>
        <w:rPr>
          <w:b/>
        </w:rPr>
      </w:pPr>
      <w:r w:rsidRPr="008040F1">
        <w:rPr>
          <w:rFonts w:hint="eastAsia"/>
          <w:b/>
        </w:rPr>
        <w:t>界面说明</w:t>
      </w:r>
      <w:r>
        <w:rPr>
          <w:rFonts w:hint="eastAsia"/>
          <w:b/>
        </w:rPr>
        <w:t>：</w:t>
      </w:r>
    </w:p>
    <w:p w:rsidR="00D17C9F" w:rsidRDefault="00D17C9F" w:rsidP="000214FB">
      <w:pPr>
        <w:pStyle w:val="a7"/>
        <w:numPr>
          <w:ilvl w:val="0"/>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界面提供行动查询</w:t>
      </w:r>
      <w:r w:rsidR="000214FB">
        <w:rPr>
          <w:rFonts w:asciiTheme="minorEastAsia" w:hAnsiTheme="minorEastAsia" w:hint="eastAsia"/>
          <w:lang w:val="en-AU"/>
        </w:rPr>
        <w:t>:提供业务发生日期查询</w:t>
      </w:r>
      <w:r w:rsidR="00BB0089">
        <w:rPr>
          <w:rFonts w:asciiTheme="minorEastAsia" w:hAnsiTheme="minorEastAsia" w:hint="eastAsia"/>
          <w:lang w:val="en-AU"/>
        </w:rPr>
        <w:t>(默认为系统当前日期)</w:t>
      </w:r>
      <w:r>
        <w:rPr>
          <w:rFonts w:asciiTheme="minorEastAsia" w:hAnsiTheme="minorEastAsia" w:hint="eastAsia"/>
          <w:lang w:val="en-AU"/>
        </w:rPr>
        <w:t>；</w:t>
      </w:r>
    </w:p>
    <w:p w:rsidR="000214FB" w:rsidRDefault="00D17C9F" w:rsidP="000214FB">
      <w:pPr>
        <w:pStyle w:val="a7"/>
        <w:numPr>
          <w:ilvl w:val="0"/>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查询</w:t>
      </w:r>
      <w:r w:rsidR="000214FB">
        <w:rPr>
          <w:rFonts w:asciiTheme="minorEastAsia" w:hAnsiTheme="minorEastAsia" w:hint="eastAsia"/>
          <w:lang w:val="en-AU"/>
        </w:rPr>
        <w:t>内容：</w:t>
      </w:r>
    </w:p>
    <w:p w:rsidR="000214FB" w:rsidRDefault="000214FB" w:rsidP="000214FB">
      <w:pPr>
        <w:pStyle w:val="a7"/>
        <w:numPr>
          <w:ilvl w:val="1"/>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只查一个处理日期的数据，包括所有当日处理的证券；</w:t>
      </w:r>
    </w:p>
    <w:p w:rsidR="000214FB" w:rsidRDefault="000214FB" w:rsidP="000214FB">
      <w:pPr>
        <w:pStyle w:val="a7"/>
        <w:numPr>
          <w:ilvl w:val="1"/>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lastRenderedPageBreak/>
        <w:t>只查与客户交收的数据，证券公司与结算公司的数据不在此列</w:t>
      </w:r>
      <w:r w:rsidR="00882CE3">
        <w:rPr>
          <w:rFonts w:asciiTheme="minorEastAsia" w:hAnsiTheme="minorEastAsia" w:hint="eastAsia"/>
          <w:lang w:val="en-AU"/>
        </w:rPr>
        <w:t>，目前只包括以下内容（以后会在该说明中补充）</w:t>
      </w:r>
      <w:r>
        <w:rPr>
          <w:rFonts w:asciiTheme="minorEastAsia" w:hAnsiTheme="minorEastAsia" w:hint="eastAsia"/>
          <w:lang w:val="en-AU"/>
        </w:rPr>
        <w:t>；</w:t>
      </w:r>
    </w:p>
    <w:p w:rsidR="00BF079D" w:rsidRDefault="00882CE3">
      <w:pPr>
        <w:pStyle w:val="a7"/>
        <w:numPr>
          <w:ilvl w:val="2"/>
          <w:numId w:val="256"/>
        </w:numPr>
        <w:tabs>
          <w:tab w:val="left" w:pos="7088"/>
        </w:tabs>
        <w:spacing w:line="360" w:lineRule="auto"/>
        <w:ind w:firstLineChars="0"/>
        <w:rPr>
          <w:rFonts w:asciiTheme="minorEastAsia" w:hAnsiTheme="minorEastAsia"/>
          <w:lang w:val="en-AU"/>
        </w:rPr>
      </w:pPr>
      <w:r>
        <w:rPr>
          <w:rFonts w:hint="eastAsia"/>
        </w:rPr>
        <w:t>供股行权；（扣除客户的费用）；</w:t>
      </w:r>
    </w:p>
    <w:p w:rsidR="00BF079D" w:rsidRDefault="00882CE3">
      <w:pPr>
        <w:pStyle w:val="a7"/>
        <w:numPr>
          <w:ilvl w:val="2"/>
          <w:numId w:val="256"/>
        </w:numPr>
        <w:tabs>
          <w:tab w:val="left" w:pos="7088"/>
        </w:tabs>
        <w:spacing w:line="360" w:lineRule="auto"/>
        <w:ind w:firstLineChars="0"/>
        <w:rPr>
          <w:rFonts w:asciiTheme="minorEastAsia" w:hAnsiTheme="minorEastAsia"/>
          <w:lang w:val="en-AU"/>
        </w:rPr>
      </w:pPr>
      <w:r>
        <w:rPr>
          <w:rFonts w:hint="eastAsia"/>
        </w:rPr>
        <w:t>现金股息；（股息、手续费、过户费）；</w:t>
      </w:r>
    </w:p>
    <w:p w:rsidR="00BF079D" w:rsidRDefault="00882CE3">
      <w:pPr>
        <w:pStyle w:val="a7"/>
        <w:numPr>
          <w:ilvl w:val="2"/>
          <w:numId w:val="256"/>
        </w:numPr>
        <w:tabs>
          <w:tab w:val="left" w:pos="7088"/>
        </w:tabs>
        <w:spacing w:line="360" w:lineRule="auto"/>
        <w:ind w:firstLineChars="0"/>
        <w:rPr>
          <w:rFonts w:asciiTheme="minorEastAsia" w:hAnsiTheme="minorEastAsia"/>
          <w:lang w:val="en-AU"/>
        </w:rPr>
      </w:pPr>
      <w:r>
        <w:rPr>
          <w:rFonts w:hint="eastAsia"/>
        </w:rPr>
        <w:t>股票股息；（手续费、过户费）；</w:t>
      </w:r>
    </w:p>
    <w:p w:rsidR="00BF079D" w:rsidRDefault="00882CE3">
      <w:pPr>
        <w:pStyle w:val="a7"/>
        <w:numPr>
          <w:ilvl w:val="2"/>
          <w:numId w:val="256"/>
        </w:numPr>
        <w:tabs>
          <w:tab w:val="left" w:pos="7088"/>
        </w:tabs>
        <w:spacing w:line="360" w:lineRule="auto"/>
        <w:ind w:firstLineChars="0"/>
        <w:rPr>
          <w:rFonts w:asciiTheme="minorEastAsia" w:hAnsiTheme="minorEastAsia"/>
          <w:lang w:val="en-AU"/>
        </w:rPr>
      </w:pPr>
      <w:r>
        <w:rPr>
          <w:rFonts w:hint="eastAsia"/>
        </w:rPr>
        <w:t>以股代息；（股息</w:t>
      </w:r>
      <w:r>
        <w:rPr>
          <w:rFonts w:hint="eastAsia"/>
        </w:rPr>
        <w:t>[</w:t>
      </w:r>
      <w:r>
        <w:rPr>
          <w:rFonts w:hint="eastAsia"/>
        </w:rPr>
        <w:t>不同币种</w:t>
      </w:r>
      <w:r>
        <w:rPr>
          <w:rFonts w:hint="eastAsia"/>
        </w:rPr>
        <w:t>]</w:t>
      </w:r>
      <w:r>
        <w:rPr>
          <w:rFonts w:hint="eastAsia"/>
        </w:rPr>
        <w:t>、手续费、过户费）</w:t>
      </w:r>
    </w:p>
    <w:p w:rsidR="00D17C9F" w:rsidRDefault="00D17C9F" w:rsidP="000214FB">
      <w:pPr>
        <w:pStyle w:val="a7"/>
        <w:numPr>
          <w:ilvl w:val="0"/>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展示</w:t>
      </w:r>
      <w:r w:rsidR="000214FB">
        <w:rPr>
          <w:rFonts w:asciiTheme="minorEastAsia" w:hAnsiTheme="minorEastAsia" w:hint="eastAsia"/>
          <w:lang w:val="en-AU"/>
        </w:rPr>
        <w:t>内容</w:t>
      </w:r>
      <w:r>
        <w:rPr>
          <w:rFonts w:asciiTheme="minorEastAsia" w:hAnsiTheme="minorEastAsia" w:hint="eastAsia"/>
          <w:lang w:val="en-AU"/>
        </w:rPr>
        <w:t>；</w:t>
      </w:r>
    </w:p>
    <w:p w:rsidR="000214FB" w:rsidRDefault="000214FB" w:rsidP="000214FB">
      <w:pPr>
        <w:pStyle w:val="a7"/>
        <w:numPr>
          <w:ilvl w:val="1"/>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业务发生日期；</w:t>
      </w:r>
    </w:p>
    <w:p w:rsidR="000214FB" w:rsidRDefault="000214FB" w:rsidP="000214FB">
      <w:pPr>
        <w:pStyle w:val="a7"/>
        <w:numPr>
          <w:ilvl w:val="1"/>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调整日期；</w:t>
      </w:r>
    </w:p>
    <w:p w:rsidR="000214FB" w:rsidRDefault="000214FB" w:rsidP="000214FB">
      <w:pPr>
        <w:pStyle w:val="a7"/>
        <w:numPr>
          <w:ilvl w:val="1"/>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发生金额；</w:t>
      </w:r>
    </w:p>
    <w:p w:rsidR="000214FB" w:rsidRDefault="000214FB" w:rsidP="000214FB">
      <w:pPr>
        <w:pStyle w:val="a7"/>
        <w:numPr>
          <w:ilvl w:val="1"/>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调整方向；</w:t>
      </w:r>
    </w:p>
    <w:p w:rsidR="000214FB" w:rsidRDefault="000214FB" w:rsidP="000214FB">
      <w:pPr>
        <w:pStyle w:val="a7"/>
        <w:numPr>
          <w:ilvl w:val="1"/>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调整金额（港币）</w:t>
      </w:r>
    </w:p>
    <w:p w:rsidR="000214FB" w:rsidRDefault="000214FB" w:rsidP="000214FB">
      <w:pPr>
        <w:pStyle w:val="a7"/>
        <w:numPr>
          <w:ilvl w:val="1"/>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备注；</w:t>
      </w:r>
      <w:r w:rsidR="00412A58">
        <w:rPr>
          <w:rFonts w:asciiTheme="minorEastAsia" w:hAnsiTheme="minorEastAsia" w:hint="eastAsia"/>
          <w:lang w:val="en-AU"/>
        </w:rPr>
        <w:t>证券代码（5位）+“__”+“业务说明”</w:t>
      </w:r>
    </w:p>
    <w:p w:rsidR="00412A58" w:rsidRDefault="00412A58" w:rsidP="00412A58">
      <w:pPr>
        <w:pStyle w:val="a7"/>
        <w:numPr>
          <w:ilvl w:val="2"/>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业务说明：“业务内容”+“费用类别”</w:t>
      </w:r>
    </w:p>
    <w:p w:rsidR="00412A58" w:rsidRDefault="00412A58" w:rsidP="00412A58">
      <w:pPr>
        <w:pStyle w:val="a7"/>
        <w:numPr>
          <w:ilvl w:val="2"/>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比如现金股息业务，证券代码为00386，一般有三种；</w:t>
      </w:r>
    </w:p>
    <w:p w:rsidR="00412A58" w:rsidRDefault="00412A58" w:rsidP="00412A58">
      <w:pPr>
        <w:pStyle w:val="a7"/>
        <w:numPr>
          <w:ilvl w:val="2"/>
          <w:numId w:val="256"/>
        </w:numPr>
        <w:tabs>
          <w:tab w:val="left" w:pos="7088"/>
        </w:tabs>
        <w:spacing w:line="360" w:lineRule="auto"/>
        <w:ind w:firstLineChars="0"/>
        <w:rPr>
          <w:rFonts w:asciiTheme="minorEastAsia" w:hAnsiTheme="minorEastAsia"/>
          <w:lang w:val="en-AU"/>
        </w:rPr>
      </w:pPr>
      <w:r>
        <w:rPr>
          <w:rFonts w:asciiTheme="minorEastAsia" w:hAnsiTheme="minorEastAsia"/>
          <w:lang w:val="en-AU"/>
        </w:rPr>
        <w:t>“</w:t>
      </w:r>
      <w:r>
        <w:rPr>
          <w:rFonts w:asciiTheme="minorEastAsia" w:hAnsiTheme="minorEastAsia" w:hint="eastAsia"/>
          <w:lang w:val="en-AU"/>
        </w:rPr>
        <w:t>00386__现金股息” ；</w:t>
      </w:r>
    </w:p>
    <w:p w:rsidR="00412A58" w:rsidRDefault="00412A58" w:rsidP="00412A58">
      <w:pPr>
        <w:pStyle w:val="a7"/>
        <w:numPr>
          <w:ilvl w:val="2"/>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“00386__现金股息（手续费）”</w:t>
      </w:r>
    </w:p>
    <w:p w:rsidR="00412A58" w:rsidRPr="00412A58" w:rsidRDefault="00412A58" w:rsidP="00412A58">
      <w:pPr>
        <w:pStyle w:val="a7"/>
        <w:numPr>
          <w:ilvl w:val="2"/>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“00386__现金股息（过户费）”</w:t>
      </w:r>
    </w:p>
    <w:p w:rsidR="00BB0089" w:rsidRDefault="00BB0089" w:rsidP="000214FB">
      <w:pPr>
        <w:pStyle w:val="a7"/>
        <w:numPr>
          <w:ilvl w:val="0"/>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查询结果按证券代码排序（备注中要体现证券代码）；</w:t>
      </w:r>
    </w:p>
    <w:p w:rsidR="00BB0089" w:rsidRDefault="00BB0089" w:rsidP="000214FB">
      <w:pPr>
        <w:pStyle w:val="a7"/>
        <w:numPr>
          <w:ilvl w:val="0"/>
          <w:numId w:val="256"/>
        </w:numPr>
        <w:tabs>
          <w:tab w:val="left" w:pos="7088"/>
        </w:tabs>
        <w:spacing w:line="360" w:lineRule="auto"/>
        <w:ind w:firstLineChars="0"/>
        <w:rPr>
          <w:rFonts w:asciiTheme="minorEastAsia" w:hAnsiTheme="minorEastAsia"/>
          <w:lang w:val="en-AU"/>
        </w:rPr>
      </w:pPr>
      <w:r>
        <w:rPr>
          <w:rFonts w:asciiTheme="minorEastAsia" w:hAnsiTheme="minorEastAsia" w:hint="eastAsia"/>
          <w:lang w:val="en-AU"/>
        </w:rPr>
        <w:t>支持导出EXCEL</w:t>
      </w:r>
    </w:p>
    <w:p w:rsidR="00BF079D" w:rsidRDefault="00BF079D">
      <w:pPr>
        <w:pStyle w:val="a7"/>
        <w:tabs>
          <w:tab w:val="left" w:pos="7088"/>
        </w:tabs>
        <w:spacing w:line="360" w:lineRule="auto"/>
        <w:ind w:left="425" w:firstLineChars="0" w:firstLine="0"/>
        <w:rPr>
          <w:rFonts w:asciiTheme="minorEastAsia" w:hAnsiTheme="minorEastAsia"/>
          <w:lang w:val="en-AU"/>
        </w:rPr>
      </w:pPr>
    </w:p>
    <w:p w:rsidR="00BF079D" w:rsidRDefault="00D17C9F">
      <w:pPr>
        <w:pStyle w:val="4"/>
        <w:numPr>
          <w:ilvl w:val="0"/>
          <w:numId w:val="254"/>
        </w:numPr>
      </w:pPr>
      <w:r>
        <w:rPr>
          <w:rFonts w:hint="eastAsia"/>
        </w:rPr>
        <w:t>业务功能</w:t>
      </w:r>
    </w:p>
    <w:p w:rsidR="00BF079D" w:rsidRDefault="00BB0089">
      <w:pPr>
        <w:pStyle w:val="a7"/>
        <w:numPr>
          <w:ilvl w:val="0"/>
          <w:numId w:val="257"/>
        </w:numPr>
        <w:spacing w:line="360" w:lineRule="auto"/>
        <w:ind w:firstLineChars="0"/>
        <w:rPr>
          <w:rFonts w:asciiTheme="minorEastAsia" w:hAnsiTheme="minorEastAsia"/>
        </w:rPr>
      </w:pPr>
      <w:r>
        <w:rPr>
          <w:rFonts w:asciiTheme="minorEastAsia" w:hAnsiTheme="minorEastAsia" w:hint="eastAsia"/>
          <w:lang w:val="en-AU"/>
        </w:rPr>
        <w:t>根据业务日期查询出所有指定日期处理的行动资金交收数据；</w:t>
      </w:r>
    </w:p>
    <w:p w:rsidR="00BF079D" w:rsidRDefault="00412A58">
      <w:pPr>
        <w:pStyle w:val="a7"/>
        <w:numPr>
          <w:ilvl w:val="1"/>
          <w:numId w:val="257"/>
        </w:numPr>
        <w:spacing w:line="360" w:lineRule="auto"/>
        <w:ind w:firstLineChars="0"/>
        <w:rPr>
          <w:rFonts w:asciiTheme="minorEastAsia" w:hAnsiTheme="minorEastAsia"/>
        </w:rPr>
      </w:pPr>
      <w:r>
        <w:rPr>
          <w:rFonts w:asciiTheme="minorEastAsia" w:hAnsiTheme="minorEastAsia" w:hint="eastAsia"/>
          <w:lang w:val="en-AU"/>
        </w:rPr>
        <w:t>数据展示完全根据界面说明中展示；</w:t>
      </w:r>
    </w:p>
    <w:p w:rsidR="00BF079D" w:rsidRDefault="00882CE3">
      <w:pPr>
        <w:pStyle w:val="a7"/>
        <w:numPr>
          <w:ilvl w:val="1"/>
          <w:numId w:val="257"/>
        </w:numPr>
        <w:spacing w:line="360" w:lineRule="auto"/>
        <w:ind w:firstLineChars="0"/>
        <w:rPr>
          <w:rFonts w:asciiTheme="minorEastAsia" w:hAnsiTheme="minorEastAsia"/>
        </w:rPr>
      </w:pPr>
      <w:r>
        <w:rPr>
          <w:rFonts w:asciiTheme="minorEastAsia" w:hAnsiTheme="minorEastAsia" w:hint="eastAsia"/>
          <w:lang w:val="en-AU"/>
        </w:rPr>
        <w:t>具体每一类资金，请参见不同业务描述章节；</w:t>
      </w:r>
    </w:p>
    <w:p w:rsidR="00BF079D" w:rsidRDefault="00412A58">
      <w:pPr>
        <w:pStyle w:val="a7"/>
        <w:numPr>
          <w:ilvl w:val="0"/>
          <w:numId w:val="257"/>
        </w:numPr>
        <w:spacing w:line="360" w:lineRule="auto"/>
        <w:ind w:firstLineChars="0"/>
        <w:rPr>
          <w:rFonts w:asciiTheme="minorEastAsia" w:hAnsiTheme="minorEastAsia"/>
        </w:rPr>
      </w:pPr>
      <w:r>
        <w:rPr>
          <w:rFonts w:asciiTheme="minorEastAsia" w:hAnsiTheme="minorEastAsia" w:hint="eastAsia"/>
        </w:rPr>
        <w:t>支持导出EXECL文件；</w:t>
      </w:r>
    </w:p>
    <w:p w:rsidR="00D17C9F" w:rsidRPr="00D17C9F" w:rsidRDefault="00D17C9F" w:rsidP="00470CD9"/>
    <w:p w:rsidR="00444C35" w:rsidRDefault="00444C35" w:rsidP="00444C35">
      <w:pPr>
        <w:pStyle w:val="2"/>
        <w:widowControl/>
        <w:tabs>
          <w:tab w:val="left" w:pos="-720"/>
        </w:tabs>
        <w:suppressAutoHyphens/>
        <w:overflowPunct w:val="0"/>
        <w:autoSpaceDE w:val="0"/>
        <w:autoSpaceDN w:val="0"/>
        <w:adjustRightInd w:val="0"/>
        <w:spacing w:before="60" w:after="20" w:line="240" w:lineRule="auto"/>
        <w:jc w:val="left"/>
        <w:textAlignment w:val="baseline"/>
        <w:rPr>
          <w:sz w:val="30"/>
          <w:szCs w:val="30"/>
        </w:rPr>
      </w:pPr>
      <w:bookmarkStart w:id="45" w:name="_Toc296808717"/>
      <w:r>
        <w:rPr>
          <w:rFonts w:hint="eastAsia"/>
          <w:sz w:val="30"/>
          <w:szCs w:val="30"/>
        </w:rPr>
        <w:lastRenderedPageBreak/>
        <w:t>F</w:t>
      </w:r>
      <w:r w:rsidR="005F65BF">
        <w:rPr>
          <w:rFonts w:hint="eastAsia"/>
          <w:sz w:val="30"/>
          <w:szCs w:val="30"/>
        </w:rPr>
        <w:t>6</w:t>
      </w:r>
      <w:r>
        <w:rPr>
          <w:rFonts w:hint="eastAsia"/>
          <w:sz w:val="30"/>
          <w:szCs w:val="30"/>
        </w:rPr>
        <w:t>公司行动信息查询</w:t>
      </w:r>
      <w:bookmarkEnd w:id="45"/>
    </w:p>
    <w:p w:rsidR="005F65BF" w:rsidRDefault="005F65BF" w:rsidP="005F65BF">
      <w:pPr>
        <w:pStyle w:val="3"/>
        <w:ind w:leftChars="100" w:left="210"/>
      </w:pPr>
      <w:bookmarkStart w:id="46" w:name="_Toc296808718"/>
      <w:r>
        <w:rPr>
          <w:rFonts w:hint="eastAsia"/>
        </w:rPr>
        <w:t>F6.1</w:t>
      </w:r>
      <w:r>
        <w:rPr>
          <w:rFonts w:hint="eastAsia"/>
        </w:rPr>
        <w:t>行动事件查询</w:t>
      </w:r>
      <w:bookmarkEnd w:id="46"/>
    </w:p>
    <w:p w:rsidR="005F65BF" w:rsidRDefault="005F65BF" w:rsidP="00923FB5">
      <w:pPr>
        <w:pStyle w:val="4"/>
        <w:numPr>
          <w:ilvl w:val="0"/>
          <w:numId w:val="14"/>
        </w:numPr>
      </w:pPr>
      <w:r>
        <w:rPr>
          <w:rFonts w:hint="eastAsia"/>
        </w:rPr>
        <w:t>业务描述</w:t>
      </w:r>
    </w:p>
    <w:p w:rsidR="005F65BF" w:rsidRDefault="005F65BF" w:rsidP="005F65BF">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公司行动的处理过程，每一个步骤都详细记录，在处理结束后对其归档，系统支持查询每个行动的处理过程，支持查询每个行动的客户消息发送；</w:t>
      </w:r>
    </w:p>
    <w:p w:rsidR="005F65BF" w:rsidRDefault="005F65BF" w:rsidP="00923FB5">
      <w:pPr>
        <w:pStyle w:val="4"/>
        <w:numPr>
          <w:ilvl w:val="0"/>
          <w:numId w:val="14"/>
        </w:numPr>
      </w:pPr>
      <w:r>
        <w:rPr>
          <w:rFonts w:hint="eastAsia"/>
        </w:rPr>
        <w:t>用户界面</w:t>
      </w:r>
    </w:p>
    <w:p w:rsidR="005F65BF" w:rsidRDefault="00671369" w:rsidP="005F65BF">
      <w:r>
        <w:object w:dxaOrig="9825" w:dyaOrig="4600">
          <v:shape id="_x0000_i1041" type="#_x0000_t75" style="width:414.75pt;height:194.25pt" o:ole="">
            <v:imagedata r:id="rId39" o:title=""/>
          </v:shape>
          <o:OLEObject Type="Embed" ProgID="Visio.Drawing.11" ShapeID="_x0000_i1041" DrawAspect="Content" ObjectID="_1402388530" r:id="rId40"/>
        </w:object>
      </w:r>
    </w:p>
    <w:p w:rsidR="005F65BF" w:rsidRPr="005F65BF" w:rsidRDefault="005F65BF" w:rsidP="005F65BF">
      <w:pPr>
        <w:rPr>
          <w:b/>
        </w:rPr>
      </w:pPr>
      <w:r w:rsidRPr="005F65BF">
        <w:rPr>
          <w:rFonts w:hint="eastAsia"/>
          <w:b/>
        </w:rPr>
        <w:t>界面说明：</w:t>
      </w:r>
    </w:p>
    <w:p w:rsidR="00D17C9F" w:rsidRDefault="00A46E23">
      <w:pPr>
        <w:pStyle w:val="a7"/>
        <w:numPr>
          <w:ilvl w:val="0"/>
          <w:numId w:val="232"/>
        </w:numPr>
        <w:spacing w:line="360" w:lineRule="auto"/>
        <w:ind w:firstLineChars="0"/>
        <w:rPr>
          <w:rFonts w:asciiTheme="minorEastAsia" w:hAnsiTheme="minorEastAsia"/>
        </w:rPr>
      </w:pPr>
      <w:r>
        <w:rPr>
          <w:rFonts w:asciiTheme="minorEastAsia" w:hAnsiTheme="minorEastAsia" w:hint="eastAsia"/>
          <w:lang w:val="en-AU"/>
        </w:rPr>
        <w:t>公司行动信息包括：公司行动、证券代码、证券名称、日期（文件处理日期）、执行类别、币种；</w:t>
      </w:r>
    </w:p>
    <w:p w:rsidR="00D17C9F" w:rsidRDefault="007D5F51">
      <w:pPr>
        <w:pStyle w:val="a7"/>
        <w:numPr>
          <w:ilvl w:val="0"/>
          <w:numId w:val="232"/>
        </w:numPr>
        <w:spacing w:line="360" w:lineRule="auto"/>
        <w:ind w:firstLineChars="0"/>
        <w:rPr>
          <w:rFonts w:asciiTheme="minorEastAsia" w:hAnsiTheme="minorEastAsia"/>
        </w:rPr>
      </w:pPr>
      <w:r>
        <w:rPr>
          <w:rFonts w:asciiTheme="minorEastAsia" w:hAnsiTheme="minorEastAsia" w:hint="eastAsia"/>
        </w:rPr>
        <w:t>详情：</w:t>
      </w:r>
    </w:p>
    <w:p w:rsidR="00D17C9F" w:rsidRDefault="007D5F51">
      <w:pPr>
        <w:pStyle w:val="a7"/>
        <w:numPr>
          <w:ilvl w:val="1"/>
          <w:numId w:val="232"/>
        </w:numPr>
        <w:spacing w:line="360" w:lineRule="auto"/>
        <w:ind w:firstLineChars="0"/>
        <w:rPr>
          <w:rFonts w:asciiTheme="minorEastAsia" w:hAnsiTheme="minorEastAsia"/>
        </w:rPr>
      </w:pPr>
      <w:r>
        <w:rPr>
          <w:rFonts w:asciiTheme="minorEastAsia" w:hAnsiTheme="minorEastAsia" w:hint="eastAsia"/>
        </w:rPr>
        <w:t>展示与行动相关的总体信息；</w:t>
      </w:r>
    </w:p>
    <w:p w:rsidR="00D17C9F" w:rsidRDefault="007D5F51">
      <w:pPr>
        <w:pStyle w:val="a7"/>
        <w:numPr>
          <w:ilvl w:val="1"/>
          <w:numId w:val="232"/>
        </w:numPr>
        <w:spacing w:line="360" w:lineRule="auto"/>
        <w:ind w:firstLineChars="0"/>
        <w:rPr>
          <w:rFonts w:asciiTheme="minorEastAsia" w:hAnsiTheme="minorEastAsia"/>
        </w:rPr>
      </w:pPr>
      <w:r>
        <w:rPr>
          <w:rFonts w:asciiTheme="minorEastAsia" w:hAnsiTheme="minorEastAsia" w:hint="eastAsia"/>
        </w:rPr>
        <w:t>不同行动展示的内容不一样；</w:t>
      </w:r>
    </w:p>
    <w:p w:rsidR="00A46E23" w:rsidRDefault="00A46E23" w:rsidP="00923FB5">
      <w:pPr>
        <w:pStyle w:val="4"/>
        <w:numPr>
          <w:ilvl w:val="0"/>
          <w:numId w:val="14"/>
        </w:numPr>
      </w:pPr>
      <w:r>
        <w:rPr>
          <w:rFonts w:hint="eastAsia"/>
        </w:rPr>
        <w:t>业务功能</w:t>
      </w:r>
    </w:p>
    <w:p w:rsidR="00A46E23" w:rsidRDefault="00A46E23" w:rsidP="007D5F51">
      <w:pPr>
        <w:pStyle w:val="a7"/>
        <w:numPr>
          <w:ilvl w:val="0"/>
          <w:numId w:val="233"/>
        </w:numPr>
        <w:spacing w:line="360" w:lineRule="auto"/>
        <w:ind w:firstLineChars="0"/>
        <w:rPr>
          <w:rFonts w:asciiTheme="minorEastAsia" w:hAnsiTheme="minorEastAsia"/>
        </w:rPr>
      </w:pPr>
      <w:r>
        <w:rPr>
          <w:rFonts w:asciiTheme="minorEastAsia" w:hAnsiTheme="minorEastAsia" w:hint="eastAsia"/>
        </w:rPr>
        <w:t>用户选中一个行动后，通过查询客户通知信息功能能查到所有客户信息；</w:t>
      </w:r>
    </w:p>
    <w:p w:rsidR="00A46E23" w:rsidRDefault="00A46E23" w:rsidP="007D5F51">
      <w:pPr>
        <w:pStyle w:val="a7"/>
        <w:numPr>
          <w:ilvl w:val="0"/>
          <w:numId w:val="233"/>
        </w:numPr>
        <w:spacing w:line="360" w:lineRule="auto"/>
        <w:ind w:firstLineChars="0"/>
        <w:rPr>
          <w:rFonts w:asciiTheme="minorEastAsia" w:hAnsiTheme="minorEastAsia"/>
        </w:rPr>
      </w:pPr>
      <w:r>
        <w:rPr>
          <w:rFonts w:asciiTheme="minorEastAsia" w:hAnsiTheme="minorEastAsia" w:hint="eastAsia"/>
        </w:rPr>
        <w:t>用户选中一个行动后，通过查询处理过程信息功能能查到行动所有的处理过程；</w:t>
      </w:r>
    </w:p>
    <w:p w:rsidR="00A46E23" w:rsidRDefault="00A46E23" w:rsidP="007D5F51">
      <w:pPr>
        <w:pStyle w:val="a7"/>
        <w:numPr>
          <w:ilvl w:val="0"/>
          <w:numId w:val="233"/>
        </w:numPr>
        <w:spacing w:line="360" w:lineRule="auto"/>
        <w:ind w:firstLineChars="0"/>
        <w:rPr>
          <w:rFonts w:asciiTheme="minorEastAsia" w:hAnsiTheme="minorEastAsia"/>
        </w:rPr>
      </w:pPr>
      <w:r>
        <w:rPr>
          <w:rFonts w:asciiTheme="minorEastAsia" w:hAnsiTheme="minorEastAsia" w:hint="eastAsia"/>
          <w:lang w:val="en-AU"/>
        </w:rPr>
        <w:lastRenderedPageBreak/>
        <w:t>系统在公司行动信息列表中显示已</w:t>
      </w:r>
      <w:proofErr w:type="gramStart"/>
      <w:r>
        <w:rPr>
          <w:rFonts w:asciiTheme="minorEastAsia" w:hAnsiTheme="minorEastAsia" w:hint="eastAsia"/>
          <w:lang w:val="en-AU"/>
        </w:rPr>
        <w:t>作信息</w:t>
      </w:r>
      <w:proofErr w:type="gramEnd"/>
      <w:r>
        <w:rPr>
          <w:rFonts w:asciiTheme="minorEastAsia" w:hAnsiTheme="minorEastAsia" w:hint="eastAsia"/>
          <w:lang w:val="en-AU"/>
        </w:rPr>
        <w:t>发布的行动数据，数据显示内容包括：公司行动、证券代码、证券名称、内部截止日、香港结算截止日、币种、复核人、文件生成人、发布时间；</w:t>
      </w:r>
      <w:r w:rsidRPr="007468F5">
        <w:rPr>
          <w:rFonts w:asciiTheme="minorEastAsia" w:hAnsiTheme="minorEastAsia" w:hint="eastAsia"/>
        </w:rPr>
        <w:t xml:space="preserve"> </w:t>
      </w:r>
    </w:p>
    <w:p w:rsidR="007D5F51" w:rsidRDefault="007D5F51" w:rsidP="007D5F51">
      <w:pPr>
        <w:pStyle w:val="a7"/>
        <w:numPr>
          <w:ilvl w:val="0"/>
          <w:numId w:val="233"/>
        </w:numPr>
        <w:spacing w:line="360" w:lineRule="auto"/>
        <w:ind w:firstLineChars="0"/>
        <w:rPr>
          <w:rFonts w:asciiTheme="minorEastAsia" w:hAnsiTheme="minorEastAsia"/>
        </w:rPr>
      </w:pPr>
      <w:r>
        <w:rPr>
          <w:rFonts w:asciiTheme="minorEastAsia" w:hAnsiTheme="minorEastAsia" w:hint="eastAsia"/>
        </w:rPr>
        <w:t>用户点击查询信息时，系统</w:t>
      </w:r>
      <w:proofErr w:type="gramStart"/>
      <w:r>
        <w:rPr>
          <w:rFonts w:asciiTheme="minorEastAsia" w:hAnsiTheme="minorEastAsia" w:hint="eastAsia"/>
        </w:rPr>
        <w:t>按行动</w:t>
      </w:r>
      <w:proofErr w:type="gramEnd"/>
      <w:r>
        <w:rPr>
          <w:rFonts w:asciiTheme="minorEastAsia" w:hAnsiTheme="minorEastAsia" w:hint="eastAsia"/>
        </w:rPr>
        <w:t>类别显示其相关的信息；</w:t>
      </w:r>
    </w:p>
    <w:p w:rsidR="00D17C9F" w:rsidRDefault="007D5F51">
      <w:pPr>
        <w:pStyle w:val="a7"/>
        <w:numPr>
          <w:ilvl w:val="1"/>
          <w:numId w:val="233"/>
        </w:numPr>
        <w:spacing w:line="360" w:lineRule="auto"/>
        <w:ind w:firstLineChars="0"/>
        <w:rPr>
          <w:rFonts w:asciiTheme="minorEastAsia" w:hAnsiTheme="minorEastAsia"/>
        </w:rPr>
      </w:pPr>
      <w:r>
        <w:rPr>
          <w:rFonts w:asciiTheme="minorEastAsia" w:hAnsiTheme="minorEastAsia" w:hint="eastAsia"/>
        </w:rPr>
        <w:t>供股权分配：证券代码、证券名称、持仓数量、供股权代码、供股权数量、认购标的股票代码、认购股票名称、认购价格、是否额外认购、供股认购开始日期、供股认购截止日期、供股交易截止日期、供</w:t>
      </w:r>
      <w:proofErr w:type="gramStart"/>
      <w:r>
        <w:rPr>
          <w:rFonts w:asciiTheme="minorEastAsia" w:hAnsiTheme="minorEastAsia" w:hint="eastAsia"/>
        </w:rPr>
        <w:t>股内部</w:t>
      </w:r>
      <w:proofErr w:type="gramEnd"/>
      <w:r>
        <w:rPr>
          <w:rFonts w:asciiTheme="minorEastAsia" w:hAnsiTheme="minorEastAsia" w:hint="eastAsia"/>
        </w:rPr>
        <w:t>截止日期、供股外部截止日期；</w:t>
      </w:r>
    </w:p>
    <w:p w:rsidR="00D17C9F" w:rsidRDefault="007D5F51">
      <w:pPr>
        <w:pStyle w:val="a7"/>
        <w:numPr>
          <w:ilvl w:val="1"/>
          <w:numId w:val="233"/>
        </w:numPr>
        <w:spacing w:line="360" w:lineRule="auto"/>
        <w:ind w:firstLineChars="0"/>
        <w:rPr>
          <w:rFonts w:asciiTheme="minorEastAsia" w:hAnsiTheme="minorEastAsia"/>
        </w:rPr>
      </w:pPr>
      <w:r>
        <w:rPr>
          <w:rFonts w:asciiTheme="minorEastAsia" w:hAnsiTheme="minorEastAsia" w:hint="eastAsia"/>
        </w:rPr>
        <w:t>供股到账：</w:t>
      </w:r>
      <w:r w:rsidR="001B24EE">
        <w:rPr>
          <w:rFonts w:asciiTheme="minorEastAsia" w:hAnsiTheme="minorEastAsia" w:hint="eastAsia"/>
        </w:rPr>
        <w:t>供股权代码、标的证券代码、证券名称、供股到账股份数量、额外认购中</w:t>
      </w:r>
      <w:proofErr w:type="gramStart"/>
      <w:r w:rsidR="001B24EE">
        <w:rPr>
          <w:rFonts w:asciiTheme="minorEastAsia" w:hAnsiTheme="minorEastAsia" w:hint="eastAsia"/>
        </w:rPr>
        <w:t>筌</w:t>
      </w:r>
      <w:proofErr w:type="gramEnd"/>
      <w:r w:rsidR="001B24EE">
        <w:rPr>
          <w:rFonts w:asciiTheme="minorEastAsia" w:hAnsiTheme="minorEastAsia" w:hint="eastAsia"/>
        </w:rPr>
        <w:t>数量、退款金额、到账日期</w:t>
      </w:r>
      <w:r>
        <w:rPr>
          <w:rFonts w:asciiTheme="minorEastAsia" w:hAnsiTheme="minorEastAsia" w:hint="eastAsia"/>
        </w:rPr>
        <w:t>；</w:t>
      </w:r>
    </w:p>
    <w:p w:rsidR="00D17C9F" w:rsidRDefault="007D5F51">
      <w:pPr>
        <w:pStyle w:val="a7"/>
        <w:numPr>
          <w:ilvl w:val="1"/>
          <w:numId w:val="233"/>
        </w:numPr>
        <w:spacing w:line="360" w:lineRule="auto"/>
        <w:ind w:firstLineChars="0"/>
        <w:rPr>
          <w:rFonts w:asciiTheme="minorEastAsia" w:hAnsiTheme="minorEastAsia"/>
        </w:rPr>
      </w:pPr>
      <w:r>
        <w:rPr>
          <w:rFonts w:asciiTheme="minorEastAsia" w:hAnsiTheme="minorEastAsia" w:hint="eastAsia"/>
        </w:rPr>
        <w:t>现金股息：</w:t>
      </w:r>
      <w:r w:rsidR="001B24EE">
        <w:rPr>
          <w:rFonts w:asciiTheme="minorEastAsia" w:hAnsiTheme="minorEastAsia" w:hint="eastAsia"/>
        </w:rPr>
        <w:t>股票代码、股票名称、持仓数量、现金股息金额、派息币种、处理日期</w:t>
      </w:r>
      <w:r>
        <w:rPr>
          <w:rFonts w:asciiTheme="minorEastAsia" w:hAnsiTheme="minorEastAsia" w:hint="eastAsia"/>
        </w:rPr>
        <w:t>；</w:t>
      </w:r>
    </w:p>
    <w:p w:rsidR="00D17C9F" w:rsidRDefault="007D5F51">
      <w:pPr>
        <w:pStyle w:val="a7"/>
        <w:numPr>
          <w:ilvl w:val="1"/>
          <w:numId w:val="233"/>
        </w:numPr>
        <w:spacing w:line="360" w:lineRule="auto"/>
        <w:ind w:firstLineChars="0"/>
        <w:rPr>
          <w:rFonts w:asciiTheme="minorEastAsia" w:hAnsiTheme="minorEastAsia"/>
        </w:rPr>
      </w:pPr>
      <w:r>
        <w:rPr>
          <w:rFonts w:asciiTheme="minorEastAsia" w:hAnsiTheme="minorEastAsia" w:hint="eastAsia"/>
        </w:rPr>
        <w:t>股票股息：</w:t>
      </w:r>
      <w:r w:rsidR="001B24EE">
        <w:rPr>
          <w:rFonts w:asciiTheme="minorEastAsia" w:hAnsiTheme="minorEastAsia" w:hint="eastAsia"/>
        </w:rPr>
        <w:t>股票代码、股票名称、持仓数量、股息数量、处理日期</w:t>
      </w:r>
      <w:r>
        <w:rPr>
          <w:rFonts w:asciiTheme="minorEastAsia" w:hAnsiTheme="minorEastAsia" w:hint="eastAsia"/>
        </w:rPr>
        <w:t>；</w:t>
      </w:r>
    </w:p>
    <w:p w:rsidR="00D17C9F" w:rsidRDefault="007D5F51">
      <w:pPr>
        <w:pStyle w:val="a7"/>
        <w:numPr>
          <w:ilvl w:val="1"/>
          <w:numId w:val="233"/>
        </w:numPr>
        <w:spacing w:line="360" w:lineRule="auto"/>
        <w:ind w:firstLineChars="0"/>
        <w:rPr>
          <w:rFonts w:asciiTheme="minorEastAsia" w:hAnsiTheme="minorEastAsia"/>
        </w:rPr>
      </w:pPr>
      <w:r>
        <w:rPr>
          <w:rFonts w:asciiTheme="minorEastAsia" w:hAnsiTheme="minorEastAsia" w:hint="eastAsia"/>
        </w:rPr>
        <w:t>以股代息通知：</w:t>
      </w:r>
      <w:r w:rsidR="001B24EE">
        <w:rPr>
          <w:rFonts w:asciiTheme="minorEastAsia" w:hAnsiTheme="minorEastAsia" w:hint="eastAsia"/>
        </w:rPr>
        <w:t>证券代码、证券名称、持仓数量、派息币种（多个币种用分隔符分开）、每股派息金额、换购价格、可选择币种、以股代息行权开始时间、以股代息行权内部截止日期、以股代息行权外部截止日期</w:t>
      </w:r>
      <w:r>
        <w:rPr>
          <w:rFonts w:asciiTheme="minorEastAsia" w:hAnsiTheme="minorEastAsia" w:hint="eastAsia"/>
        </w:rPr>
        <w:t>；</w:t>
      </w:r>
    </w:p>
    <w:p w:rsidR="00D17C9F" w:rsidRDefault="001B24EE">
      <w:pPr>
        <w:pStyle w:val="a7"/>
        <w:numPr>
          <w:ilvl w:val="1"/>
          <w:numId w:val="233"/>
        </w:numPr>
        <w:spacing w:line="360" w:lineRule="auto"/>
        <w:ind w:firstLineChars="0"/>
        <w:rPr>
          <w:rFonts w:asciiTheme="minorEastAsia" w:hAnsiTheme="minorEastAsia"/>
        </w:rPr>
      </w:pPr>
      <w:r>
        <w:rPr>
          <w:rFonts w:asciiTheme="minorEastAsia" w:hAnsiTheme="minorEastAsia" w:hint="eastAsia"/>
        </w:rPr>
        <w:t>以股代息到账：股票代码、股票名称、派息币种、派息金额、以股代息数量、处理日期；</w:t>
      </w:r>
    </w:p>
    <w:p w:rsidR="00D17C9F" w:rsidRDefault="001B24EE">
      <w:pPr>
        <w:pStyle w:val="a7"/>
        <w:numPr>
          <w:ilvl w:val="2"/>
          <w:numId w:val="233"/>
        </w:numPr>
        <w:spacing w:line="360" w:lineRule="auto"/>
        <w:ind w:firstLineChars="0"/>
        <w:rPr>
          <w:rFonts w:asciiTheme="minorEastAsia" w:hAnsiTheme="minorEastAsia"/>
        </w:rPr>
      </w:pPr>
      <w:r>
        <w:rPr>
          <w:rFonts w:asciiTheme="minorEastAsia" w:hAnsiTheme="minorEastAsia" w:hint="eastAsia"/>
        </w:rPr>
        <w:t>格式：以上每一项选择为一行；</w:t>
      </w:r>
    </w:p>
    <w:p w:rsidR="00A46E23" w:rsidRDefault="00A46E23" w:rsidP="00A46E23">
      <w:pPr>
        <w:pStyle w:val="3"/>
        <w:ind w:leftChars="100" w:left="210"/>
      </w:pPr>
      <w:bookmarkStart w:id="47" w:name="_Toc296808719"/>
      <w:r>
        <w:rPr>
          <w:rFonts w:hint="eastAsia"/>
        </w:rPr>
        <w:t>F6.</w:t>
      </w:r>
      <w:r w:rsidR="00D97CA6">
        <w:rPr>
          <w:rFonts w:hint="eastAsia"/>
        </w:rPr>
        <w:t>2</w:t>
      </w:r>
      <w:r>
        <w:rPr>
          <w:rFonts w:hint="eastAsia"/>
        </w:rPr>
        <w:t>通知信息查询</w:t>
      </w:r>
      <w:bookmarkEnd w:id="47"/>
    </w:p>
    <w:p w:rsidR="00A46E23" w:rsidRDefault="00A46E23" w:rsidP="00D95A93">
      <w:pPr>
        <w:pStyle w:val="4"/>
        <w:numPr>
          <w:ilvl w:val="0"/>
          <w:numId w:val="66"/>
        </w:numPr>
      </w:pPr>
      <w:r>
        <w:rPr>
          <w:rFonts w:hint="eastAsia"/>
        </w:rPr>
        <w:t>业务描述</w:t>
      </w:r>
    </w:p>
    <w:p w:rsidR="00A46E23" w:rsidRDefault="00A46E23" w:rsidP="00A46E23">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根据行动信息查询所有客户通知信息；</w:t>
      </w:r>
    </w:p>
    <w:p w:rsidR="00A46E23" w:rsidRDefault="00A46E23" w:rsidP="00D95A93">
      <w:pPr>
        <w:pStyle w:val="4"/>
        <w:numPr>
          <w:ilvl w:val="0"/>
          <w:numId w:val="66"/>
        </w:numPr>
      </w:pPr>
      <w:r>
        <w:rPr>
          <w:rFonts w:hint="eastAsia"/>
        </w:rPr>
        <w:lastRenderedPageBreak/>
        <w:t>用户界面</w:t>
      </w:r>
    </w:p>
    <w:p w:rsidR="00A46E23" w:rsidRDefault="00A46E23" w:rsidP="00A46E23">
      <w:r>
        <w:object w:dxaOrig="9825" w:dyaOrig="4600">
          <v:shape id="_x0000_i1042" type="#_x0000_t75" style="width:414.75pt;height:194.25pt" o:ole="">
            <v:imagedata r:id="rId41" o:title=""/>
          </v:shape>
          <o:OLEObject Type="Embed" ProgID="Visio.Drawing.11" ShapeID="_x0000_i1042" DrawAspect="Content" ObjectID="_1402388531" r:id="rId42"/>
        </w:object>
      </w:r>
    </w:p>
    <w:p w:rsidR="007F0ED8" w:rsidRDefault="007F0ED8" w:rsidP="00D95A93">
      <w:pPr>
        <w:pStyle w:val="4"/>
        <w:numPr>
          <w:ilvl w:val="0"/>
          <w:numId w:val="66"/>
        </w:numPr>
      </w:pPr>
      <w:r>
        <w:rPr>
          <w:rFonts w:hint="eastAsia"/>
        </w:rPr>
        <w:t>功能描述</w:t>
      </w:r>
    </w:p>
    <w:p w:rsidR="007F0ED8" w:rsidRDefault="007F0ED8" w:rsidP="00D95A93">
      <w:pPr>
        <w:pStyle w:val="a7"/>
        <w:numPr>
          <w:ilvl w:val="0"/>
          <w:numId w:val="67"/>
        </w:numPr>
        <w:spacing w:line="360" w:lineRule="auto"/>
        <w:ind w:firstLineChars="0"/>
        <w:rPr>
          <w:rFonts w:asciiTheme="minorEastAsia" w:hAnsiTheme="minorEastAsia"/>
        </w:rPr>
      </w:pPr>
      <w:r>
        <w:rPr>
          <w:rFonts w:asciiTheme="minorEastAsia" w:hAnsiTheme="minorEastAsia" w:hint="eastAsia"/>
        </w:rPr>
        <w:t>查询信息至少包括，行动阶段、客户中文名称、客户英文名称、资金号、通知日期、手段、通知人、通知时间、详细内容 ；</w:t>
      </w:r>
    </w:p>
    <w:p w:rsidR="007F0ED8" w:rsidRDefault="007F0ED8" w:rsidP="00D95A93">
      <w:pPr>
        <w:pStyle w:val="a7"/>
        <w:numPr>
          <w:ilvl w:val="0"/>
          <w:numId w:val="67"/>
        </w:numPr>
        <w:spacing w:line="360" w:lineRule="auto"/>
        <w:ind w:firstLineChars="0"/>
        <w:rPr>
          <w:rFonts w:asciiTheme="minorEastAsia" w:hAnsiTheme="minorEastAsia"/>
        </w:rPr>
      </w:pPr>
      <w:r>
        <w:rPr>
          <w:rFonts w:asciiTheme="minorEastAsia" w:hAnsiTheme="minorEastAsia" w:hint="eastAsia"/>
        </w:rPr>
        <w:t>通过详情可以查询详细内容，详细内容取发送时保存的信息；</w:t>
      </w:r>
    </w:p>
    <w:p w:rsidR="00D97CA6" w:rsidRDefault="00D97CA6" w:rsidP="00D97CA6">
      <w:pPr>
        <w:pStyle w:val="3"/>
        <w:ind w:leftChars="100" w:left="210"/>
      </w:pPr>
      <w:bookmarkStart w:id="48" w:name="_Toc296808720"/>
      <w:r>
        <w:rPr>
          <w:rFonts w:hint="eastAsia"/>
        </w:rPr>
        <w:t>F6.3</w:t>
      </w:r>
      <w:r w:rsidR="00671369">
        <w:rPr>
          <w:rFonts w:hint="eastAsia"/>
        </w:rPr>
        <w:t>处理过程</w:t>
      </w:r>
      <w:r>
        <w:rPr>
          <w:rFonts w:hint="eastAsia"/>
        </w:rPr>
        <w:t>查询</w:t>
      </w:r>
      <w:bookmarkEnd w:id="48"/>
    </w:p>
    <w:p w:rsidR="00D97CA6" w:rsidRDefault="00D97CA6" w:rsidP="00D95A93">
      <w:pPr>
        <w:pStyle w:val="4"/>
        <w:numPr>
          <w:ilvl w:val="0"/>
          <w:numId w:val="68"/>
        </w:numPr>
      </w:pPr>
      <w:r>
        <w:rPr>
          <w:rFonts w:hint="eastAsia"/>
        </w:rPr>
        <w:t>业务描述</w:t>
      </w:r>
    </w:p>
    <w:p w:rsidR="00D97CA6" w:rsidRDefault="00D97CA6" w:rsidP="00D97CA6">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根据行动信息查询该行动的所有处理过程；</w:t>
      </w:r>
    </w:p>
    <w:p w:rsidR="00D97CA6" w:rsidRDefault="00D97CA6" w:rsidP="00D95A93">
      <w:pPr>
        <w:pStyle w:val="4"/>
        <w:numPr>
          <w:ilvl w:val="0"/>
          <w:numId w:val="68"/>
        </w:numPr>
      </w:pPr>
      <w:r>
        <w:rPr>
          <w:rFonts w:hint="eastAsia"/>
        </w:rPr>
        <w:lastRenderedPageBreak/>
        <w:t>用户界面</w:t>
      </w:r>
    </w:p>
    <w:p w:rsidR="00D97CA6" w:rsidRDefault="00671369" w:rsidP="00D97CA6">
      <w:r>
        <w:object w:dxaOrig="9825" w:dyaOrig="5337">
          <v:shape id="_x0000_i1043" type="#_x0000_t75" style="width:414.75pt;height:225.75pt" o:ole="">
            <v:imagedata r:id="rId43" o:title=""/>
          </v:shape>
          <o:OLEObject Type="Embed" ProgID="Visio.Drawing.11" ShapeID="_x0000_i1043" DrawAspect="Content" ObjectID="_1402388532" r:id="rId44"/>
        </w:object>
      </w:r>
    </w:p>
    <w:p w:rsidR="00D97CA6" w:rsidRDefault="00D97CA6" w:rsidP="00D95A93">
      <w:pPr>
        <w:pStyle w:val="4"/>
        <w:numPr>
          <w:ilvl w:val="0"/>
          <w:numId w:val="68"/>
        </w:numPr>
      </w:pPr>
      <w:r>
        <w:rPr>
          <w:rFonts w:hint="eastAsia"/>
        </w:rPr>
        <w:t>功能描述</w:t>
      </w:r>
    </w:p>
    <w:p w:rsidR="00D97CA6" w:rsidRDefault="00D97CA6" w:rsidP="00D95A93">
      <w:pPr>
        <w:pStyle w:val="a7"/>
        <w:numPr>
          <w:ilvl w:val="0"/>
          <w:numId w:val="69"/>
        </w:numPr>
        <w:spacing w:line="360" w:lineRule="auto"/>
        <w:ind w:firstLineChars="0"/>
        <w:rPr>
          <w:rFonts w:asciiTheme="minorEastAsia" w:hAnsiTheme="minorEastAsia"/>
        </w:rPr>
      </w:pPr>
      <w:r>
        <w:rPr>
          <w:rFonts w:asciiTheme="minorEastAsia" w:hAnsiTheme="minorEastAsia" w:hint="eastAsia"/>
        </w:rPr>
        <w:t>查询信息至少包括，行动阶段、</w:t>
      </w:r>
      <w:r w:rsidR="00671369">
        <w:rPr>
          <w:rFonts w:asciiTheme="minorEastAsia" w:hAnsiTheme="minorEastAsia" w:hint="eastAsia"/>
        </w:rPr>
        <w:t>操作类别</w:t>
      </w:r>
      <w:r>
        <w:rPr>
          <w:rFonts w:asciiTheme="minorEastAsia" w:hAnsiTheme="minorEastAsia" w:hint="eastAsia"/>
        </w:rPr>
        <w:t>、</w:t>
      </w:r>
      <w:r w:rsidR="00671369">
        <w:rPr>
          <w:rFonts w:asciiTheme="minorEastAsia" w:hAnsiTheme="minorEastAsia" w:hint="eastAsia"/>
        </w:rPr>
        <w:t>操作日期、操作时间、操作人员</w:t>
      </w:r>
      <w:r>
        <w:rPr>
          <w:rFonts w:asciiTheme="minorEastAsia" w:hAnsiTheme="minorEastAsia" w:hint="eastAsia"/>
        </w:rPr>
        <w:t>；</w:t>
      </w:r>
    </w:p>
    <w:p w:rsidR="005932A0" w:rsidRDefault="005932A0" w:rsidP="005932A0">
      <w:pPr>
        <w:pStyle w:val="3"/>
        <w:ind w:leftChars="100" w:left="210"/>
      </w:pPr>
      <w:bookmarkStart w:id="49" w:name="_Toc296808721"/>
      <w:r>
        <w:rPr>
          <w:rFonts w:hint="eastAsia"/>
        </w:rPr>
        <w:t>F6.4</w:t>
      </w:r>
      <w:r>
        <w:rPr>
          <w:rFonts w:hint="eastAsia"/>
        </w:rPr>
        <w:t>处理过程</w:t>
      </w:r>
      <w:r w:rsidR="00283046">
        <w:rPr>
          <w:rFonts w:hint="eastAsia"/>
        </w:rPr>
        <w:t>（</w:t>
      </w:r>
      <w:proofErr w:type="gramStart"/>
      <w:r w:rsidR="00283046">
        <w:rPr>
          <w:rFonts w:hint="eastAsia"/>
        </w:rPr>
        <w:t>带条件</w:t>
      </w:r>
      <w:proofErr w:type="gramEnd"/>
      <w:r w:rsidR="00283046">
        <w:rPr>
          <w:rFonts w:hint="eastAsia"/>
        </w:rPr>
        <w:t>查询）</w:t>
      </w:r>
      <w:bookmarkEnd w:id="49"/>
    </w:p>
    <w:p w:rsidR="005932A0" w:rsidRDefault="005932A0" w:rsidP="00923FB5">
      <w:pPr>
        <w:pStyle w:val="4"/>
        <w:numPr>
          <w:ilvl w:val="0"/>
          <w:numId w:val="30"/>
        </w:numPr>
      </w:pPr>
      <w:r>
        <w:rPr>
          <w:rFonts w:hint="eastAsia"/>
        </w:rPr>
        <w:t>业务描述</w:t>
      </w:r>
    </w:p>
    <w:p w:rsidR="005932A0" w:rsidRPr="008F3B0A" w:rsidRDefault="005932A0" w:rsidP="005932A0">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查看行动明细处理过程</w:t>
      </w:r>
      <w:r w:rsidRPr="008F3B0A">
        <w:rPr>
          <w:rFonts w:asciiTheme="minorEastAsia" w:hAnsiTheme="minorEastAsia" w:cs="华文仿宋" w:hint="eastAsia"/>
          <w:color w:val="000000"/>
          <w:kern w:val="0"/>
          <w:szCs w:val="21"/>
        </w:rPr>
        <w:t>。</w:t>
      </w:r>
    </w:p>
    <w:p w:rsidR="005932A0" w:rsidRDefault="005932A0" w:rsidP="00923FB5">
      <w:pPr>
        <w:pStyle w:val="4"/>
        <w:numPr>
          <w:ilvl w:val="0"/>
          <w:numId w:val="30"/>
        </w:numPr>
      </w:pPr>
      <w:r>
        <w:rPr>
          <w:rFonts w:hint="eastAsia"/>
        </w:rPr>
        <w:lastRenderedPageBreak/>
        <w:t>用户界面</w:t>
      </w:r>
    </w:p>
    <w:p w:rsidR="005932A0" w:rsidRDefault="005932A0" w:rsidP="005932A0">
      <w:r>
        <w:object w:dxaOrig="9825" w:dyaOrig="5336">
          <v:shape id="_x0000_i1044" type="#_x0000_t75" style="width:414.75pt;height:225.75pt" o:ole="">
            <v:imagedata r:id="rId45" o:title=""/>
          </v:shape>
          <o:OLEObject Type="Embed" ProgID="Visio.Drawing.11" ShapeID="_x0000_i1044" DrawAspect="Content" ObjectID="_1402388533" r:id="rId46"/>
        </w:object>
      </w:r>
    </w:p>
    <w:p w:rsidR="005932A0" w:rsidRDefault="005932A0" w:rsidP="005932A0"/>
    <w:p w:rsidR="005932A0" w:rsidRPr="00164855" w:rsidRDefault="005932A0" w:rsidP="005932A0">
      <w:pPr>
        <w:rPr>
          <w:b/>
        </w:rPr>
      </w:pPr>
      <w:r w:rsidRPr="00164855">
        <w:rPr>
          <w:rFonts w:hint="eastAsia"/>
          <w:b/>
        </w:rPr>
        <w:t>界面说明</w:t>
      </w:r>
      <w:r>
        <w:rPr>
          <w:rFonts w:hint="eastAsia"/>
          <w:b/>
        </w:rPr>
        <w:t>：</w:t>
      </w:r>
    </w:p>
    <w:p w:rsidR="005932A0" w:rsidRDefault="005932A0" w:rsidP="00923FB5">
      <w:pPr>
        <w:pStyle w:val="a7"/>
        <w:numPr>
          <w:ilvl w:val="0"/>
          <w:numId w:val="31"/>
        </w:numPr>
        <w:spacing w:line="360" w:lineRule="auto"/>
        <w:ind w:firstLineChars="0"/>
        <w:rPr>
          <w:rFonts w:asciiTheme="minorEastAsia" w:hAnsiTheme="minorEastAsia"/>
          <w:lang w:val="en-AU"/>
        </w:rPr>
      </w:pPr>
      <w:r>
        <w:rPr>
          <w:rFonts w:asciiTheme="minorEastAsia" w:hAnsiTheme="minorEastAsia" w:hint="eastAsia"/>
          <w:lang w:val="en-AU"/>
        </w:rPr>
        <w:t>通过时间段、证券代码、行动类别查询发生的行动事件；</w:t>
      </w:r>
    </w:p>
    <w:p w:rsidR="005932A0" w:rsidRDefault="005932A0" w:rsidP="00923FB5">
      <w:pPr>
        <w:pStyle w:val="a7"/>
        <w:numPr>
          <w:ilvl w:val="0"/>
          <w:numId w:val="31"/>
        </w:numPr>
        <w:spacing w:line="360" w:lineRule="auto"/>
        <w:ind w:firstLineChars="0"/>
        <w:rPr>
          <w:rFonts w:asciiTheme="minorEastAsia" w:hAnsiTheme="minorEastAsia"/>
          <w:lang w:val="en-AU"/>
        </w:rPr>
      </w:pPr>
      <w:r>
        <w:rPr>
          <w:rFonts w:asciiTheme="minorEastAsia" w:hAnsiTheme="minorEastAsia" w:hint="eastAsia"/>
          <w:lang w:val="en-AU"/>
        </w:rPr>
        <w:t>展示行动的每一个处理过程；</w:t>
      </w:r>
    </w:p>
    <w:p w:rsidR="005932A0" w:rsidRDefault="005932A0" w:rsidP="00923FB5">
      <w:pPr>
        <w:pStyle w:val="4"/>
        <w:numPr>
          <w:ilvl w:val="0"/>
          <w:numId w:val="30"/>
        </w:numPr>
      </w:pPr>
      <w:r>
        <w:rPr>
          <w:rFonts w:hint="eastAsia"/>
        </w:rPr>
        <w:t>业务功能</w:t>
      </w:r>
    </w:p>
    <w:p w:rsidR="005932A0" w:rsidRPr="001B5CEF" w:rsidRDefault="005932A0" w:rsidP="00923FB5">
      <w:pPr>
        <w:pStyle w:val="a7"/>
        <w:numPr>
          <w:ilvl w:val="0"/>
          <w:numId w:val="32"/>
        </w:numPr>
        <w:spacing w:line="360" w:lineRule="auto"/>
        <w:ind w:firstLineChars="0"/>
        <w:rPr>
          <w:rFonts w:asciiTheme="minorEastAsia" w:hAnsiTheme="minorEastAsia"/>
        </w:rPr>
      </w:pPr>
      <w:r>
        <w:rPr>
          <w:rFonts w:asciiTheme="minorEastAsia" w:hAnsiTheme="minorEastAsia" w:hint="eastAsia"/>
          <w:lang w:val="en-AU"/>
        </w:rPr>
        <w:t>系统支持一次显示多个行动类别的数据，数据显示至少包括：行动内容、行动阶段、证券代码、证券名称、日期、币种、操作类别、操作人员、操作时间，但不限于以上内容；</w:t>
      </w:r>
    </w:p>
    <w:p w:rsidR="005932A0" w:rsidRPr="007B4590" w:rsidRDefault="005932A0" w:rsidP="00923FB5">
      <w:pPr>
        <w:pStyle w:val="a7"/>
        <w:numPr>
          <w:ilvl w:val="0"/>
          <w:numId w:val="32"/>
        </w:numPr>
        <w:spacing w:line="360" w:lineRule="auto"/>
        <w:ind w:firstLineChars="0"/>
        <w:rPr>
          <w:rFonts w:asciiTheme="minorEastAsia" w:hAnsiTheme="minorEastAsia"/>
        </w:rPr>
      </w:pPr>
      <w:r>
        <w:rPr>
          <w:rFonts w:hint="eastAsia"/>
          <w:lang w:val="en-AU"/>
        </w:rPr>
        <w:t>系统支持从</w:t>
      </w:r>
      <w:r>
        <w:rPr>
          <w:rFonts w:hint="eastAsia"/>
          <w:lang w:val="en-AU"/>
        </w:rPr>
        <w:t>F1.3</w:t>
      </w:r>
      <w:r>
        <w:rPr>
          <w:rFonts w:hint="eastAsia"/>
          <w:lang w:val="en-AU"/>
        </w:rPr>
        <w:t>界面跳转到此界面，显示其相应的明细过程；</w:t>
      </w:r>
    </w:p>
    <w:p w:rsidR="007B4590" w:rsidRDefault="007B4590" w:rsidP="007B4590">
      <w:pPr>
        <w:pStyle w:val="3"/>
        <w:ind w:leftChars="100" w:left="210"/>
      </w:pPr>
      <w:r>
        <w:rPr>
          <w:rFonts w:hint="eastAsia"/>
        </w:rPr>
        <w:t>F6.5</w:t>
      </w:r>
      <w:r>
        <w:rPr>
          <w:rFonts w:hint="eastAsia"/>
        </w:rPr>
        <w:t>权益原数据查询</w:t>
      </w:r>
    </w:p>
    <w:p w:rsidR="00AD4585" w:rsidRDefault="007B4590">
      <w:pPr>
        <w:pStyle w:val="4"/>
        <w:numPr>
          <w:ilvl w:val="0"/>
          <w:numId w:val="210"/>
        </w:numPr>
      </w:pPr>
      <w:r>
        <w:rPr>
          <w:rFonts w:hint="eastAsia"/>
        </w:rPr>
        <w:t>业务描述</w:t>
      </w:r>
    </w:p>
    <w:p w:rsidR="007B4590" w:rsidRDefault="007B4590" w:rsidP="007B4590">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根据权益数据的业务段查询权益原始数据，并按权益业务</w:t>
      </w:r>
      <w:proofErr w:type="gramStart"/>
      <w:r>
        <w:rPr>
          <w:rFonts w:asciiTheme="minorEastAsia" w:hAnsiTheme="minorEastAsia" w:cs="华文仿宋" w:hint="eastAsia"/>
          <w:color w:val="000000"/>
          <w:kern w:val="0"/>
          <w:szCs w:val="21"/>
        </w:rPr>
        <w:t>段业务</w:t>
      </w:r>
      <w:proofErr w:type="gramEnd"/>
      <w:r>
        <w:rPr>
          <w:rFonts w:asciiTheme="minorEastAsia" w:hAnsiTheme="minorEastAsia" w:cs="华文仿宋" w:hint="eastAsia"/>
          <w:color w:val="000000"/>
          <w:kern w:val="0"/>
          <w:szCs w:val="21"/>
        </w:rPr>
        <w:t xml:space="preserve">原始数据字段展示原始数据； </w:t>
      </w:r>
    </w:p>
    <w:p w:rsidR="00AD4585" w:rsidRDefault="007B4590">
      <w:pPr>
        <w:pStyle w:val="4"/>
        <w:numPr>
          <w:ilvl w:val="0"/>
          <w:numId w:val="210"/>
        </w:numPr>
      </w:pPr>
      <w:r>
        <w:rPr>
          <w:rFonts w:hint="eastAsia"/>
        </w:rPr>
        <w:lastRenderedPageBreak/>
        <w:t>用户界面</w:t>
      </w:r>
    </w:p>
    <w:p w:rsidR="007B4590" w:rsidRPr="005F65BF" w:rsidRDefault="001B6CF3" w:rsidP="007B4590">
      <w:pPr>
        <w:rPr>
          <w:b/>
        </w:rPr>
      </w:pPr>
      <w:r>
        <w:object w:dxaOrig="9825" w:dyaOrig="4600">
          <v:shape id="_x0000_i1045" type="#_x0000_t75" style="width:414.75pt;height:194.25pt" o:ole="">
            <v:imagedata r:id="rId47" o:title=""/>
          </v:shape>
          <o:OLEObject Type="Embed" ProgID="Visio.Drawing.11" ShapeID="_x0000_i1045" DrawAspect="Content" ObjectID="_1402388534" r:id="rId48"/>
        </w:object>
      </w:r>
      <w:r w:rsidR="007B4590" w:rsidRPr="005F65BF">
        <w:rPr>
          <w:rFonts w:hint="eastAsia"/>
          <w:b/>
        </w:rPr>
        <w:t>界面说明：</w:t>
      </w:r>
    </w:p>
    <w:p w:rsidR="00AD4585" w:rsidRDefault="001B6CF3">
      <w:pPr>
        <w:pStyle w:val="a7"/>
        <w:numPr>
          <w:ilvl w:val="0"/>
          <w:numId w:val="211"/>
        </w:numPr>
        <w:spacing w:line="360" w:lineRule="auto"/>
        <w:ind w:firstLineChars="0"/>
        <w:rPr>
          <w:rFonts w:asciiTheme="minorEastAsia" w:hAnsiTheme="minorEastAsia"/>
        </w:rPr>
      </w:pPr>
      <w:r>
        <w:rPr>
          <w:rFonts w:asciiTheme="minorEastAsia" w:hAnsiTheme="minorEastAsia" w:hint="eastAsia"/>
          <w:lang w:val="en-AU"/>
        </w:rPr>
        <w:t>查询条件：</w:t>
      </w:r>
    </w:p>
    <w:p w:rsidR="00AD4585" w:rsidRDefault="001B6CF3">
      <w:pPr>
        <w:pStyle w:val="a7"/>
        <w:numPr>
          <w:ilvl w:val="0"/>
          <w:numId w:val="211"/>
        </w:numPr>
        <w:spacing w:line="360" w:lineRule="auto"/>
        <w:ind w:firstLineChars="0"/>
        <w:rPr>
          <w:rFonts w:asciiTheme="minorEastAsia" w:hAnsiTheme="minorEastAsia"/>
        </w:rPr>
      </w:pPr>
      <w:r>
        <w:rPr>
          <w:rFonts w:asciiTheme="minorEastAsia" w:hAnsiTheme="minorEastAsia" w:hint="eastAsia"/>
          <w:lang w:val="en-AU"/>
        </w:rPr>
        <w:t>数据起始日期：对应着该文件读入的日期</w:t>
      </w:r>
      <w:r w:rsidR="00521144">
        <w:rPr>
          <w:rFonts w:asciiTheme="minorEastAsia" w:hAnsiTheme="minorEastAsia" w:hint="eastAsia"/>
          <w:lang w:val="en-AU"/>
        </w:rPr>
        <w:t>，默认当前系统日期</w:t>
      </w:r>
      <w:r>
        <w:rPr>
          <w:rFonts w:asciiTheme="minorEastAsia" w:hAnsiTheme="minorEastAsia" w:hint="eastAsia"/>
          <w:lang w:val="en-AU"/>
        </w:rPr>
        <w:t>；</w:t>
      </w:r>
    </w:p>
    <w:p w:rsidR="00AD4585" w:rsidRDefault="001B6CF3">
      <w:pPr>
        <w:pStyle w:val="a7"/>
        <w:numPr>
          <w:ilvl w:val="0"/>
          <w:numId w:val="211"/>
        </w:numPr>
        <w:spacing w:line="360" w:lineRule="auto"/>
        <w:ind w:firstLineChars="0"/>
        <w:rPr>
          <w:rFonts w:asciiTheme="minorEastAsia" w:hAnsiTheme="minorEastAsia"/>
        </w:rPr>
      </w:pPr>
      <w:r>
        <w:rPr>
          <w:rFonts w:asciiTheme="minorEastAsia" w:hAnsiTheme="minorEastAsia" w:hint="eastAsia"/>
          <w:lang w:val="en-AU"/>
        </w:rPr>
        <w:t>数据截止日期：</w:t>
      </w:r>
      <w:r w:rsidR="00521144">
        <w:rPr>
          <w:rFonts w:asciiTheme="minorEastAsia" w:hAnsiTheme="minorEastAsia" w:hint="eastAsia"/>
          <w:lang w:val="en-AU"/>
        </w:rPr>
        <w:t>对应着该文件读入的日期，默认当前系统日期；</w:t>
      </w:r>
    </w:p>
    <w:p w:rsidR="00AD4585" w:rsidRDefault="00521144">
      <w:pPr>
        <w:pStyle w:val="a7"/>
        <w:numPr>
          <w:ilvl w:val="0"/>
          <w:numId w:val="211"/>
        </w:numPr>
        <w:spacing w:line="360" w:lineRule="auto"/>
        <w:ind w:firstLineChars="0"/>
        <w:rPr>
          <w:rFonts w:asciiTheme="minorEastAsia" w:hAnsiTheme="minorEastAsia"/>
        </w:rPr>
      </w:pPr>
      <w:r>
        <w:rPr>
          <w:rFonts w:asciiTheme="minorEastAsia" w:hAnsiTheme="minorEastAsia" w:hint="eastAsia"/>
          <w:lang w:val="en-AU"/>
        </w:rPr>
        <w:t>数据类别：</w:t>
      </w:r>
    </w:p>
    <w:p w:rsidR="00AD4585" w:rsidRPr="00AD4585" w:rsidRDefault="00EF76B3">
      <w:pPr>
        <w:pStyle w:val="a7"/>
        <w:numPr>
          <w:ilvl w:val="1"/>
          <w:numId w:val="211"/>
        </w:numPr>
        <w:spacing w:line="360" w:lineRule="auto"/>
        <w:ind w:firstLineChars="0"/>
        <w:rPr>
          <w:rFonts w:asciiTheme="minorEastAsia" w:hAnsiTheme="minorEastAsia"/>
        </w:rPr>
      </w:pPr>
      <w:r w:rsidRPr="00AD4585">
        <w:rPr>
          <w:rFonts w:hint="eastAsia"/>
        </w:rPr>
        <w:t>公司行动提醒记录（</w:t>
      </w:r>
      <w:r w:rsidRPr="00AD4585">
        <w:rPr>
          <w:rFonts w:asciiTheme="minorEastAsia" w:hAnsiTheme="minorEastAsia"/>
          <w:sz w:val="22"/>
        </w:rPr>
        <w:t>Corporate Action Reminder</w:t>
      </w:r>
      <w:r w:rsidRPr="00AD4585">
        <w:rPr>
          <w:rFonts w:asciiTheme="minorEastAsia" w:hAnsiTheme="minorEastAsia" w:hint="eastAsia"/>
          <w:sz w:val="22"/>
        </w:rPr>
        <w:t>）</w:t>
      </w:r>
      <w:r w:rsidRPr="00AD4585">
        <w:rPr>
          <w:rFonts w:hint="eastAsia"/>
        </w:rPr>
        <w:t>；（未开通）</w:t>
      </w:r>
    </w:p>
    <w:p w:rsidR="00AD4585" w:rsidRPr="00AD4585" w:rsidRDefault="00EF76B3">
      <w:pPr>
        <w:pStyle w:val="a7"/>
        <w:numPr>
          <w:ilvl w:val="1"/>
          <w:numId w:val="211"/>
        </w:numPr>
        <w:spacing w:line="360" w:lineRule="auto"/>
        <w:ind w:firstLineChars="0"/>
        <w:rPr>
          <w:rFonts w:asciiTheme="minorEastAsia" w:hAnsiTheme="minorEastAsia"/>
          <w:b/>
          <w:color w:val="0000FF"/>
        </w:rPr>
      </w:pPr>
      <w:r w:rsidRPr="00AD4585">
        <w:rPr>
          <w:rFonts w:hint="eastAsia"/>
          <w:b/>
          <w:color w:val="0000FF"/>
        </w:rPr>
        <w:t>过户费（</w:t>
      </w:r>
      <w:r w:rsidRPr="00AD4585">
        <w:rPr>
          <w:rFonts w:asciiTheme="minorEastAsia" w:hAnsiTheme="minorEastAsia" w:hint="eastAsia"/>
          <w:b/>
          <w:color w:val="0000FF"/>
          <w:sz w:val="18"/>
          <w:szCs w:val="18"/>
        </w:rPr>
        <w:t>SCRIPT FEE）</w:t>
      </w:r>
      <w:r w:rsidRPr="00AD4585">
        <w:rPr>
          <w:rFonts w:hint="eastAsia"/>
          <w:b/>
          <w:color w:val="0000FF"/>
        </w:rPr>
        <w:t>；（开通）</w:t>
      </w:r>
    </w:p>
    <w:p w:rsidR="00AD4585" w:rsidRPr="00AD4585" w:rsidRDefault="00EF76B3">
      <w:pPr>
        <w:pStyle w:val="a7"/>
        <w:numPr>
          <w:ilvl w:val="1"/>
          <w:numId w:val="211"/>
        </w:numPr>
        <w:spacing w:line="360" w:lineRule="auto"/>
        <w:ind w:firstLineChars="0"/>
        <w:rPr>
          <w:rFonts w:asciiTheme="minorEastAsia" w:hAnsiTheme="minorEastAsia"/>
        </w:rPr>
      </w:pPr>
      <w:r w:rsidRPr="00AD4585">
        <w:rPr>
          <w:rFonts w:hint="eastAsia"/>
        </w:rPr>
        <w:t>公司行动费（</w:t>
      </w:r>
      <w:r w:rsidRPr="00AD4585">
        <w:t>Corporate Action Fee</w:t>
      </w:r>
      <w:r w:rsidRPr="00AD4585">
        <w:rPr>
          <w:rFonts w:hint="eastAsia"/>
        </w:rPr>
        <w:t>）；（未开通）</w:t>
      </w:r>
    </w:p>
    <w:p w:rsidR="00AD4585" w:rsidRPr="00AD4585" w:rsidRDefault="00EF76B3">
      <w:pPr>
        <w:pStyle w:val="a7"/>
        <w:numPr>
          <w:ilvl w:val="1"/>
          <w:numId w:val="211"/>
        </w:numPr>
        <w:spacing w:line="360" w:lineRule="auto"/>
        <w:ind w:firstLineChars="0"/>
        <w:rPr>
          <w:rFonts w:asciiTheme="minorEastAsia" w:hAnsiTheme="minorEastAsia"/>
          <w:color w:val="0000FF"/>
        </w:rPr>
      </w:pPr>
      <w:r w:rsidRPr="00AD4585">
        <w:rPr>
          <w:rFonts w:hint="eastAsia"/>
          <w:b/>
          <w:color w:val="0000FF"/>
        </w:rPr>
        <w:t>权益（</w:t>
      </w:r>
      <w:r w:rsidRPr="00AD4585">
        <w:rPr>
          <w:b/>
          <w:color w:val="0000FF"/>
        </w:rPr>
        <w:t>Benefit Entitlement</w:t>
      </w:r>
      <w:r w:rsidRPr="00AD4585">
        <w:rPr>
          <w:rFonts w:hint="eastAsia"/>
          <w:b/>
          <w:color w:val="0000FF"/>
        </w:rPr>
        <w:t>）；（开通）</w:t>
      </w:r>
    </w:p>
    <w:p w:rsidR="00AD4585" w:rsidRPr="00AD4585" w:rsidRDefault="00EF76B3">
      <w:pPr>
        <w:pStyle w:val="a7"/>
        <w:numPr>
          <w:ilvl w:val="1"/>
          <w:numId w:val="211"/>
        </w:numPr>
        <w:spacing w:line="360" w:lineRule="auto"/>
        <w:ind w:firstLineChars="0"/>
        <w:rPr>
          <w:rFonts w:asciiTheme="minorEastAsia" w:hAnsiTheme="minorEastAsia"/>
        </w:rPr>
      </w:pPr>
      <w:r w:rsidRPr="00AD4585">
        <w:rPr>
          <w:rFonts w:hint="eastAsia"/>
        </w:rPr>
        <w:t>交易所股份（</w:t>
      </w:r>
      <w:r w:rsidRPr="00AD4585">
        <w:t>Exchange of Shares</w:t>
      </w:r>
      <w:r w:rsidRPr="00AD4585">
        <w:rPr>
          <w:rFonts w:hint="eastAsia"/>
        </w:rPr>
        <w:t>）；（未开通）</w:t>
      </w:r>
    </w:p>
    <w:p w:rsidR="00AD4585" w:rsidRPr="00AD4585" w:rsidRDefault="00EF76B3">
      <w:pPr>
        <w:pStyle w:val="a7"/>
        <w:numPr>
          <w:ilvl w:val="1"/>
          <w:numId w:val="211"/>
        </w:numPr>
        <w:spacing w:line="360" w:lineRule="auto"/>
        <w:ind w:firstLineChars="0"/>
        <w:rPr>
          <w:rFonts w:asciiTheme="minorEastAsia" w:hAnsiTheme="minorEastAsia"/>
        </w:rPr>
      </w:pPr>
      <w:r w:rsidRPr="00AD4585">
        <w:rPr>
          <w:rFonts w:hint="eastAsia"/>
        </w:rPr>
        <w:t>收购要约（</w:t>
      </w:r>
      <w:r w:rsidRPr="00AD4585">
        <w:t>Take Over Offer</w:t>
      </w:r>
      <w:r w:rsidRPr="00AD4585">
        <w:rPr>
          <w:rFonts w:hint="eastAsia"/>
        </w:rPr>
        <w:t>）；（未开通）</w:t>
      </w:r>
    </w:p>
    <w:p w:rsidR="00AD4585" w:rsidRPr="00AD4585" w:rsidRDefault="001609D0">
      <w:pPr>
        <w:pStyle w:val="a7"/>
        <w:numPr>
          <w:ilvl w:val="1"/>
          <w:numId w:val="211"/>
        </w:numPr>
        <w:spacing w:line="360" w:lineRule="auto"/>
        <w:ind w:firstLineChars="0"/>
        <w:rPr>
          <w:rFonts w:asciiTheme="minorEastAsia" w:hAnsiTheme="minorEastAsia"/>
          <w:szCs w:val="21"/>
        </w:rPr>
      </w:pPr>
      <w:r w:rsidRPr="00AD4585">
        <w:rPr>
          <w:rFonts w:hint="eastAsia"/>
          <w:szCs w:val="21"/>
        </w:rPr>
        <w:t>权证认购</w:t>
      </w:r>
      <w:r w:rsidR="00EF76B3" w:rsidRPr="00AD4585">
        <w:rPr>
          <w:rFonts w:hint="eastAsia"/>
          <w:szCs w:val="21"/>
        </w:rPr>
        <w:t>（</w:t>
      </w:r>
      <w:r w:rsidRPr="00AD4585">
        <w:rPr>
          <w:szCs w:val="21"/>
        </w:rPr>
        <w:t>Warrant Subscription</w:t>
      </w:r>
      <w:r w:rsidR="00EF76B3" w:rsidRPr="00AD4585">
        <w:rPr>
          <w:rFonts w:hint="eastAsia"/>
          <w:szCs w:val="21"/>
        </w:rPr>
        <w:t>）；（未开通）</w:t>
      </w:r>
    </w:p>
    <w:p w:rsidR="00AD4585" w:rsidRPr="00AD4585" w:rsidRDefault="00720359">
      <w:pPr>
        <w:pStyle w:val="a7"/>
        <w:numPr>
          <w:ilvl w:val="1"/>
          <w:numId w:val="211"/>
        </w:numPr>
        <w:spacing w:line="360" w:lineRule="auto"/>
        <w:ind w:firstLineChars="0"/>
        <w:rPr>
          <w:rFonts w:asciiTheme="minorEastAsia" w:hAnsiTheme="minorEastAsia"/>
          <w:b/>
          <w:color w:val="0000FF"/>
          <w:szCs w:val="21"/>
        </w:rPr>
      </w:pPr>
      <w:r w:rsidRPr="00AD4585">
        <w:rPr>
          <w:rFonts w:ascii="Arial" w:eastAsia="宋体" w:hAnsi="Arial" w:cs="Arial" w:hint="eastAsia"/>
          <w:b/>
          <w:color w:val="0000FF"/>
          <w:kern w:val="0"/>
          <w:szCs w:val="21"/>
        </w:rPr>
        <w:t>供股</w:t>
      </w:r>
      <w:r w:rsidRPr="00AD4585">
        <w:rPr>
          <w:rFonts w:ascii="Arial" w:eastAsia="宋体" w:hAnsi="Arial" w:cs="Arial"/>
          <w:b/>
          <w:color w:val="0000FF"/>
          <w:kern w:val="0"/>
          <w:szCs w:val="21"/>
        </w:rPr>
        <w:t>/</w:t>
      </w:r>
      <w:r w:rsidRPr="00AD4585">
        <w:rPr>
          <w:rFonts w:ascii="Arial" w:eastAsia="宋体" w:hAnsi="Arial" w:cs="Arial" w:hint="eastAsia"/>
          <w:b/>
          <w:color w:val="0000FF"/>
          <w:kern w:val="0"/>
          <w:szCs w:val="21"/>
        </w:rPr>
        <w:t>认购额外供</w:t>
      </w:r>
      <w:r w:rsidR="00EF76B3" w:rsidRPr="00AD4585">
        <w:rPr>
          <w:rFonts w:hint="eastAsia"/>
          <w:b/>
          <w:color w:val="0000FF"/>
          <w:szCs w:val="21"/>
        </w:rPr>
        <w:t>（</w:t>
      </w:r>
      <w:r w:rsidR="001609D0" w:rsidRPr="00AD4585">
        <w:rPr>
          <w:b/>
          <w:color w:val="0000FF"/>
          <w:szCs w:val="21"/>
        </w:rPr>
        <w:t>Rights / Excess Rights Subscription</w:t>
      </w:r>
      <w:r w:rsidR="00EF76B3" w:rsidRPr="00AD4585">
        <w:rPr>
          <w:rFonts w:hint="eastAsia"/>
          <w:b/>
          <w:color w:val="0000FF"/>
          <w:szCs w:val="21"/>
        </w:rPr>
        <w:t>）；（开通）</w:t>
      </w:r>
    </w:p>
    <w:p w:rsidR="00AD4585" w:rsidRPr="00AD4585" w:rsidRDefault="00720359">
      <w:pPr>
        <w:pStyle w:val="a7"/>
        <w:numPr>
          <w:ilvl w:val="1"/>
          <w:numId w:val="211"/>
        </w:numPr>
        <w:spacing w:line="360" w:lineRule="auto"/>
        <w:ind w:firstLineChars="0"/>
        <w:rPr>
          <w:rFonts w:asciiTheme="minorEastAsia" w:hAnsiTheme="minorEastAsia"/>
          <w:szCs w:val="21"/>
        </w:rPr>
      </w:pPr>
      <w:r w:rsidRPr="00AD4585">
        <w:rPr>
          <w:rFonts w:ascii="Arial" w:eastAsia="宋体" w:hAnsi="Arial" w:cs="Arial" w:hint="eastAsia"/>
          <w:kern w:val="0"/>
          <w:szCs w:val="21"/>
        </w:rPr>
        <w:t>公开发售</w:t>
      </w:r>
      <w:r w:rsidRPr="00AD4585">
        <w:rPr>
          <w:rFonts w:ascii="Arial" w:eastAsia="宋体" w:hAnsi="Arial" w:cs="Arial"/>
          <w:kern w:val="0"/>
          <w:szCs w:val="21"/>
        </w:rPr>
        <w:t>/</w:t>
      </w:r>
      <w:r w:rsidRPr="00AD4585">
        <w:rPr>
          <w:rFonts w:ascii="Arial" w:eastAsia="宋体" w:hAnsi="Arial" w:cs="Arial" w:hint="eastAsia"/>
          <w:kern w:val="0"/>
          <w:szCs w:val="21"/>
        </w:rPr>
        <w:t>额外公开发售</w:t>
      </w:r>
      <w:r w:rsidR="00EF76B3" w:rsidRPr="00AD4585">
        <w:rPr>
          <w:rFonts w:hint="eastAsia"/>
          <w:szCs w:val="21"/>
        </w:rPr>
        <w:t>（</w:t>
      </w:r>
      <w:r w:rsidR="001609D0" w:rsidRPr="00AD4585">
        <w:rPr>
          <w:szCs w:val="21"/>
        </w:rPr>
        <w:t>Open Offer/Excess Open Offer</w:t>
      </w:r>
      <w:r w:rsidR="00EF76B3" w:rsidRPr="00AD4585">
        <w:rPr>
          <w:rFonts w:hint="eastAsia"/>
          <w:szCs w:val="21"/>
        </w:rPr>
        <w:t>）；（未开通）</w:t>
      </w:r>
    </w:p>
    <w:p w:rsidR="00AD4585" w:rsidRPr="00AD4585" w:rsidRDefault="001609D0">
      <w:pPr>
        <w:pStyle w:val="a7"/>
        <w:numPr>
          <w:ilvl w:val="1"/>
          <w:numId w:val="211"/>
        </w:numPr>
        <w:spacing w:line="360" w:lineRule="auto"/>
        <w:ind w:firstLineChars="0"/>
        <w:rPr>
          <w:rFonts w:asciiTheme="minorEastAsia" w:hAnsiTheme="minorEastAsia"/>
          <w:szCs w:val="21"/>
        </w:rPr>
      </w:pPr>
      <w:r w:rsidRPr="00AD4585">
        <w:rPr>
          <w:rFonts w:hint="eastAsia"/>
          <w:szCs w:val="21"/>
        </w:rPr>
        <w:t>公司行动</w:t>
      </w:r>
      <w:r w:rsidR="00EF76B3" w:rsidRPr="00AD4585">
        <w:rPr>
          <w:rFonts w:hint="eastAsia"/>
          <w:szCs w:val="21"/>
        </w:rPr>
        <w:t>（</w:t>
      </w:r>
      <w:r w:rsidRPr="00AD4585">
        <w:rPr>
          <w:szCs w:val="21"/>
        </w:rPr>
        <w:t>Corporate Action</w:t>
      </w:r>
      <w:r w:rsidR="00EF76B3" w:rsidRPr="00AD4585">
        <w:rPr>
          <w:rFonts w:hint="eastAsia"/>
          <w:szCs w:val="21"/>
        </w:rPr>
        <w:t>）；（未开通）</w:t>
      </w:r>
    </w:p>
    <w:p w:rsidR="00AD4585" w:rsidRPr="00AD4585" w:rsidRDefault="001609D0">
      <w:pPr>
        <w:pStyle w:val="a7"/>
        <w:numPr>
          <w:ilvl w:val="1"/>
          <w:numId w:val="211"/>
        </w:numPr>
        <w:spacing w:line="360" w:lineRule="auto"/>
        <w:ind w:firstLineChars="0"/>
        <w:rPr>
          <w:rFonts w:asciiTheme="minorEastAsia" w:hAnsiTheme="minorEastAsia"/>
          <w:szCs w:val="21"/>
        </w:rPr>
      </w:pPr>
      <w:r w:rsidRPr="00AD4585">
        <w:rPr>
          <w:rFonts w:hint="eastAsia"/>
          <w:szCs w:val="21"/>
        </w:rPr>
        <w:t>定期利息</w:t>
      </w:r>
      <w:r w:rsidR="00EF76B3" w:rsidRPr="00AD4585">
        <w:rPr>
          <w:rFonts w:hint="eastAsia"/>
          <w:szCs w:val="21"/>
        </w:rPr>
        <w:t>（</w:t>
      </w:r>
      <w:r w:rsidRPr="00AD4585">
        <w:rPr>
          <w:szCs w:val="21"/>
        </w:rPr>
        <w:t>Periodic Interest Entitlement</w:t>
      </w:r>
      <w:r w:rsidR="00EF76B3" w:rsidRPr="00AD4585">
        <w:rPr>
          <w:rFonts w:hint="eastAsia"/>
          <w:szCs w:val="21"/>
        </w:rPr>
        <w:t>）；（未开通）</w:t>
      </w:r>
    </w:p>
    <w:p w:rsidR="00AD4585" w:rsidRPr="00AD4585" w:rsidRDefault="001609D0">
      <w:pPr>
        <w:pStyle w:val="a7"/>
        <w:numPr>
          <w:ilvl w:val="1"/>
          <w:numId w:val="211"/>
        </w:numPr>
        <w:spacing w:line="360" w:lineRule="auto"/>
        <w:ind w:firstLineChars="0"/>
        <w:rPr>
          <w:rFonts w:asciiTheme="minorEastAsia" w:hAnsiTheme="minorEastAsia"/>
          <w:szCs w:val="21"/>
        </w:rPr>
      </w:pPr>
      <w:r w:rsidRPr="00AD4585">
        <w:rPr>
          <w:rFonts w:hint="eastAsia"/>
          <w:szCs w:val="21"/>
        </w:rPr>
        <w:t>债券转换</w:t>
      </w:r>
      <w:r w:rsidR="00EF76B3" w:rsidRPr="00AD4585">
        <w:rPr>
          <w:rFonts w:hint="eastAsia"/>
          <w:szCs w:val="21"/>
        </w:rPr>
        <w:t>（</w:t>
      </w:r>
      <w:r w:rsidRPr="00AD4585">
        <w:rPr>
          <w:szCs w:val="21"/>
        </w:rPr>
        <w:t>Bond / Pref. Shs Conversion</w:t>
      </w:r>
      <w:r w:rsidR="00EF76B3" w:rsidRPr="00AD4585">
        <w:rPr>
          <w:rFonts w:hint="eastAsia"/>
          <w:szCs w:val="21"/>
        </w:rPr>
        <w:t>）；（未开通）</w:t>
      </w:r>
    </w:p>
    <w:p w:rsidR="00AD4585" w:rsidRPr="00AD4585" w:rsidRDefault="00720359">
      <w:pPr>
        <w:pStyle w:val="a7"/>
        <w:numPr>
          <w:ilvl w:val="1"/>
          <w:numId w:val="211"/>
        </w:numPr>
        <w:spacing w:line="360" w:lineRule="auto"/>
        <w:ind w:firstLineChars="0"/>
        <w:rPr>
          <w:rFonts w:asciiTheme="minorEastAsia" w:hAnsiTheme="minorEastAsia"/>
          <w:szCs w:val="21"/>
        </w:rPr>
      </w:pPr>
      <w:r w:rsidRPr="00AD4585">
        <w:rPr>
          <w:rFonts w:ascii="Arial" w:eastAsia="宋体" w:hAnsi="Arial" w:cs="Arial" w:hint="eastAsia"/>
          <w:kern w:val="0"/>
          <w:szCs w:val="21"/>
        </w:rPr>
        <w:t>认购权证与债券转股</w:t>
      </w:r>
      <w:r w:rsidR="00EF76B3" w:rsidRPr="00AD4585">
        <w:rPr>
          <w:rFonts w:hint="eastAsia"/>
          <w:szCs w:val="21"/>
        </w:rPr>
        <w:t>（</w:t>
      </w:r>
      <w:r w:rsidR="001609D0" w:rsidRPr="00AD4585">
        <w:t>Warrant Subscription with Bond Conversion</w:t>
      </w:r>
      <w:r w:rsidR="00EF76B3" w:rsidRPr="00AD4585">
        <w:rPr>
          <w:rFonts w:hint="eastAsia"/>
          <w:szCs w:val="21"/>
        </w:rPr>
        <w:t>）；（未开通）</w:t>
      </w:r>
    </w:p>
    <w:p w:rsidR="00AD4585" w:rsidRPr="00AD4585" w:rsidRDefault="001609D0">
      <w:pPr>
        <w:pStyle w:val="a7"/>
        <w:numPr>
          <w:ilvl w:val="1"/>
          <w:numId w:val="211"/>
        </w:numPr>
        <w:spacing w:line="360" w:lineRule="auto"/>
        <w:ind w:firstLineChars="0"/>
        <w:rPr>
          <w:rFonts w:asciiTheme="minorEastAsia" w:hAnsiTheme="minorEastAsia"/>
        </w:rPr>
      </w:pPr>
      <w:r w:rsidRPr="00AD4585">
        <w:rPr>
          <w:rFonts w:hint="eastAsia"/>
        </w:rPr>
        <w:t>赎回</w:t>
      </w:r>
      <w:r w:rsidR="00EF76B3" w:rsidRPr="00AD4585">
        <w:rPr>
          <w:rFonts w:hint="eastAsia"/>
        </w:rPr>
        <w:t>（</w:t>
      </w:r>
      <w:r w:rsidRPr="00AD4585">
        <w:t>Redemption</w:t>
      </w:r>
      <w:r w:rsidR="00EF76B3" w:rsidRPr="00AD4585">
        <w:rPr>
          <w:rFonts w:hint="eastAsia"/>
        </w:rPr>
        <w:t>）；（未开通）</w:t>
      </w:r>
    </w:p>
    <w:p w:rsidR="001609D0" w:rsidRPr="00AD4585" w:rsidRDefault="001609D0" w:rsidP="001609D0">
      <w:pPr>
        <w:pStyle w:val="a7"/>
        <w:numPr>
          <w:ilvl w:val="1"/>
          <w:numId w:val="211"/>
        </w:numPr>
        <w:spacing w:line="360" w:lineRule="auto"/>
        <w:ind w:firstLineChars="0"/>
        <w:rPr>
          <w:rFonts w:asciiTheme="minorEastAsia" w:hAnsiTheme="minorEastAsia"/>
        </w:rPr>
      </w:pPr>
      <w:r w:rsidRPr="00AD4585">
        <w:rPr>
          <w:rFonts w:hint="eastAsia"/>
        </w:rPr>
        <w:lastRenderedPageBreak/>
        <w:t>债权（</w:t>
      </w:r>
      <w:r w:rsidRPr="00AD4585">
        <w:t>Claims on Unclaims</w:t>
      </w:r>
      <w:r w:rsidRPr="00AD4585">
        <w:rPr>
          <w:rFonts w:hint="eastAsia"/>
        </w:rPr>
        <w:t>）；（未开通）</w:t>
      </w:r>
    </w:p>
    <w:p w:rsidR="001609D0" w:rsidRPr="00AD4585" w:rsidRDefault="001609D0" w:rsidP="001609D0">
      <w:pPr>
        <w:pStyle w:val="a7"/>
        <w:numPr>
          <w:ilvl w:val="1"/>
          <w:numId w:val="211"/>
        </w:numPr>
        <w:spacing w:line="360" w:lineRule="auto"/>
        <w:ind w:firstLineChars="0"/>
        <w:rPr>
          <w:rFonts w:asciiTheme="minorEastAsia" w:hAnsiTheme="minorEastAsia"/>
        </w:rPr>
      </w:pPr>
      <w:r w:rsidRPr="00AD4585">
        <w:rPr>
          <w:rFonts w:hint="eastAsia"/>
        </w:rPr>
        <w:t>截止过户提醒（</w:t>
      </w:r>
      <w:r w:rsidRPr="00AD4585">
        <w:t>Book-close Reminder</w:t>
      </w:r>
      <w:r w:rsidRPr="00AD4585">
        <w:rPr>
          <w:rFonts w:hint="eastAsia"/>
        </w:rPr>
        <w:t>）；（未开通）</w:t>
      </w:r>
    </w:p>
    <w:p w:rsidR="00AD4585" w:rsidRDefault="001609D0">
      <w:pPr>
        <w:pStyle w:val="a7"/>
        <w:numPr>
          <w:ilvl w:val="0"/>
          <w:numId w:val="211"/>
        </w:numPr>
        <w:spacing w:line="360" w:lineRule="auto"/>
        <w:ind w:firstLineChars="0"/>
        <w:rPr>
          <w:rFonts w:asciiTheme="minorEastAsia" w:hAnsiTheme="minorEastAsia"/>
        </w:rPr>
      </w:pPr>
      <w:r>
        <w:rPr>
          <w:rFonts w:asciiTheme="minorEastAsia" w:hAnsiTheme="minorEastAsia" w:hint="eastAsia"/>
          <w:lang w:val="en-AU"/>
        </w:rPr>
        <w:t>证券代码：不输入</w:t>
      </w:r>
      <w:proofErr w:type="gramStart"/>
      <w:r>
        <w:rPr>
          <w:rFonts w:asciiTheme="minorEastAsia" w:hAnsiTheme="minorEastAsia" w:hint="eastAsia"/>
          <w:lang w:val="en-AU"/>
        </w:rPr>
        <w:t>查所有</w:t>
      </w:r>
      <w:proofErr w:type="gramEnd"/>
      <w:r>
        <w:rPr>
          <w:rFonts w:asciiTheme="minorEastAsia" w:hAnsiTheme="minorEastAsia" w:hint="eastAsia"/>
          <w:lang w:val="en-AU"/>
        </w:rPr>
        <w:t>证券；</w:t>
      </w:r>
    </w:p>
    <w:p w:rsidR="00AD4585" w:rsidRDefault="007A799D">
      <w:pPr>
        <w:pStyle w:val="a7"/>
        <w:numPr>
          <w:ilvl w:val="0"/>
          <w:numId w:val="211"/>
        </w:numPr>
        <w:spacing w:line="360" w:lineRule="auto"/>
        <w:ind w:firstLineChars="0"/>
        <w:rPr>
          <w:rFonts w:asciiTheme="minorEastAsia" w:hAnsiTheme="minorEastAsia"/>
        </w:rPr>
      </w:pPr>
      <w:r>
        <w:rPr>
          <w:rFonts w:asciiTheme="minorEastAsia" w:hAnsiTheme="minorEastAsia" w:hint="eastAsia"/>
          <w:lang w:val="en-AU"/>
        </w:rPr>
        <w:t>展示内容：</w:t>
      </w:r>
    </w:p>
    <w:p w:rsidR="00AD4585" w:rsidRDefault="007A799D">
      <w:pPr>
        <w:pStyle w:val="a7"/>
        <w:numPr>
          <w:ilvl w:val="1"/>
          <w:numId w:val="211"/>
        </w:numPr>
        <w:spacing w:line="360" w:lineRule="auto"/>
        <w:ind w:firstLineChars="0"/>
        <w:rPr>
          <w:rFonts w:asciiTheme="minorEastAsia" w:hAnsiTheme="minorEastAsia"/>
        </w:rPr>
      </w:pPr>
      <w:r>
        <w:rPr>
          <w:rFonts w:asciiTheme="minorEastAsia" w:hAnsiTheme="minorEastAsia" w:hint="eastAsia"/>
        </w:rPr>
        <w:t>不同权益</w:t>
      </w:r>
      <w:proofErr w:type="gramStart"/>
      <w:r>
        <w:rPr>
          <w:rFonts w:asciiTheme="minorEastAsia" w:hAnsiTheme="minorEastAsia" w:hint="eastAsia"/>
        </w:rPr>
        <w:t>段数据</w:t>
      </w:r>
      <w:proofErr w:type="gramEnd"/>
      <w:r>
        <w:rPr>
          <w:rFonts w:asciiTheme="minorEastAsia" w:hAnsiTheme="minorEastAsia" w:hint="eastAsia"/>
        </w:rPr>
        <w:t>按相应的段的格式展示；</w:t>
      </w:r>
    </w:p>
    <w:p w:rsidR="00AD4585" w:rsidRDefault="007A799D">
      <w:pPr>
        <w:pStyle w:val="a7"/>
        <w:numPr>
          <w:ilvl w:val="1"/>
          <w:numId w:val="211"/>
        </w:numPr>
        <w:spacing w:line="360" w:lineRule="auto"/>
        <w:ind w:firstLineChars="0"/>
        <w:rPr>
          <w:rFonts w:asciiTheme="minorEastAsia" w:hAnsiTheme="minorEastAsia"/>
        </w:rPr>
      </w:pPr>
      <w:r>
        <w:rPr>
          <w:rFonts w:asciiTheme="minorEastAsia" w:hAnsiTheme="minorEastAsia" w:hint="eastAsia"/>
        </w:rPr>
        <w:t>具体参见附件；</w:t>
      </w:r>
    </w:p>
    <w:p w:rsidR="00AD4585" w:rsidRDefault="007B4590">
      <w:pPr>
        <w:pStyle w:val="4"/>
        <w:numPr>
          <w:ilvl w:val="0"/>
          <w:numId w:val="210"/>
        </w:numPr>
      </w:pPr>
      <w:r>
        <w:rPr>
          <w:rFonts w:hint="eastAsia"/>
        </w:rPr>
        <w:t>业务功能</w:t>
      </w:r>
    </w:p>
    <w:p w:rsidR="00AD4585" w:rsidRDefault="007B4590">
      <w:pPr>
        <w:pStyle w:val="a7"/>
        <w:numPr>
          <w:ilvl w:val="0"/>
          <w:numId w:val="212"/>
        </w:numPr>
        <w:spacing w:line="360" w:lineRule="auto"/>
        <w:ind w:firstLineChars="0"/>
        <w:rPr>
          <w:rFonts w:asciiTheme="minorEastAsia" w:hAnsiTheme="minorEastAsia"/>
        </w:rPr>
      </w:pPr>
      <w:r>
        <w:rPr>
          <w:rFonts w:asciiTheme="minorEastAsia" w:hAnsiTheme="minorEastAsia" w:hint="eastAsia"/>
        </w:rPr>
        <w:t>用户</w:t>
      </w:r>
      <w:r w:rsidR="007A799D">
        <w:rPr>
          <w:rFonts w:asciiTheme="minorEastAsia" w:hAnsiTheme="minorEastAsia" w:hint="eastAsia"/>
        </w:rPr>
        <w:t>输入指定的条件，系统按相应的权益段在相应的数据表查询相关数据；</w:t>
      </w:r>
    </w:p>
    <w:p w:rsidR="00AD4585" w:rsidRDefault="007A799D">
      <w:pPr>
        <w:pStyle w:val="a7"/>
        <w:numPr>
          <w:ilvl w:val="1"/>
          <w:numId w:val="212"/>
        </w:numPr>
        <w:spacing w:line="360" w:lineRule="auto"/>
        <w:ind w:firstLineChars="0"/>
        <w:rPr>
          <w:rFonts w:asciiTheme="minorEastAsia" w:hAnsiTheme="minorEastAsia"/>
        </w:rPr>
      </w:pPr>
      <w:r>
        <w:rPr>
          <w:rFonts w:asciiTheme="minorEastAsia" w:hAnsiTheme="minorEastAsia" w:hint="eastAsia"/>
        </w:rPr>
        <w:t>未开通的权益段在权益列表选择项中不显示；</w:t>
      </w:r>
    </w:p>
    <w:p w:rsidR="00D17C9F" w:rsidRDefault="004F5B1D">
      <w:pPr>
        <w:pStyle w:val="a7"/>
        <w:numPr>
          <w:ilvl w:val="2"/>
          <w:numId w:val="212"/>
        </w:numPr>
        <w:spacing w:line="360" w:lineRule="auto"/>
        <w:ind w:firstLineChars="0"/>
        <w:rPr>
          <w:rFonts w:asciiTheme="minorEastAsia" w:hAnsiTheme="minorEastAsia"/>
        </w:rPr>
      </w:pPr>
      <w:r w:rsidRPr="00AD4585">
        <w:rPr>
          <w:rFonts w:hint="eastAsia"/>
          <w:b/>
          <w:color w:val="0000FF"/>
        </w:rPr>
        <w:t>过户费（</w:t>
      </w:r>
      <w:r w:rsidRPr="00AD4585">
        <w:rPr>
          <w:rFonts w:asciiTheme="minorEastAsia" w:hAnsiTheme="minorEastAsia" w:hint="eastAsia"/>
          <w:b/>
          <w:color w:val="0000FF"/>
          <w:sz w:val="18"/>
          <w:szCs w:val="18"/>
        </w:rPr>
        <w:t>SCRIPT FEE）</w:t>
      </w:r>
      <w:r>
        <w:rPr>
          <w:rFonts w:asciiTheme="minorEastAsia" w:hAnsiTheme="minorEastAsia" w:hint="eastAsia"/>
        </w:rPr>
        <w:t>；</w:t>
      </w:r>
    </w:p>
    <w:p w:rsidR="004F5B1D" w:rsidRDefault="00F97307" w:rsidP="00F97307">
      <w:pPr>
        <w:pStyle w:val="a7"/>
        <w:numPr>
          <w:ilvl w:val="3"/>
          <w:numId w:val="212"/>
        </w:numPr>
        <w:spacing w:line="360" w:lineRule="auto"/>
        <w:ind w:firstLineChars="0"/>
        <w:rPr>
          <w:rFonts w:asciiTheme="minorEastAsia" w:hAnsiTheme="minorEastAsia"/>
        </w:rPr>
      </w:pPr>
      <w:r>
        <w:rPr>
          <w:rFonts w:asciiTheme="minorEastAsia" w:hAnsiTheme="minorEastAsia" w:hint="eastAsia"/>
        </w:rPr>
        <w:t>展示内容：证券代码、证券名称、上次缴款日</w:t>
      </w:r>
      <w:proofErr w:type="gramStart"/>
      <w:r>
        <w:rPr>
          <w:rFonts w:asciiTheme="minorEastAsia" w:hAnsiTheme="minorEastAsia" w:hint="eastAsia"/>
        </w:rPr>
        <w:t>时股份</w:t>
      </w:r>
      <w:proofErr w:type="gramEnd"/>
      <w:r>
        <w:rPr>
          <w:rFonts w:asciiTheme="minorEastAsia" w:hAnsiTheme="minorEastAsia" w:hint="eastAsia"/>
        </w:rPr>
        <w:t>余额（</w:t>
      </w:r>
      <w:r w:rsidRPr="000F0BFD">
        <w:rPr>
          <w:rFonts w:asciiTheme="minorEastAsia" w:hAnsiTheme="minorEastAsia"/>
          <w:szCs w:val="21"/>
        </w:rPr>
        <w:t>Last Collection Date Balance/Rush Scrip FeeDate Balance</w:t>
      </w:r>
      <w:r>
        <w:rPr>
          <w:rFonts w:asciiTheme="minorEastAsia" w:hAnsiTheme="minorEastAsia" w:hint="eastAsia"/>
          <w:sz w:val="22"/>
        </w:rPr>
        <w:t>）</w:t>
      </w:r>
      <w:r>
        <w:rPr>
          <w:rFonts w:asciiTheme="minorEastAsia" w:hAnsiTheme="minorEastAsia" w:hint="eastAsia"/>
        </w:rPr>
        <w:t>、股份余额（</w:t>
      </w:r>
      <w:r w:rsidRPr="000F0BFD">
        <w:rPr>
          <w:rFonts w:asciiTheme="minorEastAsia" w:hAnsiTheme="minorEastAsia"/>
          <w:sz w:val="22"/>
        </w:rPr>
        <w:t>New Collection Date Balance</w:t>
      </w:r>
      <w:r>
        <w:rPr>
          <w:rFonts w:asciiTheme="minorEastAsia" w:hAnsiTheme="minorEastAsia" w:hint="eastAsia"/>
          <w:sz w:val="22"/>
        </w:rPr>
        <w:t>）</w:t>
      </w:r>
      <w:r>
        <w:rPr>
          <w:rFonts w:asciiTheme="minorEastAsia" w:hAnsiTheme="minorEastAsia" w:hint="eastAsia"/>
        </w:rPr>
        <w:t>、持股净增加额（</w:t>
      </w:r>
      <w:r w:rsidRPr="000F0BFD">
        <w:rPr>
          <w:rFonts w:asciiTheme="minorEastAsia" w:hAnsiTheme="minorEastAsia"/>
          <w:szCs w:val="21"/>
        </w:rPr>
        <w:t>Net Increase</w:t>
      </w:r>
      <w:r>
        <w:rPr>
          <w:rFonts w:asciiTheme="minorEastAsia" w:hAnsiTheme="minorEastAsia" w:hint="eastAsia"/>
        </w:rPr>
        <w:t>）、过户费（</w:t>
      </w:r>
      <w:r w:rsidRPr="000F0BFD">
        <w:rPr>
          <w:rFonts w:asciiTheme="minorEastAsia" w:hAnsiTheme="minorEastAsia"/>
          <w:szCs w:val="21"/>
        </w:rPr>
        <w:t>Scrip fee</w:t>
      </w:r>
      <w:r>
        <w:rPr>
          <w:rFonts w:asciiTheme="minorEastAsia" w:hAnsiTheme="minorEastAsia" w:hint="eastAsia"/>
          <w:szCs w:val="21"/>
        </w:rPr>
        <w:t>）、</w:t>
      </w:r>
      <w:r w:rsidRPr="00F97307">
        <w:rPr>
          <w:rFonts w:ascii="Arial" w:eastAsia="宋体" w:hAnsi="Arial" w:cs="Arial" w:hint="eastAsia"/>
          <w:color w:val="000000"/>
          <w:kern w:val="0"/>
          <w:szCs w:val="21"/>
        </w:rPr>
        <w:t>过户费优惠数量（</w:t>
      </w:r>
      <w:r w:rsidRPr="00F97307">
        <w:rPr>
          <w:rFonts w:asciiTheme="minorEastAsia" w:hAnsiTheme="minorEastAsia"/>
          <w:szCs w:val="21"/>
        </w:rPr>
        <w:t>Scrip fee concession quantity</w:t>
      </w:r>
      <w:r w:rsidRPr="00F97307">
        <w:rPr>
          <w:rFonts w:ascii="Arial" w:eastAsia="宋体" w:hAnsi="Arial" w:cs="Arial" w:hint="eastAsia"/>
          <w:color w:val="000000"/>
          <w:kern w:val="0"/>
          <w:szCs w:val="21"/>
        </w:rPr>
        <w:t>）</w:t>
      </w:r>
      <w:r w:rsidR="004047DA">
        <w:rPr>
          <w:rFonts w:ascii="Arial" w:eastAsia="宋体" w:hAnsi="Arial" w:cs="Arial" w:hint="eastAsia"/>
          <w:color w:val="000000"/>
          <w:kern w:val="0"/>
          <w:szCs w:val="21"/>
        </w:rPr>
        <w:t>、日期</w:t>
      </w:r>
      <w:r w:rsidR="004047DA" w:rsidRPr="004047DA">
        <w:rPr>
          <w:rFonts w:ascii="Arial" w:eastAsia="宋体" w:hAnsi="Arial" w:cs="Arial" w:hint="eastAsia"/>
          <w:b/>
          <w:color w:val="000000"/>
          <w:kern w:val="0"/>
          <w:szCs w:val="21"/>
        </w:rPr>
        <w:t>（取文件头中的日期）</w:t>
      </w:r>
    </w:p>
    <w:p w:rsidR="00D17C9F" w:rsidRDefault="004F5B1D">
      <w:pPr>
        <w:pStyle w:val="a7"/>
        <w:numPr>
          <w:ilvl w:val="2"/>
          <w:numId w:val="212"/>
        </w:numPr>
        <w:spacing w:line="360" w:lineRule="auto"/>
        <w:ind w:firstLineChars="0"/>
        <w:rPr>
          <w:rFonts w:asciiTheme="minorEastAsia" w:hAnsiTheme="minorEastAsia"/>
        </w:rPr>
      </w:pPr>
      <w:r w:rsidRPr="00AD4585">
        <w:rPr>
          <w:rFonts w:hint="eastAsia"/>
          <w:b/>
          <w:color w:val="0000FF"/>
        </w:rPr>
        <w:t>权益（</w:t>
      </w:r>
      <w:r w:rsidRPr="00AD4585">
        <w:rPr>
          <w:b/>
          <w:color w:val="0000FF"/>
        </w:rPr>
        <w:t>Benefit Entitlement</w:t>
      </w:r>
      <w:r w:rsidRPr="00AD4585">
        <w:rPr>
          <w:rFonts w:hint="eastAsia"/>
          <w:b/>
          <w:color w:val="0000FF"/>
        </w:rPr>
        <w:t>）</w:t>
      </w:r>
      <w:r>
        <w:rPr>
          <w:rFonts w:asciiTheme="minorEastAsia" w:hAnsiTheme="minorEastAsia" w:hint="eastAsia"/>
        </w:rPr>
        <w:t>；</w:t>
      </w:r>
    </w:p>
    <w:p w:rsidR="004047DA" w:rsidRDefault="004047DA" w:rsidP="004047DA">
      <w:pPr>
        <w:pStyle w:val="a7"/>
        <w:numPr>
          <w:ilvl w:val="3"/>
          <w:numId w:val="212"/>
        </w:numPr>
        <w:spacing w:line="360" w:lineRule="auto"/>
        <w:ind w:firstLineChars="0"/>
        <w:rPr>
          <w:rFonts w:asciiTheme="minorEastAsia" w:hAnsiTheme="minorEastAsia"/>
        </w:rPr>
      </w:pPr>
      <w:r>
        <w:rPr>
          <w:rFonts w:asciiTheme="minorEastAsia" w:hAnsiTheme="minorEastAsia" w:hint="eastAsia"/>
        </w:rPr>
        <w:t>展示内容：</w:t>
      </w:r>
      <w:r w:rsidR="002B09F2">
        <w:rPr>
          <w:rFonts w:asciiTheme="minorEastAsia" w:hAnsiTheme="minorEastAsia" w:hint="eastAsia"/>
        </w:rPr>
        <w:t>行动类别、</w:t>
      </w:r>
      <w:r>
        <w:rPr>
          <w:rFonts w:asciiTheme="minorEastAsia" w:hAnsiTheme="minorEastAsia" w:hint="eastAsia"/>
        </w:rPr>
        <w:t>证券代码、证券名称、股权登记日数量、</w:t>
      </w:r>
      <w:r w:rsidR="001A4704">
        <w:rPr>
          <w:rFonts w:asciiTheme="minorEastAsia" w:hAnsiTheme="minorEastAsia" w:hint="eastAsia"/>
        </w:rPr>
        <w:t>公告日期、除息日期</w:t>
      </w:r>
      <w:r w:rsidR="00620B87">
        <w:rPr>
          <w:rFonts w:asciiTheme="minorEastAsia" w:hAnsiTheme="minorEastAsia" w:hint="eastAsia"/>
        </w:rPr>
        <w:t>(</w:t>
      </w:r>
      <w:r w:rsidR="00620B87" w:rsidRPr="000F0BFD">
        <w:rPr>
          <w:rFonts w:asciiTheme="minorEastAsia" w:hAnsiTheme="minorEastAsia"/>
          <w:szCs w:val="21"/>
        </w:rPr>
        <w:t>Second ex-dividend date</w:t>
      </w:r>
      <w:r w:rsidR="00620B87">
        <w:rPr>
          <w:rFonts w:asciiTheme="minorEastAsia" w:hAnsiTheme="minorEastAsia" w:hint="eastAsia"/>
          <w:szCs w:val="21"/>
        </w:rPr>
        <w:t>)</w:t>
      </w:r>
      <w:r w:rsidR="001A4704">
        <w:rPr>
          <w:rFonts w:asciiTheme="minorEastAsia" w:hAnsiTheme="minorEastAsia" w:hint="eastAsia"/>
        </w:rPr>
        <w:t>、截止过户日期、派发日期，摘要、状态</w:t>
      </w:r>
      <w:r w:rsidR="009A582F">
        <w:rPr>
          <w:rFonts w:asciiTheme="minorEastAsia" w:hAnsiTheme="minorEastAsia" w:hint="eastAsia"/>
        </w:rPr>
        <w:t>、</w:t>
      </w:r>
      <w:r>
        <w:rPr>
          <w:rFonts w:ascii="Arial" w:eastAsia="宋体" w:hAnsi="Arial" w:cs="Arial" w:hint="eastAsia"/>
          <w:color w:val="000000"/>
          <w:kern w:val="0"/>
          <w:szCs w:val="21"/>
        </w:rPr>
        <w:t>日期</w:t>
      </w:r>
      <w:r w:rsidRPr="004047DA">
        <w:rPr>
          <w:rFonts w:ascii="Arial" w:eastAsia="宋体" w:hAnsi="Arial" w:cs="Arial" w:hint="eastAsia"/>
          <w:b/>
          <w:color w:val="000000"/>
          <w:kern w:val="0"/>
          <w:szCs w:val="21"/>
        </w:rPr>
        <w:t>（取文件头中的日期）</w:t>
      </w:r>
    </w:p>
    <w:p w:rsidR="00D17C9F" w:rsidRDefault="004F5B1D">
      <w:pPr>
        <w:pStyle w:val="a7"/>
        <w:numPr>
          <w:ilvl w:val="2"/>
          <w:numId w:val="212"/>
        </w:numPr>
        <w:spacing w:line="360" w:lineRule="auto"/>
        <w:ind w:firstLineChars="0"/>
        <w:rPr>
          <w:rFonts w:asciiTheme="minorEastAsia" w:hAnsiTheme="minorEastAsia"/>
        </w:rPr>
      </w:pPr>
      <w:r w:rsidRPr="00AD4585">
        <w:rPr>
          <w:rFonts w:ascii="Arial" w:eastAsia="宋体" w:hAnsi="Arial" w:cs="Arial" w:hint="eastAsia"/>
          <w:b/>
          <w:color w:val="0000FF"/>
          <w:kern w:val="0"/>
          <w:szCs w:val="21"/>
        </w:rPr>
        <w:t>供股</w:t>
      </w:r>
      <w:r w:rsidRPr="00AD4585">
        <w:rPr>
          <w:rFonts w:ascii="Arial" w:eastAsia="宋体" w:hAnsi="Arial" w:cs="Arial"/>
          <w:b/>
          <w:color w:val="0000FF"/>
          <w:kern w:val="0"/>
          <w:szCs w:val="21"/>
        </w:rPr>
        <w:t>/</w:t>
      </w:r>
      <w:r w:rsidRPr="00AD4585">
        <w:rPr>
          <w:rFonts w:ascii="Arial" w:eastAsia="宋体" w:hAnsi="Arial" w:cs="Arial" w:hint="eastAsia"/>
          <w:b/>
          <w:color w:val="0000FF"/>
          <w:kern w:val="0"/>
          <w:szCs w:val="21"/>
        </w:rPr>
        <w:t>认购额外供</w:t>
      </w:r>
      <w:r w:rsidRPr="00AD4585">
        <w:rPr>
          <w:rFonts w:hint="eastAsia"/>
          <w:b/>
          <w:color w:val="0000FF"/>
          <w:szCs w:val="21"/>
        </w:rPr>
        <w:t>（</w:t>
      </w:r>
      <w:r w:rsidRPr="00AD4585">
        <w:rPr>
          <w:b/>
          <w:color w:val="0000FF"/>
          <w:szCs w:val="21"/>
        </w:rPr>
        <w:t>Rights / Excess Rights Subscription</w:t>
      </w:r>
      <w:r w:rsidRPr="00AD4585">
        <w:rPr>
          <w:rFonts w:hint="eastAsia"/>
          <w:b/>
          <w:color w:val="0000FF"/>
          <w:szCs w:val="21"/>
        </w:rPr>
        <w:t>）</w:t>
      </w:r>
      <w:r>
        <w:rPr>
          <w:rFonts w:asciiTheme="minorEastAsia" w:hAnsiTheme="minorEastAsia" w:hint="eastAsia"/>
        </w:rPr>
        <w:t>；</w:t>
      </w:r>
    </w:p>
    <w:p w:rsidR="00AD4585" w:rsidRDefault="007A799D">
      <w:pPr>
        <w:pStyle w:val="a7"/>
        <w:numPr>
          <w:ilvl w:val="0"/>
          <w:numId w:val="212"/>
        </w:numPr>
        <w:spacing w:line="360" w:lineRule="auto"/>
        <w:ind w:firstLineChars="0"/>
        <w:rPr>
          <w:rFonts w:asciiTheme="minorEastAsia" w:hAnsiTheme="minorEastAsia"/>
        </w:rPr>
      </w:pPr>
      <w:r>
        <w:rPr>
          <w:rFonts w:asciiTheme="minorEastAsia" w:hAnsiTheme="minorEastAsia" w:hint="eastAsia"/>
        </w:rPr>
        <w:t>系统按权益段的数据内容展示满足条件的查询数据；</w:t>
      </w:r>
    </w:p>
    <w:p w:rsidR="00620B87" w:rsidRDefault="00620B87" w:rsidP="00620B87">
      <w:pPr>
        <w:spacing w:line="360" w:lineRule="auto"/>
        <w:ind w:left="425"/>
        <w:rPr>
          <w:rFonts w:asciiTheme="minorEastAsia" w:hAnsiTheme="minorEastAsia"/>
        </w:rPr>
      </w:pPr>
    </w:p>
    <w:tbl>
      <w:tblPr>
        <w:tblpPr w:leftFromText="180" w:rightFromText="180" w:vertAnchor="text" w:tblpX="-885" w:tblpY="1"/>
        <w:tblOverlap w:val="never"/>
        <w:tblW w:w="14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3794"/>
        <w:gridCol w:w="10524"/>
      </w:tblGrid>
      <w:tr w:rsidR="00620B87" w:rsidRPr="000F0BFD" w:rsidTr="009B2C64">
        <w:tc>
          <w:tcPr>
            <w:tcW w:w="3794" w:type="dxa"/>
          </w:tcPr>
          <w:p w:rsidR="00620B87" w:rsidRPr="00B07099" w:rsidRDefault="00620B87" w:rsidP="00186919">
            <w:pPr>
              <w:pStyle w:val="Default"/>
              <w:rPr>
                <w:sz w:val="18"/>
                <w:szCs w:val="18"/>
              </w:rPr>
            </w:pPr>
            <w:r w:rsidRPr="00B07099">
              <w:rPr>
                <w:rFonts w:hint="eastAsia"/>
                <w:sz w:val="18"/>
                <w:szCs w:val="18"/>
              </w:rPr>
              <w:t>登记起始日</w:t>
            </w:r>
          </w:p>
        </w:tc>
        <w:tc>
          <w:tcPr>
            <w:tcW w:w="10524" w:type="dxa"/>
          </w:tcPr>
          <w:p w:rsidR="00620B87" w:rsidRPr="000F0BFD" w:rsidRDefault="00620B87" w:rsidP="00186919">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Book close from date</w:t>
            </w:r>
          </w:p>
        </w:tc>
      </w:tr>
      <w:tr w:rsidR="00620B87" w:rsidRPr="000F0BFD" w:rsidTr="009B2C64">
        <w:tc>
          <w:tcPr>
            <w:tcW w:w="3794" w:type="dxa"/>
          </w:tcPr>
          <w:p w:rsidR="00620B87" w:rsidRDefault="00620B87" w:rsidP="00186919">
            <w:pPr>
              <w:pStyle w:val="Default"/>
              <w:rPr>
                <w:sz w:val="18"/>
                <w:szCs w:val="18"/>
              </w:rPr>
            </w:pPr>
            <w:r w:rsidRPr="00B07099">
              <w:rPr>
                <w:rFonts w:hint="eastAsia"/>
                <w:sz w:val="18"/>
                <w:szCs w:val="18"/>
              </w:rPr>
              <w:t>登记</w:t>
            </w:r>
            <w:proofErr w:type="gramStart"/>
            <w:r w:rsidRPr="00B07099">
              <w:rPr>
                <w:rFonts w:hint="eastAsia"/>
                <w:sz w:val="18"/>
                <w:szCs w:val="18"/>
              </w:rPr>
              <w:t>解止日</w:t>
            </w:r>
            <w:proofErr w:type="gramEnd"/>
          </w:p>
          <w:p w:rsidR="00620B87" w:rsidRPr="004871E5" w:rsidRDefault="00620B87" w:rsidP="00186919">
            <w:pPr>
              <w:pStyle w:val="Default"/>
              <w:rPr>
                <w:color w:val="FF0000"/>
                <w:sz w:val="18"/>
                <w:szCs w:val="18"/>
              </w:rPr>
            </w:pPr>
            <w:r w:rsidRPr="004871E5">
              <w:rPr>
                <w:rFonts w:ascii="微软雅黑" w:eastAsia="微软雅黑" w:hAnsi="微软雅黑" w:cs="Arial" w:hint="eastAsia"/>
                <w:color w:val="FF0000"/>
                <w:sz w:val="18"/>
                <w:szCs w:val="18"/>
              </w:rPr>
              <w:t>截止过户期</w:t>
            </w:r>
          </w:p>
        </w:tc>
        <w:tc>
          <w:tcPr>
            <w:tcW w:w="10524" w:type="dxa"/>
          </w:tcPr>
          <w:p w:rsidR="00620B87" w:rsidRPr="000F0BFD" w:rsidRDefault="00620B87" w:rsidP="00186919">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Book close to date</w:t>
            </w:r>
          </w:p>
        </w:tc>
      </w:tr>
      <w:tr w:rsidR="00620B87" w:rsidRPr="000F0BFD" w:rsidTr="009B2C64">
        <w:tc>
          <w:tcPr>
            <w:tcW w:w="3794" w:type="dxa"/>
          </w:tcPr>
          <w:p w:rsidR="00620B87" w:rsidRPr="000E55D4" w:rsidRDefault="00620B87" w:rsidP="00186919">
            <w:pPr>
              <w:widowControl/>
              <w:jc w:val="left"/>
              <w:textAlignment w:val="top"/>
              <w:rPr>
                <w:rFonts w:ascii="Arial" w:eastAsia="宋体" w:hAnsi="Arial" w:cs="Arial"/>
                <w:color w:val="888888"/>
                <w:kern w:val="0"/>
                <w:sz w:val="18"/>
                <w:szCs w:val="18"/>
              </w:rPr>
            </w:pPr>
          </w:p>
          <w:p w:rsidR="00620B87" w:rsidRPr="00B07099" w:rsidRDefault="00620B87" w:rsidP="00186919">
            <w:pPr>
              <w:pStyle w:val="Default"/>
              <w:rPr>
                <w:sz w:val="18"/>
                <w:szCs w:val="18"/>
              </w:rPr>
            </w:pPr>
            <w:r>
              <w:rPr>
                <w:rFonts w:hint="eastAsia"/>
                <w:sz w:val="18"/>
                <w:szCs w:val="18"/>
              </w:rPr>
              <w:t>最后除</w:t>
            </w:r>
            <w:r w:rsidRPr="00B07099">
              <w:rPr>
                <w:rFonts w:ascii="Arial" w:hAnsi="Arial" w:cs="Arial" w:hint="eastAsia"/>
                <w:sz w:val="18"/>
                <w:szCs w:val="18"/>
              </w:rPr>
              <w:t>息</w:t>
            </w:r>
            <w:r>
              <w:rPr>
                <w:rFonts w:hint="eastAsia"/>
                <w:sz w:val="18"/>
                <w:szCs w:val="18"/>
              </w:rPr>
              <w:t>日</w:t>
            </w:r>
          </w:p>
        </w:tc>
        <w:tc>
          <w:tcPr>
            <w:tcW w:w="10524" w:type="dxa"/>
          </w:tcPr>
          <w:p w:rsidR="00620B87" w:rsidRPr="000F0BFD" w:rsidRDefault="00620B87" w:rsidP="00186919">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Second ex-dividend date</w:t>
            </w:r>
          </w:p>
        </w:tc>
      </w:tr>
      <w:tr w:rsidR="00620B87" w:rsidRPr="000F0BFD" w:rsidTr="009B2C64">
        <w:tc>
          <w:tcPr>
            <w:tcW w:w="3794" w:type="dxa"/>
          </w:tcPr>
          <w:p w:rsidR="00620B87" w:rsidRPr="000E55D4" w:rsidRDefault="00620B87" w:rsidP="00186919">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应付日期</w:t>
            </w:r>
          </w:p>
          <w:p w:rsidR="00620B87" w:rsidRPr="00B07099" w:rsidRDefault="00620B87" w:rsidP="00186919">
            <w:pPr>
              <w:pStyle w:val="Default"/>
              <w:rPr>
                <w:sz w:val="18"/>
                <w:szCs w:val="18"/>
              </w:rPr>
            </w:pPr>
          </w:p>
        </w:tc>
        <w:tc>
          <w:tcPr>
            <w:tcW w:w="10524" w:type="dxa"/>
          </w:tcPr>
          <w:p w:rsidR="00620B87" w:rsidRPr="000F0BFD" w:rsidRDefault="00620B87" w:rsidP="00186919">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Payable date</w:t>
            </w:r>
          </w:p>
        </w:tc>
      </w:tr>
    </w:tbl>
    <w:p w:rsidR="00D17C9F" w:rsidRDefault="00D17C9F"/>
    <w:p w:rsidR="000273CF" w:rsidRDefault="000273CF" w:rsidP="000273CF">
      <w:pPr>
        <w:pStyle w:val="3"/>
        <w:ind w:leftChars="100" w:left="210"/>
      </w:pPr>
      <w:r>
        <w:rPr>
          <w:rFonts w:hint="eastAsia"/>
        </w:rPr>
        <w:lastRenderedPageBreak/>
        <w:t>F6.6</w:t>
      </w:r>
      <w:r>
        <w:rPr>
          <w:rFonts w:hint="eastAsia"/>
        </w:rPr>
        <w:t>行动权益明细查询</w:t>
      </w:r>
    </w:p>
    <w:p w:rsidR="000273CF" w:rsidRDefault="000273CF" w:rsidP="000273CF">
      <w:pPr>
        <w:pStyle w:val="4"/>
        <w:numPr>
          <w:ilvl w:val="0"/>
          <w:numId w:val="231"/>
        </w:numPr>
      </w:pPr>
      <w:r>
        <w:rPr>
          <w:rFonts w:hint="eastAsia"/>
        </w:rPr>
        <w:t>业务描述</w:t>
      </w:r>
    </w:p>
    <w:p w:rsidR="000273CF" w:rsidRDefault="000273CF" w:rsidP="000273CF">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对有选择权的行动的权益数据查询，提供客</w:t>
      </w:r>
      <w:proofErr w:type="gramStart"/>
      <w:r>
        <w:rPr>
          <w:rFonts w:asciiTheme="minorEastAsia" w:hAnsiTheme="minorEastAsia" w:cs="华文仿宋" w:hint="eastAsia"/>
          <w:color w:val="000000"/>
          <w:kern w:val="0"/>
          <w:szCs w:val="21"/>
        </w:rPr>
        <w:t>服部门</w:t>
      </w:r>
      <w:proofErr w:type="gramEnd"/>
      <w:r>
        <w:rPr>
          <w:rFonts w:asciiTheme="minorEastAsia" w:hAnsiTheme="minorEastAsia" w:cs="华文仿宋" w:hint="eastAsia"/>
          <w:color w:val="000000"/>
          <w:kern w:val="0"/>
          <w:szCs w:val="21"/>
        </w:rPr>
        <w:t>查询明细的客户权益信息。按不同的行动别查询。目前主要查询供股权益明细、以股代息权益、现金股息、股票股息。</w:t>
      </w:r>
    </w:p>
    <w:p w:rsidR="00C71348" w:rsidRDefault="00C71348" w:rsidP="000273CF">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支持查询历史</w:t>
      </w:r>
      <w:proofErr w:type="gramStart"/>
      <w:r>
        <w:rPr>
          <w:rFonts w:asciiTheme="minorEastAsia" w:hAnsiTheme="minorEastAsia" w:cs="华文仿宋" w:hint="eastAsia"/>
          <w:color w:val="000000"/>
          <w:kern w:val="0"/>
          <w:szCs w:val="21"/>
        </w:rPr>
        <w:t>的分查记录</w:t>
      </w:r>
      <w:proofErr w:type="gramEnd"/>
      <w:r>
        <w:rPr>
          <w:rFonts w:asciiTheme="minorEastAsia" w:hAnsiTheme="minorEastAsia" w:cs="华文仿宋" w:hint="eastAsia"/>
          <w:color w:val="000000"/>
          <w:kern w:val="0"/>
          <w:szCs w:val="21"/>
        </w:rPr>
        <w:t>。</w:t>
      </w:r>
    </w:p>
    <w:p w:rsidR="000273CF" w:rsidRDefault="000273CF" w:rsidP="000273CF">
      <w:pPr>
        <w:pStyle w:val="4"/>
        <w:numPr>
          <w:ilvl w:val="0"/>
          <w:numId w:val="231"/>
        </w:numPr>
      </w:pPr>
      <w:r>
        <w:rPr>
          <w:rFonts w:hint="eastAsia"/>
        </w:rPr>
        <w:t>用户界面</w:t>
      </w:r>
    </w:p>
    <w:p w:rsidR="000273CF" w:rsidRPr="005F65BF" w:rsidRDefault="000273CF" w:rsidP="000273CF">
      <w:pPr>
        <w:rPr>
          <w:b/>
        </w:rPr>
      </w:pPr>
      <w:r>
        <w:object w:dxaOrig="10392" w:dyaOrig="4996">
          <v:shape id="_x0000_i1046" type="#_x0000_t75" style="width:416.25pt;height:199.5pt" o:ole="">
            <v:imagedata r:id="rId49" o:title=""/>
          </v:shape>
          <o:OLEObject Type="Embed" ProgID="Visio.Drawing.11" ShapeID="_x0000_i1046" DrawAspect="Content" ObjectID="_1402388535" r:id="rId50"/>
        </w:object>
      </w:r>
      <w:r w:rsidRPr="005F65BF">
        <w:rPr>
          <w:rFonts w:hint="eastAsia"/>
          <w:b/>
        </w:rPr>
        <w:t>界面说明：</w:t>
      </w:r>
    </w:p>
    <w:p w:rsidR="000273CF" w:rsidRPr="00B91488" w:rsidRDefault="000273CF" w:rsidP="000273CF">
      <w:pPr>
        <w:pStyle w:val="a7"/>
        <w:numPr>
          <w:ilvl w:val="0"/>
          <w:numId w:val="235"/>
        </w:numPr>
        <w:spacing w:line="360" w:lineRule="auto"/>
        <w:ind w:firstLineChars="0"/>
        <w:rPr>
          <w:rFonts w:asciiTheme="minorEastAsia" w:hAnsiTheme="minorEastAsia"/>
        </w:rPr>
      </w:pPr>
      <w:r>
        <w:rPr>
          <w:rFonts w:asciiTheme="minorEastAsia" w:hAnsiTheme="minorEastAsia" w:hint="eastAsia"/>
          <w:lang w:val="en-AU"/>
        </w:rPr>
        <w:t>查询条件：</w:t>
      </w:r>
    </w:p>
    <w:p w:rsidR="000273CF" w:rsidRPr="00B91488" w:rsidRDefault="000273CF" w:rsidP="000273CF">
      <w:pPr>
        <w:pStyle w:val="a7"/>
        <w:numPr>
          <w:ilvl w:val="1"/>
          <w:numId w:val="235"/>
        </w:numPr>
        <w:spacing w:line="360" w:lineRule="auto"/>
        <w:ind w:firstLineChars="0"/>
        <w:rPr>
          <w:rFonts w:asciiTheme="minorEastAsia" w:hAnsiTheme="minorEastAsia"/>
        </w:rPr>
      </w:pPr>
      <w:r>
        <w:rPr>
          <w:rFonts w:asciiTheme="minorEastAsia" w:hAnsiTheme="minorEastAsia" w:hint="eastAsia"/>
          <w:lang w:val="en-AU"/>
        </w:rPr>
        <w:t>日期条件：可以查询日期范围；</w:t>
      </w:r>
    </w:p>
    <w:p w:rsidR="000273CF" w:rsidRPr="00B91488" w:rsidRDefault="000273CF" w:rsidP="000273CF">
      <w:pPr>
        <w:pStyle w:val="a7"/>
        <w:numPr>
          <w:ilvl w:val="2"/>
          <w:numId w:val="235"/>
        </w:numPr>
        <w:spacing w:line="360" w:lineRule="auto"/>
        <w:ind w:firstLineChars="0"/>
        <w:rPr>
          <w:rFonts w:asciiTheme="minorEastAsia" w:hAnsiTheme="minorEastAsia"/>
        </w:rPr>
      </w:pPr>
      <w:r>
        <w:rPr>
          <w:rFonts w:asciiTheme="minorEastAsia" w:hAnsiTheme="minorEastAsia" w:hint="eastAsia"/>
          <w:lang w:val="en-AU"/>
        </w:rPr>
        <w:t>起始日期：默认当天日期；</w:t>
      </w:r>
    </w:p>
    <w:p w:rsidR="000273CF" w:rsidRPr="00B91488" w:rsidRDefault="000273CF" w:rsidP="000273CF">
      <w:pPr>
        <w:pStyle w:val="a7"/>
        <w:numPr>
          <w:ilvl w:val="2"/>
          <w:numId w:val="235"/>
        </w:numPr>
        <w:spacing w:line="360" w:lineRule="auto"/>
        <w:ind w:firstLineChars="0"/>
        <w:rPr>
          <w:rFonts w:asciiTheme="minorEastAsia" w:hAnsiTheme="minorEastAsia"/>
        </w:rPr>
      </w:pPr>
      <w:r>
        <w:rPr>
          <w:rFonts w:asciiTheme="minorEastAsia" w:hAnsiTheme="minorEastAsia" w:hint="eastAsia"/>
          <w:lang w:val="en-AU"/>
        </w:rPr>
        <w:t>截止日期：默认当天日期，截止日期应大等于起始日期；</w:t>
      </w:r>
    </w:p>
    <w:p w:rsidR="000273CF" w:rsidRPr="00B91488" w:rsidRDefault="000273CF" w:rsidP="000273CF">
      <w:pPr>
        <w:pStyle w:val="a7"/>
        <w:numPr>
          <w:ilvl w:val="1"/>
          <w:numId w:val="235"/>
        </w:numPr>
        <w:spacing w:line="360" w:lineRule="auto"/>
        <w:ind w:firstLineChars="0"/>
        <w:rPr>
          <w:rFonts w:asciiTheme="minorEastAsia" w:hAnsiTheme="minorEastAsia"/>
        </w:rPr>
      </w:pPr>
      <w:r>
        <w:rPr>
          <w:rFonts w:asciiTheme="minorEastAsia" w:hAnsiTheme="minorEastAsia" w:hint="eastAsia"/>
          <w:lang w:val="en-AU"/>
        </w:rPr>
        <w:t>证券代码：必须输入，一次只查一只证券；</w:t>
      </w:r>
    </w:p>
    <w:p w:rsidR="000273CF" w:rsidRPr="00DA6500" w:rsidRDefault="000273CF" w:rsidP="000273CF">
      <w:pPr>
        <w:pStyle w:val="a7"/>
        <w:numPr>
          <w:ilvl w:val="1"/>
          <w:numId w:val="235"/>
        </w:numPr>
        <w:spacing w:line="360" w:lineRule="auto"/>
        <w:ind w:firstLineChars="0"/>
        <w:rPr>
          <w:rFonts w:asciiTheme="minorEastAsia" w:hAnsiTheme="minorEastAsia"/>
        </w:rPr>
      </w:pPr>
      <w:r>
        <w:rPr>
          <w:rFonts w:asciiTheme="minorEastAsia" w:hAnsiTheme="minorEastAsia" w:hint="eastAsia"/>
          <w:lang w:val="en-AU"/>
        </w:rPr>
        <w:t>行动类别：</w:t>
      </w:r>
    </w:p>
    <w:p w:rsidR="000273CF" w:rsidRPr="00F06A80" w:rsidRDefault="000273CF" w:rsidP="000273CF">
      <w:pPr>
        <w:pStyle w:val="a7"/>
        <w:numPr>
          <w:ilvl w:val="0"/>
          <w:numId w:val="235"/>
        </w:numPr>
        <w:spacing w:line="360" w:lineRule="auto"/>
        <w:ind w:firstLineChars="0"/>
        <w:rPr>
          <w:rFonts w:asciiTheme="minorEastAsia" w:hAnsiTheme="minorEastAsia"/>
        </w:rPr>
      </w:pPr>
      <w:r>
        <w:rPr>
          <w:rFonts w:asciiTheme="minorEastAsia" w:hAnsiTheme="minorEastAsia" w:hint="eastAsia"/>
          <w:lang w:val="en-AU"/>
        </w:rPr>
        <w:t>客户明细信息：</w:t>
      </w:r>
    </w:p>
    <w:p w:rsidR="000273CF" w:rsidRPr="00580AF6" w:rsidRDefault="000273CF" w:rsidP="000273CF">
      <w:pPr>
        <w:pStyle w:val="a7"/>
        <w:numPr>
          <w:ilvl w:val="1"/>
          <w:numId w:val="235"/>
        </w:numPr>
        <w:spacing w:line="360" w:lineRule="auto"/>
        <w:ind w:firstLineChars="0"/>
        <w:rPr>
          <w:rFonts w:asciiTheme="minorEastAsia" w:hAnsiTheme="minorEastAsia"/>
        </w:rPr>
      </w:pPr>
      <w:r>
        <w:rPr>
          <w:rFonts w:asciiTheme="minorEastAsia" w:hAnsiTheme="minorEastAsia" w:hint="eastAsia"/>
          <w:lang w:val="en-AU"/>
        </w:rPr>
        <w:t>供股：</w:t>
      </w:r>
    </w:p>
    <w:p w:rsidR="000273CF" w:rsidRPr="00C71348" w:rsidRDefault="000273CF" w:rsidP="000273CF">
      <w:pPr>
        <w:pStyle w:val="a7"/>
        <w:numPr>
          <w:ilvl w:val="2"/>
          <w:numId w:val="235"/>
        </w:numPr>
        <w:spacing w:line="360" w:lineRule="auto"/>
        <w:ind w:firstLineChars="0"/>
        <w:rPr>
          <w:rFonts w:asciiTheme="minorEastAsia" w:hAnsiTheme="minorEastAsia"/>
        </w:rPr>
      </w:pPr>
      <w:r>
        <w:rPr>
          <w:rFonts w:asciiTheme="minorEastAsia" w:hAnsiTheme="minorEastAsia" w:hint="eastAsia"/>
          <w:lang w:val="en-AU"/>
        </w:rPr>
        <w:t>展示以下内容：资金账号、客户名称、</w:t>
      </w:r>
      <w:r>
        <w:rPr>
          <w:rFonts w:asciiTheme="minorEastAsia" w:hAnsiTheme="minorEastAsia" w:hint="eastAsia"/>
        </w:rPr>
        <w:t>证券代码、证券名称、持仓数量、供股权代码、供股权数量、供股认购比例、</w:t>
      </w:r>
      <w:r w:rsidR="00A72DDF">
        <w:rPr>
          <w:rFonts w:asciiTheme="minorEastAsia" w:hAnsiTheme="minorEastAsia" w:hint="eastAsia"/>
        </w:rPr>
        <w:t>可供股数量、</w:t>
      </w:r>
      <w:r>
        <w:rPr>
          <w:rFonts w:asciiTheme="minorEastAsia" w:hAnsiTheme="minorEastAsia" w:hint="eastAsia"/>
        </w:rPr>
        <w:t>认购价格、认购币种、</w:t>
      </w:r>
      <w:r w:rsidR="00A72DDF">
        <w:rPr>
          <w:rFonts w:asciiTheme="minorEastAsia" w:hAnsiTheme="minorEastAsia" w:hint="eastAsia"/>
        </w:rPr>
        <w:t>应准备资金（认购资金+费用）、</w:t>
      </w:r>
      <w:r>
        <w:rPr>
          <w:rFonts w:asciiTheme="minorEastAsia" w:hAnsiTheme="minorEastAsia" w:hint="eastAsia"/>
        </w:rPr>
        <w:t>是否可额外认购</w:t>
      </w:r>
      <w:r>
        <w:rPr>
          <w:rFonts w:asciiTheme="minorEastAsia" w:hAnsiTheme="minorEastAsia" w:hint="eastAsia"/>
          <w:lang w:val="en-AU"/>
        </w:rPr>
        <w:t>、</w:t>
      </w:r>
      <w:r w:rsidR="00A72DDF" w:rsidRPr="00C9116D">
        <w:rPr>
          <w:rFonts w:asciiTheme="minorEastAsia" w:hAnsiTheme="minorEastAsia" w:hint="eastAsia"/>
          <w:lang w:val="en-AU"/>
        </w:rPr>
        <w:t>客户手机号</w:t>
      </w:r>
      <w:r w:rsidR="00A72DDF">
        <w:rPr>
          <w:rFonts w:asciiTheme="minorEastAsia" w:hAnsiTheme="minorEastAsia" w:hint="eastAsia"/>
          <w:lang w:val="en-AU"/>
        </w:rPr>
        <w:t>、</w:t>
      </w:r>
      <w:r w:rsidR="00C71348">
        <w:rPr>
          <w:rFonts w:asciiTheme="minorEastAsia" w:hAnsiTheme="minorEastAsia" w:hint="eastAsia"/>
          <w:lang w:val="en-AU"/>
        </w:rPr>
        <w:t>股权登记日、</w:t>
      </w:r>
      <w:r w:rsidR="00A72DDF" w:rsidRPr="00C9116D">
        <w:rPr>
          <w:rFonts w:asciiTheme="minorEastAsia" w:hAnsiTheme="minorEastAsia" w:hint="eastAsia"/>
          <w:lang w:val="en-AU"/>
        </w:rPr>
        <w:lastRenderedPageBreak/>
        <w:t>供股</w:t>
      </w:r>
      <w:r w:rsidR="00A72DDF">
        <w:rPr>
          <w:rFonts w:asciiTheme="minorEastAsia" w:hAnsiTheme="minorEastAsia" w:hint="eastAsia"/>
          <w:lang w:val="en-AU"/>
        </w:rPr>
        <w:t>认购</w:t>
      </w:r>
      <w:r w:rsidR="00A72DDF" w:rsidRPr="00C9116D">
        <w:rPr>
          <w:rFonts w:asciiTheme="minorEastAsia" w:hAnsiTheme="minorEastAsia" w:hint="eastAsia"/>
          <w:lang w:val="en-AU"/>
        </w:rPr>
        <w:t>开始日期、供股</w:t>
      </w:r>
      <w:r w:rsidR="00A72DDF">
        <w:rPr>
          <w:rFonts w:asciiTheme="minorEastAsia" w:hAnsiTheme="minorEastAsia" w:hint="eastAsia"/>
          <w:lang w:val="en-AU"/>
        </w:rPr>
        <w:t>认购</w:t>
      </w:r>
      <w:r w:rsidR="00A72DDF" w:rsidRPr="00C9116D">
        <w:rPr>
          <w:rFonts w:asciiTheme="minorEastAsia" w:hAnsiTheme="minorEastAsia" w:hint="eastAsia"/>
          <w:lang w:val="en-AU"/>
        </w:rPr>
        <w:t>截止日期、供股权交易开始日期、供股权交易截止日期</w:t>
      </w:r>
      <w:r w:rsidR="00A72DDF">
        <w:rPr>
          <w:rFonts w:asciiTheme="minorEastAsia" w:hAnsiTheme="minorEastAsia" w:hint="eastAsia"/>
          <w:lang w:val="en-AU"/>
        </w:rPr>
        <w:t>、处理</w:t>
      </w:r>
      <w:r>
        <w:rPr>
          <w:rFonts w:asciiTheme="minorEastAsia" w:hAnsiTheme="minorEastAsia" w:hint="eastAsia"/>
          <w:lang w:val="en-AU"/>
        </w:rPr>
        <w:t>日期；</w:t>
      </w:r>
    </w:p>
    <w:p w:rsidR="00C71348" w:rsidRPr="00580AF6" w:rsidRDefault="00C71348" w:rsidP="000273CF">
      <w:pPr>
        <w:pStyle w:val="a7"/>
        <w:numPr>
          <w:ilvl w:val="2"/>
          <w:numId w:val="235"/>
        </w:numPr>
        <w:spacing w:line="360" w:lineRule="auto"/>
        <w:ind w:firstLineChars="0"/>
        <w:rPr>
          <w:rFonts w:asciiTheme="minorEastAsia" w:hAnsiTheme="minorEastAsia"/>
        </w:rPr>
      </w:pPr>
      <w:r>
        <w:rPr>
          <w:rFonts w:asciiTheme="minorEastAsia" w:hAnsiTheme="minorEastAsia" w:hint="eastAsia"/>
          <w:lang w:val="en-AU"/>
        </w:rPr>
        <w:t>对明细数据合计：持仓数量、供股权数量、可供股数量；</w:t>
      </w:r>
    </w:p>
    <w:p w:rsidR="000273CF" w:rsidRPr="00580AF6" w:rsidRDefault="000273CF" w:rsidP="000273CF">
      <w:pPr>
        <w:pStyle w:val="a7"/>
        <w:numPr>
          <w:ilvl w:val="1"/>
          <w:numId w:val="235"/>
        </w:numPr>
        <w:spacing w:line="360" w:lineRule="auto"/>
        <w:ind w:firstLineChars="0"/>
        <w:rPr>
          <w:rFonts w:asciiTheme="minorEastAsia" w:hAnsiTheme="minorEastAsia"/>
        </w:rPr>
      </w:pPr>
      <w:r>
        <w:rPr>
          <w:rFonts w:asciiTheme="minorEastAsia" w:hAnsiTheme="minorEastAsia" w:hint="eastAsia"/>
          <w:lang w:val="en-AU"/>
        </w:rPr>
        <w:t>以股代息：</w:t>
      </w:r>
    </w:p>
    <w:p w:rsidR="000273CF" w:rsidRPr="00580AF6" w:rsidRDefault="000273CF" w:rsidP="000273CF">
      <w:pPr>
        <w:pStyle w:val="a7"/>
        <w:numPr>
          <w:ilvl w:val="2"/>
          <w:numId w:val="235"/>
        </w:numPr>
        <w:spacing w:line="360" w:lineRule="auto"/>
        <w:ind w:firstLineChars="0"/>
        <w:rPr>
          <w:rFonts w:asciiTheme="minorEastAsia" w:hAnsiTheme="minorEastAsia"/>
        </w:rPr>
      </w:pPr>
      <w:r>
        <w:rPr>
          <w:rFonts w:asciiTheme="minorEastAsia" w:hAnsiTheme="minorEastAsia" w:hint="eastAsia"/>
          <w:lang w:val="en-AU"/>
        </w:rPr>
        <w:t>展示以下内容：</w:t>
      </w:r>
      <w:r>
        <w:rPr>
          <w:rFonts w:asciiTheme="minorEastAsia" w:hAnsiTheme="minorEastAsia" w:hint="eastAsia"/>
        </w:rPr>
        <w:t>资金账号、客户名称、证券代码、</w:t>
      </w:r>
      <w:r w:rsidR="00C71348">
        <w:rPr>
          <w:rFonts w:asciiTheme="minorEastAsia" w:hAnsiTheme="minorEastAsia" w:hint="eastAsia"/>
        </w:rPr>
        <w:t>证券名称、</w:t>
      </w:r>
      <w:r>
        <w:rPr>
          <w:rFonts w:asciiTheme="minorEastAsia" w:hAnsiTheme="minorEastAsia" w:hint="eastAsia"/>
        </w:rPr>
        <w:t>持</w:t>
      </w:r>
      <w:r w:rsidR="00C71348">
        <w:rPr>
          <w:rFonts w:asciiTheme="minorEastAsia" w:hAnsiTheme="minorEastAsia" w:hint="eastAsia"/>
          <w:lang w:val="en-AU"/>
        </w:rPr>
        <w:t>仓</w:t>
      </w:r>
      <w:r>
        <w:rPr>
          <w:rFonts w:asciiTheme="minorEastAsia" w:hAnsiTheme="minorEastAsia" w:hint="eastAsia"/>
        </w:rPr>
        <w:t>数量、派息币种、每</w:t>
      </w:r>
      <w:proofErr w:type="gramStart"/>
      <w:r>
        <w:rPr>
          <w:rFonts w:asciiTheme="minorEastAsia" w:hAnsiTheme="minorEastAsia" w:hint="eastAsia"/>
        </w:rPr>
        <w:t>股分</w:t>
      </w:r>
      <w:proofErr w:type="gramEnd"/>
      <w:r>
        <w:rPr>
          <w:rFonts w:asciiTheme="minorEastAsia" w:hAnsiTheme="minorEastAsia" w:hint="eastAsia"/>
        </w:rPr>
        <w:t>配金额、</w:t>
      </w:r>
      <w:r w:rsidR="00C71348">
        <w:rPr>
          <w:rFonts w:asciiTheme="minorEastAsia" w:hAnsiTheme="minorEastAsia" w:hint="eastAsia"/>
        </w:rPr>
        <w:t>现金选择币种</w:t>
      </w:r>
      <w:r>
        <w:rPr>
          <w:rFonts w:asciiTheme="minorEastAsia" w:hAnsiTheme="minorEastAsia" w:hint="eastAsia"/>
        </w:rPr>
        <w:t>（</w:t>
      </w:r>
      <w:r w:rsidR="00C71348">
        <w:rPr>
          <w:rFonts w:asciiTheme="minorEastAsia" w:hAnsiTheme="minorEastAsia" w:hint="eastAsia"/>
        </w:rPr>
        <w:t>如有多个币种用分号隔开，多个币种通过分号连成一串）、</w:t>
      </w:r>
      <w:r>
        <w:rPr>
          <w:rFonts w:asciiTheme="minorEastAsia" w:hAnsiTheme="minorEastAsia" w:hint="eastAsia"/>
        </w:rPr>
        <w:t>换购股票代码、换购币种、换购价格、</w:t>
      </w:r>
      <w:r w:rsidR="00C71348">
        <w:rPr>
          <w:rFonts w:asciiTheme="minorEastAsia" w:hAnsiTheme="minorEastAsia" w:hint="eastAsia"/>
        </w:rPr>
        <w:t>客户手机号、</w:t>
      </w:r>
      <w:r>
        <w:rPr>
          <w:rFonts w:asciiTheme="minorEastAsia" w:hAnsiTheme="minorEastAsia" w:hint="eastAsia"/>
        </w:rPr>
        <w:t>股权登记日、</w:t>
      </w:r>
      <w:r w:rsidR="00C71348" w:rsidRPr="00C9116D">
        <w:rPr>
          <w:rFonts w:asciiTheme="minorEastAsia" w:hAnsiTheme="minorEastAsia" w:hint="eastAsia"/>
          <w:lang w:val="en-AU"/>
        </w:rPr>
        <w:t>供股</w:t>
      </w:r>
      <w:r w:rsidR="00C71348">
        <w:rPr>
          <w:rFonts w:asciiTheme="minorEastAsia" w:hAnsiTheme="minorEastAsia" w:hint="eastAsia"/>
          <w:lang w:val="en-AU"/>
        </w:rPr>
        <w:t>认购</w:t>
      </w:r>
      <w:r w:rsidR="00C71348" w:rsidRPr="00C9116D">
        <w:rPr>
          <w:rFonts w:asciiTheme="minorEastAsia" w:hAnsiTheme="minorEastAsia" w:hint="eastAsia"/>
          <w:lang w:val="en-AU"/>
        </w:rPr>
        <w:t>开始日期、供股</w:t>
      </w:r>
      <w:r w:rsidR="00C71348">
        <w:rPr>
          <w:rFonts w:asciiTheme="minorEastAsia" w:hAnsiTheme="minorEastAsia" w:hint="eastAsia"/>
          <w:lang w:val="en-AU"/>
        </w:rPr>
        <w:t>认购</w:t>
      </w:r>
      <w:r w:rsidR="00C71348" w:rsidRPr="00C9116D">
        <w:rPr>
          <w:rFonts w:asciiTheme="minorEastAsia" w:hAnsiTheme="minorEastAsia" w:hint="eastAsia"/>
          <w:lang w:val="en-AU"/>
        </w:rPr>
        <w:t>截止日期、供股权交易开始日期、供股权交易截止日期</w:t>
      </w:r>
      <w:r w:rsidR="00C71348">
        <w:rPr>
          <w:rFonts w:asciiTheme="minorEastAsia" w:hAnsiTheme="minorEastAsia" w:hint="eastAsia"/>
          <w:lang w:val="en-AU"/>
        </w:rPr>
        <w:t>、处理日期</w:t>
      </w:r>
      <w:r>
        <w:rPr>
          <w:rFonts w:asciiTheme="minorEastAsia" w:hAnsiTheme="minorEastAsia" w:hint="eastAsia"/>
          <w:lang w:val="en-AU"/>
        </w:rPr>
        <w:t>；</w:t>
      </w:r>
    </w:p>
    <w:p w:rsidR="000273CF" w:rsidRPr="00C71348" w:rsidRDefault="00C71348" w:rsidP="000273CF">
      <w:pPr>
        <w:pStyle w:val="a7"/>
        <w:numPr>
          <w:ilvl w:val="2"/>
          <w:numId w:val="235"/>
        </w:numPr>
        <w:spacing w:line="360" w:lineRule="auto"/>
        <w:ind w:firstLineChars="0"/>
        <w:rPr>
          <w:rFonts w:asciiTheme="minorEastAsia" w:hAnsiTheme="minorEastAsia"/>
        </w:rPr>
      </w:pPr>
      <w:r>
        <w:rPr>
          <w:rFonts w:asciiTheme="minorEastAsia" w:hAnsiTheme="minorEastAsia" w:hint="eastAsia"/>
          <w:lang w:val="en-AU"/>
        </w:rPr>
        <w:t>对明细数据合计：持仓数量</w:t>
      </w:r>
      <w:r w:rsidR="000273CF">
        <w:rPr>
          <w:rFonts w:asciiTheme="minorEastAsia" w:hAnsiTheme="minorEastAsia" w:hint="eastAsia"/>
          <w:lang w:val="en-AU"/>
        </w:rPr>
        <w:t>；</w:t>
      </w:r>
    </w:p>
    <w:p w:rsidR="00C71348" w:rsidRPr="00580AF6" w:rsidRDefault="00C71348" w:rsidP="00C71348">
      <w:pPr>
        <w:pStyle w:val="a7"/>
        <w:numPr>
          <w:ilvl w:val="1"/>
          <w:numId w:val="235"/>
        </w:numPr>
        <w:spacing w:line="360" w:lineRule="auto"/>
        <w:ind w:firstLineChars="0"/>
        <w:rPr>
          <w:rFonts w:asciiTheme="minorEastAsia" w:hAnsiTheme="minorEastAsia"/>
        </w:rPr>
      </w:pPr>
      <w:r>
        <w:rPr>
          <w:rFonts w:asciiTheme="minorEastAsia" w:hAnsiTheme="minorEastAsia" w:hint="eastAsia"/>
          <w:lang w:val="en-AU"/>
        </w:rPr>
        <w:t>现金股息：</w:t>
      </w:r>
    </w:p>
    <w:p w:rsidR="00C71348" w:rsidRPr="00580AF6" w:rsidRDefault="00C71348" w:rsidP="00C71348">
      <w:pPr>
        <w:pStyle w:val="a7"/>
        <w:numPr>
          <w:ilvl w:val="2"/>
          <w:numId w:val="235"/>
        </w:numPr>
        <w:spacing w:line="360" w:lineRule="auto"/>
        <w:ind w:firstLineChars="0"/>
        <w:rPr>
          <w:rFonts w:asciiTheme="minorEastAsia" w:hAnsiTheme="minorEastAsia"/>
        </w:rPr>
      </w:pPr>
      <w:r>
        <w:rPr>
          <w:rFonts w:asciiTheme="minorEastAsia" w:hAnsiTheme="minorEastAsia" w:hint="eastAsia"/>
          <w:lang w:val="en-AU"/>
        </w:rPr>
        <w:t>展示以下内容：</w:t>
      </w:r>
      <w:r>
        <w:rPr>
          <w:rFonts w:asciiTheme="minorEastAsia" w:hAnsiTheme="minorEastAsia" w:hint="eastAsia"/>
        </w:rPr>
        <w:t>资金账号、客户名称、证券代码、证券名称、持</w:t>
      </w:r>
      <w:r>
        <w:rPr>
          <w:rFonts w:asciiTheme="minorEastAsia" w:hAnsiTheme="minorEastAsia" w:hint="eastAsia"/>
          <w:lang w:val="en-AU"/>
        </w:rPr>
        <w:t>仓</w:t>
      </w:r>
      <w:r>
        <w:rPr>
          <w:rFonts w:asciiTheme="minorEastAsia" w:hAnsiTheme="minorEastAsia" w:hint="eastAsia"/>
        </w:rPr>
        <w:t>数量、派息币种、每</w:t>
      </w:r>
      <w:proofErr w:type="gramStart"/>
      <w:r>
        <w:rPr>
          <w:rFonts w:asciiTheme="minorEastAsia" w:hAnsiTheme="minorEastAsia" w:hint="eastAsia"/>
        </w:rPr>
        <w:t>股分</w:t>
      </w:r>
      <w:proofErr w:type="gramEnd"/>
      <w:r>
        <w:rPr>
          <w:rFonts w:asciiTheme="minorEastAsia" w:hAnsiTheme="minorEastAsia" w:hint="eastAsia"/>
        </w:rPr>
        <w:t>配金额、</w:t>
      </w:r>
      <w:r w:rsidR="000C6A28">
        <w:rPr>
          <w:rFonts w:asciiTheme="minorEastAsia" w:hAnsiTheme="minorEastAsia" w:hint="eastAsia"/>
        </w:rPr>
        <w:t>现金股息、</w:t>
      </w:r>
      <w:r>
        <w:rPr>
          <w:rFonts w:asciiTheme="minorEastAsia" w:hAnsiTheme="minorEastAsia" w:hint="eastAsia"/>
          <w:lang w:val="en-AU"/>
        </w:rPr>
        <w:t>处理日期；</w:t>
      </w:r>
    </w:p>
    <w:p w:rsidR="00C71348" w:rsidRPr="00580AF6" w:rsidRDefault="00C71348" w:rsidP="00C71348">
      <w:pPr>
        <w:pStyle w:val="a7"/>
        <w:numPr>
          <w:ilvl w:val="2"/>
          <w:numId w:val="235"/>
        </w:numPr>
        <w:spacing w:line="360" w:lineRule="auto"/>
        <w:ind w:firstLineChars="0"/>
        <w:rPr>
          <w:rFonts w:asciiTheme="minorEastAsia" w:hAnsiTheme="minorEastAsia"/>
        </w:rPr>
      </w:pPr>
      <w:r>
        <w:rPr>
          <w:rFonts w:asciiTheme="minorEastAsia" w:hAnsiTheme="minorEastAsia" w:hint="eastAsia"/>
          <w:lang w:val="en-AU"/>
        </w:rPr>
        <w:t>对明细数据合计：持仓数量、</w:t>
      </w:r>
      <w:r w:rsidR="000C6A28">
        <w:rPr>
          <w:rFonts w:asciiTheme="minorEastAsia" w:hAnsiTheme="minorEastAsia" w:hint="eastAsia"/>
        </w:rPr>
        <w:t>现金股息</w:t>
      </w:r>
      <w:r>
        <w:rPr>
          <w:rFonts w:asciiTheme="minorEastAsia" w:hAnsiTheme="minorEastAsia" w:hint="eastAsia"/>
          <w:lang w:val="en-AU"/>
        </w:rPr>
        <w:t>；</w:t>
      </w:r>
    </w:p>
    <w:p w:rsidR="00C71348" w:rsidRPr="00580AF6" w:rsidRDefault="00C71348" w:rsidP="00C71348">
      <w:pPr>
        <w:pStyle w:val="a7"/>
        <w:numPr>
          <w:ilvl w:val="1"/>
          <w:numId w:val="235"/>
        </w:numPr>
        <w:spacing w:line="360" w:lineRule="auto"/>
        <w:ind w:firstLineChars="0"/>
        <w:rPr>
          <w:rFonts w:asciiTheme="minorEastAsia" w:hAnsiTheme="minorEastAsia"/>
        </w:rPr>
      </w:pPr>
      <w:r>
        <w:rPr>
          <w:rFonts w:asciiTheme="minorEastAsia" w:hAnsiTheme="minorEastAsia" w:hint="eastAsia"/>
          <w:lang w:val="en-AU"/>
        </w:rPr>
        <w:t>股票股息：</w:t>
      </w:r>
    </w:p>
    <w:p w:rsidR="00C71348" w:rsidRPr="00580AF6" w:rsidRDefault="00C71348" w:rsidP="00C71348">
      <w:pPr>
        <w:pStyle w:val="a7"/>
        <w:numPr>
          <w:ilvl w:val="2"/>
          <w:numId w:val="235"/>
        </w:numPr>
        <w:spacing w:line="360" w:lineRule="auto"/>
        <w:ind w:firstLineChars="0"/>
        <w:rPr>
          <w:rFonts w:asciiTheme="minorEastAsia" w:hAnsiTheme="minorEastAsia"/>
        </w:rPr>
      </w:pPr>
      <w:r>
        <w:rPr>
          <w:rFonts w:asciiTheme="minorEastAsia" w:hAnsiTheme="minorEastAsia" w:hint="eastAsia"/>
          <w:lang w:val="en-AU"/>
        </w:rPr>
        <w:t>展示以下内容：</w:t>
      </w:r>
      <w:r>
        <w:rPr>
          <w:rFonts w:asciiTheme="minorEastAsia" w:hAnsiTheme="minorEastAsia" w:hint="eastAsia"/>
        </w:rPr>
        <w:t>资金账号、客户名称、证券代码、证券名称、持</w:t>
      </w:r>
      <w:r>
        <w:rPr>
          <w:rFonts w:asciiTheme="minorEastAsia" w:hAnsiTheme="minorEastAsia" w:hint="eastAsia"/>
          <w:lang w:val="en-AU"/>
        </w:rPr>
        <w:t>仓</w:t>
      </w:r>
      <w:r>
        <w:rPr>
          <w:rFonts w:asciiTheme="minorEastAsia" w:hAnsiTheme="minorEastAsia" w:hint="eastAsia"/>
        </w:rPr>
        <w:t>数量、</w:t>
      </w:r>
      <w:r w:rsidR="000C6A28">
        <w:rPr>
          <w:rFonts w:asciiTheme="minorEastAsia" w:hAnsiTheme="minorEastAsia" w:hint="eastAsia"/>
        </w:rPr>
        <w:t>分配比例、分配股数</w:t>
      </w:r>
      <w:r>
        <w:rPr>
          <w:rFonts w:asciiTheme="minorEastAsia" w:hAnsiTheme="minorEastAsia" w:hint="eastAsia"/>
        </w:rPr>
        <w:t>、</w:t>
      </w:r>
      <w:r>
        <w:rPr>
          <w:rFonts w:asciiTheme="minorEastAsia" w:hAnsiTheme="minorEastAsia" w:hint="eastAsia"/>
          <w:lang w:val="en-AU"/>
        </w:rPr>
        <w:t>处理日期；</w:t>
      </w:r>
    </w:p>
    <w:p w:rsidR="00C71348" w:rsidRPr="00580AF6" w:rsidRDefault="00C71348" w:rsidP="00C71348">
      <w:pPr>
        <w:pStyle w:val="a7"/>
        <w:numPr>
          <w:ilvl w:val="2"/>
          <w:numId w:val="235"/>
        </w:numPr>
        <w:spacing w:line="360" w:lineRule="auto"/>
        <w:ind w:firstLineChars="0"/>
        <w:rPr>
          <w:rFonts w:asciiTheme="minorEastAsia" w:hAnsiTheme="minorEastAsia"/>
        </w:rPr>
      </w:pPr>
      <w:r>
        <w:rPr>
          <w:rFonts w:asciiTheme="minorEastAsia" w:hAnsiTheme="minorEastAsia" w:hint="eastAsia"/>
          <w:lang w:val="en-AU"/>
        </w:rPr>
        <w:t>对明细数据合计：持仓数量、</w:t>
      </w:r>
      <w:r w:rsidR="000C6A28">
        <w:rPr>
          <w:rFonts w:asciiTheme="minorEastAsia" w:hAnsiTheme="minorEastAsia" w:hint="eastAsia"/>
        </w:rPr>
        <w:t>分配股数</w:t>
      </w:r>
      <w:r>
        <w:rPr>
          <w:rFonts w:asciiTheme="minorEastAsia" w:hAnsiTheme="minorEastAsia" w:hint="eastAsia"/>
          <w:lang w:val="en-AU"/>
        </w:rPr>
        <w:t>；</w:t>
      </w:r>
    </w:p>
    <w:p w:rsidR="000273CF" w:rsidRDefault="000273CF" w:rsidP="000273CF">
      <w:pPr>
        <w:pStyle w:val="4"/>
        <w:numPr>
          <w:ilvl w:val="0"/>
          <w:numId w:val="231"/>
        </w:numPr>
      </w:pPr>
      <w:r>
        <w:rPr>
          <w:rFonts w:hint="eastAsia"/>
        </w:rPr>
        <w:t>业务功能</w:t>
      </w:r>
    </w:p>
    <w:p w:rsidR="000273CF" w:rsidRDefault="000273CF" w:rsidP="000273CF">
      <w:pPr>
        <w:pStyle w:val="a7"/>
        <w:numPr>
          <w:ilvl w:val="0"/>
          <w:numId w:val="237"/>
        </w:numPr>
        <w:spacing w:line="360" w:lineRule="auto"/>
        <w:ind w:firstLineChars="0"/>
        <w:rPr>
          <w:rFonts w:asciiTheme="minorEastAsia" w:hAnsiTheme="minorEastAsia"/>
        </w:rPr>
      </w:pPr>
      <w:r>
        <w:rPr>
          <w:rFonts w:asciiTheme="minorEastAsia" w:hAnsiTheme="minorEastAsia" w:hint="eastAsia"/>
        </w:rPr>
        <w:t>用户输入指定的条件，查询行权明细信息；</w:t>
      </w:r>
    </w:p>
    <w:p w:rsidR="000273CF" w:rsidRDefault="000273CF" w:rsidP="000273CF">
      <w:pPr>
        <w:pStyle w:val="a7"/>
        <w:numPr>
          <w:ilvl w:val="1"/>
          <w:numId w:val="237"/>
        </w:numPr>
        <w:spacing w:line="360" w:lineRule="auto"/>
        <w:ind w:firstLineChars="0"/>
        <w:rPr>
          <w:rFonts w:asciiTheme="minorEastAsia" w:hAnsiTheme="minorEastAsia"/>
        </w:rPr>
      </w:pPr>
      <w:r>
        <w:rPr>
          <w:rFonts w:asciiTheme="minorEastAsia" w:hAnsiTheme="minorEastAsia" w:hint="eastAsia"/>
        </w:rPr>
        <w:t>起始日期不能大于截止日期；</w:t>
      </w:r>
    </w:p>
    <w:p w:rsidR="000273CF" w:rsidRDefault="000273CF" w:rsidP="000273CF">
      <w:pPr>
        <w:pStyle w:val="a7"/>
        <w:numPr>
          <w:ilvl w:val="1"/>
          <w:numId w:val="237"/>
        </w:numPr>
        <w:spacing w:line="360" w:lineRule="auto"/>
        <w:ind w:firstLineChars="0"/>
        <w:rPr>
          <w:rFonts w:asciiTheme="minorEastAsia" w:hAnsiTheme="minorEastAsia"/>
        </w:rPr>
      </w:pPr>
      <w:r>
        <w:rPr>
          <w:rFonts w:asciiTheme="minorEastAsia" w:hAnsiTheme="minorEastAsia" w:hint="eastAsia"/>
        </w:rPr>
        <w:t>证券代码不能为空；</w:t>
      </w:r>
    </w:p>
    <w:p w:rsidR="000273CF" w:rsidRDefault="000273CF" w:rsidP="000273CF">
      <w:pPr>
        <w:pStyle w:val="a7"/>
        <w:numPr>
          <w:ilvl w:val="0"/>
          <w:numId w:val="237"/>
        </w:numPr>
        <w:spacing w:line="360" w:lineRule="auto"/>
        <w:ind w:firstLineChars="0"/>
        <w:rPr>
          <w:rFonts w:asciiTheme="minorEastAsia" w:hAnsiTheme="minorEastAsia"/>
        </w:rPr>
      </w:pPr>
      <w:r>
        <w:rPr>
          <w:rFonts w:asciiTheme="minorEastAsia" w:hAnsiTheme="minorEastAsia" w:hint="eastAsia"/>
        </w:rPr>
        <w:t>用户查询后，系统按不同的行动类别客户查询行权或是到账数据显示客户明细信息,</w:t>
      </w:r>
      <w:r w:rsidRPr="007E7A27">
        <w:rPr>
          <w:rFonts w:asciiTheme="minorEastAsia" w:hAnsiTheme="minorEastAsia" w:hint="eastAsia"/>
        </w:rPr>
        <w:t xml:space="preserve"> </w:t>
      </w:r>
      <w:r>
        <w:rPr>
          <w:rFonts w:asciiTheme="minorEastAsia" w:hAnsiTheme="minorEastAsia" w:hint="eastAsia"/>
        </w:rPr>
        <w:t>参见界面说明；</w:t>
      </w:r>
    </w:p>
    <w:p w:rsidR="007B4590" w:rsidRPr="000273CF" w:rsidRDefault="007B4590" w:rsidP="007B4590">
      <w:pPr>
        <w:pStyle w:val="a7"/>
        <w:spacing w:line="360" w:lineRule="auto"/>
        <w:ind w:left="420" w:firstLineChars="0" w:firstLine="0"/>
        <w:rPr>
          <w:rFonts w:asciiTheme="minorEastAsia" w:hAnsiTheme="minorEastAsia"/>
        </w:rPr>
      </w:pPr>
    </w:p>
    <w:p w:rsidR="006D4C48" w:rsidRDefault="006D4C48" w:rsidP="006D4C48">
      <w:pPr>
        <w:pStyle w:val="3"/>
        <w:ind w:leftChars="100" w:left="210"/>
      </w:pPr>
      <w:r>
        <w:rPr>
          <w:rFonts w:hint="eastAsia"/>
        </w:rPr>
        <w:lastRenderedPageBreak/>
        <w:t>F6.</w:t>
      </w:r>
      <w:r w:rsidR="009C646D">
        <w:rPr>
          <w:rFonts w:hint="eastAsia"/>
        </w:rPr>
        <w:t>7</w:t>
      </w:r>
      <w:r w:rsidR="009E2E34">
        <w:rPr>
          <w:rFonts w:hint="eastAsia"/>
        </w:rPr>
        <w:t>行动行权明细</w:t>
      </w:r>
      <w:r>
        <w:rPr>
          <w:rFonts w:hint="eastAsia"/>
        </w:rPr>
        <w:t>查询</w:t>
      </w:r>
    </w:p>
    <w:p w:rsidR="00B91488" w:rsidRDefault="006D4C48" w:rsidP="009C646D">
      <w:pPr>
        <w:pStyle w:val="4"/>
        <w:numPr>
          <w:ilvl w:val="0"/>
          <w:numId w:val="240"/>
        </w:numPr>
      </w:pPr>
      <w:r>
        <w:rPr>
          <w:rFonts w:hint="eastAsia"/>
        </w:rPr>
        <w:t>业务描述</w:t>
      </w:r>
    </w:p>
    <w:p w:rsidR="009E2E34" w:rsidRDefault="009E2E34" w:rsidP="006D4C48">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对有选择权的行动数据查询客户的行权明细，并能查询客户行权的最终回报结果。按不同的行动别查询。</w:t>
      </w:r>
      <w:r w:rsidR="004C3D33">
        <w:rPr>
          <w:rFonts w:asciiTheme="minorEastAsia" w:hAnsiTheme="minorEastAsia" w:cs="华文仿宋" w:hint="eastAsia"/>
          <w:color w:val="000000"/>
          <w:kern w:val="0"/>
          <w:szCs w:val="21"/>
        </w:rPr>
        <w:t>该信息在系统完成行动的权益分配时就可以查询的到，</w:t>
      </w:r>
      <w:r>
        <w:rPr>
          <w:rFonts w:asciiTheme="minorEastAsia" w:hAnsiTheme="minorEastAsia" w:cs="华文仿宋" w:hint="eastAsia"/>
          <w:color w:val="000000"/>
          <w:kern w:val="0"/>
          <w:szCs w:val="21"/>
        </w:rPr>
        <w:t>目前有如下功能：</w:t>
      </w:r>
    </w:p>
    <w:p w:rsidR="00B91488" w:rsidRDefault="00BF714C">
      <w:pPr>
        <w:pStyle w:val="a7"/>
        <w:numPr>
          <w:ilvl w:val="1"/>
          <w:numId w:val="234"/>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BF714C">
        <w:rPr>
          <w:rFonts w:asciiTheme="minorEastAsia" w:hAnsiTheme="minorEastAsia" w:cs="华文仿宋" w:hint="eastAsia"/>
          <w:color w:val="000000"/>
          <w:kern w:val="0"/>
          <w:szCs w:val="21"/>
        </w:rPr>
        <w:t>供股：</w:t>
      </w:r>
    </w:p>
    <w:p w:rsidR="00B91488" w:rsidRDefault="009E2E34">
      <w:pPr>
        <w:pStyle w:val="a7"/>
        <w:numPr>
          <w:ilvl w:val="2"/>
          <w:numId w:val="23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供股行权明细信息；</w:t>
      </w:r>
    </w:p>
    <w:p w:rsidR="00B91488" w:rsidRDefault="009E2E34">
      <w:pPr>
        <w:pStyle w:val="a7"/>
        <w:numPr>
          <w:ilvl w:val="2"/>
          <w:numId w:val="23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供股到账明细信息；</w:t>
      </w:r>
    </w:p>
    <w:p w:rsidR="00B91488" w:rsidRDefault="009E2E34">
      <w:pPr>
        <w:pStyle w:val="a7"/>
        <w:numPr>
          <w:ilvl w:val="1"/>
          <w:numId w:val="23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以股代息：</w:t>
      </w:r>
    </w:p>
    <w:p w:rsidR="009E2E34" w:rsidRDefault="009E2E34" w:rsidP="009E2E34">
      <w:pPr>
        <w:pStyle w:val="a7"/>
        <w:numPr>
          <w:ilvl w:val="2"/>
          <w:numId w:val="23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以股代息行权明细信息；</w:t>
      </w:r>
    </w:p>
    <w:p w:rsidR="00B91488" w:rsidRDefault="009E2E34">
      <w:pPr>
        <w:pStyle w:val="a7"/>
        <w:numPr>
          <w:ilvl w:val="2"/>
          <w:numId w:val="23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以股代息到账明细信息；</w:t>
      </w:r>
    </w:p>
    <w:p w:rsidR="00B91488" w:rsidRDefault="006D4C48" w:rsidP="009C646D">
      <w:pPr>
        <w:pStyle w:val="4"/>
        <w:numPr>
          <w:ilvl w:val="0"/>
          <w:numId w:val="240"/>
        </w:numPr>
      </w:pPr>
      <w:r>
        <w:rPr>
          <w:rFonts w:hint="eastAsia"/>
        </w:rPr>
        <w:t>用户界面</w:t>
      </w:r>
    </w:p>
    <w:p w:rsidR="006D4C48" w:rsidRPr="005F65BF" w:rsidRDefault="009C646D" w:rsidP="006D4C48">
      <w:pPr>
        <w:rPr>
          <w:b/>
        </w:rPr>
      </w:pPr>
      <w:r>
        <w:object w:dxaOrig="10392" w:dyaOrig="5068">
          <v:shape id="_x0000_i1047" type="#_x0000_t75" style="width:416.25pt;height:202.5pt" o:ole="">
            <v:imagedata r:id="rId51" o:title=""/>
          </v:shape>
          <o:OLEObject Type="Embed" ProgID="Visio.Drawing.11" ShapeID="_x0000_i1047" DrawAspect="Content" ObjectID="_1402388536" r:id="rId52"/>
        </w:object>
      </w:r>
      <w:r w:rsidR="006D4C48" w:rsidRPr="005F65BF">
        <w:rPr>
          <w:rFonts w:hint="eastAsia"/>
          <w:b/>
        </w:rPr>
        <w:t>界面说明：</w:t>
      </w:r>
    </w:p>
    <w:p w:rsidR="006D4C48" w:rsidRPr="00B91488" w:rsidRDefault="006D4C48" w:rsidP="009C646D">
      <w:pPr>
        <w:pStyle w:val="a7"/>
        <w:numPr>
          <w:ilvl w:val="0"/>
          <w:numId w:val="241"/>
        </w:numPr>
        <w:spacing w:line="360" w:lineRule="auto"/>
        <w:ind w:firstLineChars="0"/>
        <w:rPr>
          <w:rFonts w:asciiTheme="minorEastAsia" w:hAnsiTheme="minorEastAsia"/>
        </w:rPr>
      </w:pPr>
      <w:r>
        <w:rPr>
          <w:rFonts w:asciiTheme="minorEastAsia" w:hAnsiTheme="minorEastAsia" w:hint="eastAsia"/>
          <w:lang w:val="en-AU"/>
        </w:rPr>
        <w:t>查询条件：</w:t>
      </w:r>
    </w:p>
    <w:p w:rsidR="00B91488" w:rsidRPr="00B91488" w:rsidRDefault="00B91488" w:rsidP="009C646D">
      <w:pPr>
        <w:pStyle w:val="a7"/>
        <w:numPr>
          <w:ilvl w:val="1"/>
          <w:numId w:val="241"/>
        </w:numPr>
        <w:spacing w:line="360" w:lineRule="auto"/>
        <w:ind w:firstLineChars="0"/>
        <w:rPr>
          <w:rFonts w:asciiTheme="minorEastAsia" w:hAnsiTheme="minorEastAsia"/>
        </w:rPr>
      </w:pPr>
      <w:r>
        <w:rPr>
          <w:rFonts w:asciiTheme="minorEastAsia" w:hAnsiTheme="minorEastAsia" w:hint="eastAsia"/>
          <w:lang w:val="en-AU"/>
        </w:rPr>
        <w:t>日期条件：可以查询日期范围</w:t>
      </w:r>
      <w:r w:rsidR="00C22B41">
        <w:rPr>
          <w:rFonts w:asciiTheme="minorEastAsia" w:hAnsiTheme="minorEastAsia" w:hint="eastAsia"/>
          <w:lang w:val="en-AU"/>
        </w:rPr>
        <w:t>（按委托日期查询）</w:t>
      </w:r>
      <w:r>
        <w:rPr>
          <w:rFonts w:asciiTheme="minorEastAsia" w:hAnsiTheme="minorEastAsia" w:hint="eastAsia"/>
          <w:lang w:val="en-AU"/>
        </w:rPr>
        <w:t>；</w:t>
      </w:r>
    </w:p>
    <w:p w:rsidR="00B91488" w:rsidRPr="00B91488" w:rsidRDefault="00B91488" w:rsidP="009C646D">
      <w:pPr>
        <w:pStyle w:val="a7"/>
        <w:numPr>
          <w:ilvl w:val="2"/>
          <w:numId w:val="241"/>
        </w:numPr>
        <w:spacing w:line="360" w:lineRule="auto"/>
        <w:ind w:firstLineChars="0"/>
        <w:rPr>
          <w:rFonts w:asciiTheme="minorEastAsia" w:hAnsiTheme="minorEastAsia"/>
        </w:rPr>
      </w:pPr>
      <w:r>
        <w:rPr>
          <w:rFonts w:asciiTheme="minorEastAsia" w:hAnsiTheme="minorEastAsia" w:hint="eastAsia"/>
          <w:lang w:val="en-AU"/>
        </w:rPr>
        <w:t>起始日期：默认当天日期；</w:t>
      </w:r>
    </w:p>
    <w:p w:rsidR="00B91488" w:rsidRPr="00B91488" w:rsidRDefault="00B91488" w:rsidP="009C646D">
      <w:pPr>
        <w:pStyle w:val="a7"/>
        <w:numPr>
          <w:ilvl w:val="2"/>
          <w:numId w:val="241"/>
        </w:numPr>
        <w:spacing w:line="360" w:lineRule="auto"/>
        <w:ind w:firstLineChars="0"/>
        <w:rPr>
          <w:rFonts w:asciiTheme="minorEastAsia" w:hAnsiTheme="minorEastAsia"/>
        </w:rPr>
      </w:pPr>
      <w:r>
        <w:rPr>
          <w:rFonts w:asciiTheme="minorEastAsia" w:hAnsiTheme="minorEastAsia" w:hint="eastAsia"/>
          <w:lang w:val="en-AU"/>
        </w:rPr>
        <w:t>截止日期：默认当天日期，截止日期应大等于起始日期；</w:t>
      </w:r>
    </w:p>
    <w:p w:rsidR="00B91488" w:rsidRPr="00B91488" w:rsidRDefault="00B91488" w:rsidP="009C646D">
      <w:pPr>
        <w:pStyle w:val="a7"/>
        <w:numPr>
          <w:ilvl w:val="1"/>
          <w:numId w:val="241"/>
        </w:numPr>
        <w:spacing w:line="360" w:lineRule="auto"/>
        <w:ind w:firstLineChars="0"/>
        <w:rPr>
          <w:rFonts w:asciiTheme="minorEastAsia" w:hAnsiTheme="minorEastAsia"/>
        </w:rPr>
      </w:pPr>
      <w:r>
        <w:rPr>
          <w:rFonts w:asciiTheme="minorEastAsia" w:hAnsiTheme="minorEastAsia" w:hint="eastAsia"/>
          <w:lang w:val="en-AU"/>
        </w:rPr>
        <w:t>证券代码：必须输入，一次只查一只证券；</w:t>
      </w:r>
    </w:p>
    <w:p w:rsidR="00DA6500" w:rsidRPr="00DA6500" w:rsidRDefault="00B91488" w:rsidP="009C646D">
      <w:pPr>
        <w:pStyle w:val="a7"/>
        <w:numPr>
          <w:ilvl w:val="1"/>
          <w:numId w:val="241"/>
        </w:numPr>
        <w:spacing w:line="360" w:lineRule="auto"/>
        <w:ind w:firstLineChars="0"/>
        <w:rPr>
          <w:rFonts w:asciiTheme="minorEastAsia" w:hAnsiTheme="minorEastAsia"/>
        </w:rPr>
      </w:pPr>
      <w:r>
        <w:rPr>
          <w:rFonts w:asciiTheme="minorEastAsia" w:hAnsiTheme="minorEastAsia" w:hint="eastAsia"/>
          <w:lang w:val="en-AU"/>
        </w:rPr>
        <w:t>行动类别：</w:t>
      </w:r>
    </w:p>
    <w:p w:rsidR="00B91488" w:rsidRPr="00DA6500" w:rsidRDefault="00DA6500" w:rsidP="009C646D">
      <w:pPr>
        <w:pStyle w:val="a7"/>
        <w:numPr>
          <w:ilvl w:val="2"/>
          <w:numId w:val="241"/>
        </w:numPr>
        <w:spacing w:line="360" w:lineRule="auto"/>
        <w:ind w:firstLineChars="0"/>
        <w:rPr>
          <w:rFonts w:asciiTheme="minorEastAsia" w:hAnsiTheme="minorEastAsia"/>
        </w:rPr>
      </w:pPr>
      <w:r>
        <w:rPr>
          <w:rFonts w:asciiTheme="minorEastAsia" w:hAnsiTheme="minorEastAsia" w:hint="eastAsia"/>
          <w:lang w:val="en-AU"/>
        </w:rPr>
        <w:lastRenderedPageBreak/>
        <w:t>目前只有“供股、以股代息”</w:t>
      </w:r>
    </w:p>
    <w:p w:rsidR="00DA6500" w:rsidRPr="00DA6500" w:rsidRDefault="00DA6500" w:rsidP="009C646D">
      <w:pPr>
        <w:pStyle w:val="a7"/>
        <w:numPr>
          <w:ilvl w:val="2"/>
          <w:numId w:val="241"/>
        </w:numPr>
        <w:spacing w:line="360" w:lineRule="auto"/>
        <w:ind w:firstLineChars="0"/>
        <w:rPr>
          <w:rFonts w:asciiTheme="minorEastAsia" w:hAnsiTheme="minorEastAsia"/>
        </w:rPr>
      </w:pPr>
      <w:r>
        <w:rPr>
          <w:rFonts w:asciiTheme="minorEastAsia" w:hAnsiTheme="minorEastAsia" w:hint="eastAsia"/>
        </w:rPr>
        <w:t>这里只需要列出有选择权的行动；</w:t>
      </w:r>
    </w:p>
    <w:p w:rsidR="00DA6500" w:rsidRPr="00DA6500" w:rsidRDefault="00DA6500" w:rsidP="009C646D">
      <w:pPr>
        <w:pStyle w:val="a7"/>
        <w:numPr>
          <w:ilvl w:val="1"/>
          <w:numId w:val="241"/>
        </w:numPr>
        <w:spacing w:line="360" w:lineRule="auto"/>
        <w:ind w:firstLineChars="0"/>
        <w:rPr>
          <w:rFonts w:asciiTheme="minorEastAsia" w:hAnsiTheme="minorEastAsia"/>
        </w:rPr>
      </w:pPr>
      <w:r>
        <w:rPr>
          <w:rFonts w:asciiTheme="minorEastAsia" w:hAnsiTheme="minorEastAsia" w:hint="eastAsia"/>
          <w:lang w:val="en-AU"/>
        </w:rPr>
        <w:t>数据类别：</w:t>
      </w:r>
    </w:p>
    <w:p w:rsidR="00DA6500" w:rsidRPr="004C3D33" w:rsidRDefault="00DA6500" w:rsidP="009C646D">
      <w:pPr>
        <w:pStyle w:val="a7"/>
        <w:numPr>
          <w:ilvl w:val="2"/>
          <w:numId w:val="241"/>
        </w:numPr>
        <w:spacing w:line="360" w:lineRule="auto"/>
        <w:ind w:firstLineChars="0"/>
        <w:rPr>
          <w:rFonts w:asciiTheme="minorEastAsia" w:hAnsiTheme="minorEastAsia"/>
        </w:rPr>
      </w:pPr>
      <w:r>
        <w:rPr>
          <w:rFonts w:asciiTheme="minorEastAsia" w:hAnsiTheme="minorEastAsia" w:hint="eastAsia"/>
          <w:lang w:val="en-AU"/>
        </w:rPr>
        <w:t>分为</w:t>
      </w:r>
      <w:r w:rsidR="004C3D33">
        <w:rPr>
          <w:rFonts w:asciiTheme="minorEastAsia" w:hAnsiTheme="minorEastAsia" w:hint="eastAsia"/>
          <w:lang w:val="en-AU"/>
        </w:rPr>
        <w:t>权益及</w:t>
      </w:r>
      <w:r>
        <w:rPr>
          <w:rFonts w:asciiTheme="minorEastAsia" w:hAnsiTheme="minorEastAsia" w:hint="eastAsia"/>
          <w:lang w:val="en-AU"/>
        </w:rPr>
        <w:t>行权数据（即客户委托后处理的数据）、行动后到账的数据；</w:t>
      </w:r>
    </w:p>
    <w:p w:rsidR="004C3D33" w:rsidRDefault="004C3D33" w:rsidP="009C646D">
      <w:pPr>
        <w:pStyle w:val="a7"/>
        <w:numPr>
          <w:ilvl w:val="3"/>
          <w:numId w:val="241"/>
        </w:numPr>
        <w:spacing w:line="360" w:lineRule="auto"/>
        <w:ind w:firstLineChars="0"/>
        <w:rPr>
          <w:rFonts w:asciiTheme="minorEastAsia" w:hAnsiTheme="minorEastAsia"/>
        </w:rPr>
      </w:pPr>
      <w:r>
        <w:rPr>
          <w:rFonts w:asciiTheme="minorEastAsia" w:hAnsiTheme="minorEastAsia" w:hint="eastAsia"/>
        </w:rPr>
        <w:t>权益指包括客户的供股权，供股权的行权；</w:t>
      </w:r>
    </w:p>
    <w:p w:rsidR="004C3D33" w:rsidRPr="00DA6500" w:rsidRDefault="004C3D33" w:rsidP="009C646D">
      <w:pPr>
        <w:pStyle w:val="a7"/>
        <w:numPr>
          <w:ilvl w:val="3"/>
          <w:numId w:val="241"/>
        </w:numPr>
        <w:spacing w:line="360" w:lineRule="auto"/>
        <w:ind w:firstLineChars="0"/>
        <w:rPr>
          <w:rFonts w:asciiTheme="minorEastAsia" w:hAnsiTheme="minorEastAsia"/>
        </w:rPr>
      </w:pPr>
      <w:r>
        <w:rPr>
          <w:rFonts w:asciiTheme="minorEastAsia" w:hAnsiTheme="minorEastAsia" w:hint="eastAsia"/>
        </w:rPr>
        <w:t>到账数据指行权后，CCASS返回的最终结果；</w:t>
      </w:r>
    </w:p>
    <w:p w:rsidR="00DA6500" w:rsidRPr="00B91488" w:rsidRDefault="00DA6500" w:rsidP="009C646D">
      <w:pPr>
        <w:pStyle w:val="a7"/>
        <w:numPr>
          <w:ilvl w:val="2"/>
          <w:numId w:val="241"/>
        </w:numPr>
        <w:spacing w:line="360" w:lineRule="auto"/>
        <w:ind w:firstLineChars="0"/>
        <w:rPr>
          <w:rFonts w:asciiTheme="minorEastAsia" w:hAnsiTheme="minorEastAsia"/>
        </w:rPr>
      </w:pPr>
      <w:r>
        <w:rPr>
          <w:rFonts w:asciiTheme="minorEastAsia" w:hAnsiTheme="minorEastAsia" w:hint="eastAsia"/>
          <w:lang w:val="en-AU"/>
        </w:rPr>
        <w:t>投票行动没有结果数据，系统应加以控制，默认为行权数据，且到账数据不可选择；</w:t>
      </w:r>
    </w:p>
    <w:p w:rsidR="00B91488" w:rsidRPr="00DA6500" w:rsidRDefault="00B91488" w:rsidP="009C646D">
      <w:pPr>
        <w:pStyle w:val="a7"/>
        <w:numPr>
          <w:ilvl w:val="0"/>
          <w:numId w:val="241"/>
        </w:numPr>
        <w:spacing w:line="360" w:lineRule="auto"/>
        <w:ind w:firstLineChars="0"/>
        <w:rPr>
          <w:rFonts w:asciiTheme="minorEastAsia" w:hAnsiTheme="minorEastAsia"/>
        </w:rPr>
      </w:pPr>
      <w:r>
        <w:rPr>
          <w:rFonts w:asciiTheme="minorEastAsia" w:hAnsiTheme="minorEastAsia" w:hint="eastAsia"/>
          <w:lang w:val="en-AU"/>
        </w:rPr>
        <w:t>汇总信息：</w:t>
      </w:r>
      <w:r w:rsidR="00DA6500">
        <w:rPr>
          <w:rFonts w:asciiTheme="minorEastAsia" w:hAnsiTheme="minorEastAsia" w:hint="eastAsia"/>
          <w:lang w:val="en-AU"/>
        </w:rPr>
        <w:t>按不同的行动及数据作不同的汇总；</w:t>
      </w:r>
    </w:p>
    <w:p w:rsidR="00DA6500" w:rsidRPr="00580AF6" w:rsidRDefault="00DA6500" w:rsidP="009C646D">
      <w:pPr>
        <w:pStyle w:val="a7"/>
        <w:numPr>
          <w:ilvl w:val="1"/>
          <w:numId w:val="241"/>
        </w:numPr>
        <w:spacing w:line="360" w:lineRule="auto"/>
        <w:ind w:firstLineChars="0"/>
        <w:rPr>
          <w:rFonts w:asciiTheme="minorEastAsia" w:hAnsiTheme="minorEastAsia"/>
        </w:rPr>
      </w:pPr>
      <w:r>
        <w:rPr>
          <w:rFonts w:asciiTheme="minorEastAsia" w:hAnsiTheme="minorEastAsia" w:hint="eastAsia"/>
          <w:lang w:val="en-AU"/>
        </w:rPr>
        <w:t>供股行动：</w:t>
      </w:r>
    </w:p>
    <w:p w:rsidR="00580AF6" w:rsidRPr="00580AF6" w:rsidRDefault="00580AF6" w:rsidP="009C646D">
      <w:pPr>
        <w:pStyle w:val="a7"/>
        <w:numPr>
          <w:ilvl w:val="2"/>
          <w:numId w:val="241"/>
        </w:numPr>
        <w:spacing w:line="360" w:lineRule="auto"/>
        <w:ind w:firstLineChars="0"/>
        <w:rPr>
          <w:rFonts w:asciiTheme="minorEastAsia" w:hAnsiTheme="minorEastAsia"/>
        </w:rPr>
      </w:pPr>
      <w:r>
        <w:rPr>
          <w:rFonts w:asciiTheme="minorEastAsia" w:hAnsiTheme="minorEastAsia" w:hint="eastAsia"/>
          <w:lang w:val="en-AU"/>
        </w:rPr>
        <w:t>行权</w:t>
      </w:r>
      <w:r w:rsidR="004C3D33">
        <w:rPr>
          <w:rFonts w:asciiTheme="minorEastAsia" w:hAnsiTheme="minorEastAsia" w:hint="eastAsia"/>
          <w:lang w:val="en-AU"/>
        </w:rPr>
        <w:t>及权益</w:t>
      </w:r>
      <w:r>
        <w:rPr>
          <w:rFonts w:asciiTheme="minorEastAsia" w:hAnsiTheme="minorEastAsia" w:hint="eastAsia"/>
          <w:lang w:val="en-AU"/>
        </w:rPr>
        <w:t>数据：汇总行权总数量，额外行权总数量；</w:t>
      </w:r>
    </w:p>
    <w:p w:rsidR="00580AF6" w:rsidRPr="00DA6500" w:rsidRDefault="00580AF6" w:rsidP="009C646D">
      <w:pPr>
        <w:pStyle w:val="a7"/>
        <w:numPr>
          <w:ilvl w:val="2"/>
          <w:numId w:val="241"/>
        </w:numPr>
        <w:spacing w:line="360" w:lineRule="auto"/>
        <w:ind w:firstLineChars="0"/>
        <w:rPr>
          <w:rFonts w:asciiTheme="minorEastAsia" w:hAnsiTheme="minorEastAsia"/>
        </w:rPr>
      </w:pPr>
      <w:r>
        <w:rPr>
          <w:rFonts w:asciiTheme="minorEastAsia" w:hAnsiTheme="minorEastAsia" w:hint="eastAsia"/>
          <w:lang w:val="en-AU"/>
        </w:rPr>
        <w:t>到账数据：汇总行权到账总数量，额外认购中签总数量、额外认购退款总金额；</w:t>
      </w:r>
    </w:p>
    <w:p w:rsidR="00DA6500" w:rsidRPr="00580AF6" w:rsidRDefault="00DA6500" w:rsidP="009C646D">
      <w:pPr>
        <w:pStyle w:val="a7"/>
        <w:numPr>
          <w:ilvl w:val="1"/>
          <w:numId w:val="241"/>
        </w:numPr>
        <w:spacing w:line="360" w:lineRule="auto"/>
        <w:ind w:firstLineChars="0"/>
        <w:rPr>
          <w:rFonts w:asciiTheme="minorEastAsia" w:hAnsiTheme="minorEastAsia"/>
        </w:rPr>
      </w:pPr>
      <w:r>
        <w:rPr>
          <w:rFonts w:asciiTheme="minorEastAsia" w:hAnsiTheme="minorEastAsia" w:hint="eastAsia"/>
          <w:lang w:val="en-AU"/>
        </w:rPr>
        <w:t>以股代息行动：</w:t>
      </w:r>
    </w:p>
    <w:p w:rsidR="00580AF6" w:rsidRPr="00580AF6" w:rsidRDefault="00580AF6" w:rsidP="009C646D">
      <w:pPr>
        <w:pStyle w:val="a7"/>
        <w:numPr>
          <w:ilvl w:val="2"/>
          <w:numId w:val="241"/>
        </w:numPr>
        <w:spacing w:line="360" w:lineRule="auto"/>
        <w:ind w:firstLineChars="0"/>
        <w:rPr>
          <w:rFonts w:asciiTheme="minorEastAsia" w:hAnsiTheme="minorEastAsia"/>
        </w:rPr>
      </w:pPr>
      <w:r>
        <w:rPr>
          <w:rFonts w:asciiTheme="minorEastAsia" w:hAnsiTheme="minorEastAsia" w:hint="eastAsia"/>
          <w:lang w:val="en-AU"/>
        </w:rPr>
        <w:t>行权数据：汇总各选择权（各币种、以股代息）总数量，未行权的总数量；</w:t>
      </w:r>
    </w:p>
    <w:p w:rsidR="00580AF6" w:rsidRPr="00580AF6" w:rsidRDefault="00580AF6" w:rsidP="009C646D">
      <w:pPr>
        <w:pStyle w:val="a7"/>
        <w:numPr>
          <w:ilvl w:val="3"/>
          <w:numId w:val="241"/>
        </w:numPr>
        <w:spacing w:line="360" w:lineRule="auto"/>
        <w:ind w:firstLineChars="0"/>
        <w:rPr>
          <w:rFonts w:asciiTheme="minorEastAsia" w:hAnsiTheme="minorEastAsia"/>
        </w:rPr>
      </w:pPr>
      <w:r>
        <w:rPr>
          <w:rFonts w:asciiTheme="minorEastAsia" w:hAnsiTheme="minorEastAsia" w:hint="eastAsia"/>
          <w:lang w:val="en-AU"/>
        </w:rPr>
        <w:t xml:space="preserve">举例：  </w:t>
      </w:r>
      <w:r w:rsidRPr="00F06A80">
        <w:rPr>
          <w:rFonts w:asciiTheme="minorEastAsia" w:hAnsiTheme="minorEastAsia" w:hint="eastAsia"/>
          <w:color w:val="0000FF"/>
          <w:u w:val="single"/>
          <w:lang w:val="en-AU"/>
        </w:rPr>
        <w:t>人民币：3000股，港币：50000股，美元：30000股，未选择5000股，以股代息：80000股</w:t>
      </w:r>
      <w:r w:rsidR="00F06A80">
        <w:rPr>
          <w:rFonts w:asciiTheme="minorEastAsia" w:hAnsiTheme="minorEastAsia" w:hint="eastAsia"/>
          <w:lang w:val="en-AU"/>
        </w:rPr>
        <w:t>；</w:t>
      </w:r>
    </w:p>
    <w:p w:rsidR="00580AF6" w:rsidRPr="00580AF6" w:rsidRDefault="00580AF6" w:rsidP="009C646D">
      <w:pPr>
        <w:pStyle w:val="a7"/>
        <w:numPr>
          <w:ilvl w:val="2"/>
          <w:numId w:val="241"/>
        </w:numPr>
        <w:spacing w:line="360" w:lineRule="auto"/>
        <w:ind w:firstLineChars="0"/>
        <w:rPr>
          <w:rFonts w:asciiTheme="minorEastAsia" w:hAnsiTheme="minorEastAsia"/>
        </w:rPr>
      </w:pPr>
      <w:r>
        <w:rPr>
          <w:rFonts w:asciiTheme="minorEastAsia" w:hAnsiTheme="minorEastAsia" w:hint="eastAsia"/>
          <w:lang w:val="en-AU"/>
        </w:rPr>
        <w:t>到账数据：汇总各选择权（各币种、以股代息）到账总数量，相应的金额或股数；</w:t>
      </w:r>
    </w:p>
    <w:p w:rsidR="00580AF6" w:rsidRPr="00580AF6" w:rsidRDefault="00580AF6" w:rsidP="009C646D">
      <w:pPr>
        <w:pStyle w:val="a7"/>
        <w:numPr>
          <w:ilvl w:val="3"/>
          <w:numId w:val="241"/>
        </w:numPr>
        <w:spacing w:line="360" w:lineRule="auto"/>
        <w:ind w:firstLineChars="0"/>
        <w:rPr>
          <w:rFonts w:asciiTheme="minorEastAsia" w:hAnsiTheme="minorEastAsia"/>
        </w:rPr>
      </w:pPr>
      <w:r>
        <w:rPr>
          <w:rFonts w:asciiTheme="minorEastAsia" w:hAnsiTheme="minorEastAsia" w:hint="eastAsia"/>
          <w:lang w:val="en-AU"/>
        </w:rPr>
        <w:t xml:space="preserve">举例：  </w:t>
      </w:r>
      <w:r w:rsidRPr="00F06A80">
        <w:rPr>
          <w:rFonts w:asciiTheme="minorEastAsia" w:hAnsiTheme="minorEastAsia" w:hint="eastAsia"/>
          <w:color w:val="0000FF"/>
          <w:u w:val="single"/>
          <w:lang w:val="en-AU"/>
        </w:rPr>
        <w:t>人民币：3000元，港币：50000元，美元：30000元，以股代息：10000股</w:t>
      </w:r>
      <w:r w:rsidR="00F06A80">
        <w:rPr>
          <w:rFonts w:asciiTheme="minorEastAsia" w:hAnsiTheme="minorEastAsia" w:hint="eastAsia"/>
          <w:lang w:val="en-AU"/>
        </w:rPr>
        <w:t>；</w:t>
      </w:r>
    </w:p>
    <w:p w:rsidR="00B91488" w:rsidRPr="00F06A80" w:rsidRDefault="00B91488" w:rsidP="009C646D">
      <w:pPr>
        <w:pStyle w:val="a7"/>
        <w:numPr>
          <w:ilvl w:val="0"/>
          <w:numId w:val="241"/>
        </w:numPr>
        <w:spacing w:line="360" w:lineRule="auto"/>
        <w:ind w:firstLineChars="0"/>
        <w:rPr>
          <w:rFonts w:asciiTheme="minorEastAsia" w:hAnsiTheme="minorEastAsia"/>
        </w:rPr>
      </w:pPr>
      <w:r>
        <w:rPr>
          <w:rFonts w:asciiTheme="minorEastAsia" w:hAnsiTheme="minorEastAsia" w:hint="eastAsia"/>
          <w:lang w:val="en-AU"/>
        </w:rPr>
        <w:t>客户明细信息：</w:t>
      </w:r>
    </w:p>
    <w:p w:rsidR="00F06A80" w:rsidRPr="00580AF6" w:rsidRDefault="00F06A80" w:rsidP="009C646D">
      <w:pPr>
        <w:pStyle w:val="a7"/>
        <w:numPr>
          <w:ilvl w:val="1"/>
          <w:numId w:val="241"/>
        </w:numPr>
        <w:spacing w:line="360" w:lineRule="auto"/>
        <w:ind w:firstLineChars="0"/>
        <w:rPr>
          <w:rFonts w:asciiTheme="minorEastAsia" w:hAnsiTheme="minorEastAsia"/>
        </w:rPr>
      </w:pPr>
      <w:r>
        <w:rPr>
          <w:rFonts w:asciiTheme="minorEastAsia" w:hAnsiTheme="minorEastAsia" w:hint="eastAsia"/>
          <w:lang w:val="en-AU"/>
        </w:rPr>
        <w:t>供股行动：</w:t>
      </w:r>
    </w:p>
    <w:p w:rsidR="00F06A80" w:rsidRPr="00580AF6" w:rsidRDefault="00F06A80" w:rsidP="009C646D">
      <w:pPr>
        <w:pStyle w:val="a7"/>
        <w:numPr>
          <w:ilvl w:val="2"/>
          <w:numId w:val="241"/>
        </w:numPr>
        <w:spacing w:line="360" w:lineRule="auto"/>
        <w:ind w:firstLineChars="0"/>
        <w:rPr>
          <w:rFonts w:asciiTheme="minorEastAsia" w:hAnsiTheme="minorEastAsia"/>
        </w:rPr>
      </w:pPr>
      <w:r>
        <w:rPr>
          <w:rFonts w:asciiTheme="minorEastAsia" w:hAnsiTheme="minorEastAsia" w:hint="eastAsia"/>
          <w:lang w:val="en-AU"/>
        </w:rPr>
        <w:t>行权数据：展示以下内容：</w:t>
      </w:r>
      <w:r w:rsidR="008B3A6F">
        <w:rPr>
          <w:rFonts w:asciiTheme="minorEastAsia" w:hAnsiTheme="minorEastAsia" w:hint="eastAsia"/>
          <w:lang w:val="en-AU"/>
        </w:rPr>
        <w:t>资金账号、客户名称、</w:t>
      </w:r>
      <w:r>
        <w:rPr>
          <w:rFonts w:asciiTheme="minorEastAsia" w:hAnsiTheme="minorEastAsia" w:hint="eastAsia"/>
        </w:rPr>
        <w:t>证券代码、证券名称、</w:t>
      </w:r>
      <w:r w:rsidR="000D36A3">
        <w:rPr>
          <w:rFonts w:asciiTheme="minorEastAsia" w:hAnsiTheme="minorEastAsia" w:hint="eastAsia"/>
        </w:rPr>
        <w:t>持仓数量、供股权代码、已</w:t>
      </w:r>
      <w:r>
        <w:rPr>
          <w:rFonts w:asciiTheme="minorEastAsia" w:hAnsiTheme="minorEastAsia" w:hint="eastAsia"/>
        </w:rPr>
        <w:t>行权数量、额外认购数量、认购总</w:t>
      </w:r>
      <w:r>
        <w:rPr>
          <w:rFonts w:asciiTheme="minorEastAsia" w:hAnsiTheme="minorEastAsia" w:hint="eastAsia"/>
          <w:lang w:val="en-AU"/>
        </w:rPr>
        <w:t>数量、币种、认购价格、认购金额、手续费用、扣款总金额（认购金额+手续费用）、确认日期</w:t>
      </w:r>
      <w:r w:rsidR="0011090D">
        <w:rPr>
          <w:rFonts w:asciiTheme="minorEastAsia" w:hAnsiTheme="minorEastAsia" w:hint="eastAsia"/>
          <w:lang w:val="en-AU"/>
        </w:rPr>
        <w:t>、状态（行权委托、撤单、行权确认）</w:t>
      </w:r>
      <w:r>
        <w:rPr>
          <w:rFonts w:asciiTheme="minorEastAsia" w:hAnsiTheme="minorEastAsia" w:hint="eastAsia"/>
          <w:lang w:val="en-AU"/>
        </w:rPr>
        <w:t>；</w:t>
      </w:r>
    </w:p>
    <w:p w:rsidR="00F06A80" w:rsidRPr="000D36A3" w:rsidRDefault="00F06A80" w:rsidP="009C646D">
      <w:pPr>
        <w:pStyle w:val="a7"/>
        <w:numPr>
          <w:ilvl w:val="2"/>
          <w:numId w:val="241"/>
        </w:numPr>
        <w:spacing w:line="360" w:lineRule="auto"/>
        <w:ind w:firstLineChars="0"/>
        <w:rPr>
          <w:rFonts w:asciiTheme="minorEastAsia" w:hAnsiTheme="minorEastAsia"/>
        </w:rPr>
      </w:pPr>
      <w:r>
        <w:rPr>
          <w:rFonts w:asciiTheme="minorEastAsia" w:hAnsiTheme="minorEastAsia" w:hint="eastAsia"/>
          <w:lang w:val="en-AU"/>
        </w:rPr>
        <w:t>到账数据：展示以下内容：</w:t>
      </w:r>
      <w:r w:rsidR="008B3A6F">
        <w:rPr>
          <w:rFonts w:asciiTheme="minorEastAsia" w:hAnsiTheme="minorEastAsia" w:hint="eastAsia"/>
          <w:lang w:val="en-AU"/>
        </w:rPr>
        <w:t>资金账号、客户名称、</w:t>
      </w:r>
      <w:r>
        <w:rPr>
          <w:rFonts w:asciiTheme="minorEastAsia" w:hAnsiTheme="minorEastAsia" w:hint="eastAsia"/>
        </w:rPr>
        <w:t>证券代码、证券名称、行权到账数量、额外认购中签数量、额外认购退款金额</w:t>
      </w:r>
      <w:r>
        <w:rPr>
          <w:rFonts w:asciiTheme="minorEastAsia" w:hAnsiTheme="minorEastAsia" w:hint="eastAsia"/>
          <w:lang w:val="en-AU"/>
        </w:rPr>
        <w:t>、币种、确认日期；</w:t>
      </w:r>
    </w:p>
    <w:p w:rsidR="00F06A80" w:rsidRPr="00580AF6" w:rsidRDefault="00F06A80" w:rsidP="009C646D">
      <w:pPr>
        <w:pStyle w:val="a7"/>
        <w:numPr>
          <w:ilvl w:val="1"/>
          <w:numId w:val="241"/>
        </w:numPr>
        <w:spacing w:line="360" w:lineRule="auto"/>
        <w:ind w:firstLineChars="0"/>
        <w:rPr>
          <w:rFonts w:asciiTheme="minorEastAsia" w:hAnsiTheme="minorEastAsia"/>
        </w:rPr>
      </w:pPr>
      <w:r>
        <w:rPr>
          <w:rFonts w:asciiTheme="minorEastAsia" w:hAnsiTheme="minorEastAsia" w:hint="eastAsia"/>
          <w:lang w:val="en-AU"/>
        </w:rPr>
        <w:t>以股代息行动：</w:t>
      </w:r>
    </w:p>
    <w:p w:rsidR="00F06A80" w:rsidRPr="00580AF6" w:rsidRDefault="00F06A80" w:rsidP="009C646D">
      <w:pPr>
        <w:pStyle w:val="a7"/>
        <w:numPr>
          <w:ilvl w:val="2"/>
          <w:numId w:val="241"/>
        </w:numPr>
        <w:spacing w:line="360" w:lineRule="auto"/>
        <w:ind w:firstLineChars="0"/>
        <w:rPr>
          <w:rFonts w:asciiTheme="minorEastAsia" w:hAnsiTheme="minorEastAsia"/>
        </w:rPr>
      </w:pPr>
      <w:r>
        <w:rPr>
          <w:rFonts w:asciiTheme="minorEastAsia" w:hAnsiTheme="minorEastAsia" w:hint="eastAsia"/>
          <w:lang w:val="en-AU"/>
        </w:rPr>
        <w:lastRenderedPageBreak/>
        <w:t>行权数据：</w:t>
      </w:r>
      <w:r w:rsidR="008B3A6F">
        <w:rPr>
          <w:rFonts w:asciiTheme="minorEastAsia" w:hAnsiTheme="minorEastAsia" w:hint="eastAsia"/>
          <w:lang w:val="en-AU"/>
        </w:rPr>
        <w:t>展示以下内容：</w:t>
      </w:r>
      <w:r w:rsidR="008B3A6F">
        <w:rPr>
          <w:rFonts w:asciiTheme="minorEastAsia" w:hAnsiTheme="minorEastAsia" w:hint="eastAsia"/>
        </w:rPr>
        <w:t>资金账号、客户名称、证券代码、持股数量、派息币种、每</w:t>
      </w:r>
      <w:proofErr w:type="gramStart"/>
      <w:r w:rsidR="008B3A6F">
        <w:rPr>
          <w:rFonts w:asciiTheme="minorEastAsia" w:hAnsiTheme="minorEastAsia" w:hint="eastAsia"/>
        </w:rPr>
        <w:t>股分</w:t>
      </w:r>
      <w:proofErr w:type="gramEnd"/>
      <w:r w:rsidR="008B3A6F">
        <w:rPr>
          <w:rFonts w:asciiTheme="minorEastAsia" w:hAnsiTheme="minorEastAsia" w:hint="eastAsia"/>
        </w:rPr>
        <w:t>配金额、行权类别（现金选择填写各币种，选择股票填写“以股代息”）、行权数量、换购股票代码、换购币种、换购价格、股权登记日、</w:t>
      </w:r>
      <w:r>
        <w:rPr>
          <w:rFonts w:asciiTheme="minorEastAsia" w:hAnsiTheme="minorEastAsia" w:hint="eastAsia"/>
          <w:lang w:val="en-AU"/>
        </w:rPr>
        <w:t>；</w:t>
      </w:r>
    </w:p>
    <w:p w:rsidR="00F06A80" w:rsidRPr="00580AF6" w:rsidRDefault="00F06A80" w:rsidP="009C646D">
      <w:pPr>
        <w:pStyle w:val="a7"/>
        <w:numPr>
          <w:ilvl w:val="2"/>
          <w:numId w:val="241"/>
        </w:numPr>
        <w:spacing w:line="360" w:lineRule="auto"/>
        <w:ind w:firstLineChars="0"/>
        <w:rPr>
          <w:rFonts w:asciiTheme="minorEastAsia" w:hAnsiTheme="minorEastAsia"/>
        </w:rPr>
      </w:pPr>
      <w:r>
        <w:rPr>
          <w:rFonts w:asciiTheme="minorEastAsia" w:hAnsiTheme="minorEastAsia" w:hint="eastAsia"/>
          <w:lang w:val="en-AU"/>
        </w:rPr>
        <w:t>到账数据：</w:t>
      </w:r>
      <w:r w:rsidR="00893194">
        <w:rPr>
          <w:rFonts w:asciiTheme="minorEastAsia" w:hAnsiTheme="minorEastAsia" w:hint="eastAsia"/>
          <w:lang w:val="en-AU"/>
        </w:rPr>
        <w:t>展示以下内容：</w:t>
      </w:r>
      <w:r w:rsidR="00893194" w:rsidRPr="00250547">
        <w:rPr>
          <w:rFonts w:asciiTheme="minorEastAsia" w:hAnsiTheme="minorEastAsia" w:hint="eastAsia"/>
        </w:rPr>
        <w:t>资金账号、客户名称、证券代码、证券名称、</w:t>
      </w:r>
      <w:r w:rsidR="00893194" w:rsidRPr="000F6185">
        <w:rPr>
          <w:rFonts w:hint="eastAsia"/>
        </w:rPr>
        <w:t>股份数量</w:t>
      </w:r>
      <w:r w:rsidR="00893194">
        <w:rPr>
          <w:rFonts w:hint="eastAsia"/>
        </w:rPr>
        <w:t>、</w:t>
      </w:r>
      <w:r w:rsidR="00893194" w:rsidRPr="000F6185">
        <w:rPr>
          <w:rFonts w:hint="eastAsia"/>
        </w:rPr>
        <w:t>币种</w:t>
      </w:r>
      <w:r w:rsidR="00893194">
        <w:rPr>
          <w:rFonts w:hint="eastAsia"/>
        </w:rPr>
        <w:t>、股息类别</w:t>
      </w:r>
      <w:r w:rsidR="00893194" w:rsidRPr="000F6185">
        <w:rPr>
          <w:rFonts w:hint="eastAsia"/>
        </w:rPr>
        <w:t>（</w:t>
      </w:r>
      <w:r w:rsidR="00893194">
        <w:rPr>
          <w:rFonts w:hint="eastAsia"/>
        </w:rPr>
        <w:t>选择现金的用</w:t>
      </w:r>
      <w:r w:rsidR="00893194" w:rsidRPr="000F6185">
        <w:rPr>
          <w:rFonts w:hint="eastAsia"/>
        </w:rPr>
        <w:t>不同币种</w:t>
      </w:r>
      <w:r w:rsidR="00893194">
        <w:rPr>
          <w:rFonts w:hint="eastAsia"/>
        </w:rPr>
        <w:t>表示，比如港币</w:t>
      </w:r>
      <w:r w:rsidR="00893194" w:rsidRPr="000F6185">
        <w:rPr>
          <w:rFonts w:hint="eastAsia"/>
        </w:rPr>
        <w:t>股息，</w:t>
      </w:r>
      <w:r w:rsidR="00893194">
        <w:rPr>
          <w:rFonts w:hint="eastAsia"/>
        </w:rPr>
        <w:t>选择股票的用“以</w:t>
      </w:r>
      <w:r w:rsidR="00893194" w:rsidRPr="000F6185">
        <w:rPr>
          <w:rFonts w:hint="eastAsia"/>
        </w:rPr>
        <w:t>股</w:t>
      </w:r>
      <w:r w:rsidR="00893194">
        <w:rPr>
          <w:rFonts w:hint="eastAsia"/>
        </w:rPr>
        <w:t>代息”表示</w:t>
      </w:r>
      <w:r w:rsidR="00893194" w:rsidRPr="000F6185">
        <w:rPr>
          <w:rFonts w:hint="eastAsia"/>
        </w:rPr>
        <w:t>）</w:t>
      </w:r>
      <w:r w:rsidR="00893194">
        <w:rPr>
          <w:rFonts w:hint="eastAsia"/>
        </w:rPr>
        <w:t>、换购股数、</w:t>
      </w:r>
      <w:r w:rsidR="00893194" w:rsidRPr="000F6185">
        <w:rPr>
          <w:rFonts w:hint="eastAsia"/>
        </w:rPr>
        <w:t>现金股息</w:t>
      </w:r>
      <w:r w:rsidR="00893194">
        <w:rPr>
          <w:rFonts w:hint="eastAsia"/>
        </w:rPr>
        <w:t>、</w:t>
      </w:r>
      <w:r w:rsidR="00893194" w:rsidRPr="000F6185">
        <w:rPr>
          <w:rFonts w:hint="eastAsia"/>
        </w:rPr>
        <w:t>过户费</w:t>
      </w:r>
      <w:r w:rsidR="00893194">
        <w:rPr>
          <w:rFonts w:hint="eastAsia"/>
        </w:rPr>
        <w:t>、</w:t>
      </w:r>
      <w:r w:rsidR="00893194" w:rsidRPr="000F6185">
        <w:rPr>
          <w:rFonts w:hint="eastAsia"/>
        </w:rPr>
        <w:t>手续费</w:t>
      </w:r>
      <w:r w:rsidR="00893194">
        <w:rPr>
          <w:rFonts w:hint="eastAsia"/>
        </w:rPr>
        <w:t>、</w:t>
      </w:r>
      <w:r w:rsidR="00893194" w:rsidRPr="000F6185">
        <w:rPr>
          <w:rFonts w:hint="eastAsia"/>
        </w:rPr>
        <w:t>应得股息</w:t>
      </w:r>
      <w:r w:rsidR="00893194">
        <w:rPr>
          <w:rFonts w:hint="eastAsia"/>
        </w:rPr>
        <w:t>、</w:t>
      </w:r>
      <w:r>
        <w:rPr>
          <w:rFonts w:asciiTheme="minorEastAsia" w:hAnsiTheme="minorEastAsia" w:hint="eastAsia"/>
          <w:lang w:val="en-AU"/>
        </w:rPr>
        <w:t>；</w:t>
      </w:r>
    </w:p>
    <w:p w:rsidR="00B91488" w:rsidRDefault="006D4C48" w:rsidP="009C646D">
      <w:pPr>
        <w:pStyle w:val="4"/>
        <w:numPr>
          <w:ilvl w:val="0"/>
          <w:numId w:val="240"/>
        </w:numPr>
      </w:pPr>
      <w:r>
        <w:rPr>
          <w:rFonts w:hint="eastAsia"/>
        </w:rPr>
        <w:t>业务功能</w:t>
      </w:r>
    </w:p>
    <w:p w:rsidR="006D4C48" w:rsidRDefault="006D4C48" w:rsidP="009C646D">
      <w:pPr>
        <w:pStyle w:val="a7"/>
        <w:numPr>
          <w:ilvl w:val="0"/>
          <w:numId w:val="242"/>
        </w:numPr>
        <w:spacing w:line="360" w:lineRule="auto"/>
        <w:ind w:firstLineChars="0"/>
        <w:rPr>
          <w:rFonts w:asciiTheme="minorEastAsia" w:hAnsiTheme="minorEastAsia"/>
        </w:rPr>
      </w:pPr>
      <w:r>
        <w:rPr>
          <w:rFonts w:asciiTheme="minorEastAsia" w:hAnsiTheme="minorEastAsia" w:hint="eastAsia"/>
        </w:rPr>
        <w:t>用户输入指定的条件，</w:t>
      </w:r>
      <w:r w:rsidR="00893194">
        <w:rPr>
          <w:rFonts w:asciiTheme="minorEastAsia" w:hAnsiTheme="minorEastAsia" w:hint="eastAsia"/>
        </w:rPr>
        <w:t>查询行权明细信息</w:t>
      </w:r>
      <w:r>
        <w:rPr>
          <w:rFonts w:asciiTheme="minorEastAsia" w:hAnsiTheme="minorEastAsia" w:hint="eastAsia"/>
        </w:rPr>
        <w:t>；</w:t>
      </w:r>
    </w:p>
    <w:p w:rsidR="006D4C48" w:rsidRDefault="00893194" w:rsidP="009C646D">
      <w:pPr>
        <w:pStyle w:val="a7"/>
        <w:numPr>
          <w:ilvl w:val="1"/>
          <w:numId w:val="242"/>
        </w:numPr>
        <w:spacing w:line="360" w:lineRule="auto"/>
        <w:ind w:firstLineChars="0"/>
        <w:rPr>
          <w:rFonts w:asciiTheme="minorEastAsia" w:hAnsiTheme="minorEastAsia"/>
        </w:rPr>
      </w:pPr>
      <w:r>
        <w:rPr>
          <w:rFonts w:asciiTheme="minorEastAsia" w:hAnsiTheme="minorEastAsia" w:hint="eastAsia"/>
        </w:rPr>
        <w:t>起始日期不能大于截止日期；</w:t>
      </w:r>
    </w:p>
    <w:p w:rsidR="00893194" w:rsidRDefault="00893194" w:rsidP="009C646D">
      <w:pPr>
        <w:pStyle w:val="a7"/>
        <w:numPr>
          <w:ilvl w:val="1"/>
          <w:numId w:val="242"/>
        </w:numPr>
        <w:spacing w:line="360" w:lineRule="auto"/>
        <w:ind w:firstLineChars="0"/>
        <w:rPr>
          <w:rFonts w:asciiTheme="minorEastAsia" w:hAnsiTheme="minorEastAsia"/>
        </w:rPr>
      </w:pPr>
      <w:r>
        <w:rPr>
          <w:rFonts w:asciiTheme="minorEastAsia" w:hAnsiTheme="minorEastAsia" w:hint="eastAsia"/>
        </w:rPr>
        <w:t>证券代码不能为空；</w:t>
      </w:r>
    </w:p>
    <w:p w:rsidR="00893194" w:rsidRDefault="00893194" w:rsidP="009C646D">
      <w:pPr>
        <w:pStyle w:val="a7"/>
        <w:numPr>
          <w:ilvl w:val="1"/>
          <w:numId w:val="242"/>
        </w:numPr>
        <w:spacing w:line="360" w:lineRule="auto"/>
        <w:ind w:firstLineChars="0"/>
        <w:rPr>
          <w:rFonts w:asciiTheme="minorEastAsia" w:hAnsiTheme="minorEastAsia"/>
        </w:rPr>
      </w:pPr>
      <w:r>
        <w:rPr>
          <w:rFonts w:asciiTheme="minorEastAsia" w:hAnsiTheme="minorEastAsia" w:hint="eastAsia"/>
        </w:rPr>
        <w:t>如果客户选择了投票行动，</w:t>
      </w:r>
      <w:proofErr w:type="gramStart"/>
      <w:r>
        <w:rPr>
          <w:rFonts w:asciiTheme="minorEastAsia" w:hAnsiTheme="minorEastAsia" w:hint="eastAsia"/>
        </w:rPr>
        <w:t>则默主</w:t>
      </w:r>
      <w:proofErr w:type="gramEnd"/>
      <w:r>
        <w:rPr>
          <w:rFonts w:asciiTheme="minorEastAsia" w:hAnsiTheme="minorEastAsia" w:hint="eastAsia"/>
        </w:rPr>
        <w:t>为行权数据，并且到账数据不可选择；</w:t>
      </w:r>
    </w:p>
    <w:p w:rsidR="007E7A27" w:rsidRDefault="007E7A27" w:rsidP="009C646D">
      <w:pPr>
        <w:pStyle w:val="a7"/>
        <w:numPr>
          <w:ilvl w:val="0"/>
          <w:numId w:val="242"/>
        </w:numPr>
        <w:spacing w:line="360" w:lineRule="auto"/>
        <w:ind w:firstLineChars="0"/>
        <w:rPr>
          <w:rFonts w:asciiTheme="minorEastAsia" w:hAnsiTheme="minorEastAsia"/>
        </w:rPr>
      </w:pPr>
      <w:r>
        <w:rPr>
          <w:rFonts w:asciiTheme="minorEastAsia" w:hAnsiTheme="minorEastAsia" w:hint="eastAsia"/>
        </w:rPr>
        <w:t>用户查询后，系统在汇总信息栏中按不同的行动类别客户查询行权或是到账数据展示不同的汇总信息；参见界面说明。</w:t>
      </w:r>
    </w:p>
    <w:p w:rsidR="007E7A27" w:rsidRDefault="007E7A27" w:rsidP="009C646D">
      <w:pPr>
        <w:pStyle w:val="a7"/>
        <w:numPr>
          <w:ilvl w:val="0"/>
          <w:numId w:val="242"/>
        </w:numPr>
        <w:spacing w:line="360" w:lineRule="auto"/>
        <w:ind w:firstLineChars="0"/>
        <w:rPr>
          <w:rFonts w:asciiTheme="minorEastAsia" w:hAnsiTheme="minorEastAsia"/>
        </w:rPr>
      </w:pPr>
      <w:r>
        <w:rPr>
          <w:rFonts w:asciiTheme="minorEastAsia" w:hAnsiTheme="minorEastAsia" w:hint="eastAsia"/>
        </w:rPr>
        <w:t>用户查询后，系统按不同的行动类别客户查询行权或是到账数据显示客户明细信息,</w:t>
      </w:r>
      <w:r w:rsidRPr="007E7A27">
        <w:rPr>
          <w:rFonts w:asciiTheme="minorEastAsia" w:hAnsiTheme="minorEastAsia" w:hint="eastAsia"/>
        </w:rPr>
        <w:t xml:space="preserve"> </w:t>
      </w:r>
      <w:r>
        <w:rPr>
          <w:rFonts w:asciiTheme="minorEastAsia" w:hAnsiTheme="minorEastAsia" w:hint="eastAsia"/>
        </w:rPr>
        <w:t>参见界面说明；</w:t>
      </w:r>
    </w:p>
    <w:p w:rsidR="007E7A27" w:rsidRDefault="007E7A27" w:rsidP="007E7A27">
      <w:pPr>
        <w:spacing w:line="360" w:lineRule="auto"/>
        <w:ind w:left="425"/>
        <w:rPr>
          <w:rFonts w:asciiTheme="minorEastAsia" w:hAnsiTheme="minorEastAsia"/>
        </w:rPr>
      </w:pPr>
    </w:p>
    <w:p w:rsidR="007E7A27" w:rsidRDefault="007E7A27" w:rsidP="007E7A27">
      <w:pPr>
        <w:pStyle w:val="3"/>
        <w:ind w:leftChars="100" w:left="210"/>
      </w:pPr>
      <w:r>
        <w:rPr>
          <w:rFonts w:hint="eastAsia"/>
        </w:rPr>
        <w:t>F6.</w:t>
      </w:r>
      <w:r w:rsidR="008A157D">
        <w:rPr>
          <w:rFonts w:hint="eastAsia"/>
        </w:rPr>
        <w:t>8</w:t>
      </w:r>
      <w:r>
        <w:rPr>
          <w:rFonts w:hint="eastAsia"/>
        </w:rPr>
        <w:t>供股权变动查询</w:t>
      </w:r>
    </w:p>
    <w:p w:rsidR="007E7A27" w:rsidRDefault="007E7A27" w:rsidP="007E7A27">
      <w:pPr>
        <w:pStyle w:val="4"/>
        <w:numPr>
          <w:ilvl w:val="0"/>
          <w:numId w:val="19"/>
        </w:numPr>
      </w:pPr>
      <w:r>
        <w:rPr>
          <w:rFonts w:hint="eastAsia"/>
        </w:rPr>
        <w:t>业务描述</w:t>
      </w:r>
    </w:p>
    <w:p w:rsidR="007E7A27" w:rsidRDefault="007E7A27" w:rsidP="007E7A27">
      <w:pPr>
        <w:spacing w:line="360" w:lineRule="auto"/>
        <w:ind w:firstLineChars="200" w:firstLine="420"/>
      </w:pPr>
      <w:r>
        <w:rPr>
          <w:rFonts w:hint="eastAsia"/>
        </w:rPr>
        <w:t>股票在供股行其间，其供股权证在指定的时间内可以在二级市场上交易，价格也会随之波动，交易则引起投资者的供股权发生变化，证券经纪商则需要对投资者因交易引起供股权的变化后的最终结果通知给客户。</w:t>
      </w:r>
    </w:p>
    <w:p w:rsidR="007E7A27" w:rsidRDefault="007E7A27" w:rsidP="007E7A27">
      <w:pPr>
        <w:spacing w:line="360" w:lineRule="auto"/>
        <w:ind w:firstLineChars="200" w:firstLine="420"/>
      </w:pPr>
      <w:r>
        <w:rPr>
          <w:rFonts w:hint="eastAsia"/>
        </w:rPr>
        <w:t>供股权交易会影响供股行权，供股权交</w:t>
      </w:r>
      <w:proofErr w:type="gramStart"/>
      <w:r>
        <w:rPr>
          <w:rFonts w:hint="eastAsia"/>
        </w:rPr>
        <w:t>收结果</w:t>
      </w:r>
      <w:proofErr w:type="gramEnd"/>
      <w:r>
        <w:rPr>
          <w:rFonts w:hint="eastAsia"/>
        </w:rPr>
        <w:t>是真实反应客户供股权的持仓数量，系统对卖出供股权，即刻减少供股的可行权数量；对买入供股权，系统则在</w:t>
      </w:r>
      <w:r>
        <w:rPr>
          <w:rFonts w:hint="eastAsia"/>
        </w:rPr>
        <w:t>T+2</w:t>
      </w:r>
      <w:r>
        <w:rPr>
          <w:rFonts w:hint="eastAsia"/>
        </w:rPr>
        <w:t>交收后才真正反应到客户可行权数量上；</w:t>
      </w:r>
    </w:p>
    <w:p w:rsidR="007E6899" w:rsidRDefault="007E6899" w:rsidP="007E7A27">
      <w:pPr>
        <w:spacing w:line="360" w:lineRule="auto"/>
        <w:ind w:firstLineChars="200" w:firstLine="420"/>
      </w:pPr>
      <w:r>
        <w:rPr>
          <w:rFonts w:hint="eastAsia"/>
        </w:rPr>
        <w:t>系统提供当天的供股权变动查询功能；</w:t>
      </w:r>
    </w:p>
    <w:p w:rsidR="007E7A27" w:rsidRDefault="007E7A27" w:rsidP="007E7A27">
      <w:pPr>
        <w:pStyle w:val="4"/>
        <w:numPr>
          <w:ilvl w:val="0"/>
          <w:numId w:val="19"/>
        </w:numPr>
      </w:pPr>
      <w:r>
        <w:rPr>
          <w:rFonts w:hint="eastAsia"/>
        </w:rPr>
        <w:lastRenderedPageBreak/>
        <w:t>用户界面</w:t>
      </w:r>
    </w:p>
    <w:p w:rsidR="007E7A27" w:rsidRDefault="007675BC" w:rsidP="007E7A27">
      <w:r>
        <w:object w:dxaOrig="10675" w:dyaOrig="4033">
          <v:shape id="_x0000_i1048" type="#_x0000_t75" style="width:465pt;height:156.75pt" o:ole="">
            <v:imagedata r:id="rId53" o:title=""/>
          </v:shape>
          <o:OLEObject Type="Embed" ProgID="Visio.Drawing.11" ShapeID="_x0000_i1048" DrawAspect="Content" ObjectID="_1402388537" r:id="rId54"/>
        </w:object>
      </w:r>
      <w:r w:rsidR="00700AD3">
        <w:rPr>
          <w:rFonts w:hint="eastAsia"/>
        </w:rPr>
        <w:t>界面说明</w:t>
      </w:r>
    </w:p>
    <w:p w:rsidR="00700AD3" w:rsidRDefault="00700AD3" w:rsidP="00700AD3">
      <w:pPr>
        <w:pStyle w:val="a7"/>
        <w:numPr>
          <w:ilvl w:val="0"/>
          <w:numId w:val="239"/>
        </w:numPr>
        <w:spacing w:line="360" w:lineRule="auto"/>
        <w:ind w:firstLineChars="0"/>
      </w:pPr>
      <w:r>
        <w:rPr>
          <w:rFonts w:hint="eastAsia"/>
        </w:rPr>
        <w:t>查询条件：</w:t>
      </w:r>
    </w:p>
    <w:p w:rsidR="00700AD3" w:rsidRDefault="00700AD3" w:rsidP="00700AD3">
      <w:pPr>
        <w:pStyle w:val="a7"/>
        <w:numPr>
          <w:ilvl w:val="1"/>
          <w:numId w:val="239"/>
        </w:numPr>
        <w:spacing w:line="360" w:lineRule="auto"/>
        <w:ind w:firstLineChars="0"/>
      </w:pPr>
      <w:r>
        <w:rPr>
          <w:rFonts w:hint="eastAsia"/>
        </w:rPr>
        <w:t>供股权代码：用户只有一个供股权代码的选择条件；</w:t>
      </w:r>
    </w:p>
    <w:p w:rsidR="00700AD3" w:rsidRDefault="00700AD3" w:rsidP="00700AD3">
      <w:pPr>
        <w:pStyle w:val="a7"/>
        <w:numPr>
          <w:ilvl w:val="1"/>
          <w:numId w:val="239"/>
        </w:numPr>
        <w:spacing w:line="360" w:lineRule="auto"/>
        <w:ind w:firstLineChars="0"/>
      </w:pPr>
      <w:r>
        <w:rPr>
          <w:rFonts w:hint="eastAsia"/>
        </w:rPr>
        <w:t>供</w:t>
      </w:r>
      <w:proofErr w:type="gramStart"/>
      <w:r>
        <w:rPr>
          <w:rFonts w:hint="eastAsia"/>
        </w:rPr>
        <w:t>股行动</w:t>
      </w:r>
      <w:proofErr w:type="gramEnd"/>
      <w:r>
        <w:rPr>
          <w:rFonts w:hint="eastAsia"/>
        </w:rPr>
        <w:t>如果结果，在列表中则无</w:t>
      </w:r>
      <w:r w:rsidR="007678CE">
        <w:rPr>
          <w:rFonts w:hint="eastAsia"/>
        </w:rPr>
        <w:t>供股权代码</w:t>
      </w:r>
      <w:r>
        <w:rPr>
          <w:rFonts w:hint="eastAsia"/>
        </w:rPr>
        <w:t>信息；</w:t>
      </w:r>
    </w:p>
    <w:p w:rsidR="00700AD3" w:rsidRDefault="00700AD3" w:rsidP="00700AD3">
      <w:pPr>
        <w:pStyle w:val="a7"/>
        <w:numPr>
          <w:ilvl w:val="0"/>
          <w:numId w:val="239"/>
        </w:numPr>
        <w:spacing w:line="360" w:lineRule="auto"/>
        <w:ind w:firstLineChars="0"/>
      </w:pPr>
      <w:r>
        <w:rPr>
          <w:rFonts w:hint="eastAsia"/>
        </w:rPr>
        <w:t>列表信息</w:t>
      </w:r>
    </w:p>
    <w:p w:rsidR="007678CE" w:rsidRDefault="007678CE" w:rsidP="007678CE">
      <w:pPr>
        <w:pStyle w:val="a7"/>
        <w:numPr>
          <w:ilvl w:val="1"/>
          <w:numId w:val="239"/>
        </w:numPr>
        <w:spacing w:line="360" w:lineRule="auto"/>
        <w:ind w:firstLineChars="0"/>
      </w:pPr>
      <w:r>
        <w:rPr>
          <w:rFonts w:hint="eastAsia"/>
        </w:rPr>
        <w:t>列出证券代码（派发供股权的原始证券）、供股权代码、资金账号、客户名称、上日余额、行权数量</w:t>
      </w:r>
      <w:r w:rsidR="0011090D">
        <w:rPr>
          <w:rFonts w:hint="eastAsia"/>
        </w:rPr>
        <w:t>（当天）</w:t>
      </w:r>
      <w:r>
        <w:rPr>
          <w:rFonts w:hint="eastAsia"/>
        </w:rPr>
        <w:t>、交易数量（买入为正，买出为负</w:t>
      </w:r>
      <w:r w:rsidR="0011090D">
        <w:rPr>
          <w:rFonts w:hint="eastAsia"/>
        </w:rPr>
        <w:t>（当天）</w:t>
      </w:r>
      <w:r>
        <w:rPr>
          <w:rFonts w:hint="eastAsia"/>
        </w:rPr>
        <w:t>）、）、本日可行权数量（上日余额</w:t>
      </w:r>
      <w:r>
        <w:rPr>
          <w:rFonts w:hint="eastAsia"/>
        </w:rPr>
        <w:t>-</w:t>
      </w:r>
      <w:r>
        <w:rPr>
          <w:rFonts w:hint="eastAsia"/>
        </w:rPr>
        <w:t>行权</w:t>
      </w:r>
      <w:r w:rsidR="0011090D">
        <w:rPr>
          <w:rFonts w:hint="eastAsia"/>
        </w:rPr>
        <w:t>）</w:t>
      </w:r>
      <w:r>
        <w:rPr>
          <w:rFonts w:hint="eastAsia"/>
        </w:rPr>
        <w:t>、本日可用数量、本日余额、</w:t>
      </w:r>
      <w:r w:rsidR="006B59F1">
        <w:rPr>
          <w:rFonts w:hint="eastAsia"/>
        </w:rPr>
        <w:t>供股认购价格、供股比例、可认购数量、认购币种、</w:t>
      </w:r>
      <w:r w:rsidR="006B59F1">
        <w:rPr>
          <w:rFonts w:hint="eastAsia"/>
          <w:lang w:val="en-AU"/>
        </w:rPr>
        <w:t>应准备资金总额</w:t>
      </w:r>
      <w:r w:rsidR="006B59F1" w:rsidRPr="00E36CFF">
        <w:rPr>
          <w:rFonts w:hint="eastAsia"/>
          <w:lang w:val="en-AU"/>
        </w:rPr>
        <w:t>（包含手续费）</w:t>
      </w:r>
      <w:r w:rsidR="006B59F1">
        <w:rPr>
          <w:rFonts w:hint="eastAsia"/>
          <w:lang w:val="en-AU"/>
        </w:rPr>
        <w:t>、</w:t>
      </w:r>
      <w:r w:rsidR="00DE4846">
        <w:rPr>
          <w:rFonts w:hint="eastAsia"/>
          <w:lang w:val="en-AU"/>
        </w:rPr>
        <w:t>认购内部截止日期、</w:t>
      </w:r>
      <w:r>
        <w:rPr>
          <w:rFonts w:hint="eastAsia"/>
        </w:rPr>
        <w:t>查询日期；</w:t>
      </w:r>
    </w:p>
    <w:p w:rsidR="007678CE" w:rsidRDefault="007678CE" w:rsidP="007678CE">
      <w:pPr>
        <w:pStyle w:val="a7"/>
        <w:numPr>
          <w:ilvl w:val="1"/>
          <w:numId w:val="239"/>
        </w:numPr>
        <w:spacing w:line="360" w:lineRule="auto"/>
        <w:ind w:firstLineChars="0"/>
      </w:pPr>
      <w:r>
        <w:rPr>
          <w:rFonts w:hint="eastAsia"/>
        </w:rPr>
        <w:t>交易数量：买入为正，买出为负；</w:t>
      </w:r>
    </w:p>
    <w:p w:rsidR="007678CE" w:rsidRDefault="007678CE" w:rsidP="007678CE">
      <w:pPr>
        <w:pStyle w:val="a7"/>
        <w:numPr>
          <w:ilvl w:val="1"/>
          <w:numId w:val="239"/>
        </w:numPr>
        <w:spacing w:line="360" w:lineRule="auto"/>
        <w:ind w:firstLineChars="0"/>
      </w:pPr>
      <w:r>
        <w:rPr>
          <w:rFonts w:hint="eastAsia"/>
        </w:rPr>
        <w:t>可行权数量：上日余额</w:t>
      </w:r>
      <w:r>
        <w:rPr>
          <w:rFonts w:hint="eastAsia"/>
        </w:rPr>
        <w:t xml:space="preserve"> - </w:t>
      </w:r>
      <w:r>
        <w:rPr>
          <w:rFonts w:hint="eastAsia"/>
        </w:rPr>
        <w:t>行权</w:t>
      </w:r>
      <w:r>
        <w:rPr>
          <w:rFonts w:hint="eastAsia"/>
        </w:rPr>
        <w:t xml:space="preserve"> </w:t>
      </w:r>
      <w:r w:rsidR="003715D4">
        <w:rPr>
          <w:rFonts w:hint="eastAsia"/>
        </w:rPr>
        <w:t xml:space="preserve">- </w:t>
      </w:r>
      <w:r w:rsidR="003715D4">
        <w:rPr>
          <w:rFonts w:hint="eastAsia"/>
        </w:rPr>
        <w:t>交易卖出数量</w:t>
      </w:r>
      <w:r>
        <w:rPr>
          <w:rFonts w:hint="eastAsia"/>
        </w:rPr>
        <w:t>+ T-2</w:t>
      </w:r>
      <w:r>
        <w:rPr>
          <w:rFonts w:hint="eastAsia"/>
        </w:rPr>
        <w:t>交收数量；</w:t>
      </w:r>
    </w:p>
    <w:p w:rsidR="007678CE" w:rsidRDefault="007678CE" w:rsidP="007678CE">
      <w:pPr>
        <w:pStyle w:val="a7"/>
        <w:numPr>
          <w:ilvl w:val="1"/>
          <w:numId w:val="239"/>
        </w:numPr>
        <w:spacing w:line="360" w:lineRule="auto"/>
        <w:ind w:firstLineChars="0"/>
      </w:pPr>
      <w:r>
        <w:rPr>
          <w:rFonts w:hint="eastAsia"/>
        </w:rPr>
        <w:t>本日可用数量：上日余额</w:t>
      </w:r>
      <w:r>
        <w:rPr>
          <w:rFonts w:hint="eastAsia"/>
        </w:rPr>
        <w:t xml:space="preserve"> - </w:t>
      </w:r>
      <w:r>
        <w:rPr>
          <w:rFonts w:hint="eastAsia"/>
        </w:rPr>
        <w:t>行权</w:t>
      </w:r>
      <w:r>
        <w:rPr>
          <w:rFonts w:hint="eastAsia"/>
        </w:rPr>
        <w:t xml:space="preserve"> </w:t>
      </w:r>
      <w:r w:rsidR="003715D4">
        <w:rPr>
          <w:rFonts w:hint="eastAsia"/>
        </w:rPr>
        <w:t xml:space="preserve">+ </w:t>
      </w:r>
      <w:r w:rsidR="003715D4">
        <w:rPr>
          <w:rFonts w:hint="eastAsia"/>
        </w:rPr>
        <w:t>交易数量</w:t>
      </w:r>
      <w:r>
        <w:rPr>
          <w:rFonts w:hint="eastAsia"/>
        </w:rPr>
        <w:t>+ T-2</w:t>
      </w:r>
      <w:r>
        <w:rPr>
          <w:rFonts w:hint="eastAsia"/>
        </w:rPr>
        <w:t>交收数量；</w:t>
      </w:r>
    </w:p>
    <w:p w:rsidR="007678CE" w:rsidRDefault="007678CE" w:rsidP="007678CE">
      <w:pPr>
        <w:pStyle w:val="a7"/>
        <w:numPr>
          <w:ilvl w:val="1"/>
          <w:numId w:val="239"/>
        </w:numPr>
        <w:spacing w:line="360" w:lineRule="auto"/>
        <w:ind w:firstLineChars="0"/>
      </w:pPr>
      <w:r>
        <w:rPr>
          <w:rFonts w:hint="eastAsia"/>
        </w:rPr>
        <w:t>本日余额：上日余额</w:t>
      </w:r>
      <w:r>
        <w:rPr>
          <w:rFonts w:hint="eastAsia"/>
        </w:rPr>
        <w:t xml:space="preserve"> - </w:t>
      </w:r>
      <w:r>
        <w:rPr>
          <w:rFonts w:hint="eastAsia"/>
        </w:rPr>
        <w:t>行权</w:t>
      </w:r>
      <w:r>
        <w:rPr>
          <w:rFonts w:hint="eastAsia"/>
        </w:rPr>
        <w:t xml:space="preserve"> + T-2</w:t>
      </w:r>
      <w:r>
        <w:rPr>
          <w:rFonts w:hint="eastAsia"/>
        </w:rPr>
        <w:t>交</w:t>
      </w:r>
      <w:proofErr w:type="gramStart"/>
      <w:r>
        <w:rPr>
          <w:rFonts w:hint="eastAsia"/>
        </w:rPr>
        <w:t>收数量</w:t>
      </w:r>
      <w:proofErr w:type="gramEnd"/>
      <w:r>
        <w:rPr>
          <w:rFonts w:hint="eastAsia"/>
        </w:rPr>
        <w:t xml:space="preserve"> </w:t>
      </w:r>
      <w:r>
        <w:rPr>
          <w:rFonts w:hint="eastAsia"/>
        </w:rPr>
        <w:t>；</w:t>
      </w:r>
    </w:p>
    <w:p w:rsidR="006B59F1" w:rsidRDefault="006B59F1" w:rsidP="007678CE">
      <w:pPr>
        <w:pStyle w:val="a7"/>
        <w:numPr>
          <w:ilvl w:val="1"/>
          <w:numId w:val="239"/>
        </w:numPr>
        <w:spacing w:line="360" w:lineRule="auto"/>
        <w:ind w:firstLineChars="0"/>
      </w:pPr>
      <w:r>
        <w:rPr>
          <w:rFonts w:hint="eastAsia"/>
        </w:rPr>
        <w:t>应准备资金：认购资金</w:t>
      </w:r>
      <w:r>
        <w:rPr>
          <w:rFonts w:hint="eastAsia"/>
        </w:rPr>
        <w:t>+</w:t>
      </w:r>
      <w:r>
        <w:rPr>
          <w:rFonts w:hint="eastAsia"/>
        </w:rPr>
        <w:t>手续费；</w:t>
      </w:r>
    </w:p>
    <w:p w:rsidR="007E7A27" w:rsidRDefault="007E7A27" w:rsidP="007E7A27">
      <w:pPr>
        <w:pStyle w:val="4"/>
        <w:numPr>
          <w:ilvl w:val="0"/>
          <w:numId w:val="19"/>
        </w:numPr>
      </w:pPr>
      <w:r>
        <w:rPr>
          <w:rFonts w:hint="eastAsia"/>
        </w:rPr>
        <w:t>业务功能</w:t>
      </w:r>
    </w:p>
    <w:p w:rsidR="007678CE" w:rsidRPr="006B59F1" w:rsidRDefault="007678CE" w:rsidP="00700AD3">
      <w:pPr>
        <w:pStyle w:val="a7"/>
        <w:numPr>
          <w:ilvl w:val="0"/>
          <w:numId w:val="238"/>
        </w:numPr>
        <w:spacing w:line="360" w:lineRule="auto"/>
        <w:ind w:firstLineChars="0"/>
        <w:rPr>
          <w:rFonts w:asciiTheme="minorEastAsia" w:hAnsiTheme="minorEastAsia"/>
        </w:rPr>
      </w:pPr>
      <w:r>
        <w:rPr>
          <w:rFonts w:asciiTheme="minorEastAsia" w:hAnsiTheme="minorEastAsia" w:hint="eastAsia"/>
          <w:lang w:val="en-AU"/>
        </w:rPr>
        <w:t>用户选择一只供股权代码，通过查询功能实现供股权变动查询；</w:t>
      </w:r>
    </w:p>
    <w:p w:rsidR="006B59F1" w:rsidRPr="006B59F1" w:rsidRDefault="006B59F1" w:rsidP="006B59F1">
      <w:pPr>
        <w:pStyle w:val="a7"/>
        <w:numPr>
          <w:ilvl w:val="1"/>
          <w:numId w:val="238"/>
        </w:numPr>
        <w:spacing w:line="360" w:lineRule="auto"/>
        <w:ind w:firstLineChars="0"/>
        <w:rPr>
          <w:rFonts w:asciiTheme="minorEastAsia" w:hAnsiTheme="minorEastAsia"/>
        </w:rPr>
      </w:pPr>
      <w:r>
        <w:rPr>
          <w:rFonts w:asciiTheme="minorEastAsia" w:hAnsiTheme="minorEastAsia" w:hint="eastAsia"/>
          <w:lang w:val="en-AU"/>
        </w:rPr>
        <w:t>查询条件为当前日期；</w:t>
      </w:r>
    </w:p>
    <w:p w:rsidR="006B59F1" w:rsidRDefault="006B59F1" w:rsidP="006B59F1">
      <w:pPr>
        <w:pStyle w:val="a7"/>
        <w:numPr>
          <w:ilvl w:val="1"/>
          <w:numId w:val="238"/>
        </w:numPr>
        <w:spacing w:line="360" w:lineRule="auto"/>
        <w:ind w:firstLineChars="0"/>
        <w:rPr>
          <w:rFonts w:asciiTheme="minorEastAsia" w:hAnsiTheme="minorEastAsia"/>
        </w:rPr>
      </w:pPr>
      <w:r>
        <w:rPr>
          <w:rFonts w:asciiTheme="minorEastAsia" w:hAnsiTheme="minorEastAsia" w:hint="eastAsia"/>
        </w:rPr>
        <w:t>检查该供股的客户上日持有供股权数量与本日供股权余额为不相同；</w:t>
      </w:r>
    </w:p>
    <w:p w:rsidR="006B59F1" w:rsidRPr="007678CE" w:rsidRDefault="006B59F1" w:rsidP="006B59F1">
      <w:pPr>
        <w:pStyle w:val="a7"/>
        <w:numPr>
          <w:ilvl w:val="1"/>
          <w:numId w:val="238"/>
        </w:numPr>
        <w:spacing w:line="360" w:lineRule="auto"/>
        <w:ind w:firstLineChars="0"/>
        <w:rPr>
          <w:rFonts w:asciiTheme="minorEastAsia" w:hAnsiTheme="minorEastAsia"/>
        </w:rPr>
      </w:pPr>
      <w:r>
        <w:rPr>
          <w:rFonts w:asciiTheme="minorEastAsia" w:hAnsiTheme="minorEastAsia" w:hint="eastAsia"/>
        </w:rPr>
        <w:lastRenderedPageBreak/>
        <w:t>变动后，本日供股权余额不为0；</w:t>
      </w:r>
    </w:p>
    <w:p w:rsidR="006B59F1" w:rsidRPr="006B59F1" w:rsidRDefault="007E7A27" w:rsidP="00700AD3">
      <w:pPr>
        <w:pStyle w:val="a7"/>
        <w:numPr>
          <w:ilvl w:val="0"/>
          <w:numId w:val="238"/>
        </w:numPr>
        <w:spacing w:line="360" w:lineRule="auto"/>
        <w:ind w:firstLineChars="0"/>
        <w:rPr>
          <w:rFonts w:asciiTheme="minorEastAsia" w:hAnsiTheme="minorEastAsia"/>
        </w:rPr>
      </w:pPr>
      <w:r>
        <w:rPr>
          <w:rFonts w:asciiTheme="minorEastAsia" w:hAnsiTheme="minorEastAsia" w:hint="eastAsia"/>
          <w:lang w:val="en-AU"/>
        </w:rPr>
        <w:t>系统列出在供股</w:t>
      </w:r>
      <w:r w:rsidR="006B59F1">
        <w:rPr>
          <w:rFonts w:asciiTheme="minorEastAsia" w:hAnsiTheme="minorEastAsia" w:hint="eastAsia"/>
          <w:lang w:val="en-AU"/>
        </w:rPr>
        <w:t>权变动查询数据；（查询内容见界面说明）</w:t>
      </w:r>
    </w:p>
    <w:p w:rsidR="0099309F" w:rsidRDefault="0099309F" w:rsidP="0099309F">
      <w:pPr>
        <w:pStyle w:val="3"/>
        <w:ind w:leftChars="100" w:left="210"/>
      </w:pPr>
      <w:r>
        <w:rPr>
          <w:rFonts w:hint="eastAsia"/>
        </w:rPr>
        <w:t>F6.9</w:t>
      </w:r>
      <w:r w:rsidR="00375D26">
        <w:rPr>
          <w:rFonts w:hint="eastAsia"/>
        </w:rPr>
        <w:t>行动</w:t>
      </w:r>
      <w:r>
        <w:rPr>
          <w:rFonts w:hint="eastAsia"/>
        </w:rPr>
        <w:t>报表查询</w:t>
      </w:r>
    </w:p>
    <w:p w:rsidR="00D17C9F" w:rsidRDefault="0099309F">
      <w:pPr>
        <w:pStyle w:val="4"/>
        <w:numPr>
          <w:ilvl w:val="0"/>
          <w:numId w:val="249"/>
        </w:numPr>
      </w:pPr>
      <w:r>
        <w:rPr>
          <w:rFonts w:hint="eastAsia"/>
        </w:rPr>
        <w:t>业务描述</w:t>
      </w:r>
    </w:p>
    <w:p w:rsidR="0099309F" w:rsidRDefault="00510D1E" w:rsidP="0099309F">
      <w:pPr>
        <w:spacing w:line="360" w:lineRule="auto"/>
        <w:ind w:firstLineChars="200" w:firstLine="420"/>
      </w:pPr>
      <w:r>
        <w:rPr>
          <w:rFonts w:hint="eastAsia"/>
        </w:rPr>
        <w:t>目前在</w:t>
      </w:r>
      <w:r>
        <w:rPr>
          <w:rFonts w:hint="eastAsia"/>
        </w:rPr>
        <w:t>ABC</w:t>
      </w:r>
      <w:r>
        <w:rPr>
          <w:rFonts w:hint="eastAsia"/>
        </w:rPr>
        <w:t>系统对公司行动有如下报表：</w:t>
      </w:r>
    </w:p>
    <w:p w:rsidR="0099309F" w:rsidRPr="00867609" w:rsidRDefault="0099309F" w:rsidP="0099309F">
      <w:pPr>
        <w:pStyle w:val="a7"/>
        <w:numPr>
          <w:ilvl w:val="0"/>
          <w:numId w:val="250"/>
        </w:numPr>
        <w:spacing w:line="360" w:lineRule="auto"/>
        <w:ind w:firstLineChars="0"/>
        <w:rPr>
          <w:rFonts w:asciiTheme="minorEastAsia" w:hAnsiTheme="minorEastAsia"/>
          <w:szCs w:val="21"/>
        </w:rPr>
      </w:pPr>
      <w:r w:rsidRPr="00867609">
        <w:rPr>
          <w:rFonts w:asciiTheme="minorEastAsia" w:hAnsiTheme="minorEastAsia" w:hint="eastAsia"/>
          <w:szCs w:val="21"/>
        </w:rPr>
        <w:t>股息公告报表（</w:t>
      </w:r>
      <w:r w:rsidRPr="00867609">
        <w:rPr>
          <w:rFonts w:asciiTheme="minorEastAsia" w:hAnsiTheme="minorEastAsia"/>
          <w:szCs w:val="21"/>
        </w:rPr>
        <w:t>Announcement Listing</w:t>
      </w:r>
      <w:r w:rsidRPr="00867609">
        <w:rPr>
          <w:rFonts w:asciiTheme="minorEastAsia" w:hAnsiTheme="minorEastAsia" w:hint="eastAsia"/>
          <w:szCs w:val="21"/>
        </w:rPr>
        <w:t>）；</w:t>
      </w:r>
      <w:r w:rsidR="004D79BF" w:rsidRPr="00444E83" w:rsidDel="004D79BF">
        <w:rPr>
          <w:rFonts w:asciiTheme="minorEastAsia" w:hAnsiTheme="minorEastAsia" w:hint="eastAsia"/>
          <w:color w:val="0000FF"/>
          <w:szCs w:val="21"/>
        </w:rPr>
        <w:t xml:space="preserve"> </w:t>
      </w:r>
    </w:p>
    <w:p w:rsidR="0099309F" w:rsidRPr="00867609" w:rsidRDefault="0099309F" w:rsidP="0099309F">
      <w:pPr>
        <w:pStyle w:val="a7"/>
        <w:numPr>
          <w:ilvl w:val="0"/>
          <w:numId w:val="250"/>
        </w:numPr>
        <w:spacing w:line="360" w:lineRule="auto"/>
        <w:ind w:firstLineChars="0"/>
        <w:rPr>
          <w:rFonts w:asciiTheme="minorEastAsia" w:hAnsiTheme="minorEastAsia"/>
          <w:szCs w:val="21"/>
        </w:rPr>
      </w:pPr>
      <w:r w:rsidRPr="00867609">
        <w:rPr>
          <w:rFonts w:asciiTheme="minorEastAsia" w:hAnsiTheme="minorEastAsia" w:hint="eastAsia"/>
          <w:szCs w:val="21"/>
        </w:rPr>
        <w:t>过户除息提示报表（</w:t>
      </w:r>
      <w:r w:rsidRPr="00867609">
        <w:rPr>
          <w:rFonts w:asciiTheme="minorEastAsia" w:hAnsiTheme="minorEastAsia"/>
          <w:szCs w:val="21"/>
        </w:rPr>
        <w:t>Book Close Reminder by Ex-Dividend Date</w:t>
      </w:r>
      <w:r w:rsidRPr="00867609">
        <w:rPr>
          <w:rFonts w:asciiTheme="minorEastAsia" w:hAnsiTheme="minorEastAsia" w:hint="eastAsia"/>
          <w:szCs w:val="21"/>
        </w:rPr>
        <w:t>）；</w:t>
      </w:r>
      <w:r w:rsidR="004D79BF" w:rsidRPr="00444E83" w:rsidDel="004D79BF">
        <w:rPr>
          <w:rFonts w:asciiTheme="minorEastAsia" w:hAnsiTheme="minorEastAsia" w:hint="eastAsia"/>
          <w:color w:val="0000FF"/>
          <w:szCs w:val="21"/>
        </w:rPr>
        <w:t xml:space="preserve"> </w:t>
      </w:r>
    </w:p>
    <w:p w:rsidR="0099309F" w:rsidRPr="00867609" w:rsidRDefault="0099309F" w:rsidP="0099309F">
      <w:pPr>
        <w:pStyle w:val="a7"/>
        <w:numPr>
          <w:ilvl w:val="0"/>
          <w:numId w:val="250"/>
        </w:numPr>
        <w:spacing w:line="360" w:lineRule="auto"/>
        <w:ind w:firstLineChars="0"/>
        <w:rPr>
          <w:rFonts w:asciiTheme="minorEastAsia" w:hAnsiTheme="minorEastAsia"/>
          <w:szCs w:val="21"/>
        </w:rPr>
      </w:pPr>
      <w:r w:rsidRPr="00867609">
        <w:rPr>
          <w:rFonts w:asciiTheme="minorEastAsia" w:hAnsiTheme="minorEastAsia" w:hint="eastAsia"/>
          <w:szCs w:val="21"/>
        </w:rPr>
        <w:t>现金股息报表（</w:t>
      </w:r>
      <w:r w:rsidRPr="00867609">
        <w:rPr>
          <w:rFonts w:asciiTheme="minorEastAsia" w:hAnsiTheme="minorEastAsia"/>
          <w:szCs w:val="21"/>
        </w:rPr>
        <w:t>Cash Dividend Report</w:t>
      </w:r>
      <w:r w:rsidRPr="00867609">
        <w:rPr>
          <w:rFonts w:asciiTheme="minorEastAsia" w:hAnsiTheme="minorEastAsia" w:hint="eastAsia"/>
          <w:szCs w:val="21"/>
        </w:rPr>
        <w:t>）；</w:t>
      </w:r>
    </w:p>
    <w:p w:rsidR="0099309F" w:rsidRPr="00867609" w:rsidRDefault="0099309F" w:rsidP="0099309F">
      <w:pPr>
        <w:pStyle w:val="a7"/>
        <w:numPr>
          <w:ilvl w:val="0"/>
          <w:numId w:val="250"/>
        </w:numPr>
        <w:spacing w:line="360" w:lineRule="auto"/>
        <w:ind w:firstLineChars="0"/>
        <w:rPr>
          <w:rFonts w:asciiTheme="minorEastAsia" w:hAnsiTheme="minorEastAsia"/>
          <w:szCs w:val="21"/>
        </w:rPr>
      </w:pPr>
      <w:r w:rsidRPr="00867609">
        <w:rPr>
          <w:rFonts w:asciiTheme="minorEastAsia" w:hAnsiTheme="minorEastAsia" w:hint="eastAsia"/>
          <w:szCs w:val="21"/>
        </w:rPr>
        <w:t>分配报表（</w:t>
      </w:r>
      <w:r w:rsidRPr="00867609">
        <w:rPr>
          <w:rFonts w:asciiTheme="minorEastAsia" w:hAnsiTheme="minorEastAsia"/>
          <w:szCs w:val="21"/>
        </w:rPr>
        <w:t>Allocation Report</w:t>
      </w:r>
      <w:r w:rsidRPr="00867609">
        <w:rPr>
          <w:rFonts w:asciiTheme="minorEastAsia" w:hAnsiTheme="minorEastAsia" w:hint="eastAsia"/>
          <w:szCs w:val="21"/>
        </w:rPr>
        <w:t>）；</w:t>
      </w:r>
    </w:p>
    <w:p w:rsidR="0099309F" w:rsidRDefault="0099309F" w:rsidP="0099309F">
      <w:pPr>
        <w:pStyle w:val="a7"/>
        <w:numPr>
          <w:ilvl w:val="0"/>
          <w:numId w:val="250"/>
        </w:numPr>
        <w:spacing w:line="360" w:lineRule="auto"/>
        <w:ind w:firstLineChars="0"/>
        <w:rPr>
          <w:rFonts w:asciiTheme="minorEastAsia" w:hAnsiTheme="minorEastAsia"/>
          <w:szCs w:val="21"/>
        </w:rPr>
      </w:pPr>
      <w:r w:rsidRPr="00867609">
        <w:rPr>
          <w:rFonts w:asciiTheme="minorEastAsia" w:hAnsiTheme="minorEastAsia" w:hint="eastAsia"/>
          <w:szCs w:val="21"/>
        </w:rPr>
        <w:t>现金</w:t>
      </w:r>
      <w:r w:rsidR="00867609" w:rsidRPr="00867609">
        <w:rPr>
          <w:rFonts w:asciiTheme="minorEastAsia" w:hAnsiTheme="minorEastAsia" w:hint="eastAsia"/>
          <w:szCs w:val="21"/>
        </w:rPr>
        <w:t>、股票股息分配报表（</w:t>
      </w:r>
      <w:r w:rsidR="00867609" w:rsidRPr="00867609">
        <w:rPr>
          <w:rFonts w:asciiTheme="minorEastAsia" w:hAnsiTheme="minorEastAsia"/>
          <w:szCs w:val="21"/>
        </w:rPr>
        <w:t>Bonus,Warrant,Rights Allocation Report</w:t>
      </w:r>
      <w:r w:rsidR="00867609" w:rsidRPr="00867609">
        <w:rPr>
          <w:rFonts w:asciiTheme="minorEastAsia" w:hAnsiTheme="minorEastAsia" w:hint="eastAsia"/>
          <w:szCs w:val="21"/>
        </w:rPr>
        <w:t>）；</w:t>
      </w:r>
      <w:r w:rsidR="00152B2C" w:rsidRPr="00152B2C">
        <w:rPr>
          <w:rFonts w:asciiTheme="minorEastAsia" w:hAnsiTheme="minorEastAsia" w:hint="eastAsia"/>
          <w:color w:val="0000FF"/>
          <w:szCs w:val="21"/>
        </w:rPr>
        <w:t>（</w:t>
      </w:r>
      <w:r w:rsidR="00152B2C">
        <w:rPr>
          <w:rFonts w:asciiTheme="minorEastAsia" w:hAnsiTheme="minorEastAsia" w:hint="eastAsia"/>
          <w:color w:val="0000FF"/>
          <w:szCs w:val="21"/>
        </w:rPr>
        <w:t>供股、涡轮等权益类的报表</w:t>
      </w:r>
      <w:r w:rsidR="00152B2C" w:rsidRPr="00152B2C">
        <w:rPr>
          <w:rFonts w:asciiTheme="minorEastAsia" w:hAnsiTheme="minorEastAsia" w:hint="eastAsia"/>
          <w:color w:val="0000FF"/>
          <w:szCs w:val="21"/>
        </w:rPr>
        <w:t>）</w:t>
      </w:r>
    </w:p>
    <w:p w:rsidR="00867609" w:rsidRPr="00867609" w:rsidRDefault="00867609" w:rsidP="0099309F">
      <w:pPr>
        <w:pStyle w:val="a7"/>
        <w:numPr>
          <w:ilvl w:val="0"/>
          <w:numId w:val="250"/>
        </w:numPr>
        <w:spacing w:line="360" w:lineRule="auto"/>
        <w:ind w:firstLineChars="0"/>
        <w:rPr>
          <w:rFonts w:asciiTheme="minorEastAsia" w:hAnsiTheme="minorEastAsia"/>
          <w:szCs w:val="21"/>
        </w:rPr>
      </w:pPr>
      <w:r>
        <w:rPr>
          <w:rFonts w:asciiTheme="minorEastAsia" w:hAnsiTheme="minorEastAsia" w:hint="eastAsia"/>
          <w:szCs w:val="21"/>
        </w:rPr>
        <w:t>分配和调整收费报告（Allocation &amp; Charge Adjustment Report）</w:t>
      </w:r>
      <w:r w:rsidR="00444E83" w:rsidRPr="00444E83">
        <w:rPr>
          <w:rFonts w:asciiTheme="minorEastAsia" w:hAnsiTheme="minorEastAsia" w:hint="eastAsia"/>
          <w:color w:val="0000FF"/>
          <w:szCs w:val="21"/>
        </w:rPr>
        <w:t>（</w:t>
      </w:r>
      <w:r w:rsidR="00444E83" w:rsidRPr="00444E83">
        <w:rPr>
          <w:rFonts w:asciiTheme="minorEastAsia" w:hAnsiTheme="minorEastAsia"/>
          <w:color w:val="0000FF"/>
          <w:szCs w:val="21"/>
        </w:rPr>
        <w:t>ABC中是调整后报表）</w:t>
      </w:r>
    </w:p>
    <w:p w:rsidR="00CC2A04" w:rsidRDefault="00CC2A04" w:rsidP="00CC2A04">
      <w:pPr>
        <w:spacing w:line="360" w:lineRule="auto"/>
        <w:ind w:firstLineChars="200" w:firstLine="420"/>
      </w:pPr>
      <w:r>
        <w:rPr>
          <w:rFonts w:hint="eastAsia"/>
        </w:rPr>
        <w:t>以上报表的数据在</w:t>
      </w:r>
      <w:r>
        <w:rPr>
          <w:rFonts w:hint="eastAsia"/>
        </w:rPr>
        <w:t>ABC</w:t>
      </w:r>
      <w:r>
        <w:rPr>
          <w:rFonts w:hint="eastAsia"/>
        </w:rPr>
        <w:t>系统中都是通过手工输入，在本系统中数据是读取</w:t>
      </w:r>
      <w:r>
        <w:rPr>
          <w:rFonts w:hint="eastAsia"/>
        </w:rPr>
        <w:t>CCASS</w:t>
      </w:r>
      <w:r>
        <w:rPr>
          <w:rFonts w:hint="eastAsia"/>
        </w:rPr>
        <w:t>及计算生成，在数据结构上有较大差异，系统将在现有的基础上通过对原有报表进行分析，以变通的方式逐步实现以上的报表数据；</w:t>
      </w:r>
    </w:p>
    <w:p w:rsidR="00CC2A04" w:rsidRDefault="00CC2A04" w:rsidP="00CC2A04">
      <w:pPr>
        <w:spacing w:line="360" w:lineRule="auto"/>
        <w:ind w:firstLineChars="200" w:firstLine="420"/>
      </w:pPr>
      <w:r>
        <w:rPr>
          <w:rFonts w:hint="eastAsia"/>
        </w:rPr>
        <w:t>系统通过对报表进行分类，称之为报表类别，未来其它报表逐步通过类别加入到系统中，报表类别如下：</w:t>
      </w:r>
    </w:p>
    <w:p w:rsidR="004D79BF" w:rsidRPr="004D79BF" w:rsidRDefault="004D79BF" w:rsidP="004D79BF">
      <w:pPr>
        <w:pStyle w:val="a7"/>
        <w:numPr>
          <w:ilvl w:val="0"/>
          <w:numId w:val="251"/>
        </w:numPr>
        <w:spacing w:line="360" w:lineRule="auto"/>
        <w:ind w:firstLineChars="0"/>
        <w:rPr>
          <w:rFonts w:asciiTheme="minorEastAsia" w:hAnsiTheme="minorEastAsia"/>
        </w:rPr>
      </w:pPr>
      <w:r w:rsidRPr="004D79BF">
        <w:rPr>
          <w:rFonts w:asciiTheme="minorEastAsia" w:hAnsiTheme="minorEastAsia" w:hint="eastAsia"/>
        </w:rPr>
        <w:t>股息分配报表；</w:t>
      </w:r>
    </w:p>
    <w:p w:rsidR="004D79BF" w:rsidRPr="004D79BF" w:rsidRDefault="004D79BF" w:rsidP="004D79BF">
      <w:pPr>
        <w:pStyle w:val="a7"/>
        <w:numPr>
          <w:ilvl w:val="0"/>
          <w:numId w:val="251"/>
        </w:numPr>
        <w:spacing w:line="360" w:lineRule="auto"/>
        <w:ind w:firstLineChars="0"/>
        <w:rPr>
          <w:rFonts w:asciiTheme="minorEastAsia" w:hAnsiTheme="minorEastAsia"/>
        </w:rPr>
      </w:pPr>
      <w:r w:rsidRPr="004D79BF">
        <w:rPr>
          <w:rFonts w:asciiTheme="minorEastAsia" w:hAnsiTheme="minorEastAsia" w:hint="eastAsia"/>
        </w:rPr>
        <w:t>供</w:t>
      </w:r>
      <w:proofErr w:type="gramStart"/>
      <w:r w:rsidRPr="004D79BF">
        <w:rPr>
          <w:rFonts w:asciiTheme="minorEastAsia" w:hAnsiTheme="minorEastAsia" w:hint="eastAsia"/>
        </w:rPr>
        <w:t>股分</w:t>
      </w:r>
      <w:proofErr w:type="gramEnd"/>
      <w:r w:rsidRPr="004D79BF">
        <w:rPr>
          <w:rFonts w:asciiTheme="minorEastAsia" w:hAnsiTheme="minorEastAsia" w:hint="eastAsia"/>
        </w:rPr>
        <w:t>配报表；</w:t>
      </w:r>
    </w:p>
    <w:p w:rsidR="00867609" w:rsidRPr="00510D1E" w:rsidRDefault="00AA48F2" w:rsidP="00AA48F2">
      <w:pPr>
        <w:spacing w:line="360" w:lineRule="auto"/>
        <w:ind w:left="420" w:firstLineChars="200" w:firstLine="420"/>
        <w:rPr>
          <w:rFonts w:asciiTheme="minorEastAsia" w:hAnsiTheme="minorEastAsia"/>
        </w:rPr>
      </w:pPr>
      <w:r>
        <w:rPr>
          <w:rFonts w:hint="eastAsia"/>
        </w:rPr>
        <w:t>股息分配报表中包含了</w:t>
      </w:r>
      <w:r w:rsidR="00510D1E">
        <w:rPr>
          <w:rFonts w:hint="eastAsia"/>
        </w:rPr>
        <w:t>现金股息、股票股息、以股代息的</w:t>
      </w:r>
      <w:r>
        <w:rPr>
          <w:rFonts w:hint="eastAsia"/>
        </w:rPr>
        <w:t>分配结果数据</w:t>
      </w:r>
      <w:r w:rsidR="00510D1E">
        <w:rPr>
          <w:rFonts w:hint="eastAsia"/>
        </w:rPr>
        <w:t>，报表</w:t>
      </w:r>
      <w:r>
        <w:rPr>
          <w:rFonts w:hint="eastAsia"/>
        </w:rPr>
        <w:t>把资金类的股息与股票类的股息整合在一起展示，</w:t>
      </w:r>
      <w:r w:rsidR="00510D1E">
        <w:rPr>
          <w:rFonts w:hint="eastAsia"/>
        </w:rPr>
        <w:t>内容主要如下</w:t>
      </w:r>
      <w:r w:rsidR="00CC2A04">
        <w:rPr>
          <w:rFonts w:hint="eastAsia"/>
        </w:rPr>
        <w:t>：</w:t>
      </w:r>
    </w:p>
    <w:p w:rsidR="004B36EB" w:rsidRDefault="00F53B50" w:rsidP="0099309F">
      <w:pPr>
        <w:spacing w:line="360" w:lineRule="auto"/>
        <w:ind w:firstLineChars="200" w:firstLine="420"/>
      </w:pPr>
      <w:r>
        <w:rPr>
          <w:rFonts w:hint="eastAsia"/>
        </w:rPr>
        <w:t>行动类别、</w:t>
      </w:r>
      <w:r w:rsidR="004B36EB">
        <w:rPr>
          <w:rFonts w:hint="eastAsia"/>
        </w:rPr>
        <w:t>证券代码、证券名称、资金账户、客户名称、账户类别、</w:t>
      </w:r>
      <w:r w:rsidR="0086459A">
        <w:rPr>
          <w:rFonts w:hint="eastAsia"/>
        </w:rPr>
        <w:t>登记日持股数、现金选择股数、</w:t>
      </w:r>
      <w:r w:rsidR="004E3745">
        <w:rPr>
          <w:rFonts w:hint="eastAsia"/>
        </w:rPr>
        <w:t>股息选择股数、股票数量、</w:t>
      </w:r>
      <w:r w:rsidR="0086459A">
        <w:rPr>
          <w:rFonts w:hint="eastAsia"/>
        </w:rPr>
        <w:t>币种、股息金额</w:t>
      </w:r>
      <w:r w:rsidR="00ED67C8">
        <w:rPr>
          <w:rFonts w:hint="eastAsia"/>
        </w:rPr>
        <w:t>、</w:t>
      </w:r>
      <w:r w:rsidR="004E3745">
        <w:rPr>
          <w:rFonts w:hint="eastAsia"/>
        </w:rPr>
        <w:t>过户费、手续费、</w:t>
      </w:r>
      <w:r w:rsidR="00383786">
        <w:rPr>
          <w:rFonts w:hint="eastAsia"/>
        </w:rPr>
        <w:t>应得股息</w:t>
      </w:r>
      <w:r w:rsidR="00ED67C8">
        <w:rPr>
          <w:rFonts w:hint="eastAsia"/>
        </w:rPr>
        <w:t>、</w:t>
      </w:r>
      <w:r>
        <w:rPr>
          <w:rFonts w:hint="eastAsia"/>
        </w:rPr>
        <w:t>每股派息金额、股权登记日、除息日期、派发日期</w:t>
      </w:r>
      <w:r w:rsidR="0086459A">
        <w:rPr>
          <w:rFonts w:hint="eastAsia"/>
        </w:rPr>
        <w:t>；</w:t>
      </w:r>
    </w:p>
    <w:p w:rsidR="00510D1E" w:rsidRDefault="0099309F">
      <w:pPr>
        <w:pStyle w:val="4"/>
        <w:numPr>
          <w:ilvl w:val="0"/>
          <w:numId w:val="249"/>
        </w:numPr>
      </w:pPr>
      <w:r>
        <w:rPr>
          <w:rFonts w:hint="eastAsia"/>
        </w:rPr>
        <w:lastRenderedPageBreak/>
        <w:t>用户界面</w:t>
      </w:r>
    </w:p>
    <w:p w:rsidR="0099309F" w:rsidRDefault="00375D26" w:rsidP="0099309F">
      <w:r>
        <w:object w:dxaOrig="10392" w:dyaOrig="4883">
          <v:shape id="_x0000_i1049" type="#_x0000_t75" style="width:416.25pt;height:195pt" o:ole="">
            <v:imagedata r:id="rId55" o:title=""/>
          </v:shape>
          <o:OLEObject Type="Embed" ProgID="Visio.Drawing.11" ShapeID="_x0000_i1049" DrawAspect="Content" ObjectID="_1402388538" r:id="rId56"/>
        </w:object>
      </w:r>
      <w:r w:rsidR="0099309F">
        <w:rPr>
          <w:rFonts w:hint="eastAsia"/>
        </w:rPr>
        <w:t>界面说明</w:t>
      </w:r>
    </w:p>
    <w:p w:rsidR="00410D66" w:rsidRPr="00B91488" w:rsidRDefault="00410D66" w:rsidP="00410D66">
      <w:pPr>
        <w:pStyle w:val="a7"/>
        <w:numPr>
          <w:ilvl w:val="0"/>
          <w:numId w:val="252"/>
        </w:numPr>
        <w:spacing w:line="360" w:lineRule="auto"/>
        <w:ind w:firstLineChars="0"/>
        <w:rPr>
          <w:rFonts w:asciiTheme="minorEastAsia" w:hAnsiTheme="minorEastAsia"/>
        </w:rPr>
      </w:pPr>
      <w:r>
        <w:rPr>
          <w:rFonts w:asciiTheme="minorEastAsia" w:hAnsiTheme="minorEastAsia" w:hint="eastAsia"/>
          <w:lang w:val="en-AU"/>
        </w:rPr>
        <w:t>查询条件：</w:t>
      </w:r>
    </w:p>
    <w:p w:rsidR="00410D66" w:rsidRPr="00B91488" w:rsidRDefault="00410D66" w:rsidP="00410D66">
      <w:pPr>
        <w:pStyle w:val="a7"/>
        <w:numPr>
          <w:ilvl w:val="1"/>
          <w:numId w:val="252"/>
        </w:numPr>
        <w:spacing w:line="360" w:lineRule="auto"/>
        <w:ind w:firstLineChars="0"/>
        <w:rPr>
          <w:rFonts w:asciiTheme="minorEastAsia" w:hAnsiTheme="minorEastAsia"/>
        </w:rPr>
      </w:pPr>
      <w:r>
        <w:rPr>
          <w:rFonts w:asciiTheme="minorEastAsia" w:hAnsiTheme="minorEastAsia" w:hint="eastAsia"/>
          <w:lang w:val="en-AU"/>
        </w:rPr>
        <w:t>日期条件：可以查询日期范围；</w:t>
      </w:r>
    </w:p>
    <w:p w:rsidR="00410D66" w:rsidRPr="00B91488" w:rsidRDefault="00410D66" w:rsidP="00410D66">
      <w:pPr>
        <w:pStyle w:val="a7"/>
        <w:numPr>
          <w:ilvl w:val="2"/>
          <w:numId w:val="252"/>
        </w:numPr>
        <w:spacing w:line="360" w:lineRule="auto"/>
        <w:ind w:firstLineChars="0"/>
        <w:rPr>
          <w:rFonts w:asciiTheme="minorEastAsia" w:hAnsiTheme="minorEastAsia"/>
        </w:rPr>
      </w:pPr>
      <w:r>
        <w:rPr>
          <w:rFonts w:asciiTheme="minorEastAsia" w:hAnsiTheme="minorEastAsia" w:hint="eastAsia"/>
          <w:lang w:val="en-AU"/>
        </w:rPr>
        <w:t>分派起始日期：默认当天日期；</w:t>
      </w:r>
    </w:p>
    <w:p w:rsidR="00410D66" w:rsidRPr="00197227" w:rsidRDefault="00410D66" w:rsidP="00410D66">
      <w:pPr>
        <w:pStyle w:val="a7"/>
        <w:numPr>
          <w:ilvl w:val="2"/>
          <w:numId w:val="252"/>
        </w:numPr>
        <w:spacing w:line="360" w:lineRule="auto"/>
        <w:ind w:firstLineChars="0"/>
        <w:rPr>
          <w:rFonts w:asciiTheme="minorEastAsia" w:hAnsiTheme="minorEastAsia"/>
        </w:rPr>
      </w:pPr>
      <w:r>
        <w:rPr>
          <w:rFonts w:asciiTheme="minorEastAsia" w:hAnsiTheme="minorEastAsia" w:hint="eastAsia"/>
          <w:lang w:val="en-AU"/>
        </w:rPr>
        <w:t>分派截止日期：默认当天日期，分派截止日期应大等于分派起始日期；</w:t>
      </w:r>
    </w:p>
    <w:p w:rsidR="00197227" w:rsidRPr="00B91488" w:rsidRDefault="00197227" w:rsidP="00410D66">
      <w:pPr>
        <w:pStyle w:val="a7"/>
        <w:numPr>
          <w:ilvl w:val="2"/>
          <w:numId w:val="252"/>
        </w:numPr>
        <w:spacing w:line="360" w:lineRule="auto"/>
        <w:ind w:firstLineChars="0"/>
        <w:rPr>
          <w:rFonts w:asciiTheme="minorEastAsia" w:hAnsiTheme="minorEastAsia"/>
        </w:rPr>
      </w:pPr>
      <w:r>
        <w:rPr>
          <w:rFonts w:asciiTheme="minorEastAsia" w:hAnsiTheme="minorEastAsia" w:hint="eastAsia"/>
          <w:lang w:val="en-AU"/>
        </w:rPr>
        <w:t>日期条件是查询系统处理日期；</w:t>
      </w:r>
    </w:p>
    <w:p w:rsidR="00410D66" w:rsidRPr="00B91488" w:rsidRDefault="00410D66" w:rsidP="00410D66">
      <w:pPr>
        <w:pStyle w:val="a7"/>
        <w:numPr>
          <w:ilvl w:val="1"/>
          <w:numId w:val="252"/>
        </w:numPr>
        <w:spacing w:line="360" w:lineRule="auto"/>
        <w:ind w:firstLineChars="0"/>
        <w:rPr>
          <w:rFonts w:asciiTheme="minorEastAsia" w:hAnsiTheme="minorEastAsia"/>
        </w:rPr>
      </w:pPr>
      <w:r>
        <w:rPr>
          <w:rFonts w:asciiTheme="minorEastAsia" w:hAnsiTheme="minorEastAsia" w:hint="eastAsia"/>
          <w:lang w:val="en-AU"/>
        </w:rPr>
        <w:t>证券代码：必须输入，一次只查一只证券；</w:t>
      </w:r>
    </w:p>
    <w:p w:rsidR="00410D66" w:rsidRPr="00DA6500" w:rsidRDefault="00604AF6" w:rsidP="00410D66">
      <w:pPr>
        <w:pStyle w:val="a7"/>
        <w:numPr>
          <w:ilvl w:val="1"/>
          <w:numId w:val="252"/>
        </w:numPr>
        <w:spacing w:line="360" w:lineRule="auto"/>
        <w:ind w:firstLineChars="0"/>
        <w:rPr>
          <w:rFonts w:asciiTheme="minorEastAsia" w:hAnsiTheme="minorEastAsia"/>
        </w:rPr>
      </w:pPr>
      <w:r>
        <w:rPr>
          <w:rFonts w:asciiTheme="minorEastAsia" w:hAnsiTheme="minorEastAsia" w:hint="eastAsia"/>
          <w:lang w:val="en-AU"/>
        </w:rPr>
        <w:t>报表类别</w:t>
      </w:r>
      <w:r w:rsidR="00410D66">
        <w:rPr>
          <w:rFonts w:asciiTheme="minorEastAsia" w:hAnsiTheme="minorEastAsia" w:hint="eastAsia"/>
          <w:lang w:val="en-AU"/>
        </w:rPr>
        <w:t>：</w:t>
      </w:r>
    </w:p>
    <w:p w:rsidR="00604AF6" w:rsidRPr="004D79BF" w:rsidRDefault="00604AF6" w:rsidP="00604AF6">
      <w:pPr>
        <w:pStyle w:val="a7"/>
        <w:numPr>
          <w:ilvl w:val="2"/>
          <w:numId w:val="252"/>
        </w:numPr>
        <w:spacing w:line="360" w:lineRule="auto"/>
        <w:ind w:firstLineChars="0"/>
        <w:rPr>
          <w:rFonts w:asciiTheme="minorEastAsia" w:hAnsiTheme="minorEastAsia"/>
        </w:rPr>
      </w:pPr>
      <w:r w:rsidRPr="004D79BF">
        <w:rPr>
          <w:rFonts w:asciiTheme="minorEastAsia" w:hAnsiTheme="minorEastAsia" w:hint="eastAsia"/>
        </w:rPr>
        <w:t>股息分配报表；</w:t>
      </w:r>
      <w:r>
        <w:rPr>
          <w:rFonts w:asciiTheme="minorEastAsia" w:hAnsiTheme="minorEastAsia" w:hint="eastAsia"/>
        </w:rPr>
        <w:t>（默认）</w:t>
      </w:r>
    </w:p>
    <w:p w:rsidR="00604AF6" w:rsidRPr="004D79BF" w:rsidRDefault="00604AF6" w:rsidP="00604AF6">
      <w:pPr>
        <w:pStyle w:val="a7"/>
        <w:numPr>
          <w:ilvl w:val="2"/>
          <w:numId w:val="252"/>
        </w:numPr>
        <w:spacing w:line="360" w:lineRule="auto"/>
        <w:ind w:firstLineChars="0"/>
        <w:rPr>
          <w:rFonts w:asciiTheme="minorEastAsia" w:hAnsiTheme="minorEastAsia"/>
        </w:rPr>
      </w:pPr>
      <w:r w:rsidRPr="004D79BF">
        <w:rPr>
          <w:rFonts w:asciiTheme="minorEastAsia" w:hAnsiTheme="minorEastAsia" w:hint="eastAsia"/>
        </w:rPr>
        <w:t>供</w:t>
      </w:r>
      <w:proofErr w:type="gramStart"/>
      <w:r w:rsidRPr="004D79BF">
        <w:rPr>
          <w:rFonts w:asciiTheme="minorEastAsia" w:hAnsiTheme="minorEastAsia" w:hint="eastAsia"/>
        </w:rPr>
        <w:t>股分</w:t>
      </w:r>
      <w:proofErr w:type="gramEnd"/>
      <w:r w:rsidRPr="004D79BF">
        <w:rPr>
          <w:rFonts w:asciiTheme="minorEastAsia" w:hAnsiTheme="minorEastAsia" w:hint="eastAsia"/>
        </w:rPr>
        <w:t>配报表；</w:t>
      </w:r>
    </w:p>
    <w:p w:rsidR="00410D66" w:rsidRPr="00DA6500" w:rsidRDefault="00410D66" w:rsidP="00097830">
      <w:pPr>
        <w:pStyle w:val="a7"/>
        <w:numPr>
          <w:ilvl w:val="0"/>
          <w:numId w:val="252"/>
        </w:numPr>
        <w:spacing w:line="360" w:lineRule="auto"/>
        <w:ind w:firstLineChars="0"/>
        <w:rPr>
          <w:rFonts w:asciiTheme="minorEastAsia" w:hAnsiTheme="minorEastAsia"/>
        </w:rPr>
      </w:pPr>
      <w:r>
        <w:rPr>
          <w:rFonts w:asciiTheme="minorEastAsia" w:hAnsiTheme="minorEastAsia" w:hint="eastAsia"/>
          <w:lang w:val="en-AU"/>
        </w:rPr>
        <w:t>数据</w:t>
      </w:r>
      <w:r w:rsidR="00097830">
        <w:rPr>
          <w:rFonts w:asciiTheme="minorEastAsia" w:hAnsiTheme="minorEastAsia" w:hint="eastAsia"/>
          <w:lang w:val="en-AU"/>
        </w:rPr>
        <w:t>列表内容</w:t>
      </w:r>
      <w:r>
        <w:rPr>
          <w:rFonts w:asciiTheme="minorEastAsia" w:hAnsiTheme="minorEastAsia" w:hint="eastAsia"/>
          <w:lang w:val="en-AU"/>
        </w:rPr>
        <w:t>：</w:t>
      </w:r>
    </w:p>
    <w:p w:rsidR="009D5C8A" w:rsidRPr="009D5C8A" w:rsidRDefault="009D5C8A" w:rsidP="00097830">
      <w:pPr>
        <w:pStyle w:val="a7"/>
        <w:numPr>
          <w:ilvl w:val="1"/>
          <w:numId w:val="252"/>
        </w:numPr>
        <w:spacing w:line="360" w:lineRule="auto"/>
        <w:ind w:firstLineChars="0"/>
        <w:rPr>
          <w:rFonts w:asciiTheme="minorEastAsia" w:hAnsiTheme="minorEastAsia"/>
        </w:rPr>
      </w:pPr>
      <w:r>
        <w:rPr>
          <w:rFonts w:asciiTheme="minorEastAsia" w:hAnsiTheme="minorEastAsia" w:hint="eastAsia"/>
          <w:lang w:val="en-AU"/>
        </w:rPr>
        <w:t>股息分配报表展示内容：</w:t>
      </w:r>
    </w:p>
    <w:p w:rsidR="009D5C8A" w:rsidRPr="009D5C8A" w:rsidRDefault="009D5C8A" w:rsidP="00097830">
      <w:pPr>
        <w:pStyle w:val="a7"/>
        <w:numPr>
          <w:ilvl w:val="2"/>
          <w:numId w:val="252"/>
        </w:numPr>
        <w:spacing w:line="360" w:lineRule="auto"/>
        <w:ind w:firstLineChars="0"/>
        <w:rPr>
          <w:rFonts w:asciiTheme="minorEastAsia" w:hAnsiTheme="minorEastAsia"/>
        </w:rPr>
      </w:pPr>
      <w:r>
        <w:rPr>
          <w:rFonts w:hint="eastAsia"/>
        </w:rPr>
        <w:t>行动类别（区分出现金股息、股票股息、以股代息）；</w:t>
      </w:r>
    </w:p>
    <w:p w:rsidR="009D5C8A" w:rsidRPr="009D5C8A" w:rsidRDefault="009D5C8A" w:rsidP="00097830">
      <w:pPr>
        <w:pStyle w:val="a7"/>
        <w:numPr>
          <w:ilvl w:val="2"/>
          <w:numId w:val="252"/>
        </w:numPr>
        <w:spacing w:line="360" w:lineRule="auto"/>
        <w:ind w:firstLineChars="0"/>
        <w:rPr>
          <w:rFonts w:asciiTheme="minorEastAsia" w:hAnsiTheme="minorEastAsia"/>
        </w:rPr>
      </w:pPr>
      <w:r>
        <w:rPr>
          <w:rFonts w:hint="eastAsia"/>
        </w:rPr>
        <w:t>证券代码、证券名称、资金账户、客户名称；</w:t>
      </w:r>
    </w:p>
    <w:p w:rsidR="009D5C8A" w:rsidRPr="009D5C8A" w:rsidRDefault="009D5C8A" w:rsidP="00097830">
      <w:pPr>
        <w:pStyle w:val="a7"/>
        <w:numPr>
          <w:ilvl w:val="2"/>
          <w:numId w:val="252"/>
        </w:numPr>
        <w:spacing w:line="360" w:lineRule="auto"/>
        <w:ind w:firstLineChars="0"/>
        <w:rPr>
          <w:rFonts w:asciiTheme="minorEastAsia" w:hAnsiTheme="minorEastAsia"/>
        </w:rPr>
      </w:pPr>
      <w:r>
        <w:rPr>
          <w:rFonts w:hint="eastAsia"/>
        </w:rPr>
        <w:t>账户类别（现金账户、</w:t>
      </w:r>
      <w:r>
        <w:rPr>
          <w:rFonts w:hint="eastAsia"/>
        </w:rPr>
        <w:t>MARGIN</w:t>
      </w:r>
      <w:r>
        <w:rPr>
          <w:rFonts w:hint="eastAsia"/>
        </w:rPr>
        <w:t>账户、托管账户）；</w:t>
      </w:r>
    </w:p>
    <w:p w:rsidR="00764D58" w:rsidRPr="00764D58" w:rsidRDefault="00764D58" w:rsidP="00097830">
      <w:pPr>
        <w:pStyle w:val="a7"/>
        <w:numPr>
          <w:ilvl w:val="2"/>
          <w:numId w:val="252"/>
        </w:numPr>
        <w:spacing w:line="360" w:lineRule="auto"/>
        <w:ind w:firstLineChars="0"/>
        <w:rPr>
          <w:rFonts w:asciiTheme="minorEastAsia" w:hAnsiTheme="minorEastAsia"/>
        </w:rPr>
      </w:pPr>
      <w:r>
        <w:rPr>
          <w:rFonts w:hint="eastAsia"/>
        </w:rPr>
        <w:t>登记日持股数；</w:t>
      </w:r>
      <w:r w:rsidR="00197227">
        <w:rPr>
          <w:rFonts w:hint="eastAsia"/>
        </w:rPr>
        <w:t>（需汇总）</w:t>
      </w:r>
    </w:p>
    <w:p w:rsidR="00764D58" w:rsidRPr="00764D58" w:rsidRDefault="009D5C8A" w:rsidP="00097830">
      <w:pPr>
        <w:pStyle w:val="a7"/>
        <w:numPr>
          <w:ilvl w:val="2"/>
          <w:numId w:val="252"/>
        </w:numPr>
        <w:spacing w:line="360" w:lineRule="auto"/>
        <w:ind w:firstLineChars="0"/>
        <w:rPr>
          <w:rFonts w:asciiTheme="minorEastAsia" w:hAnsiTheme="minorEastAsia"/>
        </w:rPr>
      </w:pPr>
      <w:r>
        <w:rPr>
          <w:rFonts w:hint="eastAsia"/>
        </w:rPr>
        <w:t>现</w:t>
      </w:r>
      <w:r w:rsidR="00764D58">
        <w:rPr>
          <w:rFonts w:hint="eastAsia"/>
        </w:rPr>
        <w:t>金选择股数；（现金股息与登记日持股数一样）</w:t>
      </w:r>
      <w:r w:rsidR="00197227">
        <w:rPr>
          <w:rFonts w:hint="eastAsia"/>
        </w:rPr>
        <w:t>（需汇总）</w:t>
      </w:r>
    </w:p>
    <w:p w:rsidR="00764D58" w:rsidRPr="00764D58" w:rsidRDefault="009D5C8A" w:rsidP="00097830">
      <w:pPr>
        <w:pStyle w:val="a7"/>
        <w:numPr>
          <w:ilvl w:val="2"/>
          <w:numId w:val="252"/>
        </w:numPr>
        <w:spacing w:line="360" w:lineRule="auto"/>
        <w:ind w:firstLineChars="0"/>
        <w:rPr>
          <w:rFonts w:asciiTheme="minorEastAsia" w:hAnsiTheme="minorEastAsia"/>
        </w:rPr>
      </w:pPr>
      <w:r>
        <w:rPr>
          <w:rFonts w:hint="eastAsia"/>
        </w:rPr>
        <w:t>股息选择股数</w:t>
      </w:r>
      <w:r w:rsidR="00764D58">
        <w:rPr>
          <w:rFonts w:hint="eastAsia"/>
        </w:rPr>
        <w:t>；（股票股息与登记日持股数一样）</w:t>
      </w:r>
      <w:r w:rsidR="00197227">
        <w:rPr>
          <w:rFonts w:hint="eastAsia"/>
        </w:rPr>
        <w:t>（需汇总）</w:t>
      </w:r>
    </w:p>
    <w:p w:rsidR="00764D58" w:rsidRPr="00764D58" w:rsidRDefault="009D5C8A" w:rsidP="00097830">
      <w:pPr>
        <w:pStyle w:val="a7"/>
        <w:numPr>
          <w:ilvl w:val="2"/>
          <w:numId w:val="252"/>
        </w:numPr>
        <w:spacing w:line="360" w:lineRule="auto"/>
        <w:ind w:firstLineChars="0"/>
        <w:rPr>
          <w:rFonts w:asciiTheme="minorEastAsia" w:hAnsiTheme="minorEastAsia"/>
        </w:rPr>
      </w:pPr>
      <w:r>
        <w:rPr>
          <w:rFonts w:hint="eastAsia"/>
        </w:rPr>
        <w:t>股票数量</w:t>
      </w:r>
      <w:r w:rsidR="00764D58">
        <w:rPr>
          <w:rFonts w:hint="eastAsia"/>
        </w:rPr>
        <w:t>；（股票股息数量，以股代息数量）</w:t>
      </w:r>
      <w:r w:rsidR="00197227">
        <w:rPr>
          <w:rFonts w:hint="eastAsia"/>
        </w:rPr>
        <w:t>（需汇总）</w:t>
      </w:r>
    </w:p>
    <w:p w:rsidR="00764D58" w:rsidRPr="00764D58" w:rsidRDefault="009D5C8A" w:rsidP="00097830">
      <w:pPr>
        <w:pStyle w:val="a7"/>
        <w:numPr>
          <w:ilvl w:val="2"/>
          <w:numId w:val="252"/>
        </w:numPr>
        <w:spacing w:line="360" w:lineRule="auto"/>
        <w:ind w:firstLineChars="0"/>
        <w:rPr>
          <w:rFonts w:asciiTheme="minorEastAsia" w:hAnsiTheme="minorEastAsia"/>
        </w:rPr>
      </w:pPr>
      <w:r>
        <w:rPr>
          <w:rFonts w:hint="eastAsia"/>
        </w:rPr>
        <w:lastRenderedPageBreak/>
        <w:t>币种</w:t>
      </w:r>
      <w:r w:rsidR="00764D58">
        <w:rPr>
          <w:rFonts w:hint="eastAsia"/>
        </w:rPr>
        <w:t>；</w:t>
      </w:r>
    </w:p>
    <w:p w:rsidR="00764D58" w:rsidRPr="00764D58" w:rsidRDefault="009D5C8A" w:rsidP="00097830">
      <w:pPr>
        <w:pStyle w:val="a7"/>
        <w:numPr>
          <w:ilvl w:val="2"/>
          <w:numId w:val="252"/>
        </w:numPr>
        <w:spacing w:line="360" w:lineRule="auto"/>
        <w:ind w:firstLineChars="0"/>
        <w:rPr>
          <w:rFonts w:asciiTheme="minorEastAsia" w:hAnsiTheme="minorEastAsia"/>
        </w:rPr>
      </w:pPr>
      <w:r>
        <w:rPr>
          <w:rFonts w:hint="eastAsia"/>
        </w:rPr>
        <w:t>股息金额</w:t>
      </w:r>
      <w:r w:rsidR="00764D58">
        <w:rPr>
          <w:rFonts w:hint="eastAsia"/>
        </w:rPr>
        <w:t>（现金股</w:t>
      </w:r>
      <w:r w:rsidR="00D2228B">
        <w:rPr>
          <w:rFonts w:hint="eastAsia"/>
        </w:rPr>
        <w:t>息</w:t>
      </w:r>
      <w:r w:rsidR="00764D58">
        <w:rPr>
          <w:rFonts w:hint="eastAsia"/>
        </w:rPr>
        <w:t>金额、现金选择权金额）</w:t>
      </w:r>
      <w:r w:rsidR="00197227">
        <w:rPr>
          <w:rFonts w:hint="eastAsia"/>
        </w:rPr>
        <w:t>（需汇总）</w:t>
      </w:r>
      <w:r>
        <w:rPr>
          <w:rFonts w:hint="eastAsia"/>
        </w:rPr>
        <w:t>、过户费</w:t>
      </w:r>
      <w:r w:rsidR="00197227">
        <w:rPr>
          <w:rFonts w:hint="eastAsia"/>
        </w:rPr>
        <w:t>（需汇总）</w:t>
      </w:r>
      <w:r>
        <w:rPr>
          <w:rFonts w:hint="eastAsia"/>
        </w:rPr>
        <w:t>、手续费</w:t>
      </w:r>
      <w:r w:rsidR="00197227">
        <w:rPr>
          <w:rFonts w:hint="eastAsia"/>
        </w:rPr>
        <w:t>（需汇总）</w:t>
      </w:r>
      <w:r w:rsidR="00764D58">
        <w:rPr>
          <w:rFonts w:hint="eastAsia"/>
        </w:rPr>
        <w:t>；</w:t>
      </w:r>
    </w:p>
    <w:p w:rsidR="00764D58" w:rsidRPr="00764D58" w:rsidRDefault="009D5C8A" w:rsidP="00097830">
      <w:pPr>
        <w:pStyle w:val="a7"/>
        <w:numPr>
          <w:ilvl w:val="2"/>
          <w:numId w:val="252"/>
        </w:numPr>
        <w:spacing w:line="360" w:lineRule="auto"/>
        <w:ind w:firstLineChars="0"/>
        <w:rPr>
          <w:rFonts w:asciiTheme="minorEastAsia" w:hAnsiTheme="minorEastAsia"/>
        </w:rPr>
      </w:pPr>
      <w:r>
        <w:rPr>
          <w:rFonts w:hint="eastAsia"/>
        </w:rPr>
        <w:t>应得股息</w:t>
      </w:r>
      <w:r w:rsidR="00764D58">
        <w:rPr>
          <w:rFonts w:hint="eastAsia"/>
        </w:rPr>
        <w:t>（股息金额</w:t>
      </w:r>
      <w:r w:rsidR="00764D58">
        <w:rPr>
          <w:rFonts w:hint="eastAsia"/>
        </w:rPr>
        <w:t>-</w:t>
      </w:r>
      <w:r w:rsidR="00764D58">
        <w:rPr>
          <w:rFonts w:hint="eastAsia"/>
        </w:rPr>
        <w:t>过户费</w:t>
      </w:r>
      <w:r w:rsidR="00764D58">
        <w:rPr>
          <w:rFonts w:hint="eastAsia"/>
        </w:rPr>
        <w:t>-</w:t>
      </w:r>
      <w:r w:rsidR="00764D58">
        <w:rPr>
          <w:rFonts w:hint="eastAsia"/>
        </w:rPr>
        <w:t>手续费）</w:t>
      </w:r>
      <w:r w:rsidR="00197227">
        <w:rPr>
          <w:rFonts w:hint="eastAsia"/>
        </w:rPr>
        <w:t>（需汇总）</w:t>
      </w:r>
      <w:r w:rsidR="00764D58">
        <w:rPr>
          <w:rFonts w:hint="eastAsia"/>
        </w:rPr>
        <w:t>；</w:t>
      </w:r>
    </w:p>
    <w:p w:rsidR="009D5C8A" w:rsidRPr="00375D26" w:rsidRDefault="009D5C8A" w:rsidP="00097830">
      <w:pPr>
        <w:pStyle w:val="a7"/>
        <w:numPr>
          <w:ilvl w:val="2"/>
          <w:numId w:val="252"/>
        </w:numPr>
        <w:spacing w:line="360" w:lineRule="auto"/>
        <w:ind w:firstLineChars="0"/>
        <w:rPr>
          <w:rFonts w:asciiTheme="minorEastAsia" w:hAnsiTheme="minorEastAsia"/>
        </w:rPr>
      </w:pPr>
      <w:r>
        <w:rPr>
          <w:rFonts w:hint="eastAsia"/>
        </w:rPr>
        <w:t>每股派息金额、股权登记日、除息日期</w:t>
      </w:r>
      <w:r w:rsidR="00197227">
        <w:rPr>
          <w:rFonts w:hint="eastAsia"/>
        </w:rPr>
        <w:t>（</w:t>
      </w:r>
      <w:r w:rsidR="00197227" w:rsidRPr="000F0BFD">
        <w:rPr>
          <w:rFonts w:asciiTheme="minorEastAsia" w:hAnsiTheme="minorEastAsia"/>
          <w:szCs w:val="21"/>
        </w:rPr>
        <w:t>Second ex-dividend date</w:t>
      </w:r>
      <w:r w:rsidR="00197227">
        <w:rPr>
          <w:rFonts w:hint="eastAsia"/>
        </w:rPr>
        <w:t>）</w:t>
      </w:r>
      <w:r>
        <w:rPr>
          <w:rFonts w:hint="eastAsia"/>
        </w:rPr>
        <w:t>、</w:t>
      </w:r>
      <w:r w:rsidR="00197227">
        <w:rPr>
          <w:rFonts w:hint="eastAsia"/>
        </w:rPr>
        <w:t>应付日期（</w:t>
      </w:r>
      <w:r w:rsidR="00197227" w:rsidRPr="000F0BFD">
        <w:rPr>
          <w:rFonts w:asciiTheme="minorEastAsia" w:hAnsiTheme="minorEastAsia"/>
          <w:szCs w:val="21"/>
        </w:rPr>
        <w:t>Payable date</w:t>
      </w:r>
      <w:r w:rsidR="00197227">
        <w:rPr>
          <w:rFonts w:hint="eastAsia"/>
        </w:rPr>
        <w:t>），处理</w:t>
      </w:r>
      <w:r>
        <w:rPr>
          <w:rFonts w:hint="eastAsia"/>
        </w:rPr>
        <w:t>日期</w:t>
      </w:r>
      <w:r w:rsidR="00764D58">
        <w:rPr>
          <w:rFonts w:hint="eastAsia"/>
        </w:rPr>
        <w:t>（系统处理日期）</w:t>
      </w:r>
      <w:r>
        <w:rPr>
          <w:rFonts w:hint="eastAsia"/>
        </w:rPr>
        <w:t>；</w:t>
      </w:r>
    </w:p>
    <w:p w:rsidR="00375D26" w:rsidRPr="00DA6500" w:rsidRDefault="00375D26" w:rsidP="00375D26">
      <w:pPr>
        <w:pStyle w:val="a7"/>
        <w:numPr>
          <w:ilvl w:val="0"/>
          <w:numId w:val="252"/>
        </w:numPr>
        <w:spacing w:line="360" w:lineRule="auto"/>
        <w:ind w:firstLineChars="0"/>
        <w:rPr>
          <w:rFonts w:asciiTheme="minorEastAsia" w:hAnsiTheme="minorEastAsia"/>
        </w:rPr>
      </w:pPr>
      <w:r>
        <w:rPr>
          <w:rFonts w:asciiTheme="minorEastAsia" w:hAnsiTheme="minorEastAsia" w:hint="eastAsia"/>
          <w:lang w:val="en-AU"/>
        </w:rPr>
        <w:t>导出文件：</w:t>
      </w:r>
    </w:p>
    <w:p w:rsidR="00375D26" w:rsidRDefault="00375D26" w:rsidP="00097830">
      <w:pPr>
        <w:pStyle w:val="a7"/>
        <w:numPr>
          <w:ilvl w:val="2"/>
          <w:numId w:val="252"/>
        </w:numPr>
        <w:spacing w:line="360" w:lineRule="auto"/>
        <w:ind w:firstLineChars="0"/>
        <w:rPr>
          <w:rFonts w:asciiTheme="minorEastAsia" w:hAnsiTheme="minorEastAsia"/>
        </w:rPr>
      </w:pPr>
      <w:r>
        <w:rPr>
          <w:rFonts w:asciiTheme="minorEastAsia" w:hAnsiTheme="minorEastAsia" w:hint="eastAsia"/>
        </w:rPr>
        <w:t>报表抬头：“股息分配报表”</w:t>
      </w:r>
    </w:p>
    <w:p w:rsidR="00871120" w:rsidRPr="009D5C8A" w:rsidRDefault="00871120" w:rsidP="00097830">
      <w:pPr>
        <w:pStyle w:val="a7"/>
        <w:numPr>
          <w:ilvl w:val="2"/>
          <w:numId w:val="252"/>
        </w:numPr>
        <w:spacing w:line="360" w:lineRule="auto"/>
        <w:ind w:firstLineChars="0"/>
        <w:rPr>
          <w:rFonts w:asciiTheme="minorEastAsia" w:hAnsiTheme="minorEastAsia"/>
        </w:rPr>
      </w:pPr>
      <w:r>
        <w:rPr>
          <w:rFonts w:asciiTheme="minorEastAsia" w:hAnsiTheme="minorEastAsia" w:hint="eastAsia"/>
        </w:rPr>
        <w:t>报表明细：</w:t>
      </w:r>
      <w:proofErr w:type="gramStart"/>
      <w:r>
        <w:rPr>
          <w:rFonts w:asciiTheme="minorEastAsia" w:hAnsiTheme="minorEastAsia" w:hint="eastAsia"/>
        </w:rPr>
        <w:t>先展示</w:t>
      </w:r>
      <w:proofErr w:type="gramEnd"/>
      <w:r>
        <w:rPr>
          <w:rFonts w:asciiTheme="minorEastAsia" w:hAnsiTheme="minorEastAsia" w:hint="eastAsia"/>
        </w:rPr>
        <w:t>每个栏位，接下去每行具体内容，最后是合计；</w:t>
      </w:r>
    </w:p>
    <w:p w:rsidR="00510D1E" w:rsidRDefault="0099309F">
      <w:pPr>
        <w:pStyle w:val="4"/>
        <w:numPr>
          <w:ilvl w:val="0"/>
          <w:numId w:val="249"/>
        </w:numPr>
      </w:pPr>
      <w:r>
        <w:rPr>
          <w:rFonts w:hint="eastAsia"/>
        </w:rPr>
        <w:t>业务功能</w:t>
      </w:r>
    </w:p>
    <w:p w:rsidR="00375D26" w:rsidRPr="00375D26" w:rsidRDefault="0099309F" w:rsidP="00097830">
      <w:pPr>
        <w:pStyle w:val="a7"/>
        <w:numPr>
          <w:ilvl w:val="0"/>
          <w:numId w:val="253"/>
        </w:numPr>
        <w:spacing w:line="360" w:lineRule="auto"/>
        <w:ind w:firstLineChars="0"/>
        <w:rPr>
          <w:rFonts w:asciiTheme="minorEastAsia" w:hAnsiTheme="minorEastAsia"/>
        </w:rPr>
      </w:pPr>
      <w:r>
        <w:rPr>
          <w:rFonts w:asciiTheme="minorEastAsia" w:hAnsiTheme="minorEastAsia" w:hint="eastAsia"/>
          <w:lang w:val="en-AU"/>
        </w:rPr>
        <w:t>用户</w:t>
      </w:r>
      <w:r w:rsidR="00375D26">
        <w:rPr>
          <w:rFonts w:asciiTheme="minorEastAsia" w:hAnsiTheme="minorEastAsia" w:hint="eastAsia"/>
          <w:lang w:val="en-AU"/>
        </w:rPr>
        <w:t>选择与输入报表查询条件；</w:t>
      </w:r>
    </w:p>
    <w:p w:rsidR="00375D26" w:rsidRPr="00375D26" w:rsidRDefault="00375D26" w:rsidP="00375D26">
      <w:pPr>
        <w:pStyle w:val="a7"/>
        <w:numPr>
          <w:ilvl w:val="1"/>
          <w:numId w:val="253"/>
        </w:numPr>
        <w:spacing w:line="360" w:lineRule="auto"/>
        <w:ind w:firstLineChars="0"/>
        <w:rPr>
          <w:rFonts w:asciiTheme="minorEastAsia" w:hAnsiTheme="minorEastAsia"/>
        </w:rPr>
      </w:pPr>
      <w:r>
        <w:rPr>
          <w:rFonts w:asciiTheme="minorEastAsia" w:hAnsiTheme="minorEastAsia" w:hint="eastAsia"/>
          <w:lang w:val="en-AU"/>
        </w:rPr>
        <w:t>输入派发起始与截止日期；（系统用处理日期与之匹配）</w:t>
      </w:r>
    </w:p>
    <w:p w:rsidR="00375D26" w:rsidRPr="00375D26" w:rsidRDefault="00375D26" w:rsidP="00375D26">
      <w:pPr>
        <w:pStyle w:val="a7"/>
        <w:numPr>
          <w:ilvl w:val="1"/>
          <w:numId w:val="253"/>
        </w:numPr>
        <w:spacing w:line="360" w:lineRule="auto"/>
        <w:ind w:firstLineChars="0"/>
        <w:rPr>
          <w:rFonts w:asciiTheme="minorEastAsia" w:hAnsiTheme="minorEastAsia"/>
        </w:rPr>
      </w:pPr>
      <w:r>
        <w:rPr>
          <w:rFonts w:asciiTheme="minorEastAsia" w:hAnsiTheme="minorEastAsia" w:hint="eastAsia"/>
          <w:lang w:val="en-AU"/>
        </w:rPr>
        <w:t>输入证券代码；（先简单做单支证券查询，后续再开放</w:t>
      </w:r>
      <w:proofErr w:type="gramStart"/>
      <w:r>
        <w:rPr>
          <w:rFonts w:asciiTheme="minorEastAsia" w:hAnsiTheme="minorEastAsia" w:hint="eastAsia"/>
          <w:lang w:val="en-AU"/>
        </w:rPr>
        <w:t>多证券</w:t>
      </w:r>
      <w:proofErr w:type="gramEnd"/>
      <w:r>
        <w:rPr>
          <w:rFonts w:asciiTheme="minorEastAsia" w:hAnsiTheme="minorEastAsia" w:hint="eastAsia"/>
          <w:lang w:val="en-AU"/>
        </w:rPr>
        <w:t>在一张报表上）；</w:t>
      </w:r>
    </w:p>
    <w:p w:rsidR="00375D26" w:rsidRPr="00375D26" w:rsidRDefault="00375D26" w:rsidP="00375D26">
      <w:pPr>
        <w:pStyle w:val="a7"/>
        <w:numPr>
          <w:ilvl w:val="1"/>
          <w:numId w:val="253"/>
        </w:numPr>
        <w:spacing w:line="360" w:lineRule="auto"/>
        <w:ind w:firstLineChars="0"/>
        <w:rPr>
          <w:rFonts w:asciiTheme="minorEastAsia" w:hAnsiTheme="minorEastAsia"/>
        </w:rPr>
      </w:pPr>
      <w:r>
        <w:rPr>
          <w:rFonts w:asciiTheme="minorEastAsia" w:hAnsiTheme="minorEastAsia" w:hint="eastAsia"/>
        </w:rPr>
        <w:t>选择报表类别；</w:t>
      </w:r>
    </w:p>
    <w:p w:rsidR="00375D26" w:rsidRPr="00375D26" w:rsidRDefault="0099309F" w:rsidP="00097830">
      <w:pPr>
        <w:pStyle w:val="a7"/>
        <w:numPr>
          <w:ilvl w:val="0"/>
          <w:numId w:val="253"/>
        </w:numPr>
        <w:spacing w:line="360" w:lineRule="auto"/>
        <w:ind w:firstLineChars="0"/>
        <w:rPr>
          <w:rFonts w:asciiTheme="minorEastAsia" w:hAnsiTheme="minorEastAsia"/>
        </w:rPr>
      </w:pPr>
      <w:r>
        <w:rPr>
          <w:rFonts w:asciiTheme="minorEastAsia" w:hAnsiTheme="minorEastAsia" w:hint="eastAsia"/>
          <w:lang w:val="en-AU"/>
        </w:rPr>
        <w:t>系统</w:t>
      </w:r>
      <w:r w:rsidR="00375D26">
        <w:rPr>
          <w:rFonts w:asciiTheme="minorEastAsia" w:hAnsiTheme="minorEastAsia" w:hint="eastAsia"/>
          <w:lang w:val="en-AU"/>
        </w:rPr>
        <w:t>按界面说明中列出查询结果，并对查询中相关的内容作汇总；</w:t>
      </w:r>
    </w:p>
    <w:p w:rsidR="0099309F" w:rsidRPr="006B59F1" w:rsidRDefault="00375D26" w:rsidP="00097830">
      <w:pPr>
        <w:pStyle w:val="a7"/>
        <w:numPr>
          <w:ilvl w:val="0"/>
          <w:numId w:val="253"/>
        </w:numPr>
        <w:spacing w:line="360" w:lineRule="auto"/>
        <w:ind w:firstLineChars="0"/>
        <w:rPr>
          <w:rFonts w:asciiTheme="minorEastAsia" w:hAnsiTheme="minorEastAsia"/>
        </w:rPr>
      </w:pPr>
      <w:r>
        <w:rPr>
          <w:rFonts w:asciiTheme="minorEastAsia" w:hAnsiTheme="minorEastAsia" w:hint="eastAsia"/>
        </w:rPr>
        <w:t>系统支持用户导出生成PDF文件</w:t>
      </w:r>
      <w:r w:rsidR="0099309F">
        <w:rPr>
          <w:rFonts w:asciiTheme="minorEastAsia" w:hAnsiTheme="minorEastAsia" w:hint="eastAsia"/>
          <w:lang w:val="en-AU"/>
        </w:rPr>
        <w:t>；</w:t>
      </w:r>
    </w:p>
    <w:p w:rsidR="006D4C48" w:rsidRPr="0099309F" w:rsidRDefault="006D4C48" w:rsidP="007B4590">
      <w:pPr>
        <w:pStyle w:val="a7"/>
        <w:spacing w:line="360" w:lineRule="auto"/>
        <w:ind w:left="420" w:firstLineChars="0" w:firstLine="0"/>
        <w:rPr>
          <w:rFonts w:asciiTheme="minorEastAsia" w:hAnsiTheme="minorEastAsia"/>
        </w:rPr>
      </w:pPr>
    </w:p>
    <w:p w:rsidR="00444C35" w:rsidRDefault="00DA44F6" w:rsidP="00444C35">
      <w:pPr>
        <w:pStyle w:val="2"/>
        <w:widowControl/>
        <w:tabs>
          <w:tab w:val="left" w:pos="-720"/>
        </w:tabs>
        <w:suppressAutoHyphens/>
        <w:overflowPunct w:val="0"/>
        <w:autoSpaceDE w:val="0"/>
        <w:autoSpaceDN w:val="0"/>
        <w:adjustRightInd w:val="0"/>
        <w:spacing w:before="60" w:after="20" w:line="240" w:lineRule="auto"/>
        <w:jc w:val="left"/>
        <w:textAlignment w:val="baseline"/>
        <w:rPr>
          <w:sz w:val="30"/>
          <w:szCs w:val="30"/>
        </w:rPr>
      </w:pPr>
      <w:bookmarkStart w:id="50" w:name="_Toc296808722"/>
      <w:r>
        <w:rPr>
          <w:rFonts w:hint="eastAsia"/>
          <w:sz w:val="30"/>
          <w:szCs w:val="30"/>
        </w:rPr>
        <w:t>F7</w:t>
      </w:r>
      <w:r w:rsidR="00444C35">
        <w:rPr>
          <w:rFonts w:hint="eastAsia"/>
          <w:sz w:val="30"/>
          <w:szCs w:val="30"/>
        </w:rPr>
        <w:t>供</w:t>
      </w:r>
      <w:proofErr w:type="gramStart"/>
      <w:r w:rsidR="00444C35">
        <w:rPr>
          <w:rFonts w:hint="eastAsia"/>
          <w:sz w:val="30"/>
          <w:szCs w:val="30"/>
        </w:rPr>
        <w:t>股行动</w:t>
      </w:r>
      <w:proofErr w:type="gramEnd"/>
      <w:r w:rsidR="00444C35">
        <w:rPr>
          <w:rFonts w:hint="eastAsia"/>
          <w:sz w:val="30"/>
          <w:szCs w:val="30"/>
        </w:rPr>
        <w:t>管理</w:t>
      </w:r>
      <w:bookmarkEnd w:id="50"/>
    </w:p>
    <w:p w:rsidR="00352A6A" w:rsidRDefault="00352A6A" w:rsidP="00352A6A">
      <w:pPr>
        <w:pStyle w:val="3"/>
        <w:ind w:leftChars="100" w:left="210"/>
      </w:pPr>
      <w:bookmarkStart w:id="51" w:name="_Toc296808723"/>
      <w:r>
        <w:rPr>
          <w:rFonts w:hint="eastAsia"/>
        </w:rPr>
        <w:t>F7.1</w:t>
      </w:r>
      <w:r>
        <w:rPr>
          <w:rFonts w:hint="eastAsia"/>
        </w:rPr>
        <w:t>供股权益手工维护</w:t>
      </w:r>
      <w:bookmarkEnd w:id="51"/>
    </w:p>
    <w:p w:rsidR="00352A6A" w:rsidRDefault="00352A6A" w:rsidP="00D95A93">
      <w:pPr>
        <w:pStyle w:val="4"/>
        <w:numPr>
          <w:ilvl w:val="0"/>
          <w:numId w:val="70"/>
        </w:numPr>
      </w:pPr>
      <w:r>
        <w:rPr>
          <w:rFonts w:hint="eastAsia"/>
        </w:rPr>
        <w:t>业务描述</w:t>
      </w:r>
    </w:p>
    <w:p w:rsidR="00143D00" w:rsidRDefault="00352A6A" w:rsidP="00352A6A">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供股权益分配阶段，CCASS在CCNPT02权益文件中发布了相关的信息，但</w:t>
      </w:r>
      <w:r w:rsidR="00143D00">
        <w:rPr>
          <w:rFonts w:asciiTheme="minorEastAsia" w:hAnsiTheme="minorEastAsia" w:cs="华文仿宋" w:hint="eastAsia"/>
          <w:color w:val="000000"/>
          <w:kern w:val="0"/>
          <w:szCs w:val="21"/>
        </w:rPr>
        <w:t>该文件的信息不全，它提供了如下信息：</w:t>
      </w:r>
    </w:p>
    <w:p w:rsidR="00143D00" w:rsidRDefault="00143D00" w:rsidP="006734D2">
      <w:pPr>
        <w:pStyle w:val="a7"/>
        <w:numPr>
          <w:ilvl w:val="0"/>
          <w:numId w:val="91"/>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143D00">
        <w:rPr>
          <w:rFonts w:asciiTheme="minorEastAsia" w:hAnsiTheme="minorEastAsia" w:cs="华文仿宋" w:hint="eastAsia"/>
          <w:color w:val="000000"/>
          <w:kern w:val="0"/>
          <w:szCs w:val="21"/>
        </w:rPr>
        <w:t>原股票代码；</w:t>
      </w:r>
    </w:p>
    <w:p w:rsidR="00143D00" w:rsidRDefault="00143D00" w:rsidP="006734D2">
      <w:pPr>
        <w:pStyle w:val="a7"/>
        <w:numPr>
          <w:ilvl w:val="0"/>
          <w:numId w:val="9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供股权代码；</w:t>
      </w:r>
    </w:p>
    <w:p w:rsidR="00520DCA" w:rsidRDefault="00520DCA" w:rsidP="006734D2">
      <w:pPr>
        <w:pStyle w:val="a7"/>
        <w:numPr>
          <w:ilvl w:val="0"/>
          <w:numId w:val="9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原持股数量</w:t>
      </w:r>
      <w:r w:rsidR="003873EF">
        <w:rPr>
          <w:rFonts w:asciiTheme="minorEastAsia" w:hAnsiTheme="minorEastAsia" w:cs="华文仿宋" w:hint="eastAsia"/>
          <w:color w:val="000000"/>
          <w:kern w:val="0"/>
          <w:szCs w:val="21"/>
        </w:rPr>
        <w:t>(CCASS股份数量)</w:t>
      </w:r>
      <w:r>
        <w:rPr>
          <w:rFonts w:asciiTheme="minorEastAsia" w:hAnsiTheme="minorEastAsia" w:cs="华文仿宋" w:hint="eastAsia"/>
          <w:color w:val="000000"/>
          <w:kern w:val="0"/>
          <w:szCs w:val="21"/>
        </w:rPr>
        <w:t>；</w:t>
      </w:r>
    </w:p>
    <w:p w:rsidR="00520DCA" w:rsidRDefault="00520DCA" w:rsidP="006734D2">
      <w:pPr>
        <w:pStyle w:val="a7"/>
        <w:numPr>
          <w:ilvl w:val="0"/>
          <w:numId w:val="9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供股数量；</w:t>
      </w:r>
    </w:p>
    <w:p w:rsidR="00520DCA" w:rsidRDefault="00520DCA" w:rsidP="006734D2">
      <w:pPr>
        <w:pStyle w:val="a7"/>
        <w:numPr>
          <w:ilvl w:val="0"/>
          <w:numId w:val="9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股权登记日；</w:t>
      </w:r>
    </w:p>
    <w:p w:rsidR="00520DCA" w:rsidRDefault="00283046" w:rsidP="006734D2">
      <w:pPr>
        <w:pStyle w:val="a7"/>
        <w:numPr>
          <w:ilvl w:val="0"/>
          <w:numId w:val="9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数据</w:t>
      </w:r>
      <w:r w:rsidR="00520DCA">
        <w:rPr>
          <w:rFonts w:asciiTheme="minorEastAsia" w:hAnsiTheme="minorEastAsia" w:cs="华文仿宋" w:hint="eastAsia"/>
          <w:color w:val="000000"/>
          <w:kern w:val="0"/>
          <w:szCs w:val="21"/>
        </w:rPr>
        <w:t>日期；</w:t>
      </w:r>
      <w:r w:rsidR="00F51415">
        <w:rPr>
          <w:rFonts w:asciiTheme="minorEastAsia" w:hAnsiTheme="minorEastAsia" w:cs="华文仿宋" w:hint="eastAsia"/>
          <w:color w:val="000000"/>
          <w:kern w:val="0"/>
          <w:szCs w:val="21"/>
        </w:rPr>
        <w:t>--(</w:t>
      </w:r>
      <w:r>
        <w:rPr>
          <w:rFonts w:asciiTheme="minorEastAsia" w:hAnsiTheme="minorEastAsia" w:cs="华文仿宋" w:hint="eastAsia"/>
          <w:color w:val="000000"/>
          <w:kern w:val="0"/>
          <w:szCs w:val="21"/>
        </w:rPr>
        <w:t>即文件中的</w:t>
      </w:r>
      <w:r w:rsidR="00F51415">
        <w:rPr>
          <w:rFonts w:asciiTheme="minorEastAsia" w:hAnsiTheme="minorEastAsia" w:cs="华文仿宋" w:hint="eastAsia"/>
          <w:color w:val="000000"/>
          <w:kern w:val="0"/>
          <w:szCs w:val="21"/>
        </w:rPr>
        <w:t>应付日期</w:t>
      </w:r>
      <w:r>
        <w:rPr>
          <w:rFonts w:asciiTheme="minorEastAsia" w:hAnsiTheme="minorEastAsia" w:cs="华文仿宋" w:hint="eastAsia"/>
          <w:color w:val="000000"/>
          <w:kern w:val="0"/>
          <w:szCs w:val="21"/>
        </w:rPr>
        <w:t>，客户</w:t>
      </w:r>
      <w:r w:rsidR="003948E0">
        <w:rPr>
          <w:rFonts w:asciiTheme="minorEastAsia" w:hAnsiTheme="minorEastAsia" w:cs="华文仿宋" w:hint="eastAsia"/>
          <w:color w:val="000000"/>
          <w:kern w:val="0"/>
          <w:szCs w:val="21"/>
        </w:rPr>
        <w:t>过户</w:t>
      </w:r>
      <w:r>
        <w:rPr>
          <w:rFonts w:asciiTheme="minorEastAsia" w:hAnsiTheme="minorEastAsia" w:cs="华文仿宋" w:hint="eastAsia"/>
          <w:color w:val="000000"/>
          <w:kern w:val="0"/>
          <w:szCs w:val="21"/>
        </w:rPr>
        <w:t>日期为应付日期</w:t>
      </w:r>
      <w:r w:rsidR="00F51415">
        <w:rPr>
          <w:rFonts w:asciiTheme="minorEastAsia" w:hAnsiTheme="minorEastAsia" w:cs="华文仿宋" w:hint="eastAsia"/>
          <w:color w:val="000000"/>
          <w:kern w:val="0"/>
          <w:szCs w:val="21"/>
        </w:rPr>
        <w:t>往后推一个工作日   T+1</w:t>
      </w:r>
      <w:r>
        <w:rPr>
          <w:rFonts w:asciiTheme="minorEastAsia" w:hAnsiTheme="minorEastAsia" w:cs="华文仿宋" w:hint="eastAsia"/>
          <w:color w:val="000000"/>
          <w:kern w:val="0"/>
          <w:szCs w:val="21"/>
        </w:rPr>
        <w:t>，目前一般为客户当天收到文件后，第二个工作日处理，系统在处理后即以当天操作日期记入相应的权益数量</w:t>
      </w:r>
      <w:r w:rsidR="00F51415">
        <w:rPr>
          <w:rFonts w:asciiTheme="minorEastAsia" w:hAnsiTheme="minorEastAsia" w:cs="华文仿宋" w:hint="eastAsia"/>
          <w:color w:val="000000"/>
          <w:kern w:val="0"/>
          <w:szCs w:val="21"/>
        </w:rPr>
        <w:t>)</w:t>
      </w:r>
    </w:p>
    <w:p w:rsidR="003948E0" w:rsidRDefault="003948E0" w:rsidP="006734D2">
      <w:pPr>
        <w:pStyle w:val="a7"/>
        <w:numPr>
          <w:ilvl w:val="0"/>
          <w:numId w:val="9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过户日期；（应付日期往后推一个工作日   T+1）</w:t>
      </w:r>
    </w:p>
    <w:p w:rsidR="00520DCA" w:rsidRPr="00143D00" w:rsidRDefault="00520DCA" w:rsidP="006734D2">
      <w:pPr>
        <w:pStyle w:val="a7"/>
        <w:numPr>
          <w:ilvl w:val="0"/>
          <w:numId w:val="9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公告编号；</w:t>
      </w:r>
    </w:p>
    <w:p w:rsidR="00520DCA" w:rsidRDefault="00520DCA" w:rsidP="00352A6A">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供</w:t>
      </w:r>
      <w:proofErr w:type="gramStart"/>
      <w:r>
        <w:rPr>
          <w:rFonts w:asciiTheme="minorEastAsia" w:hAnsiTheme="minorEastAsia" w:cs="华文仿宋" w:hint="eastAsia"/>
          <w:color w:val="000000"/>
          <w:kern w:val="0"/>
          <w:szCs w:val="21"/>
        </w:rPr>
        <w:t>股</w:t>
      </w:r>
      <w:r w:rsidR="00352A6A">
        <w:rPr>
          <w:rFonts w:asciiTheme="minorEastAsia" w:hAnsiTheme="minorEastAsia" w:cs="华文仿宋" w:hint="eastAsia"/>
          <w:color w:val="000000"/>
          <w:kern w:val="0"/>
          <w:szCs w:val="21"/>
        </w:rPr>
        <w:t>行动</w:t>
      </w:r>
      <w:proofErr w:type="gramEnd"/>
      <w:r>
        <w:rPr>
          <w:rFonts w:asciiTheme="minorEastAsia" w:hAnsiTheme="minorEastAsia" w:cs="华文仿宋" w:hint="eastAsia"/>
          <w:color w:val="000000"/>
          <w:kern w:val="0"/>
          <w:szCs w:val="21"/>
        </w:rPr>
        <w:t>中还有很多重要的信息，在此数据文件中没有提供，需要手工维护，主要信息包括如下：</w:t>
      </w:r>
    </w:p>
    <w:p w:rsidR="00520DCA" w:rsidRDefault="005E0A08" w:rsidP="006734D2">
      <w:pPr>
        <w:pStyle w:val="a7"/>
        <w:numPr>
          <w:ilvl w:val="0"/>
          <w:numId w:val="9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认购标的证券代码</w:t>
      </w:r>
      <w:r w:rsidR="00520DCA">
        <w:rPr>
          <w:rFonts w:asciiTheme="minorEastAsia" w:hAnsiTheme="minorEastAsia" w:cs="华文仿宋" w:hint="eastAsia"/>
          <w:color w:val="000000"/>
          <w:kern w:val="0"/>
          <w:szCs w:val="21"/>
        </w:rPr>
        <w:t>；</w:t>
      </w:r>
      <w:r w:rsidR="005254C4">
        <w:rPr>
          <w:rFonts w:asciiTheme="minorEastAsia" w:hAnsiTheme="minorEastAsia" w:cs="华文仿宋" w:hint="eastAsia"/>
          <w:color w:val="000000"/>
          <w:kern w:val="0"/>
          <w:szCs w:val="21"/>
        </w:rPr>
        <w:t xml:space="preserve"> </w:t>
      </w:r>
    </w:p>
    <w:p w:rsidR="005E0A08" w:rsidRDefault="005E0A08" w:rsidP="006734D2">
      <w:pPr>
        <w:pStyle w:val="a7"/>
        <w:numPr>
          <w:ilvl w:val="0"/>
          <w:numId w:val="9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行权比例；</w:t>
      </w:r>
      <w:r w:rsidR="005254C4">
        <w:rPr>
          <w:rFonts w:asciiTheme="minorEastAsia" w:hAnsiTheme="minorEastAsia" w:cs="华文仿宋" w:hint="eastAsia"/>
          <w:color w:val="000000"/>
          <w:kern w:val="0"/>
          <w:szCs w:val="21"/>
        </w:rPr>
        <w:t xml:space="preserve"> </w:t>
      </w:r>
    </w:p>
    <w:p w:rsidR="005E0A08" w:rsidRDefault="005E0A08" w:rsidP="006734D2">
      <w:pPr>
        <w:pStyle w:val="a7"/>
        <w:numPr>
          <w:ilvl w:val="0"/>
          <w:numId w:val="9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行权价格；</w:t>
      </w:r>
    </w:p>
    <w:p w:rsidR="005E0A08" w:rsidRDefault="005E0A08" w:rsidP="006734D2">
      <w:pPr>
        <w:pStyle w:val="a7"/>
        <w:numPr>
          <w:ilvl w:val="0"/>
          <w:numId w:val="9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是否提供额外供股；</w:t>
      </w:r>
      <w:r w:rsidR="005254C4">
        <w:rPr>
          <w:rFonts w:asciiTheme="minorEastAsia" w:hAnsiTheme="minorEastAsia" w:cs="华文仿宋" w:hint="eastAsia"/>
          <w:color w:val="000000"/>
          <w:kern w:val="0"/>
          <w:szCs w:val="21"/>
        </w:rPr>
        <w:t xml:space="preserve"> </w:t>
      </w:r>
    </w:p>
    <w:p w:rsidR="005E0A08" w:rsidRDefault="005E0A08" w:rsidP="006734D2">
      <w:pPr>
        <w:pStyle w:val="a7"/>
        <w:numPr>
          <w:ilvl w:val="0"/>
          <w:numId w:val="9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交易起始日期；</w:t>
      </w:r>
      <w:r w:rsidR="005254C4">
        <w:rPr>
          <w:rFonts w:asciiTheme="minorEastAsia" w:hAnsiTheme="minorEastAsia" w:cs="华文仿宋" w:hint="eastAsia"/>
          <w:color w:val="000000"/>
          <w:kern w:val="0"/>
          <w:szCs w:val="21"/>
        </w:rPr>
        <w:t xml:space="preserve"> </w:t>
      </w:r>
      <w:r w:rsidR="00F51415">
        <w:rPr>
          <w:rFonts w:asciiTheme="minorEastAsia" w:hAnsiTheme="minorEastAsia" w:cs="华文仿宋" w:hint="eastAsia"/>
          <w:color w:val="000000"/>
          <w:kern w:val="0"/>
          <w:szCs w:val="21"/>
        </w:rPr>
        <w:t>(t+2)</w:t>
      </w:r>
    </w:p>
    <w:p w:rsidR="005E0A08" w:rsidRDefault="005E0A08" w:rsidP="006734D2">
      <w:pPr>
        <w:pStyle w:val="a7"/>
        <w:numPr>
          <w:ilvl w:val="0"/>
          <w:numId w:val="9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交易截止日期；</w:t>
      </w:r>
    </w:p>
    <w:p w:rsidR="005E0A08" w:rsidRDefault="005E0A08" w:rsidP="006734D2">
      <w:pPr>
        <w:pStyle w:val="a7"/>
        <w:numPr>
          <w:ilvl w:val="0"/>
          <w:numId w:val="9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行权起始日期；</w:t>
      </w:r>
      <w:r w:rsidR="005254C4">
        <w:rPr>
          <w:rFonts w:asciiTheme="minorEastAsia" w:hAnsiTheme="minorEastAsia" w:cs="华文仿宋" w:hint="eastAsia"/>
          <w:color w:val="000000"/>
          <w:kern w:val="0"/>
          <w:szCs w:val="21"/>
        </w:rPr>
        <w:t xml:space="preserve"> </w:t>
      </w:r>
    </w:p>
    <w:p w:rsidR="005E0A08" w:rsidRDefault="005E0A08" w:rsidP="006734D2">
      <w:pPr>
        <w:pStyle w:val="a7"/>
        <w:numPr>
          <w:ilvl w:val="0"/>
          <w:numId w:val="9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内部行权截止日期；</w:t>
      </w:r>
      <w:r w:rsidR="00F51415">
        <w:rPr>
          <w:rFonts w:asciiTheme="minorEastAsia" w:hAnsiTheme="minorEastAsia" w:cs="华文仿宋" w:hint="eastAsia"/>
          <w:color w:val="000000"/>
          <w:kern w:val="0"/>
          <w:szCs w:val="21"/>
        </w:rPr>
        <w:t>(</w:t>
      </w:r>
      <w:r w:rsidR="00283046">
        <w:rPr>
          <w:rFonts w:asciiTheme="minorEastAsia" w:hAnsiTheme="minorEastAsia" w:cs="华文仿宋" w:hint="eastAsia"/>
          <w:color w:val="000000"/>
          <w:kern w:val="0"/>
          <w:szCs w:val="21"/>
        </w:rPr>
        <w:t>在</w:t>
      </w:r>
      <w:r w:rsidR="00F51415">
        <w:rPr>
          <w:rFonts w:asciiTheme="minorEastAsia" w:hAnsiTheme="minorEastAsia" w:cs="华文仿宋" w:hint="eastAsia"/>
          <w:color w:val="000000"/>
          <w:kern w:val="0"/>
          <w:szCs w:val="21"/>
        </w:rPr>
        <w:t>外部行权截止日期前一交易日，最后交易日后两</w:t>
      </w:r>
      <w:r w:rsidR="00283046">
        <w:rPr>
          <w:rFonts w:asciiTheme="minorEastAsia" w:hAnsiTheme="minorEastAsia" w:cs="华文仿宋" w:hint="eastAsia"/>
          <w:color w:val="000000"/>
          <w:kern w:val="0"/>
          <w:szCs w:val="21"/>
        </w:rPr>
        <w:t>个工作日</w:t>
      </w:r>
      <w:r w:rsidR="00F51415">
        <w:rPr>
          <w:rFonts w:asciiTheme="minorEastAsia" w:hAnsiTheme="minorEastAsia" w:cs="华文仿宋" w:hint="eastAsia"/>
          <w:color w:val="000000"/>
          <w:kern w:val="0"/>
          <w:szCs w:val="21"/>
        </w:rPr>
        <w:t>，</w:t>
      </w:r>
      <w:r w:rsidR="00283046">
        <w:rPr>
          <w:rFonts w:asciiTheme="minorEastAsia" w:hAnsiTheme="minorEastAsia" w:cs="华文仿宋" w:hint="eastAsia"/>
          <w:color w:val="000000"/>
          <w:kern w:val="0"/>
          <w:szCs w:val="21"/>
        </w:rPr>
        <w:t>取</w:t>
      </w:r>
      <w:r w:rsidR="00F51415">
        <w:rPr>
          <w:rFonts w:asciiTheme="minorEastAsia" w:hAnsiTheme="minorEastAsia" w:cs="华文仿宋" w:hint="eastAsia"/>
          <w:color w:val="000000"/>
          <w:kern w:val="0"/>
          <w:szCs w:val="21"/>
        </w:rPr>
        <w:t>较早一个，</w:t>
      </w:r>
      <w:r w:rsidR="00283046">
        <w:rPr>
          <w:rFonts w:asciiTheme="minorEastAsia" w:hAnsiTheme="minorEastAsia" w:cs="华文仿宋" w:hint="eastAsia"/>
          <w:color w:val="000000"/>
          <w:kern w:val="0"/>
          <w:szCs w:val="21"/>
        </w:rPr>
        <w:t>时间点为</w:t>
      </w:r>
      <w:r w:rsidR="00F51415">
        <w:rPr>
          <w:rFonts w:asciiTheme="minorEastAsia" w:hAnsiTheme="minorEastAsia" w:cs="华文仿宋" w:hint="eastAsia"/>
          <w:color w:val="000000"/>
          <w:kern w:val="0"/>
          <w:szCs w:val="21"/>
        </w:rPr>
        <w:t>12点)</w:t>
      </w:r>
    </w:p>
    <w:p w:rsidR="005E0A08" w:rsidRDefault="005E0A08" w:rsidP="006734D2">
      <w:pPr>
        <w:pStyle w:val="a7"/>
        <w:numPr>
          <w:ilvl w:val="0"/>
          <w:numId w:val="9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外部行权截止日期；</w:t>
      </w:r>
    </w:p>
    <w:p w:rsidR="00F57FD5" w:rsidRDefault="00F57FD5" w:rsidP="006734D2">
      <w:pPr>
        <w:pStyle w:val="a7"/>
        <w:numPr>
          <w:ilvl w:val="0"/>
          <w:numId w:val="9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客户股份总数量；</w:t>
      </w:r>
    </w:p>
    <w:p w:rsidR="009E3449" w:rsidRDefault="009E3449" w:rsidP="009E3449">
      <w:pPr>
        <w:pStyle w:val="a7"/>
        <w:numPr>
          <w:ilvl w:val="0"/>
          <w:numId w:val="9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CCASS股份数量；（文件中获取）</w:t>
      </w:r>
    </w:p>
    <w:p w:rsidR="009E3449" w:rsidRDefault="009E3449" w:rsidP="009E3449">
      <w:pPr>
        <w:pStyle w:val="a7"/>
        <w:numPr>
          <w:ilvl w:val="0"/>
          <w:numId w:val="9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抵押银行股份数量；（从系统中获得，可以为0</w:t>
      </w:r>
      <w:r>
        <w:rPr>
          <w:rFonts w:asciiTheme="minorEastAsia" w:hAnsiTheme="minorEastAsia" w:cs="华文仿宋"/>
          <w:color w:val="000000"/>
          <w:kern w:val="0"/>
          <w:szCs w:val="21"/>
        </w:rPr>
        <w:t>）</w:t>
      </w:r>
    </w:p>
    <w:p w:rsidR="00CF56A5" w:rsidRDefault="00CF56A5" w:rsidP="006734D2">
      <w:pPr>
        <w:pStyle w:val="a7"/>
        <w:numPr>
          <w:ilvl w:val="0"/>
          <w:numId w:val="9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银行供股权数量；(手工输入数据，可以为0)</w:t>
      </w:r>
    </w:p>
    <w:p w:rsidR="009E3449" w:rsidRDefault="009E3449" w:rsidP="009E3449">
      <w:pPr>
        <w:pStyle w:val="a7"/>
        <w:numPr>
          <w:ilvl w:val="0"/>
          <w:numId w:val="9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CCASS供股数量；（文件中获取）</w:t>
      </w:r>
    </w:p>
    <w:p w:rsidR="00B97F59" w:rsidRPr="00143D00" w:rsidRDefault="00B97F59" w:rsidP="006734D2">
      <w:pPr>
        <w:pStyle w:val="a7"/>
        <w:numPr>
          <w:ilvl w:val="0"/>
          <w:numId w:val="9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供股总数量：CCASS供股数量 + 银行供股权数量；</w:t>
      </w:r>
    </w:p>
    <w:p w:rsidR="005E0A08" w:rsidRDefault="005E0A08" w:rsidP="00352A6A">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以上</w:t>
      </w:r>
      <w:r w:rsidR="00CF56A5">
        <w:rPr>
          <w:rFonts w:asciiTheme="minorEastAsia" w:hAnsiTheme="minorEastAsia" w:cs="华文仿宋" w:hint="eastAsia"/>
          <w:color w:val="000000"/>
          <w:kern w:val="0"/>
          <w:szCs w:val="21"/>
        </w:rPr>
        <w:t>1</w:t>
      </w:r>
      <w:r w:rsidR="009E3449">
        <w:rPr>
          <w:rFonts w:asciiTheme="minorEastAsia" w:hAnsiTheme="minorEastAsia" w:cs="华文仿宋" w:hint="eastAsia"/>
          <w:color w:val="000000"/>
          <w:kern w:val="0"/>
          <w:szCs w:val="21"/>
        </w:rPr>
        <w:t>5</w:t>
      </w:r>
      <w:r>
        <w:rPr>
          <w:rFonts w:asciiTheme="minorEastAsia" w:hAnsiTheme="minorEastAsia" w:cs="华文仿宋" w:hint="eastAsia"/>
          <w:color w:val="000000"/>
          <w:kern w:val="0"/>
          <w:szCs w:val="21"/>
        </w:rPr>
        <w:t>项信息需要人工维护</w:t>
      </w:r>
      <w:r w:rsidR="00F57FD5">
        <w:rPr>
          <w:rFonts w:asciiTheme="minorEastAsia" w:hAnsiTheme="minorEastAsia" w:cs="华文仿宋" w:hint="eastAsia"/>
          <w:color w:val="000000"/>
          <w:kern w:val="0"/>
          <w:szCs w:val="21"/>
        </w:rPr>
        <w:t>或系统自动获得</w:t>
      </w:r>
      <w:r>
        <w:rPr>
          <w:rFonts w:asciiTheme="minorEastAsia" w:hAnsiTheme="minorEastAsia" w:cs="华文仿宋" w:hint="eastAsia"/>
          <w:color w:val="000000"/>
          <w:kern w:val="0"/>
          <w:szCs w:val="21"/>
        </w:rPr>
        <w:t>，与原有在CCNPT02权益报表数据结合起来才能实现供股业务的电子化。以上每一项信息都需要填写完整后，后续的行动文件数据复核才能复核通过。</w:t>
      </w:r>
    </w:p>
    <w:p w:rsidR="00352A6A" w:rsidRDefault="00352A6A" w:rsidP="00D95A93">
      <w:pPr>
        <w:pStyle w:val="4"/>
        <w:numPr>
          <w:ilvl w:val="0"/>
          <w:numId w:val="70"/>
        </w:numPr>
      </w:pPr>
      <w:r>
        <w:rPr>
          <w:rFonts w:hint="eastAsia"/>
        </w:rPr>
        <w:lastRenderedPageBreak/>
        <w:t>用户界面</w:t>
      </w:r>
    </w:p>
    <w:p w:rsidR="00352A6A" w:rsidRDefault="00671561" w:rsidP="00352A6A">
      <w:r>
        <w:object w:dxaOrig="10420" w:dyaOrig="5606">
          <v:shape id="_x0000_i1050" type="#_x0000_t75" style="width:459.75pt;height:223.5pt" o:ole="">
            <v:imagedata r:id="rId57" o:title=""/>
          </v:shape>
          <o:OLEObject Type="Embed" ProgID="Visio.Drawing.11" ShapeID="_x0000_i1050" DrawAspect="Content" ObjectID="_1402388539" r:id="rId58"/>
        </w:object>
      </w:r>
    </w:p>
    <w:p w:rsidR="00352A6A" w:rsidRPr="005254C4" w:rsidRDefault="005254C4" w:rsidP="00352A6A">
      <w:pPr>
        <w:rPr>
          <w:b/>
        </w:rPr>
      </w:pPr>
      <w:r w:rsidRPr="005254C4">
        <w:rPr>
          <w:rFonts w:hint="eastAsia"/>
          <w:b/>
        </w:rPr>
        <w:t>界面说明：</w:t>
      </w:r>
    </w:p>
    <w:p w:rsidR="005254C4" w:rsidRDefault="005254C4" w:rsidP="006734D2">
      <w:pPr>
        <w:pStyle w:val="a7"/>
        <w:numPr>
          <w:ilvl w:val="0"/>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认购标的证券代码；（默认为原股票代码）</w:t>
      </w:r>
    </w:p>
    <w:p w:rsidR="005254C4" w:rsidRDefault="005254C4" w:rsidP="006734D2">
      <w:pPr>
        <w:pStyle w:val="a7"/>
        <w:numPr>
          <w:ilvl w:val="0"/>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行权比例；（默认为1：1）</w:t>
      </w:r>
    </w:p>
    <w:p w:rsidR="005254C4" w:rsidRDefault="005254C4" w:rsidP="006734D2">
      <w:pPr>
        <w:pStyle w:val="a7"/>
        <w:numPr>
          <w:ilvl w:val="0"/>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行权价格；</w:t>
      </w:r>
    </w:p>
    <w:p w:rsidR="005254C4" w:rsidRDefault="005254C4" w:rsidP="006734D2">
      <w:pPr>
        <w:pStyle w:val="a7"/>
        <w:numPr>
          <w:ilvl w:val="0"/>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是否提供额外供股；（默认为提供额外供股）</w:t>
      </w:r>
    </w:p>
    <w:p w:rsidR="005254C4" w:rsidRDefault="005254C4" w:rsidP="006734D2">
      <w:pPr>
        <w:pStyle w:val="a7"/>
        <w:numPr>
          <w:ilvl w:val="0"/>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交易起始日期；（默认为过户日期的T+2）</w:t>
      </w:r>
    </w:p>
    <w:p w:rsidR="005254C4" w:rsidRDefault="005254C4" w:rsidP="006734D2">
      <w:pPr>
        <w:pStyle w:val="a7"/>
        <w:numPr>
          <w:ilvl w:val="0"/>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交易截止日期；</w:t>
      </w:r>
    </w:p>
    <w:p w:rsidR="005254C4" w:rsidRDefault="005254C4" w:rsidP="006734D2">
      <w:pPr>
        <w:pStyle w:val="a7"/>
        <w:numPr>
          <w:ilvl w:val="0"/>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行权起始日期；（默认为过户日期的T+2,默认为与交易起始日期相同）</w:t>
      </w:r>
    </w:p>
    <w:p w:rsidR="005254C4" w:rsidRDefault="005254C4" w:rsidP="006734D2">
      <w:pPr>
        <w:pStyle w:val="a7"/>
        <w:numPr>
          <w:ilvl w:val="0"/>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内部行权截止日期；</w:t>
      </w:r>
      <w:r w:rsidR="003948E0">
        <w:rPr>
          <w:rFonts w:asciiTheme="minorEastAsia" w:hAnsiTheme="minorEastAsia" w:cs="华文仿宋" w:hint="eastAsia"/>
          <w:color w:val="000000"/>
          <w:kern w:val="0"/>
          <w:szCs w:val="21"/>
        </w:rPr>
        <w:t xml:space="preserve"> </w:t>
      </w:r>
      <w:r w:rsidR="00283046">
        <w:rPr>
          <w:rFonts w:asciiTheme="minorEastAsia" w:hAnsiTheme="minorEastAsia" w:cs="华文仿宋" w:hint="eastAsia"/>
          <w:color w:val="000000"/>
          <w:kern w:val="0"/>
          <w:szCs w:val="21"/>
        </w:rPr>
        <w:t>(默认为外部行权截止日期前一交易日与最后交易日后两个工作日中</w:t>
      </w:r>
      <w:r w:rsidR="003948E0">
        <w:rPr>
          <w:rFonts w:asciiTheme="minorEastAsia" w:hAnsiTheme="minorEastAsia" w:cs="华文仿宋" w:hint="eastAsia"/>
          <w:color w:val="000000"/>
          <w:kern w:val="0"/>
          <w:szCs w:val="21"/>
        </w:rPr>
        <w:t>较</w:t>
      </w:r>
      <w:r w:rsidR="00283046">
        <w:rPr>
          <w:rFonts w:asciiTheme="minorEastAsia" w:hAnsiTheme="minorEastAsia" w:cs="华文仿宋" w:hint="eastAsia"/>
          <w:color w:val="000000"/>
          <w:kern w:val="0"/>
          <w:szCs w:val="21"/>
        </w:rPr>
        <w:t>早一个</w:t>
      </w:r>
      <w:r w:rsidR="003948E0">
        <w:rPr>
          <w:rFonts w:asciiTheme="minorEastAsia" w:hAnsiTheme="minorEastAsia" w:cs="华文仿宋" w:hint="eastAsia"/>
          <w:color w:val="000000"/>
          <w:kern w:val="0"/>
          <w:szCs w:val="21"/>
        </w:rPr>
        <w:t>日期，</w:t>
      </w:r>
      <w:r w:rsidR="00283046">
        <w:rPr>
          <w:rFonts w:asciiTheme="minorEastAsia" w:hAnsiTheme="minorEastAsia" w:cs="华文仿宋" w:hint="eastAsia"/>
          <w:color w:val="000000"/>
          <w:kern w:val="0"/>
          <w:szCs w:val="21"/>
        </w:rPr>
        <w:t>时间点为12点)</w:t>
      </w:r>
    </w:p>
    <w:p w:rsidR="005254C4" w:rsidRDefault="005254C4" w:rsidP="006734D2">
      <w:pPr>
        <w:pStyle w:val="a7"/>
        <w:numPr>
          <w:ilvl w:val="0"/>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外部行权截止日期；</w:t>
      </w:r>
    </w:p>
    <w:p w:rsidR="00F57FD5" w:rsidRDefault="00F57FD5" w:rsidP="006734D2">
      <w:pPr>
        <w:pStyle w:val="a7"/>
        <w:numPr>
          <w:ilvl w:val="0"/>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客户股份总数量：从系统中获得（根据股权登记日计算）；</w:t>
      </w:r>
    </w:p>
    <w:p w:rsidR="00F57FD5" w:rsidRDefault="00F57FD5" w:rsidP="006734D2">
      <w:pPr>
        <w:pStyle w:val="a7"/>
        <w:numPr>
          <w:ilvl w:val="0"/>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CCASS股份数量：从CCNPT02文件中获得；</w:t>
      </w:r>
    </w:p>
    <w:p w:rsidR="00F57FD5" w:rsidRDefault="00F57FD5" w:rsidP="006734D2">
      <w:pPr>
        <w:pStyle w:val="a7"/>
        <w:numPr>
          <w:ilvl w:val="0"/>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抵押银行股份数量：从系统抵押明细中汇总数据（根据股权登记日计算）</w:t>
      </w:r>
    </w:p>
    <w:p w:rsidR="00F57FD5" w:rsidRDefault="00F57FD5" w:rsidP="006734D2">
      <w:pPr>
        <w:pStyle w:val="a7"/>
        <w:numPr>
          <w:ilvl w:val="0"/>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银行供股数量：手工输入，不采用比例来计算；</w:t>
      </w:r>
      <w:r w:rsidR="00F614B5">
        <w:rPr>
          <w:rFonts w:asciiTheme="minorEastAsia" w:hAnsiTheme="minorEastAsia" w:cs="华文仿宋" w:hint="eastAsia"/>
          <w:color w:val="000000"/>
          <w:kern w:val="0"/>
          <w:szCs w:val="21"/>
        </w:rPr>
        <w:t>（从下方列表中获得）</w:t>
      </w:r>
    </w:p>
    <w:p w:rsidR="009E3449" w:rsidRDefault="009E3449" w:rsidP="009E3449">
      <w:pPr>
        <w:pStyle w:val="a7"/>
        <w:numPr>
          <w:ilvl w:val="0"/>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CCASS供股数量；（文件中获取）</w:t>
      </w:r>
    </w:p>
    <w:p w:rsidR="009E3449" w:rsidRDefault="009E3449" w:rsidP="009E3449">
      <w:pPr>
        <w:pStyle w:val="a7"/>
        <w:numPr>
          <w:ilvl w:val="0"/>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供股总数量：CCASS供股数量 + 银行供股权数量；</w:t>
      </w:r>
    </w:p>
    <w:p w:rsidR="00671561" w:rsidRDefault="00671561" w:rsidP="009E3449">
      <w:pPr>
        <w:pStyle w:val="a7"/>
        <w:numPr>
          <w:ilvl w:val="0"/>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抵押银行明细信息：</w:t>
      </w:r>
    </w:p>
    <w:p w:rsidR="00935316" w:rsidRDefault="00671561" w:rsidP="00935316">
      <w:pPr>
        <w:pStyle w:val="a7"/>
        <w:numPr>
          <w:ilvl w:val="1"/>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系统根据股权登记日各银行的持股数量与供</w:t>
      </w:r>
      <w:proofErr w:type="gramStart"/>
      <w:r>
        <w:rPr>
          <w:rFonts w:asciiTheme="minorEastAsia" w:hAnsiTheme="minorEastAsia" w:cs="华文仿宋" w:hint="eastAsia"/>
          <w:color w:val="000000"/>
          <w:kern w:val="0"/>
          <w:szCs w:val="21"/>
        </w:rPr>
        <w:t>股分</w:t>
      </w:r>
      <w:proofErr w:type="gramEnd"/>
      <w:r>
        <w:rPr>
          <w:rFonts w:asciiTheme="minorEastAsia" w:hAnsiTheme="minorEastAsia" w:cs="华文仿宋" w:hint="eastAsia"/>
          <w:color w:val="000000"/>
          <w:kern w:val="0"/>
          <w:szCs w:val="21"/>
        </w:rPr>
        <w:t>配比</w:t>
      </w:r>
      <w:proofErr w:type="gramStart"/>
      <w:r>
        <w:rPr>
          <w:rFonts w:asciiTheme="minorEastAsia" w:hAnsiTheme="minorEastAsia" w:cs="华文仿宋" w:hint="eastAsia"/>
          <w:color w:val="000000"/>
          <w:kern w:val="0"/>
          <w:szCs w:val="21"/>
        </w:rPr>
        <w:t>例计算</w:t>
      </w:r>
      <w:proofErr w:type="gramEnd"/>
      <w:r>
        <w:rPr>
          <w:rFonts w:asciiTheme="minorEastAsia" w:hAnsiTheme="minorEastAsia" w:cs="华文仿宋" w:hint="eastAsia"/>
          <w:color w:val="000000"/>
          <w:kern w:val="0"/>
          <w:szCs w:val="21"/>
        </w:rPr>
        <w:t>出每个抵押的实际供股权数量；</w:t>
      </w:r>
    </w:p>
    <w:p w:rsidR="00935316" w:rsidRDefault="00671561" w:rsidP="00935316">
      <w:pPr>
        <w:pStyle w:val="a7"/>
        <w:numPr>
          <w:ilvl w:val="1"/>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如果抵押银行没该股，不需要展示银行信息；</w:t>
      </w:r>
    </w:p>
    <w:p w:rsidR="00935316" w:rsidRDefault="00671561" w:rsidP="00935316">
      <w:pPr>
        <w:pStyle w:val="a7"/>
        <w:numPr>
          <w:ilvl w:val="1"/>
          <w:numId w:val="9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用户可以修改供股权股份数量；</w:t>
      </w:r>
    </w:p>
    <w:p w:rsidR="00352A6A" w:rsidRDefault="00352A6A" w:rsidP="00D95A93">
      <w:pPr>
        <w:pStyle w:val="4"/>
        <w:numPr>
          <w:ilvl w:val="0"/>
          <w:numId w:val="70"/>
        </w:numPr>
      </w:pPr>
      <w:r>
        <w:rPr>
          <w:rFonts w:hint="eastAsia"/>
        </w:rPr>
        <w:t>业务功能</w:t>
      </w:r>
    </w:p>
    <w:p w:rsidR="00347D98" w:rsidRPr="00347D98" w:rsidRDefault="00256297" w:rsidP="00F57FD5">
      <w:pPr>
        <w:pStyle w:val="a7"/>
        <w:numPr>
          <w:ilvl w:val="0"/>
          <w:numId w:val="278"/>
        </w:numPr>
        <w:spacing w:line="360" w:lineRule="auto"/>
        <w:ind w:firstLineChars="0"/>
        <w:rPr>
          <w:rFonts w:asciiTheme="minorEastAsia" w:hAnsiTheme="minorEastAsia"/>
        </w:rPr>
      </w:pPr>
      <w:r>
        <w:rPr>
          <w:rFonts w:asciiTheme="minorEastAsia" w:hAnsiTheme="minorEastAsia" w:hint="eastAsia"/>
          <w:lang w:val="en-AU"/>
        </w:rPr>
        <w:t>用户输入</w:t>
      </w:r>
      <w:r w:rsidR="003240E0">
        <w:rPr>
          <w:rFonts w:asciiTheme="minorEastAsia" w:hAnsiTheme="minorEastAsia" w:hint="eastAsia"/>
          <w:lang w:val="en-AU"/>
        </w:rPr>
        <w:t>原股份</w:t>
      </w:r>
      <w:r>
        <w:rPr>
          <w:rFonts w:asciiTheme="minorEastAsia" w:hAnsiTheme="minorEastAsia" w:hint="eastAsia"/>
          <w:lang w:val="en-AU"/>
        </w:rPr>
        <w:t>证券</w:t>
      </w:r>
      <w:r w:rsidR="003240E0">
        <w:rPr>
          <w:rFonts w:asciiTheme="minorEastAsia" w:hAnsiTheme="minorEastAsia" w:hint="eastAsia"/>
          <w:lang w:val="en-AU"/>
        </w:rPr>
        <w:t>代码，</w:t>
      </w:r>
      <w:r w:rsidR="00D64DF4">
        <w:rPr>
          <w:rFonts w:asciiTheme="minorEastAsia" w:hAnsiTheme="minorEastAsia" w:hint="eastAsia"/>
          <w:lang w:val="en-AU"/>
        </w:rPr>
        <w:t>可以查询出相应供股外部行权截止日期未结束</w:t>
      </w:r>
      <w:r w:rsidR="00C211A0">
        <w:rPr>
          <w:rFonts w:asciiTheme="minorEastAsia" w:hAnsiTheme="minorEastAsia" w:hint="eastAsia"/>
          <w:lang w:val="en-AU"/>
        </w:rPr>
        <w:t>的供</w:t>
      </w:r>
      <w:proofErr w:type="gramStart"/>
      <w:r w:rsidR="00C211A0">
        <w:rPr>
          <w:rFonts w:asciiTheme="minorEastAsia" w:hAnsiTheme="minorEastAsia" w:hint="eastAsia"/>
          <w:lang w:val="en-AU"/>
        </w:rPr>
        <w:t>股行动</w:t>
      </w:r>
      <w:proofErr w:type="gramEnd"/>
      <w:r w:rsidR="00C211A0">
        <w:rPr>
          <w:rFonts w:asciiTheme="minorEastAsia" w:hAnsiTheme="minorEastAsia" w:hint="eastAsia"/>
          <w:lang w:val="en-AU"/>
        </w:rPr>
        <w:t>权益分配的</w:t>
      </w:r>
      <w:r w:rsidR="00347D98">
        <w:rPr>
          <w:rFonts w:asciiTheme="minorEastAsia" w:hAnsiTheme="minorEastAsia" w:hint="eastAsia"/>
          <w:lang w:val="en-AU"/>
        </w:rPr>
        <w:t>事件，界面显示信息包括：原股份代码、供股权代码、股份登记数量、供股权数量、股权登记日、过户时间、公告编号</w:t>
      </w:r>
      <w:r w:rsidR="00C211A0">
        <w:rPr>
          <w:rFonts w:asciiTheme="minorEastAsia" w:hAnsiTheme="minorEastAsia" w:hint="eastAsia"/>
          <w:lang w:val="en-AU"/>
        </w:rPr>
        <w:t>；</w:t>
      </w:r>
    </w:p>
    <w:p w:rsidR="00347D98" w:rsidRDefault="00347D98" w:rsidP="00F57FD5">
      <w:pPr>
        <w:pStyle w:val="a7"/>
        <w:numPr>
          <w:ilvl w:val="0"/>
          <w:numId w:val="278"/>
        </w:numPr>
        <w:spacing w:line="360" w:lineRule="auto"/>
        <w:ind w:firstLineChars="0"/>
        <w:rPr>
          <w:rFonts w:asciiTheme="minorEastAsia" w:hAnsiTheme="minorEastAsia"/>
        </w:rPr>
      </w:pPr>
      <w:r>
        <w:rPr>
          <w:rFonts w:asciiTheme="minorEastAsia" w:hAnsiTheme="minorEastAsia" w:hint="eastAsia"/>
        </w:rPr>
        <w:t>选择权益分配的事件</w:t>
      </w:r>
      <w:r w:rsidR="005254C4">
        <w:rPr>
          <w:rFonts w:asciiTheme="minorEastAsia" w:hAnsiTheme="minorEastAsia" w:hint="eastAsia"/>
        </w:rPr>
        <w:t>后</w:t>
      </w:r>
      <w:r>
        <w:rPr>
          <w:rFonts w:asciiTheme="minorEastAsia" w:hAnsiTheme="minorEastAsia" w:hint="eastAsia"/>
        </w:rPr>
        <w:t>，用户可以维护</w:t>
      </w:r>
      <w:r w:rsidR="005254C4">
        <w:rPr>
          <w:rFonts w:asciiTheme="minorEastAsia" w:hAnsiTheme="minorEastAsia" w:hint="eastAsia"/>
        </w:rPr>
        <w:t>该事件</w:t>
      </w:r>
      <w:r>
        <w:rPr>
          <w:rFonts w:asciiTheme="minorEastAsia" w:hAnsiTheme="minorEastAsia" w:hint="eastAsia"/>
        </w:rPr>
        <w:t>相关的信息；</w:t>
      </w:r>
    </w:p>
    <w:p w:rsidR="00F614B5" w:rsidRDefault="00F614B5" w:rsidP="00BA0205">
      <w:pPr>
        <w:pStyle w:val="a7"/>
        <w:numPr>
          <w:ilvl w:val="0"/>
          <w:numId w:val="278"/>
        </w:numPr>
        <w:spacing w:line="360" w:lineRule="auto"/>
        <w:ind w:firstLineChars="0"/>
        <w:rPr>
          <w:rFonts w:asciiTheme="minorEastAsia" w:hAnsiTheme="minorEastAsia"/>
        </w:rPr>
      </w:pPr>
      <w:r>
        <w:rPr>
          <w:rFonts w:asciiTheme="minorEastAsia" w:hAnsiTheme="minorEastAsia" w:hint="eastAsia"/>
        </w:rPr>
        <w:t>如果有抵押银行的供股权数量，</w:t>
      </w:r>
      <w:r w:rsidR="00220D0B">
        <w:rPr>
          <w:rFonts w:asciiTheme="minorEastAsia" w:hAnsiTheme="minorEastAsia" w:hint="eastAsia"/>
        </w:rPr>
        <w:t>系统按抵押银行在股权登记日当天的持仓数量及供股权分配比例计算出每个抵押银行的供股权分配数量</w:t>
      </w:r>
      <w:r>
        <w:rPr>
          <w:rFonts w:asciiTheme="minorEastAsia" w:hAnsiTheme="minorEastAsia" w:hint="eastAsia"/>
        </w:rPr>
        <w:t>；</w:t>
      </w:r>
    </w:p>
    <w:p w:rsidR="00935316" w:rsidRDefault="00220D0B" w:rsidP="00935316">
      <w:pPr>
        <w:pStyle w:val="a7"/>
        <w:numPr>
          <w:ilvl w:val="1"/>
          <w:numId w:val="278"/>
        </w:numPr>
        <w:spacing w:line="360" w:lineRule="auto"/>
        <w:ind w:firstLineChars="0"/>
        <w:rPr>
          <w:rFonts w:asciiTheme="minorEastAsia" w:hAnsiTheme="minorEastAsia"/>
        </w:rPr>
      </w:pPr>
      <w:r>
        <w:rPr>
          <w:rFonts w:asciiTheme="minorEastAsia" w:hAnsiTheme="minorEastAsia" w:hint="eastAsia"/>
        </w:rPr>
        <w:t>用户可以修改</w:t>
      </w:r>
      <w:r w:rsidR="00F614B5">
        <w:rPr>
          <w:rFonts w:asciiTheme="minorEastAsia" w:hAnsiTheme="minorEastAsia" w:hint="eastAsia"/>
        </w:rPr>
        <w:t>供股权数量；</w:t>
      </w:r>
    </w:p>
    <w:p w:rsidR="00935316" w:rsidRDefault="00F614B5" w:rsidP="00935316">
      <w:pPr>
        <w:pStyle w:val="a7"/>
        <w:numPr>
          <w:ilvl w:val="1"/>
          <w:numId w:val="278"/>
        </w:numPr>
        <w:spacing w:line="360" w:lineRule="auto"/>
        <w:ind w:firstLineChars="0"/>
        <w:rPr>
          <w:rFonts w:asciiTheme="minorEastAsia" w:hAnsiTheme="minorEastAsia"/>
        </w:rPr>
      </w:pPr>
      <w:r>
        <w:rPr>
          <w:rFonts w:asciiTheme="minorEastAsia" w:hAnsiTheme="minorEastAsia" w:hint="eastAsia"/>
        </w:rPr>
        <w:t>系统自动合计所有银行供股权数量；</w:t>
      </w:r>
    </w:p>
    <w:p w:rsidR="00935316" w:rsidRDefault="00F614B5" w:rsidP="00935316">
      <w:pPr>
        <w:pStyle w:val="a7"/>
        <w:numPr>
          <w:ilvl w:val="1"/>
          <w:numId w:val="278"/>
        </w:numPr>
        <w:spacing w:line="360" w:lineRule="auto"/>
        <w:ind w:firstLineChars="0"/>
        <w:rPr>
          <w:rFonts w:asciiTheme="minorEastAsia" w:hAnsiTheme="minorEastAsia"/>
        </w:rPr>
      </w:pPr>
      <w:r>
        <w:rPr>
          <w:rFonts w:asciiTheme="minorEastAsia" w:hAnsiTheme="minorEastAsia" w:hint="eastAsia"/>
        </w:rPr>
        <w:t>以合计数据更新列表上方的“银行供股权数量”；</w:t>
      </w:r>
    </w:p>
    <w:p w:rsidR="00352A6A" w:rsidRPr="00F57FD5" w:rsidRDefault="00352A6A" w:rsidP="00F57FD5">
      <w:pPr>
        <w:pStyle w:val="a7"/>
        <w:numPr>
          <w:ilvl w:val="0"/>
          <w:numId w:val="278"/>
        </w:numPr>
        <w:spacing w:line="360" w:lineRule="auto"/>
        <w:ind w:firstLineChars="0"/>
        <w:rPr>
          <w:rFonts w:asciiTheme="minorEastAsia" w:hAnsiTheme="minorEastAsia"/>
        </w:rPr>
      </w:pPr>
      <w:r>
        <w:rPr>
          <w:rFonts w:hint="eastAsia"/>
          <w:lang w:val="en-AU"/>
        </w:rPr>
        <w:t>系统</w:t>
      </w:r>
      <w:r w:rsidR="00D64DF4">
        <w:rPr>
          <w:rFonts w:hint="eastAsia"/>
          <w:lang w:val="en-AU"/>
        </w:rPr>
        <w:t>能</w:t>
      </w:r>
      <w:r>
        <w:rPr>
          <w:rFonts w:hint="eastAsia"/>
          <w:lang w:val="en-AU"/>
        </w:rPr>
        <w:t>保存</w:t>
      </w:r>
      <w:r w:rsidR="00D64DF4">
        <w:rPr>
          <w:rFonts w:hint="eastAsia"/>
          <w:lang w:val="en-AU"/>
        </w:rPr>
        <w:t>手工维护个息</w:t>
      </w:r>
      <w:r>
        <w:rPr>
          <w:rFonts w:hint="eastAsia"/>
          <w:lang w:val="en-AU"/>
        </w:rPr>
        <w:t>；</w:t>
      </w:r>
    </w:p>
    <w:p w:rsidR="00F57FD5" w:rsidRPr="00F57FD5" w:rsidRDefault="00F57FD5" w:rsidP="00F57FD5">
      <w:pPr>
        <w:pStyle w:val="a7"/>
        <w:numPr>
          <w:ilvl w:val="1"/>
          <w:numId w:val="278"/>
        </w:numPr>
        <w:spacing w:line="360" w:lineRule="auto"/>
        <w:ind w:firstLineChars="0"/>
        <w:rPr>
          <w:rFonts w:asciiTheme="minorEastAsia" w:hAnsiTheme="minorEastAsia"/>
        </w:rPr>
      </w:pPr>
      <w:r>
        <w:rPr>
          <w:rFonts w:asciiTheme="minorEastAsia" w:hAnsiTheme="minorEastAsia" w:hint="eastAsia"/>
        </w:rPr>
        <w:t>如果</w:t>
      </w:r>
      <w:r>
        <w:rPr>
          <w:rFonts w:asciiTheme="minorEastAsia" w:hAnsiTheme="minorEastAsia" w:cs="华文仿宋" w:hint="eastAsia"/>
          <w:color w:val="000000"/>
          <w:kern w:val="0"/>
          <w:szCs w:val="21"/>
        </w:rPr>
        <w:t>抵押银行股份数量&gt;0,</w:t>
      </w:r>
      <w:r w:rsidRPr="00F57FD5">
        <w:rPr>
          <w:rFonts w:asciiTheme="minorEastAsia" w:hAnsiTheme="minorEastAsia" w:cs="华文仿宋" w:hint="eastAsia"/>
          <w:color w:val="000000"/>
          <w:kern w:val="0"/>
          <w:szCs w:val="21"/>
        </w:rPr>
        <w:t xml:space="preserve"> </w:t>
      </w:r>
      <w:r>
        <w:rPr>
          <w:rFonts w:asciiTheme="minorEastAsia" w:hAnsiTheme="minorEastAsia" w:cs="华文仿宋" w:hint="eastAsia"/>
          <w:color w:val="000000"/>
          <w:kern w:val="0"/>
          <w:szCs w:val="21"/>
        </w:rPr>
        <w:t>银行供股数量也应该&gt;0，否则系统提示用户，不能保存维护数据；</w:t>
      </w:r>
    </w:p>
    <w:p w:rsidR="00F57FD5" w:rsidRPr="00BA0205" w:rsidRDefault="00F57FD5" w:rsidP="00F57FD5">
      <w:pPr>
        <w:pStyle w:val="a7"/>
        <w:numPr>
          <w:ilvl w:val="1"/>
          <w:numId w:val="278"/>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如果[</w:t>
      </w:r>
      <w:r w:rsidR="00B754B7">
        <w:rPr>
          <w:rFonts w:hint="eastAsia"/>
          <w:lang w:val="en-AU"/>
        </w:rPr>
        <w:t>（</w:t>
      </w:r>
      <w:r>
        <w:rPr>
          <w:rFonts w:asciiTheme="minorEastAsia" w:hAnsiTheme="minorEastAsia" w:cs="华文仿宋" w:hint="eastAsia"/>
          <w:color w:val="000000"/>
          <w:kern w:val="0"/>
          <w:szCs w:val="21"/>
        </w:rPr>
        <w:t xml:space="preserve">抵押银行股份数量 * </w:t>
      </w:r>
      <w:r w:rsidR="00B754B7">
        <w:rPr>
          <w:rFonts w:asciiTheme="minorEastAsia" w:hAnsiTheme="minorEastAsia" w:cs="华文仿宋" w:hint="eastAsia"/>
          <w:color w:val="000000"/>
          <w:kern w:val="0"/>
          <w:szCs w:val="21"/>
        </w:rPr>
        <w:t>供股权分配比例</w:t>
      </w:r>
      <w:r w:rsidR="00B754B7">
        <w:rPr>
          <w:rFonts w:asciiTheme="minorEastAsia" w:hAnsiTheme="minorEastAsia" w:hint="eastAsia"/>
          <w:lang w:val="en-AU"/>
        </w:rPr>
        <w:t xml:space="preserve">）/ </w:t>
      </w:r>
      <w:r w:rsidR="00B754B7">
        <w:rPr>
          <w:rFonts w:asciiTheme="minorEastAsia" w:hAnsiTheme="minorEastAsia" w:cs="华文仿宋" w:hint="eastAsia"/>
          <w:color w:val="000000"/>
          <w:kern w:val="0"/>
          <w:szCs w:val="21"/>
        </w:rPr>
        <w:t>银行供股数量] 误差在0.01以上，须提醒用户，确认数据输入的准确性（“请您确认输入的[银行供股数量]是否正确？”，Y则继续）；</w:t>
      </w:r>
    </w:p>
    <w:p w:rsidR="00BA0205" w:rsidRPr="00240CD6" w:rsidRDefault="00BA0205" w:rsidP="00F57FD5">
      <w:pPr>
        <w:pStyle w:val="a7"/>
        <w:numPr>
          <w:ilvl w:val="1"/>
          <w:numId w:val="278"/>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系统保存抵押银行的供股权明细，以便在复核后把供</w:t>
      </w:r>
      <w:proofErr w:type="gramStart"/>
      <w:r>
        <w:rPr>
          <w:rFonts w:asciiTheme="minorEastAsia" w:hAnsiTheme="minorEastAsia" w:cs="华文仿宋" w:hint="eastAsia"/>
          <w:color w:val="000000"/>
          <w:kern w:val="0"/>
          <w:szCs w:val="21"/>
        </w:rPr>
        <w:t>股供资产</w:t>
      </w:r>
      <w:proofErr w:type="gramEnd"/>
      <w:r>
        <w:rPr>
          <w:rFonts w:asciiTheme="minorEastAsia" w:hAnsiTheme="minorEastAsia" w:cs="华文仿宋" w:hint="eastAsia"/>
          <w:color w:val="000000"/>
          <w:kern w:val="0"/>
          <w:szCs w:val="21"/>
        </w:rPr>
        <w:t>记录到抵押银行资产；</w:t>
      </w:r>
    </w:p>
    <w:p w:rsidR="00352A6A" w:rsidRPr="00525E98" w:rsidRDefault="00352A6A" w:rsidP="00F57FD5">
      <w:pPr>
        <w:pStyle w:val="a7"/>
        <w:numPr>
          <w:ilvl w:val="0"/>
          <w:numId w:val="278"/>
        </w:numPr>
        <w:spacing w:line="360" w:lineRule="auto"/>
        <w:ind w:firstLineChars="0"/>
        <w:rPr>
          <w:rFonts w:asciiTheme="minorEastAsia" w:hAnsiTheme="minorEastAsia"/>
        </w:rPr>
      </w:pPr>
      <w:r>
        <w:rPr>
          <w:rFonts w:hint="eastAsia"/>
          <w:lang w:val="en-AU"/>
        </w:rPr>
        <w:t>保存设置后，系统记</w:t>
      </w:r>
      <w:proofErr w:type="gramStart"/>
      <w:r>
        <w:rPr>
          <w:rFonts w:hint="eastAsia"/>
          <w:lang w:val="en-AU"/>
        </w:rPr>
        <w:t>录供股</w:t>
      </w:r>
      <w:r w:rsidR="00D64DF4">
        <w:rPr>
          <w:rFonts w:hint="eastAsia"/>
          <w:lang w:val="en-AU"/>
        </w:rPr>
        <w:t>维护</w:t>
      </w:r>
      <w:proofErr w:type="gramEnd"/>
      <w:r>
        <w:rPr>
          <w:rFonts w:hint="eastAsia"/>
          <w:lang w:val="en-AU"/>
        </w:rPr>
        <w:t>日志：</w:t>
      </w:r>
      <w:r w:rsidR="00010F39">
        <w:rPr>
          <w:rFonts w:hint="eastAsia"/>
          <w:lang w:val="en-AU"/>
        </w:rPr>
        <w:t>包括维护人、维护日期、维护时间、证券代码、行动事件（</w:t>
      </w:r>
      <w:proofErr w:type="gramStart"/>
      <w:r w:rsidR="00010F39">
        <w:rPr>
          <w:rFonts w:hint="eastAsia"/>
          <w:lang w:val="en-AU"/>
        </w:rPr>
        <w:t>股供权益</w:t>
      </w:r>
      <w:proofErr w:type="gramEnd"/>
      <w:r w:rsidR="00010F39">
        <w:rPr>
          <w:rFonts w:hint="eastAsia"/>
          <w:lang w:val="en-AU"/>
        </w:rPr>
        <w:t>分配</w:t>
      </w:r>
      <w:r w:rsidR="00010F39">
        <w:rPr>
          <w:rFonts w:asciiTheme="minorEastAsia" w:hAnsiTheme="minorEastAsia" w:hint="eastAsia"/>
          <w:lang w:val="en-AU"/>
        </w:rPr>
        <w:t>）</w:t>
      </w:r>
      <w:r>
        <w:rPr>
          <w:rFonts w:hint="eastAsia"/>
          <w:lang w:val="en-AU"/>
        </w:rPr>
        <w:t>；</w:t>
      </w:r>
    </w:p>
    <w:p w:rsidR="00352A6A" w:rsidRDefault="00352A6A" w:rsidP="00352A6A">
      <w:pPr>
        <w:pStyle w:val="3"/>
        <w:ind w:leftChars="100" w:left="210"/>
      </w:pPr>
      <w:bookmarkStart w:id="52" w:name="_Toc296808724"/>
      <w:r>
        <w:rPr>
          <w:rFonts w:hint="eastAsia"/>
        </w:rPr>
        <w:lastRenderedPageBreak/>
        <w:t>F7</w:t>
      </w:r>
      <w:r w:rsidR="00D64DF4">
        <w:rPr>
          <w:rFonts w:hint="eastAsia"/>
        </w:rPr>
        <w:t>.2</w:t>
      </w:r>
      <w:r>
        <w:rPr>
          <w:rFonts w:hint="eastAsia"/>
        </w:rPr>
        <w:t>供股</w:t>
      </w:r>
      <w:r w:rsidR="0008417B">
        <w:rPr>
          <w:rFonts w:hint="eastAsia"/>
        </w:rPr>
        <w:t>权益</w:t>
      </w:r>
      <w:r w:rsidR="00D64DF4">
        <w:rPr>
          <w:rFonts w:hint="eastAsia"/>
        </w:rPr>
        <w:t>数据复核</w:t>
      </w:r>
      <w:bookmarkEnd w:id="52"/>
    </w:p>
    <w:p w:rsidR="00352A6A" w:rsidRDefault="00352A6A" w:rsidP="006734D2">
      <w:pPr>
        <w:pStyle w:val="4"/>
        <w:numPr>
          <w:ilvl w:val="0"/>
          <w:numId w:val="94"/>
        </w:numPr>
      </w:pPr>
      <w:r>
        <w:rPr>
          <w:rFonts w:hint="eastAsia"/>
        </w:rPr>
        <w:t>业务描述</w:t>
      </w:r>
    </w:p>
    <w:p w:rsidR="00352A6A" w:rsidRDefault="008C64C4" w:rsidP="00352A6A">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供</w:t>
      </w:r>
      <w:proofErr w:type="gramStart"/>
      <w:r>
        <w:rPr>
          <w:rFonts w:asciiTheme="minorEastAsia" w:hAnsiTheme="minorEastAsia" w:cs="华文仿宋" w:hint="eastAsia"/>
          <w:color w:val="000000"/>
          <w:kern w:val="0"/>
          <w:szCs w:val="21"/>
        </w:rPr>
        <w:t>股行动</w:t>
      </w:r>
      <w:proofErr w:type="gramEnd"/>
      <w:r>
        <w:rPr>
          <w:rFonts w:asciiTheme="minorEastAsia" w:hAnsiTheme="minorEastAsia" w:cs="华文仿宋" w:hint="eastAsia"/>
          <w:color w:val="000000"/>
          <w:kern w:val="0"/>
          <w:szCs w:val="21"/>
        </w:rPr>
        <w:t>权益分配事件在读取CCASS权益数据后，手工补充了各</w:t>
      </w:r>
      <w:proofErr w:type="gramStart"/>
      <w:r>
        <w:rPr>
          <w:rFonts w:asciiTheme="minorEastAsia" w:hAnsiTheme="minorEastAsia" w:cs="华文仿宋" w:hint="eastAsia"/>
          <w:color w:val="000000"/>
          <w:kern w:val="0"/>
          <w:szCs w:val="21"/>
        </w:rPr>
        <w:t>类关键</w:t>
      </w:r>
      <w:proofErr w:type="gramEnd"/>
      <w:r>
        <w:rPr>
          <w:rFonts w:asciiTheme="minorEastAsia" w:hAnsiTheme="minorEastAsia" w:cs="华文仿宋" w:hint="eastAsia"/>
          <w:color w:val="000000"/>
          <w:kern w:val="0"/>
          <w:szCs w:val="21"/>
        </w:rPr>
        <w:t>信息后，需要对行动信息做数据复据，如果需要的信息有一类不完整，后续的业务无法顺利控制，数据复核不能过通过。</w:t>
      </w:r>
    </w:p>
    <w:p w:rsidR="00994AB8" w:rsidRDefault="00994AB8" w:rsidP="00352A6A">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权益数据复核后，系统则根据该事件的信息生成未来需要执行的任务，主要是交易变动任务、行权任务。</w:t>
      </w:r>
    </w:p>
    <w:p w:rsidR="00B83C9F" w:rsidRPr="00994AB8" w:rsidRDefault="00B83C9F" w:rsidP="00352A6A">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对于特殊业务的需要特殊处理，比如：供</w:t>
      </w:r>
      <w:proofErr w:type="gramStart"/>
      <w:r>
        <w:rPr>
          <w:rFonts w:asciiTheme="minorEastAsia" w:hAnsiTheme="minorEastAsia" w:cs="华文仿宋" w:hint="eastAsia"/>
          <w:color w:val="000000"/>
          <w:kern w:val="0"/>
          <w:szCs w:val="21"/>
        </w:rPr>
        <w:t>股行动</w:t>
      </w:r>
      <w:proofErr w:type="gramEnd"/>
      <w:r>
        <w:rPr>
          <w:rFonts w:asciiTheme="minorEastAsia" w:hAnsiTheme="minorEastAsia" w:cs="华文仿宋" w:hint="eastAsia"/>
          <w:color w:val="000000"/>
          <w:kern w:val="0"/>
          <w:szCs w:val="21"/>
        </w:rPr>
        <w:t>中类别为“股权登记日无券”（即手工输入的数据），复核后因此无需作权益的分派，可以直接跳过权益分派、确认动作，可以把其状态直接置为“已确认”。</w:t>
      </w:r>
    </w:p>
    <w:p w:rsidR="00352A6A" w:rsidRDefault="00352A6A" w:rsidP="006734D2">
      <w:pPr>
        <w:pStyle w:val="4"/>
        <w:numPr>
          <w:ilvl w:val="0"/>
          <w:numId w:val="94"/>
        </w:numPr>
      </w:pPr>
      <w:r>
        <w:rPr>
          <w:rFonts w:hint="eastAsia"/>
        </w:rPr>
        <w:t>用户界面</w:t>
      </w:r>
    </w:p>
    <w:p w:rsidR="00352A6A" w:rsidRDefault="006D7121" w:rsidP="00352A6A">
      <w:r>
        <w:object w:dxaOrig="9542" w:dyaOrig="7037">
          <v:shape id="_x0000_i1051" type="#_x0000_t75" style="width:414.75pt;height:306.75pt" o:ole="">
            <v:imagedata r:id="rId59" o:title=""/>
          </v:shape>
          <o:OLEObject Type="Embed" ProgID="Visio.Drawing.11" ShapeID="_x0000_i1051" DrawAspect="Content" ObjectID="_1402388540" r:id="rId60"/>
        </w:object>
      </w:r>
    </w:p>
    <w:p w:rsidR="00352A6A" w:rsidRDefault="00352A6A" w:rsidP="00352A6A"/>
    <w:p w:rsidR="00352A6A" w:rsidRDefault="00352A6A" w:rsidP="00352A6A">
      <w:pPr>
        <w:rPr>
          <w:b/>
        </w:rPr>
      </w:pPr>
      <w:r w:rsidRPr="00164855">
        <w:rPr>
          <w:rFonts w:hint="eastAsia"/>
          <w:b/>
        </w:rPr>
        <w:t>界面说明</w:t>
      </w:r>
      <w:r>
        <w:rPr>
          <w:rFonts w:hint="eastAsia"/>
          <w:b/>
        </w:rPr>
        <w:t>：</w:t>
      </w:r>
    </w:p>
    <w:p w:rsidR="00DA3A48" w:rsidRPr="00DA3A48" w:rsidRDefault="00DA3A48" w:rsidP="006734D2">
      <w:pPr>
        <w:pStyle w:val="a7"/>
        <w:numPr>
          <w:ilvl w:val="0"/>
          <w:numId w:val="95"/>
        </w:numPr>
        <w:spacing w:line="360" w:lineRule="auto"/>
        <w:ind w:firstLineChars="0"/>
        <w:rPr>
          <w:rFonts w:asciiTheme="minorEastAsia" w:hAnsiTheme="minorEastAsia"/>
        </w:rPr>
      </w:pPr>
      <w:r>
        <w:rPr>
          <w:rFonts w:hint="eastAsia"/>
          <w:lang w:val="en-AU"/>
        </w:rPr>
        <w:lastRenderedPageBreak/>
        <w:t>项目内容来源分为：文件自动获得（</w:t>
      </w:r>
      <w:r>
        <w:rPr>
          <w:rFonts w:hint="eastAsia"/>
          <w:lang w:val="en-AU"/>
        </w:rPr>
        <w:t>CCASS</w:t>
      </w:r>
      <w:r>
        <w:rPr>
          <w:rFonts w:hint="eastAsia"/>
          <w:lang w:val="en-AU"/>
        </w:rPr>
        <w:t>）、手工维护、系统计算；</w:t>
      </w:r>
    </w:p>
    <w:p w:rsidR="00DA3A48" w:rsidRPr="00BD4416" w:rsidRDefault="00DA3A48" w:rsidP="006734D2">
      <w:pPr>
        <w:pStyle w:val="a7"/>
        <w:numPr>
          <w:ilvl w:val="0"/>
          <w:numId w:val="95"/>
        </w:numPr>
        <w:spacing w:line="360" w:lineRule="auto"/>
        <w:ind w:firstLineChars="0"/>
        <w:rPr>
          <w:rFonts w:asciiTheme="minorEastAsia" w:hAnsiTheme="minorEastAsia"/>
        </w:rPr>
      </w:pPr>
      <w:r>
        <w:rPr>
          <w:rFonts w:hint="eastAsia"/>
        </w:rPr>
        <w:t>状态分为已获得（用打勾表示）与未获得（用</w:t>
      </w:r>
      <w:proofErr w:type="gramStart"/>
      <w:r>
        <w:rPr>
          <w:rFonts w:hint="eastAsia"/>
        </w:rPr>
        <w:t>打叉</w:t>
      </w:r>
      <w:proofErr w:type="gramEnd"/>
      <w:r>
        <w:rPr>
          <w:rFonts w:hint="eastAsia"/>
        </w:rPr>
        <w:t>表示）；</w:t>
      </w:r>
    </w:p>
    <w:p w:rsidR="00BD4416" w:rsidRPr="00240CD6" w:rsidRDefault="00BD4416" w:rsidP="006734D2">
      <w:pPr>
        <w:pStyle w:val="a7"/>
        <w:numPr>
          <w:ilvl w:val="0"/>
          <w:numId w:val="95"/>
        </w:numPr>
        <w:spacing w:line="360" w:lineRule="auto"/>
        <w:ind w:firstLineChars="0"/>
        <w:rPr>
          <w:rFonts w:asciiTheme="minorEastAsia" w:hAnsiTheme="minorEastAsia"/>
        </w:rPr>
      </w:pPr>
      <w:r>
        <w:rPr>
          <w:rFonts w:hint="eastAsia"/>
        </w:rPr>
        <w:t>点击“短信补充”后，系统弹出相关界面，参见</w:t>
      </w:r>
      <w:r>
        <w:rPr>
          <w:rFonts w:hint="eastAsia"/>
        </w:rPr>
        <w:t>F7.22</w:t>
      </w:r>
    </w:p>
    <w:p w:rsidR="00DA3A48" w:rsidRPr="00164855" w:rsidRDefault="00DA3A48" w:rsidP="00352A6A">
      <w:pPr>
        <w:rPr>
          <w:b/>
        </w:rPr>
      </w:pPr>
    </w:p>
    <w:p w:rsidR="00352A6A" w:rsidRDefault="00352A6A" w:rsidP="006734D2">
      <w:pPr>
        <w:pStyle w:val="4"/>
        <w:numPr>
          <w:ilvl w:val="0"/>
          <w:numId w:val="94"/>
        </w:numPr>
      </w:pPr>
      <w:r>
        <w:rPr>
          <w:rFonts w:hint="eastAsia"/>
        </w:rPr>
        <w:t>业务功能</w:t>
      </w:r>
    </w:p>
    <w:p w:rsidR="00DA3A48" w:rsidRPr="00E86EE6" w:rsidRDefault="00DA3A48" w:rsidP="00B83C9F">
      <w:pPr>
        <w:pStyle w:val="a7"/>
        <w:numPr>
          <w:ilvl w:val="0"/>
          <w:numId w:val="270"/>
        </w:numPr>
        <w:spacing w:line="360" w:lineRule="auto"/>
        <w:ind w:firstLineChars="0"/>
        <w:rPr>
          <w:rFonts w:asciiTheme="minorEastAsia" w:hAnsiTheme="minorEastAsia"/>
        </w:rPr>
      </w:pPr>
      <w:r>
        <w:rPr>
          <w:rFonts w:hint="eastAsia"/>
          <w:lang w:val="en-AU"/>
        </w:rPr>
        <w:t>系统</w:t>
      </w:r>
      <w:r w:rsidRPr="00AD0051">
        <w:rPr>
          <w:rFonts w:hint="eastAsia"/>
          <w:lang w:val="en-AU"/>
        </w:rPr>
        <w:t>显示文件解析后的所有行动内容。显示内容包括：上市公司行动类别、执行类别、</w:t>
      </w:r>
      <w:r>
        <w:rPr>
          <w:rFonts w:hint="eastAsia"/>
          <w:lang w:val="en-AU"/>
        </w:rPr>
        <w:t>行动阶段、</w:t>
      </w:r>
      <w:r w:rsidRPr="00AD0051">
        <w:rPr>
          <w:rFonts w:hint="eastAsia"/>
          <w:lang w:val="en-AU"/>
        </w:rPr>
        <w:t>证券代码、证券名称、币种、日期</w:t>
      </w:r>
      <w:r>
        <w:rPr>
          <w:rFonts w:hint="eastAsia"/>
          <w:lang w:val="en-AU"/>
        </w:rPr>
        <w:t>（文件日期）、</w:t>
      </w:r>
      <w:r w:rsidRPr="00AD0051">
        <w:rPr>
          <w:rFonts w:hint="eastAsia"/>
          <w:lang w:val="en-AU"/>
        </w:rPr>
        <w:t>复核</w:t>
      </w:r>
      <w:r>
        <w:rPr>
          <w:rFonts w:hint="eastAsia"/>
          <w:lang w:val="en-AU"/>
        </w:rPr>
        <w:t>人、复核时间</w:t>
      </w:r>
      <w:r>
        <w:rPr>
          <w:rFonts w:asciiTheme="minorEastAsia" w:hAnsiTheme="minorEastAsia" w:hint="eastAsia"/>
        </w:rPr>
        <w:t>，但不限于以上内容</w:t>
      </w:r>
      <w:r>
        <w:rPr>
          <w:rFonts w:hint="eastAsia"/>
          <w:lang w:val="en-AU"/>
        </w:rPr>
        <w:t>；</w:t>
      </w:r>
    </w:p>
    <w:p w:rsidR="00852C48" w:rsidRDefault="00DA3A48" w:rsidP="00B83C9F">
      <w:pPr>
        <w:pStyle w:val="a7"/>
        <w:numPr>
          <w:ilvl w:val="0"/>
          <w:numId w:val="270"/>
        </w:numPr>
        <w:spacing w:line="360" w:lineRule="auto"/>
        <w:ind w:firstLineChars="0"/>
        <w:rPr>
          <w:rFonts w:asciiTheme="minorEastAsia" w:hAnsiTheme="minorEastAsia"/>
        </w:rPr>
      </w:pPr>
      <w:r>
        <w:rPr>
          <w:rFonts w:asciiTheme="minorEastAsia" w:hAnsiTheme="minorEastAsia" w:hint="eastAsia"/>
        </w:rPr>
        <w:t>用户点击一个</w:t>
      </w:r>
      <w:r w:rsidR="00852C48">
        <w:rPr>
          <w:rFonts w:asciiTheme="minorEastAsia" w:hAnsiTheme="minorEastAsia" w:hint="eastAsia"/>
        </w:rPr>
        <w:t>供</w:t>
      </w:r>
      <w:proofErr w:type="gramStart"/>
      <w:r w:rsidR="00852C48">
        <w:rPr>
          <w:rFonts w:asciiTheme="minorEastAsia" w:hAnsiTheme="minorEastAsia" w:hint="eastAsia"/>
        </w:rPr>
        <w:t>股</w:t>
      </w:r>
      <w:r>
        <w:rPr>
          <w:rFonts w:asciiTheme="minorEastAsia" w:hAnsiTheme="minorEastAsia" w:hint="eastAsia"/>
        </w:rPr>
        <w:t>行动</w:t>
      </w:r>
      <w:proofErr w:type="gramEnd"/>
      <w:r w:rsidR="00852C48">
        <w:rPr>
          <w:rFonts w:asciiTheme="minorEastAsia" w:hAnsiTheme="minorEastAsia" w:hint="eastAsia"/>
        </w:rPr>
        <w:t>事件后，系统将</w:t>
      </w:r>
      <w:proofErr w:type="gramStart"/>
      <w:r w:rsidR="00852C48">
        <w:rPr>
          <w:rFonts w:asciiTheme="minorEastAsia" w:hAnsiTheme="minorEastAsia" w:hint="eastAsia"/>
        </w:rPr>
        <w:t>此供股</w:t>
      </w:r>
      <w:r>
        <w:rPr>
          <w:rFonts w:asciiTheme="minorEastAsia" w:hAnsiTheme="minorEastAsia" w:hint="eastAsia"/>
        </w:rPr>
        <w:t>行动</w:t>
      </w:r>
      <w:proofErr w:type="gramEnd"/>
      <w:r w:rsidR="00852C48">
        <w:rPr>
          <w:rFonts w:asciiTheme="minorEastAsia" w:hAnsiTheme="minorEastAsia" w:hint="eastAsia"/>
        </w:rPr>
        <w:t>事件</w:t>
      </w:r>
      <w:r>
        <w:rPr>
          <w:rFonts w:asciiTheme="minorEastAsia" w:hAnsiTheme="minorEastAsia" w:hint="eastAsia"/>
        </w:rPr>
        <w:t>主要信息显示在下</w:t>
      </w:r>
      <w:r w:rsidR="00852C48">
        <w:rPr>
          <w:rFonts w:asciiTheme="minorEastAsia" w:hAnsiTheme="minorEastAsia" w:hint="eastAsia"/>
        </w:rPr>
        <w:t>面，</w:t>
      </w:r>
      <w:r w:rsidR="00E314FE">
        <w:rPr>
          <w:rFonts w:asciiTheme="minorEastAsia" w:hAnsiTheme="minorEastAsia" w:hint="eastAsia"/>
        </w:rPr>
        <w:t>对已完成的状态用“打勾表示”，未完成的状态用“</w:t>
      </w:r>
      <w:proofErr w:type="gramStart"/>
      <w:r w:rsidR="00E314FE">
        <w:rPr>
          <w:rFonts w:asciiTheme="minorEastAsia" w:hAnsiTheme="minorEastAsia" w:hint="eastAsia"/>
        </w:rPr>
        <w:t>打叉</w:t>
      </w:r>
      <w:proofErr w:type="gramEnd"/>
      <w:r w:rsidR="00E314FE">
        <w:rPr>
          <w:rFonts w:asciiTheme="minorEastAsia" w:hAnsiTheme="minorEastAsia" w:hint="eastAsia"/>
        </w:rPr>
        <w:t>表示”，</w:t>
      </w:r>
      <w:r w:rsidR="00852C48">
        <w:rPr>
          <w:rFonts w:asciiTheme="minorEastAsia" w:hAnsiTheme="minorEastAsia" w:hint="eastAsia"/>
        </w:rPr>
        <w:t>行动主要内容包括</w:t>
      </w:r>
      <w:r w:rsidR="00E314FE">
        <w:rPr>
          <w:rFonts w:asciiTheme="minorEastAsia" w:hAnsiTheme="minorEastAsia" w:hint="eastAsia"/>
        </w:rPr>
        <w:t>：</w:t>
      </w:r>
      <w:r>
        <w:rPr>
          <w:rFonts w:asciiTheme="minorEastAsia" w:hAnsiTheme="minorEastAsia" w:hint="eastAsia"/>
        </w:rPr>
        <w:t>。</w:t>
      </w:r>
    </w:p>
    <w:tbl>
      <w:tblPr>
        <w:tblStyle w:val="-110"/>
        <w:tblW w:w="8504" w:type="dxa"/>
        <w:tblLook w:val="04A0"/>
      </w:tblPr>
      <w:tblGrid>
        <w:gridCol w:w="2235"/>
        <w:gridCol w:w="850"/>
        <w:gridCol w:w="1656"/>
        <w:gridCol w:w="1179"/>
        <w:gridCol w:w="2584"/>
      </w:tblGrid>
      <w:tr w:rsidR="00852C48" w:rsidRPr="009D2C21" w:rsidTr="00E314FE">
        <w:trPr>
          <w:cnfStyle w:val="100000000000"/>
        </w:trPr>
        <w:tc>
          <w:tcPr>
            <w:cnfStyle w:val="001000000000"/>
            <w:tcW w:w="2235" w:type="dxa"/>
            <w:shd w:val="clear" w:color="auto" w:fill="D9D9D9" w:themeFill="background1" w:themeFillShade="D9"/>
          </w:tcPr>
          <w:p w:rsidR="00852C48" w:rsidRPr="009D2C21" w:rsidRDefault="00852C48" w:rsidP="00354F8C">
            <w:pPr>
              <w:spacing w:line="276" w:lineRule="auto"/>
              <w:rPr>
                <w:color w:val="C00000"/>
              </w:rPr>
            </w:pPr>
            <w:r>
              <w:rPr>
                <w:rFonts w:hint="eastAsia"/>
                <w:color w:val="C00000"/>
              </w:rPr>
              <w:t>关键项目</w:t>
            </w:r>
          </w:p>
        </w:tc>
        <w:tc>
          <w:tcPr>
            <w:tcW w:w="850" w:type="dxa"/>
            <w:shd w:val="clear" w:color="auto" w:fill="D9D9D9" w:themeFill="background1" w:themeFillShade="D9"/>
          </w:tcPr>
          <w:p w:rsidR="00852C48" w:rsidRPr="009D2C21" w:rsidRDefault="00852C48" w:rsidP="00852C48">
            <w:pPr>
              <w:spacing w:line="276" w:lineRule="auto"/>
              <w:cnfStyle w:val="100000000000"/>
              <w:rPr>
                <w:color w:val="C00000"/>
              </w:rPr>
            </w:pPr>
            <w:r>
              <w:rPr>
                <w:rFonts w:hint="eastAsia"/>
                <w:color w:val="C00000"/>
              </w:rPr>
              <w:t>内容</w:t>
            </w:r>
          </w:p>
        </w:tc>
        <w:tc>
          <w:tcPr>
            <w:tcW w:w="1656" w:type="dxa"/>
            <w:shd w:val="clear" w:color="auto" w:fill="D9D9D9" w:themeFill="background1" w:themeFillShade="D9"/>
          </w:tcPr>
          <w:p w:rsidR="00852C48" w:rsidRPr="009D2C21" w:rsidRDefault="00852C48" w:rsidP="00354F8C">
            <w:pPr>
              <w:spacing w:line="276" w:lineRule="auto"/>
              <w:cnfStyle w:val="100000000000"/>
              <w:rPr>
                <w:color w:val="C00000"/>
              </w:rPr>
            </w:pPr>
            <w:r>
              <w:rPr>
                <w:rFonts w:hint="eastAsia"/>
                <w:color w:val="C00000"/>
              </w:rPr>
              <w:t>数据来源</w:t>
            </w:r>
          </w:p>
        </w:tc>
        <w:tc>
          <w:tcPr>
            <w:tcW w:w="1179" w:type="dxa"/>
            <w:shd w:val="clear" w:color="auto" w:fill="D9D9D9" w:themeFill="background1" w:themeFillShade="D9"/>
          </w:tcPr>
          <w:p w:rsidR="00852C48" w:rsidRPr="009D2C21" w:rsidRDefault="00852C48" w:rsidP="00E314FE">
            <w:pPr>
              <w:spacing w:line="276" w:lineRule="auto"/>
              <w:jc w:val="center"/>
              <w:cnfStyle w:val="100000000000"/>
              <w:rPr>
                <w:color w:val="C00000"/>
              </w:rPr>
            </w:pPr>
            <w:r>
              <w:rPr>
                <w:rFonts w:hint="eastAsia"/>
                <w:color w:val="C00000"/>
              </w:rPr>
              <w:t>状态</w:t>
            </w:r>
          </w:p>
        </w:tc>
        <w:tc>
          <w:tcPr>
            <w:tcW w:w="2584" w:type="dxa"/>
            <w:shd w:val="clear" w:color="auto" w:fill="D9D9D9" w:themeFill="background1" w:themeFillShade="D9"/>
          </w:tcPr>
          <w:p w:rsidR="00852C48" w:rsidRPr="009D2C21" w:rsidRDefault="00852C48" w:rsidP="00E314FE">
            <w:pPr>
              <w:spacing w:line="276" w:lineRule="auto"/>
              <w:jc w:val="center"/>
              <w:cnfStyle w:val="100000000000"/>
              <w:rPr>
                <w:color w:val="C00000"/>
              </w:rPr>
            </w:pPr>
            <w:r>
              <w:rPr>
                <w:rFonts w:hint="eastAsia"/>
                <w:color w:val="C00000"/>
              </w:rPr>
              <w:t>说明</w:t>
            </w:r>
          </w:p>
        </w:tc>
      </w:tr>
      <w:tr w:rsidR="00852C48" w:rsidTr="00E314FE">
        <w:trPr>
          <w:cnfStyle w:val="000000100000"/>
        </w:trPr>
        <w:tc>
          <w:tcPr>
            <w:cnfStyle w:val="001000000000"/>
            <w:tcW w:w="2235" w:type="dxa"/>
            <w:shd w:val="clear" w:color="auto" w:fill="auto"/>
          </w:tcPr>
          <w:p w:rsidR="00852C48" w:rsidRPr="00376698" w:rsidRDefault="00852C48" w:rsidP="00354F8C">
            <w:pPr>
              <w:spacing w:line="276" w:lineRule="auto"/>
              <w:rPr>
                <w:b w:val="0"/>
              </w:rPr>
            </w:pPr>
            <w:r>
              <w:rPr>
                <w:rFonts w:hint="eastAsia"/>
                <w:b w:val="0"/>
              </w:rPr>
              <w:t>原证券代码</w:t>
            </w:r>
          </w:p>
        </w:tc>
        <w:tc>
          <w:tcPr>
            <w:tcW w:w="850" w:type="dxa"/>
            <w:shd w:val="clear" w:color="auto" w:fill="auto"/>
          </w:tcPr>
          <w:p w:rsidR="00852C48" w:rsidRPr="009539F3" w:rsidRDefault="00852C48" w:rsidP="00354F8C">
            <w:pPr>
              <w:spacing w:line="276" w:lineRule="auto"/>
              <w:jc w:val="center"/>
              <w:cnfStyle w:val="000000100000"/>
              <w:rPr>
                <w:b/>
              </w:rPr>
            </w:pPr>
          </w:p>
        </w:tc>
        <w:tc>
          <w:tcPr>
            <w:tcW w:w="1656" w:type="dxa"/>
            <w:shd w:val="clear" w:color="auto" w:fill="auto"/>
          </w:tcPr>
          <w:p w:rsidR="00852C48" w:rsidRPr="00E314FE" w:rsidRDefault="00E314FE" w:rsidP="00E314FE">
            <w:pPr>
              <w:spacing w:line="276" w:lineRule="auto"/>
              <w:jc w:val="left"/>
              <w:cnfStyle w:val="000000100000"/>
            </w:pPr>
            <w:r w:rsidRPr="00E314FE">
              <w:rPr>
                <w:rFonts w:asciiTheme="minorEastAsia" w:hAnsiTheme="minorEastAsia" w:hint="eastAsia"/>
              </w:rPr>
              <w:t>文件自动获得</w:t>
            </w:r>
          </w:p>
        </w:tc>
        <w:tc>
          <w:tcPr>
            <w:tcW w:w="1179" w:type="dxa"/>
            <w:shd w:val="clear" w:color="auto" w:fill="FFFFFF" w:themeFill="background1"/>
          </w:tcPr>
          <w:p w:rsidR="00852C48" w:rsidRPr="00E314FE" w:rsidRDefault="00E314FE" w:rsidP="00E314FE">
            <w:pPr>
              <w:spacing w:line="276" w:lineRule="auto"/>
              <w:jc w:val="center"/>
              <w:cnfStyle w:val="000000100000"/>
              <w:rPr>
                <w:color w:val="0000FF"/>
              </w:rPr>
            </w:pPr>
            <w:r w:rsidRPr="00E314FE">
              <w:rPr>
                <w:rFonts w:hint="eastAsia"/>
                <w:color w:val="0000FF"/>
              </w:rPr>
              <w:t>必需完成</w:t>
            </w:r>
          </w:p>
        </w:tc>
        <w:tc>
          <w:tcPr>
            <w:tcW w:w="2584" w:type="dxa"/>
            <w:shd w:val="clear" w:color="auto" w:fill="FFFFFF" w:themeFill="background1"/>
          </w:tcPr>
          <w:p w:rsidR="00852C48" w:rsidRPr="009539F3" w:rsidRDefault="00852C48" w:rsidP="00354F8C">
            <w:pPr>
              <w:spacing w:line="276" w:lineRule="auto"/>
              <w:jc w:val="center"/>
              <w:cnfStyle w:val="000000100000"/>
              <w:rPr>
                <w:b/>
                <w:color w:val="0000FF"/>
              </w:rPr>
            </w:pPr>
          </w:p>
        </w:tc>
      </w:tr>
      <w:tr w:rsidR="00E314FE" w:rsidTr="00E314FE">
        <w:trPr>
          <w:cnfStyle w:val="000000010000"/>
        </w:trPr>
        <w:tc>
          <w:tcPr>
            <w:cnfStyle w:val="001000000000"/>
            <w:tcW w:w="2235" w:type="dxa"/>
            <w:shd w:val="clear" w:color="auto" w:fill="auto"/>
          </w:tcPr>
          <w:p w:rsidR="00E314FE" w:rsidRPr="00376698" w:rsidRDefault="003A3D69" w:rsidP="003A3D69">
            <w:pPr>
              <w:spacing w:line="276" w:lineRule="auto"/>
              <w:rPr>
                <w:b w:val="0"/>
              </w:rPr>
            </w:pPr>
            <w:r>
              <w:rPr>
                <w:rFonts w:hint="eastAsia"/>
                <w:b w:val="0"/>
              </w:rPr>
              <w:t>客户股份总</w:t>
            </w:r>
            <w:r w:rsidR="00E314FE">
              <w:rPr>
                <w:rFonts w:hint="eastAsia"/>
                <w:b w:val="0"/>
              </w:rPr>
              <w:t>数量</w:t>
            </w:r>
          </w:p>
        </w:tc>
        <w:tc>
          <w:tcPr>
            <w:tcW w:w="850" w:type="dxa"/>
            <w:shd w:val="clear" w:color="auto" w:fill="auto"/>
          </w:tcPr>
          <w:p w:rsidR="00E314FE" w:rsidRPr="009539F3" w:rsidRDefault="00E314FE" w:rsidP="00354F8C">
            <w:pPr>
              <w:spacing w:line="276" w:lineRule="auto"/>
              <w:jc w:val="center"/>
              <w:cnfStyle w:val="000000010000"/>
              <w:rPr>
                <w:b/>
              </w:rPr>
            </w:pPr>
          </w:p>
        </w:tc>
        <w:tc>
          <w:tcPr>
            <w:tcW w:w="1656" w:type="dxa"/>
            <w:shd w:val="clear" w:color="auto" w:fill="auto"/>
          </w:tcPr>
          <w:p w:rsidR="00E314FE" w:rsidRPr="00E314FE" w:rsidRDefault="00E314FE" w:rsidP="00E314FE">
            <w:pPr>
              <w:jc w:val="left"/>
              <w:cnfStyle w:val="000000010000"/>
            </w:pPr>
            <w:r w:rsidRPr="00E314FE">
              <w:rPr>
                <w:rFonts w:asciiTheme="minorEastAsia" w:hAnsiTheme="minorEastAsia" w:hint="eastAsia"/>
              </w:rPr>
              <w:t>文件自动获得</w:t>
            </w:r>
          </w:p>
        </w:tc>
        <w:tc>
          <w:tcPr>
            <w:tcW w:w="1179" w:type="dxa"/>
          </w:tcPr>
          <w:p w:rsidR="00E314FE" w:rsidRPr="00E314FE" w:rsidRDefault="00E314FE" w:rsidP="00E314FE">
            <w:pPr>
              <w:jc w:val="center"/>
              <w:cnfStyle w:val="000000010000"/>
            </w:pPr>
            <w:r w:rsidRPr="00E314FE">
              <w:rPr>
                <w:rFonts w:hint="eastAsia"/>
                <w:color w:val="0000FF"/>
              </w:rPr>
              <w:t>必需完成</w:t>
            </w:r>
          </w:p>
        </w:tc>
        <w:tc>
          <w:tcPr>
            <w:tcW w:w="2584" w:type="dxa"/>
          </w:tcPr>
          <w:p w:rsidR="00E314FE" w:rsidRPr="009539F3" w:rsidRDefault="00E314FE" w:rsidP="00354F8C">
            <w:pPr>
              <w:spacing w:line="276" w:lineRule="auto"/>
              <w:jc w:val="center"/>
              <w:cnfStyle w:val="000000010000"/>
              <w:rPr>
                <w:b/>
              </w:rPr>
            </w:pPr>
          </w:p>
        </w:tc>
      </w:tr>
      <w:tr w:rsidR="003A3D69" w:rsidTr="00E314FE">
        <w:trPr>
          <w:cnfStyle w:val="000000100000"/>
        </w:trPr>
        <w:tc>
          <w:tcPr>
            <w:cnfStyle w:val="001000000000"/>
            <w:tcW w:w="2235" w:type="dxa"/>
            <w:shd w:val="clear" w:color="auto" w:fill="auto"/>
          </w:tcPr>
          <w:p w:rsidR="003A3D69" w:rsidRDefault="003A3D69" w:rsidP="003A3D69">
            <w:pPr>
              <w:spacing w:line="276" w:lineRule="auto"/>
              <w:rPr>
                <w:b w:val="0"/>
              </w:rPr>
            </w:pPr>
            <w:r>
              <w:rPr>
                <w:rFonts w:hint="eastAsia"/>
                <w:b w:val="0"/>
              </w:rPr>
              <w:t>CCASS</w:t>
            </w:r>
            <w:r>
              <w:rPr>
                <w:rFonts w:hint="eastAsia"/>
                <w:b w:val="0"/>
              </w:rPr>
              <w:t>股份数据</w:t>
            </w:r>
          </w:p>
        </w:tc>
        <w:tc>
          <w:tcPr>
            <w:tcW w:w="850" w:type="dxa"/>
            <w:shd w:val="clear" w:color="auto" w:fill="auto"/>
          </w:tcPr>
          <w:p w:rsidR="003A3D69" w:rsidRPr="009539F3" w:rsidRDefault="003A3D69" w:rsidP="00354F8C">
            <w:pPr>
              <w:spacing w:line="276" w:lineRule="auto"/>
              <w:jc w:val="center"/>
              <w:cnfStyle w:val="000000100000"/>
              <w:rPr>
                <w:b/>
              </w:rPr>
            </w:pPr>
          </w:p>
        </w:tc>
        <w:tc>
          <w:tcPr>
            <w:tcW w:w="1656" w:type="dxa"/>
            <w:shd w:val="clear" w:color="auto" w:fill="auto"/>
          </w:tcPr>
          <w:p w:rsidR="003A3D69" w:rsidRPr="00E314FE" w:rsidRDefault="003A3D69" w:rsidP="00E314FE">
            <w:pPr>
              <w:jc w:val="left"/>
              <w:cnfStyle w:val="000000100000"/>
              <w:rPr>
                <w:rFonts w:asciiTheme="minorEastAsia" w:hAnsiTheme="minorEastAsia"/>
              </w:rPr>
            </w:pPr>
            <w:r w:rsidRPr="00E314FE">
              <w:rPr>
                <w:rFonts w:asciiTheme="minorEastAsia" w:hAnsiTheme="minorEastAsia" w:hint="eastAsia"/>
              </w:rPr>
              <w:t>文件自动获得</w:t>
            </w:r>
          </w:p>
        </w:tc>
        <w:tc>
          <w:tcPr>
            <w:tcW w:w="1179" w:type="dxa"/>
          </w:tcPr>
          <w:p w:rsidR="003A3D69" w:rsidRPr="00E314FE" w:rsidRDefault="003A3D69" w:rsidP="00E314FE">
            <w:pPr>
              <w:jc w:val="center"/>
              <w:cnfStyle w:val="000000100000"/>
              <w:rPr>
                <w:color w:val="0000FF"/>
              </w:rPr>
            </w:pPr>
            <w:r w:rsidRPr="00E314FE">
              <w:rPr>
                <w:rFonts w:hint="eastAsia"/>
                <w:color w:val="0000FF"/>
              </w:rPr>
              <w:t>必需完成</w:t>
            </w:r>
          </w:p>
        </w:tc>
        <w:tc>
          <w:tcPr>
            <w:tcW w:w="2584" w:type="dxa"/>
          </w:tcPr>
          <w:p w:rsidR="003A3D69" w:rsidRPr="009539F3" w:rsidRDefault="003A3D69" w:rsidP="00354F8C">
            <w:pPr>
              <w:spacing w:line="276" w:lineRule="auto"/>
              <w:jc w:val="center"/>
              <w:cnfStyle w:val="000000100000"/>
              <w:rPr>
                <w:b/>
              </w:rPr>
            </w:pPr>
          </w:p>
        </w:tc>
      </w:tr>
      <w:tr w:rsidR="003A3D69" w:rsidTr="00E314FE">
        <w:trPr>
          <w:cnfStyle w:val="000000010000"/>
        </w:trPr>
        <w:tc>
          <w:tcPr>
            <w:cnfStyle w:val="001000000000"/>
            <w:tcW w:w="2235" w:type="dxa"/>
            <w:shd w:val="clear" w:color="auto" w:fill="auto"/>
          </w:tcPr>
          <w:p w:rsidR="003A3D69" w:rsidRDefault="003A3D69" w:rsidP="003A3D69">
            <w:pPr>
              <w:spacing w:line="276" w:lineRule="auto"/>
              <w:rPr>
                <w:b w:val="0"/>
              </w:rPr>
            </w:pPr>
            <w:r>
              <w:rPr>
                <w:rFonts w:hint="eastAsia"/>
                <w:b w:val="0"/>
              </w:rPr>
              <w:t>抵押银行股份数量</w:t>
            </w:r>
          </w:p>
        </w:tc>
        <w:tc>
          <w:tcPr>
            <w:tcW w:w="850" w:type="dxa"/>
            <w:shd w:val="clear" w:color="auto" w:fill="auto"/>
          </w:tcPr>
          <w:p w:rsidR="003A3D69" w:rsidRPr="009539F3" w:rsidRDefault="003A3D69" w:rsidP="00354F8C">
            <w:pPr>
              <w:spacing w:line="276" w:lineRule="auto"/>
              <w:jc w:val="center"/>
              <w:cnfStyle w:val="000000010000"/>
              <w:rPr>
                <w:b/>
              </w:rPr>
            </w:pPr>
          </w:p>
        </w:tc>
        <w:tc>
          <w:tcPr>
            <w:tcW w:w="1656" w:type="dxa"/>
            <w:shd w:val="clear" w:color="auto" w:fill="auto"/>
          </w:tcPr>
          <w:p w:rsidR="003A3D69" w:rsidRPr="00E314FE" w:rsidRDefault="003A3D69" w:rsidP="00E314FE">
            <w:pPr>
              <w:jc w:val="left"/>
              <w:cnfStyle w:val="000000010000"/>
              <w:rPr>
                <w:rFonts w:asciiTheme="minorEastAsia" w:hAnsiTheme="minorEastAsia"/>
              </w:rPr>
            </w:pPr>
            <w:r>
              <w:rPr>
                <w:rFonts w:asciiTheme="minorEastAsia" w:hAnsiTheme="minorEastAsia" w:hint="eastAsia"/>
              </w:rPr>
              <w:t>系统中计算</w:t>
            </w:r>
          </w:p>
        </w:tc>
        <w:tc>
          <w:tcPr>
            <w:tcW w:w="1179" w:type="dxa"/>
          </w:tcPr>
          <w:p w:rsidR="003A3D69" w:rsidRPr="00E314FE" w:rsidRDefault="003A3D69" w:rsidP="00E314FE">
            <w:pPr>
              <w:jc w:val="center"/>
              <w:cnfStyle w:val="000000010000"/>
              <w:rPr>
                <w:color w:val="0000FF"/>
              </w:rPr>
            </w:pPr>
            <w:r w:rsidRPr="00E314FE">
              <w:rPr>
                <w:rFonts w:hint="eastAsia"/>
                <w:color w:val="0000FF"/>
              </w:rPr>
              <w:t>必需完成</w:t>
            </w:r>
            <w:r>
              <w:rPr>
                <w:rFonts w:hint="eastAsia"/>
                <w:color w:val="0000FF"/>
              </w:rPr>
              <w:t>可能为</w:t>
            </w:r>
            <w:r>
              <w:rPr>
                <w:rFonts w:hint="eastAsia"/>
                <w:color w:val="0000FF"/>
              </w:rPr>
              <w:t>0</w:t>
            </w:r>
          </w:p>
        </w:tc>
        <w:tc>
          <w:tcPr>
            <w:tcW w:w="2584" w:type="dxa"/>
          </w:tcPr>
          <w:p w:rsidR="003A3D69" w:rsidRPr="009539F3" w:rsidRDefault="003A3D69" w:rsidP="00354F8C">
            <w:pPr>
              <w:spacing w:line="276" w:lineRule="auto"/>
              <w:jc w:val="center"/>
              <w:cnfStyle w:val="000000010000"/>
              <w:rPr>
                <w:b/>
              </w:rPr>
            </w:pPr>
          </w:p>
        </w:tc>
      </w:tr>
      <w:tr w:rsidR="00E314FE" w:rsidTr="00E314FE">
        <w:trPr>
          <w:cnfStyle w:val="000000100000"/>
        </w:trPr>
        <w:tc>
          <w:tcPr>
            <w:cnfStyle w:val="001000000000"/>
            <w:tcW w:w="2235" w:type="dxa"/>
            <w:shd w:val="clear" w:color="auto" w:fill="auto"/>
          </w:tcPr>
          <w:p w:rsidR="00E314FE" w:rsidRPr="00376698" w:rsidRDefault="00E314FE" w:rsidP="00354F8C">
            <w:pPr>
              <w:spacing w:line="276" w:lineRule="auto"/>
              <w:rPr>
                <w:b w:val="0"/>
              </w:rPr>
            </w:pPr>
            <w:r>
              <w:rPr>
                <w:rFonts w:hint="eastAsia"/>
                <w:b w:val="0"/>
              </w:rPr>
              <w:t>供股权代码</w:t>
            </w:r>
          </w:p>
        </w:tc>
        <w:tc>
          <w:tcPr>
            <w:tcW w:w="850" w:type="dxa"/>
            <w:shd w:val="clear" w:color="auto" w:fill="auto"/>
          </w:tcPr>
          <w:p w:rsidR="00E314FE" w:rsidRPr="009539F3" w:rsidRDefault="00E314FE" w:rsidP="00354F8C">
            <w:pPr>
              <w:spacing w:line="276" w:lineRule="auto"/>
              <w:jc w:val="center"/>
              <w:cnfStyle w:val="000000100000"/>
              <w:rPr>
                <w:b/>
              </w:rPr>
            </w:pPr>
          </w:p>
        </w:tc>
        <w:tc>
          <w:tcPr>
            <w:tcW w:w="1656" w:type="dxa"/>
            <w:shd w:val="clear" w:color="auto" w:fill="auto"/>
          </w:tcPr>
          <w:p w:rsidR="00E314FE" w:rsidRPr="00E314FE" w:rsidRDefault="00E314FE" w:rsidP="00E314FE">
            <w:pPr>
              <w:jc w:val="left"/>
              <w:cnfStyle w:val="000000100000"/>
            </w:pPr>
            <w:r w:rsidRPr="00E314FE">
              <w:rPr>
                <w:rFonts w:asciiTheme="minorEastAsia" w:hAnsiTheme="minorEastAsia" w:hint="eastAsia"/>
              </w:rPr>
              <w:t>文件自动获得</w:t>
            </w:r>
          </w:p>
        </w:tc>
        <w:tc>
          <w:tcPr>
            <w:tcW w:w="1179" w:type="dxa"/>
            <w:shd w:val="clear" w:color="auto" w:fill="FFFFFF" w:themeFill="background1"/>
          </w:tcPr>
          <w:p w:rsidR="00E314FE" w:rsidRPr="00E314FE" w:rsidRDefault="00E314FE" w:rsidP="00E314FE">
            <w:pPr>
              <w:jc w:val="center"/>
              <w:cnfStyle w:val="000000100000"/>
            </w:pPr>
            <w:r w:rsidRPr="00E314FE">
              <w:rPr>
                <w:rFonts w:hint="eastAsia"/>
                <w:color w:val="0000FF"/>
              </w:rPr>
              <w:t>必需完成</w:t>
            </w:r>
          </w:p>
        </w:tc>
        <w:tc>
          <w:tcPr>
            <w:tcW w:w="2584" w:type="dxa"/>
            <w:shd w:val="clear" w:color="auto" w:fill="FFFFFF" w:themeFill="background1"/>
          </w:tcPr>
          <w:p w:rsidR="00E314FE" w:rsidRPr="009539F3" w:rsidRDefault="00E314FE" w:rsidP="00354F8C">
            <w:pPr>
              <w:spacing w:line="276" w:lineRule="auto"/>
              <w:jc w:val="center"/>
              <w:cnfStyle w:val="000000100000"/>
              <w:rPr>
                <w:b/>
                <w:color w:val="0000FF"/>
              </w:rPr>
            </w:pPr>
          </w:p>
        </w:tc>
      </w:tr>
      <w:tr w:rsidR="00E314FE" w:rsidTr="00E314FE">
        <w:trPr>
          <w:cnfStyle w:val="000000010000"/>
        </w:trPr>
        <w:tc>
          <w:tcPr>
            <w:cnfStyle w:val="001000000000"/>
            <w:tcW w:w="2235" w:type="dxa"/>
            <w:shd w:val="clear" w:color="auto" w:fill="auto"/>
          </w:tcPr>
          <w:p w:rsidR="00E314FE" w:rsidRPr="00376698" w:rsidRDefault="002409C3" w:rsidP="00354F8C">
            <w:pPr>
              <w:spacing w:line="276" w:lineRule="auto"/>
              <w:rPr>
                <w:b w:val="0"/>
              </w:rPr>
            </w:pPr>
            <w:r>
              <w:rPr>
                <w:rFonts w:hint="eastAsia"/>
                <w:b w:val="0"/>
              </w:rPr>
              <w:t>CCASS</w:t>
            </w:r>
            <w:r w:rsidR="00E314FE">
              <w:rPr>
                <w:rFonts w:hint="eastAsia"/>
                <w:b w:val="0"/>
              </w:rPr>
              <w:t>供股权数量</w:t>
            </w:r>
          </w:p>
        </w:tc>
        <w:tc>
          <w:tcPr>
            <w:tcW w:w="850" w:type="dxa"/>
            <w:shd w:val="clear" w:color="auto" w:fill="auto"/>
          </w:tcPr>
          <w:p w:rsidR="00E314FE" w:rsidRPr="009539F3" w:rsidRDefault="00E314FE" w:rsidP="00354F8C">
            <w:pPr>
              <w:spacing w:line="276" w:lineRule="auto"/>
              <w:jc w:val="center"/>
              <w:cnfStyle w:val="000000010000"/>
              <w:rPr>
                <w:b/>
              </w:rPr>
            </w:pPr>
          </w:p>
        </w:tc>
        <w:tc>
          <w:tcPr>
            <w:tcW w:w="1656" w:type="dxa"/>
            <w:shd w:val="clear" w:color="auto" w:fill="auto"/>
          </w:tcPr>
          <w:p w:rsidR="00E314FE" w:rsidRPr="00E314FE" w:rsidRDefault="00E314FE" w:rsidP="00E314FE">
            <w:pPr>
              <w:jc w:val="left"/>
              <w:cnfStyle w:val="000000010000"/>
            </w:pPr>
            <w:r w:rsidRPr="00E314FE">
              <w:rPr>
                <w:rFonts w:asciiTheme="minorEastAsia" w:hAnsiTheme="minorEastAsia" w:hint="eastAsia"/>
              </w:rPr>
              <w:t>文件自动获得</w:t>
            </w:r>
          </w:p>
        </w:tc>
        <w:tc>
          <w:tcPr>
            <w:tcW w:w="1179" w:type="dxa"/>
          </w:tcPr>
          <w:p w:rsidR="00E314FE" w:rsidRPr="00E314FE" w:rsidRDefault="00E314FE" w:rsidP="00E314FE">
            <w:pPr>
              <w:jc w:val="center"/>
              <w:cnfStyle w:val="000000010000"/>
            </w:pPr>
            <w:r w:rsidRPr="00E314FE">
              <w:rPr>
                <w:rFonts w:hint="eastAsia"/>
                <w:color w:val="0000FF"/>
              </w:rPr>
              <w:t>必需完成</w:t>
            </w:r>
          </w:p>
        </w:tc>
        <w:tc>
          <w:tcPr>
            <w:tcW w:w="2584" w:type="dxa"/>
          </w:tcPr>
          <w:p w:rsidR="00E314FE" w:rsidRPr="009539F3" w:rsidRDefault="00E314FE" w:rsidP="00354F8C">
            <w:pPr>
              <w:spacing w:line="276" w:lineRule="auto"/>
              <w:jc w:val="center"/>
              <w:cnfStyle w:val="000000010000"/>
              <w:rPr>
                <w:b/>
              </w:rPr>
            </w:pPr>
          </w:p>
        </w:tc>
      </w:tr>
      <w:tr w:rsidR="002409C3" w:rsidTr="00E314FE">
        <w:trPr>
          <w:cnfStyle w:val="000000100000"/>
        </w:trPr>
        <w:tc>
          <w:tcPr>
            <w:cnfStyle w:val="001000000000"/>
            <w:tcW w:w="2235" w:type="dxa"/>
            <w:shd w:val="clear" w:color="auto" w:fill="auto"/>
          </w:tcPr>
          <w:p w:rsidR="002409C3" w:rsidRDefault="002409C3" w:rsidP="00354F8C">
            <w:pPr>
              <w:spacing w:line="276" w:lineRule="auto"/>
              <w:rPr>
                <w:b w:val="0"/>
              </w:rPr>
            </w:pPr>
            <w:r>
              <w:rPr>
                <w:rFonts w:hint="eastAsia"/>
                <w:b w:val="0"/>
              </w:rPr>
              <w:t>银行供股权数量</w:t>
            </w:r>
          </w:p>
        </w:tc>
        <w:tc>
          <w:tcPr>
            <w:tcW w:w="850" w:type="dxa"/>
            <w:shd w:val="clear" w:color="auto" w:fill="auto"/>
          </w:tcPr>
          <w:p w:rsidR="002409C3" w:rsidRPr="009539F3" w:rsidRDefault="002409C3" w:rsidP="00354F8C">
            <w:pPr>
              <w:spacing w:line="276" w:lineRule="auto"/>
              <w:jc w:val="center"/>
              <w:cnfStyle w:val="000000100000"/>
              <w:rPr>
                <w:b/>
              </w:rPr>
            </w:pPr>
          </w:p>
        </w:tc>
        <w:tc>
          <w:tcPr>
            <w:tcW w:w="1656" w:type="dxa"/>
            <w:shd w:val="clear" w:color="auto" w:fill="auto"/>
          </w:tcPr>
          <w:p w:rsidR="002409C3" w:rsidRPr="00E314FE" w:rsidRDefault="002409C3" w:rsidP="00E314FE">
            <w:pPr>
              <w:jc w:val="left"/>
              <w:cnfStyle w:val="000000100000"/>
              <w:rPr>
                <w:rFonts w:asciiTheme="minorEastAsia" w:hAnsiTheme="minorEastAsia"/>
              </w:rPr>
            </w:pPr>
            <w:r>
              <w:rPr>
                <w:rFonts w:asciiTheme="minorEastAsia" w:hAnsiTheme="minorEastAsia" w:hint="eastAsia"/>
              </w:rPr>
              <w:t>手工输入</w:t>
            </w:r>
          </w:p>
        </w:tc>
        <w:tc>
          <w:tcPr>
            <w:tcW w:w="1179" w:type="dxa"/>
          </w:tcPr>
          <w:p w:rsidR="002409C3" w:rsidRPr="00E314FE" w:rsidRDefault="002409C3" w:rsidP="00E314FE">
            <w:pPr>
              <w:jc w:val="center"/>
              <w:cnfStyle w:val="000000100000"/>
              <w:rPr>
                <w:color w:val="0000FF"/>
              </w:rPr>
            </w:pPr>
            <w:r>
              <w:rPr>
                <w:rFonts w:hint="eastAsia"/>
                <w:color w:val="0000FF"/>
              </w:rPr>
              <w:t>可以为</w:t>
            </w:r>
            <w:r>
              <w:rPr>
                <w:rFonts w:hint="eastAsia"/>
                <w:color w:val="0000FF"/>
              </w:rPr>
              <w:t>0</w:t>
            </w:r>
          </w:p>
        </w:tc>
        <w:tc>
          <w:tcPr>
            <w:tcW w:w="2584" w:type="dxa"/>
          </w:tcPr>
          <w:p w:rsidR="002409C3" w:rsidRPr="009539F3" w:rsidRDefault="002409C3" w:rsidP="00354F8C">
            <w:pPr>
              <w:spacing w:line="276" w:lineRule="auto"/>
              <w:jc w:val="center"/>
              <w:cnfStyle w:val="000000100000"/>
              <w:rPr>
                <w:b/>
              </w:rPr>
            </w:pPr>
          </w:p>
        </w:tc>
      </w:tr>
      <w:tr w:rsidR="002409C3" w:rsidTr="00E314FE">
        <w:trPr>
          <w:cnfStyle w:val="000000010000"/>
        </w:trPr>
        <w:tc>
          <w:tcPr>
            <w:cnfStyle w:val="001000000000"/>
            <w:tcW w:w="2235" w:type="dxa"/>
            <w:shd w:val="clear" w:color="auto" w:fill="auto"/>
          </w:tcPr>
          <w:p w:rsidR="002409C3" w:rsidRDefault="002409C3" w:rsidP="00354F8C">
            <w:pPr>
              <w:spacing w:line="276" w:lineRule="auto"/>
              <w:rPr>
                <w:b w:val="0"/>
              </w:rPr>
            </w:pPr>
            <w:r>
              <w:rPr>
                <w:rFonts w:hint="eastAsia"/>
                <w:b w:val="0"/>
              </w:rPr>
              <w:t>供股权总数量</w:t>
            </w:r>
          </w:p>
        </w:tc>
        <w:tc>
          <w:tcPr>
            <w:tcW w:w="850" w:type="dxa"/>
            <w:shd w:val="clear" w:color="auto" w:fill="auto"/>
          </w:tcPr>
          <w:p w:rsidR="002409C3" w:rsidRPr="009539F3" w:rsidRDefault="002409C3" w:rsidP="00354F8C">
            <w:pPr>
              <w:spacing w:line="276" w:lineRule="auto"/>
              <w:jc w:val="center"/>
              <w:cnfStyle w:val="000000010000"/>
              <w:rPr>
                <w:b/>
              </w:rPr>
            </w:pPr>
          </w:p>
        </w:tc>
        <w:tc>
          <w:tcPr>
            <w:tcW w:w="1656" w:type="dxa"/>
            <w:shd w:val="clear" w:color="auto" w:fill="auto"/>
          </w:tcPr>
          <w:p w:rsidR="002409C3" w:rsidRDefault="002409C3" w:rsidP="00E314FE">
            <w:pPr>
              <w:jc w:val="left"/>
              <w:cnfStyle w:val="000000010000"/>
              <w:rPr>
                <w:rFonts w:asciiTheme="minorEastAsia" w:hAnsiTheme="minorEastAsia"/>
              </w:rPr>
            </w:pPr>
            <w:r>
              <w:rPr>
                <w:rFonts w:asciiTheme="minorEastAsia" w:hAnsiTheme="minorEastAsia" w:hint="eastAsia"/>
              </w:rPr>
              <w:t>计算</w:t>
            </w:r>
          </w:p>
        </w:tc>
        <w:tc>
          <w:tcPr>
            <w:tcW w:w="1179" w:type="dxa"/>
          </w:tcPr>
          <w:p w:rsidR="002409C3" w:rsidRDefault="002409C3" w:rsidP="00E314FE">
            <w:pPr>
              <w:jc w:val="center"/>
              <w:cnfStyle w:val="000000010000"/>
              <w:rPr>
                <w:color w:val="0000FF"/>
              </w:rPr>
            </w:pPr>
            <w:r>
              <w:rPr>
                <w:rFonts w:hint="eastAsia"/>
                <w:color w:val="0000FF"/>
              </w:rPr>
              <w:t>必须完成</w:t>
            </w:r>
          </w:p>
        </w:tc>
        <w:tc>
          <w:tcPr>
            <w:tcW w:w="2584" w:type="dxa"/>
          </w:tcPr>
          <w:p w:rsidR="002409C3" w:rsidRPr="009539F3" w:rsidRDefault="002409C3" w:rsidP="00354F8C">
            <w:pPr>
              <w:spacing w:line="276" w:lineRule="auto"/>
              <w:jc w:val="center"/>
              <w:cnfStyle w:val="000000010000"/>
              <w:rPr>
                <w:b/>
              </w:rPr>
            </w:pPr>
          </w:p>
        </w:tc>
      </w:tr>
      <w:tr w:rsidR="00E314FE" w:rsidTr="00E314FE">
        <w:trPr>
          <w:cnfStyle w:val="000000100000"/>
        </w:trPr>
        <w:tc>
          <w:tcPr>
            <w:cnfStyle w:val="001000000000"/>
            <w:tcW w:w="2235" w:type="dxa"/>
            <w:shd w:val="clear" w:color="auto" w:fill="auto"/>
          </w:tcPr>
          <w:p w:rsidR="00E314FE" w:rsidRPr="00376698" w:rsidRDefault="00E314FE" w:rsidP="00354F8C">
            <w:pPr>
              <w:spacing w:line="276" w:lineRule="auto"/>
              <w:rPr>
                <w:b w:val="0"/>
              </w:rPr>
            </w:pPr>
            <w:r>
              <w:rPr>
                <w:rFonts w:hint="eastAsia"/>
                <w:b w:val="0"/>
              </w:rPr>
              <w:t>供股权分配比例</w:t>
            </w:r>
          </w:p>
        </w:tc>
        <w:tc>
          <w:tcPr>
            <w:tcW w:w="850" w:type="dxa"/>
            <w:shd w:val="clear" w:color="auto" w:fill="auto"/>
          </w:tcPr>
          <w:p w:rsidR="00E314FE" w:rsidRPr="009539F3" w:rsidRDefault="00E314FE" w:rsidP="00354F8C">
            <w:pPr>
              <w:spacing w:line="276" w:lineRule="auto"/>
              <w:jc w:val="center"/>
              <w:cnfStyle w:val="000000100000"/>
              <w:rPr>
                <w:b/>
              </w:rPr>
            </w:pPr>
          </w:p>
        </w:tc>
        <w:tc>
          <w:tcPr>
            <w:tcW w:w="1656" w:type="dxa"/>
            <w:shd w:val="clear" w:color="auto" w:fill="auto"/>
          </w:tcPr>
          <w:p w:rsidR="00E314FE" w:rsidRPr="00E314FE" w:rsidRDefault="00E314FE" w:rsidP="00E314FE">
            <w:pPr>
              <w:jc w:val="left"/>
              <w:cnfStyle w:val="000000100000"/>
            </w:pPr>
            <w:r w:rsidRPr="00E314FE">
              <w:rPr>
                <w:rFonts w:asciiTheme="minorEastAsia" w:hAnsiTheme="minorEastAsia" w:hint="eastAsia"/>
              </w:rPr>
              <w:t>计算</w:t>
            </w:r>
          </w:p>
        </w:tc>
        <w:tc>
          <w:tcPr>
            <w:tcW w:w="1179" w:type="dxa"/>
            <w:shd w:val="clear" w:color="auto" w:fill="FFFFFF" w:themeFill="background1"/>
          </w:tcPr>
          <w:p w:rsidR="00E314FE" w:rsidRPr="00E314FE" w:rsidRDefault="00E314FE" w:rsidP="00E314FE">
            <w:pPr>
              <w:jc w:val="center"/>
              <w:cnfStyle w:val="000000100000"/>
            </w:pPr>
            <w:r w:rsidRPr="00E314FE">
              <w:rPr>
                <w:rFonts w:hint="eastAsia"/>
                <w:color w:val="0000FF"/>
              </w:rPr>
              <w:t>必需完成</w:t>
            </w:r>
          </w:p>
        </w:tc>
        <w:tc>
          <w:tcPr>
            <w:tcW w:w="2584" w:type="dxa"/>
            <w:shd w:val="clear" w:color="auto" w:fill="FFFFFF" w:themeFill="background1"/>
          </w:tcPr>
          <w:p w:rsidR="00E314FE" w:rsidRPr="009539F3" w:rsidRDefault="00E314FE" w:rsidP="00354F8C">
            <w:pPr>
              <w:spacing w:line="276" w:lineRule="auto"/>
              <w:jc w:val="center"/>
              <w:cnfStyle w:val="000000100000"/>
              <w:rPr>
                <w:b/>
              </w:rPr>
            </w:pPr>
            <w:r>
              <w:rPr>
                <w:rFonts w:hint="eastAsia"/>
                <w:b/>
              </w:rPr>
              <w:t>股票数量</w:t>
            </w:r>
            <w:r>
              <w:rPr>
                <w:rFonts w:hint="eastAsia"/>
                <w:b/>
              </w:rPr>
              <w:t>/</w:t>
            </w:r>
            <w:r>
              <w:rPr>
                <w:rFonts w:hint="eastAsia"/>
                <w:b/>
              </w:rPr>
              <w:t>供股权数量</w:t>
            </w:r>
          </w:p>
        </w:tc>
      </w:tr>
      <w:tr w:rsidR="00E314FE" w:rsidTr="00E314FE">
        <w:trPr>
          <w:cnfStyle w:val="000000010000"/>
        </w:trPr>
        <w:tc>
          <w:tcPr>
            <w:cnfStyle w:val="001000000000"/>
            <w:tcW w:w="2235" w:type="dxa"/>
            <w:shd w:val="clear" w:color="auto" w:fill="auto"/>
          </w:tcPr>
          <w:p w:rsidR="00E314FE" w:rsidRDefault="00E314FE" w:rsidP="00354F8C">
            <w:pPr>
              <w:spacing w:line="276" w:lineRule="auto"/>
              <w:rPr>
                <w:b w:val="0"/>
              </w:rPr>
            </w:pPr>
            <w:r>
              <w:rPr>
                <w:rFonts w:hint="eastAsia"/>
                <w:b w:val="0"/>
              </w:rPr>
              <w:t>股权登记日</w:t>
            </w:r>
          </w:p>
        </w:tc>
        <w:tc>
          <w:tcPr>
            <w:tcW w:w="850" w:type="dxa"/>
            <w:shd w:val="clear" w:color="auto" w:fill="auto"/>
          </w:tcPr>
          <w:p w:rsidR="00E314FE" w:rsidRDefault="00E314FE" w:rsidP="00354F8C">
            <w:pPr>
              <w:spacing w:line="276" w:lineRule="auto"/>
              <w:jc w:val="center"/>
              <w:cnfStyle w:val="000000010000"/>
              <w:rPr>
                <w:rFonts w:asciiTheme="minorEastAsia" w:hAnsiTheme="minorEastAsia"/>
                <w:b/>
              </w:rPr>
            </w:pPr>
          </w:p>
        </w:tc>
        <w:tc>
          <w:tcPr>
            <w:tcW w:w="1656" w:type="dxa"/>
            <w:shd w:val="clear" w:color="auto" w:fill="auto"/>
          </w:tcPr>
          <w:p w:rsidR="00E314FE" w:rsidRPr="00E314FE" w:rsidRDefault="00E314FE" w:rsidP="00E314FE">
            <w:pPr>
              <w:jc w:val="left"/>
              <w:cnfStyle w:val="000000010000"/>
            </w:pPr>
            <w:r w:rsidRPr="00E314FE">
              <w:rPr>
                <w:rFonts w:asciiTheme="minorEastAsia" w:hAnsiTheme="minorEastAsia" w:hint="eastAsia"/>
              </w:rPr>
              <w:t>文件自动获得</w:t>
            </w:r>
          </w:p>
        </w:tc>
        <w:tc>
          <w:tcPr>
            <w:tcW w:w="1179" w:type="dxa"/>
            <w:shd w:val="clear" w:color="auto" w:fill="FFFFFF" w:themeFill="background1"/>
          </w:tcPr>
          <w:p w:rsidR="00E314FE" w:rsidRPr="00E314FE" w:rsidRDefault="00E314FE" w:rsidP="00E314FE">
            <w:pPr>
              <w:jc w:val="center"/>
              <w:cnfStyle w:val="000000010000"/>
            </w:pPr>
            <w:r w:rsidRPr="00E314FE">
              <w:rPr>
                <w:rFonts w:hint="eastAsia"/>
                <w:color w:val="0000FF"/>
              </w:rPr>
              <w:t>必需完成</w:t>
            </w:r>
          </w:p>
        </w:tc>
        <w:tc>
          <w:tcPr>
            <w:tcW w:w="2584" w:type="dxa"/>
            <w:shd w:val="clear" w:color="auto" w:fill="FFFFFF" w:themeFill="background1"/>
          </w:tcPr>
          <w:p w:rsidR="00E314FE" w:rsidRPr="009539F3" w:rsidRDefault="00E314FE" w:rsidP="00354F8C">
            <w:pPr>
              <w:spacing w:line="276" w:lineRule="auto"/>
              <w:jc w:val="center"/>
              <w:cnfStyle w:val="000000010000"/>
              <w:rPr>
                <w:b/>
              </w:rPr>
            </w:pPr>
          </w:p>
        </w:tc>
      </w:tr>
      <w:tr w:rsidR="00E314FE" w:rsidTr="00E314FE">
        <w:trPr>
          <w:cnfStyle w:val="000000100000"/>
        </w:trPr>
        <w:tc>
          <w:tcPr>
            <w:cnfStyle w:val="001000000000"/>
            <w:tcW w:w="2235" w:type="dxa"/>
            <w:shd w:val="clear" w:color="auto" w:fill="auto"/>
          </w:tcPr>
          <w:p w:rsidR="00E314FE" w:rsidRDefault="00E314FE" w:rsidP="00354F8C">
            <w:pPr>
              <w:spacing w:line="276" w:lineRule="auto"/>
              <w:rPr>
                <w:b w:val="0"/>
              </w:rPr>
            </w:pPr>
            <w:r>
              <w:rPr>
                <w:rFonts w:hint="eastAsia"/>
                <w:b w:val="0"/>
              </w:rPr>
              <w:t>认购标的证券代码</w:t>
            </w:r>
          </w:p>
        </w:tc>
        <w:tc>
          <w:tcPr>
            <w:tcW w:w="850" w:type="dxa"/>
            <w:shd w:val="clear" w:color="auto" w:fill="auto"/>
          </w:tcPr>
          <w:p w:rsidR="00E314FE" w:rsidRDefault="00E314FE" w:rsidP="00354F8C">
            <w:pPr>
              <w:spacing w:line="276" w:lineRule="auto"/>
              <w:jc w:val="center"/>
              <w:cnfStyle w:val="000000100000"/>
              <w:rPr>
                <w:rFonts w:asciiTheme="minorEastAsia" w:hAnsiTheme="minorEastAsia"/>
                <w:b/>
              </w:rPr>
            </w:pPr>
          </w:p>
        </w:tc>
        <w:tc>
          <w:tcPr>
            <w:tcW w:w="1656" w:type="dxa"/>
            <w:shd w:val="clear" w:color="auto" w:fill="auto"/>
          </w:tcPr>
          <w:p w:rsidR="00E314FE" w:rsidRPr="00E314FE" w:rsidRDefault="00E314FE" w:rsidP="00E314FE">
            <w:pPr>
              <w:spacing w:line="276" w:lineRule="auto"/>
              <w:jc w:val="left"/>
              <w:cnfStyle w:val="000000100000"/>
              <w:rPr>
                <w:rFonts w:asciiTheme="minorEastAsia" w:hAnsiTheme="minorEastAsia"/>
              </w:rPr>
            </w:pPr>
            <w:r w:rsidRPr="00E314FE">
              <w:rPr>
                <w:rFonts w:asciiTheme="minorEastAsia" w:hAnsiTheme="minorEastAsia" w:hint="eastAsia"/>
              </w:rPr>
              <w:t>手工维护</w:t>
            </w:r>
          </w:p>
        </w:tc>
        <w:tc>
          <w:tcPr>
            <w:tcW w:w="1179" w:type="dxa"/>
            <w:shd w:val="clear" w:color="auto" w:fill="FFFFFF" w:themeFill="background1"/>
          </w:tcPr>
          <w:p w:rsidR="00E314FE" w:rsidRPr="00E314FE" w:rsidRDefault="00E314FE" w:rsidP="00E314FE">
            <w:pPr>
              <w:jc w:val="center"/>
              <w:cnfStyle w:val="000000100000"/>
            </w:pPr>
            <w:r w:rsidRPr="00E314FE">
              <w:rPr>
                <w:rFonts w:hint="eastAsia"/>
                <w:color w:val="0000FF"/>
              </w:rPr>
              <w:t>必需完成</w:t>
            </w:r>
          </w:p>
        </w:tc>
        <w:tc>
          <w:tcPr>
            <w:tcW w:w="2584" w:type="dxa"/>
            <w:shd w:val="clear" w:color="auto" w:fill="FFFFFF" w:themeFill="background1"/>
          </w:tcPr>
          <w:p w:rsidR="00E314FE" w:rsidRPr="009539F3" w:rsidRDefault="00E314FE" w:rsidP="00354F8C">
            <w:pPr>
              <w:spacing w:line="276" w:lineRule="auto"/>
              <w:jc w:val="center"/>
              <w:cnfStyle w:val="000000100000"/>
              <w:rPr>
                <w:b/>
              </w:rPr>
            </w:pPr>
          </w:p>
        </w:tc>
      </w:tr>
      <w:tr w:rsidR="00E314FE" w:rsidTr="00E314FE">
        <w:trPr>
          <w:cnfStyle w:val="000000010000"/>
        </w:trPr>
        <w:tc>
          <w:tcPr>
            <w:cnfStyle w:val="001000000000"/>
            <w:tcW w:w="2235" w:type="dxa"/>
            <w:shd w:val="clear" w:color="auto" w:fill="auto"/>
          </w:tcPr>
          <w:p w:rsidR="00E314FE" w:rsidRPr="00376698" w:rsidRDefault="00E314FE" w:rsidP="00E314FE">
            <w:pPr>
              <w:spacing w:line="276" w:lineRule="auto"/>
              <w:rPr>
                <w:b w:val="0"/>
              </w:rPr>
            </w:pPr>
            <w:r>
              <w:rPr>
                <w:rFonts w:hint="eastAsia"/>
                <w:b w:val="0"/>
              </w:rPr>
              <w:t>认购标的比例</w:t>
            </w:r>
          </w:p>
        </w:tc>
        <w:tc>
          <w:tcPr>
            <w:tcW w:w="850" w:type="dxa"/>
            <w:shd w:val="clear" w:color="auto" w:fill="auto"/>
          </w:tcPr>
          <w:p w:rsidR="00E314FE" w:rsidRPr="009539F3" w:rsidRDefault="00E314FE" w:rsidP="00354F8C">
            <w:pPr>
              <w:spacing w:line="276" w:lineRule="auto"/>
              <w:jc w:val="center"/>
              <w:cnfStyle w:val="000000010000"/>
              <w:rPr>
                <w:b/>
              </w:rPr>
            </w:pPr>
          </w:p>
        </w:tc>
        <w:tc>
          <w:tcPr>
            <w:tcW w:w="1656" w:type="dxa"/>
            <w:shd w:val="clear" w:color="auto" w:fill="auto"/>
          </w:tcPr>
          <w:p w:rsidR="00E314FE" w:rsidRPr="00E314FE" w:rsidRDefault="00E314FE" w:rsidP="00E314FE">
            <w:pPr>
              <w:jc w:val="left"/>
              <w:cnfStyle w:val="000000010000"/>
            </w:pPr>
            <w:r w:rsidRPr="00E314FE">
              <w:rPr>
                <w:rFonts w:asciiTheme="minorEastAsia" w:hAnsiTheme="minorEastAsia" w:hint="eastAsia"/>
              </w:rPr>
              <w:t>手工维护</w:t>
            </w:r>
          </w:p>
        </w:tc>
        <w:tc>
          <w:tcPr>
            <w:tcW w:w="1179" w:type="dxa"/>
            <w:shd w:val="clear" w:color="auto" w:fill="FFFFFF" w:themeFill="background1"/>
          </w:tcPr>
          <w:p w:rsidR="00E314FE" w:rsidRPr="00E314FE" w:rsidRDefault="00E314FE" w:rsidP="00E314FE">
            <w:pPr>
              <w:jc w:val="center"/>
              <w:cnfStyle w:val="000000010000"/>
            </w:pPr>
            <w:r w:rsidRPr="00E314FE">
              <w:rPr>
                <w:rFonts w:hint="eastAsia"/>
                <w:color w:val="0000FF"/>
              </w:rPr>
              <w:t>必需完成</w:t>
            </w:r>
          </w:p>
        </w:tc>
        <w:tc>
          <w:tcPr>
            <w:tcW w:w="2584" w:type="dxa"/>
            <w:shd w:val="clear" w:color="auto" w:fill="FFFFFF" w:themeFill="background1"/>
          </w:tcPr>
          <w:p w:rsidR="00E314FE" w:rsidRPr="009539F3" w:rsidRDefault="00E314FE" w:rsidP="00354F8C">
            <w:pPr>
              <w:spacing w:line="276" w:lineRule="auto"/>
              <w:jc w:val="center"/>
              <w:cnfStyle w:val="000000010000"/>
              <w:rPr>
                <w:b/>
              </w:rPr>
            </w:pPr>
          </w:p>
        </w:tc>
      </w:tr>
      <w:tr w:rsidR="00E314FE" w:rsidTr="00E314FE">
        <w:trPr>
          <w:cnfStyle w:val="000000100000"/>
        </w:trPr>
        <w:tc>
          <w:tcPr>
            <w:cnfStyle w:val="001000000000"/>
            <w:tcW w:w="2235" w:type="dxa"/>
            <w:shd w:val="clear" w:color="auto" w:fill="auto"/>
          </w:tcPr>
          <w:p w:rsidR="00E314FE" w:rsidRPr="00376698" w:rsidRDefault="00E314FE" w:rsidP="00354F8C">
            <w:pPr>
              <w:spacing w:line="276" w:lineRule="auto"/>
              <w:rPr>
                <w:b w:val="0"/>
              </w:rPr>
            </w:pPr>
            <w:r>
              <w:rPr>
                <w:rFonts w:hint="eastAsia"/>
                <w:b w:val="0"/>
              </w:rPr>
              <w:t>交易起始日期</w:t>
            </w:r>
          </w:p>
        </w:tc>
        <w:tc>
          <w:tcPr>
            <w:tcW w:w="850" w:type="dxa"/>
            <w:shd w:val="clear" w:color="auto" w:fill="auto"/>
          </w:tcPr>
          <w:p w:rsidR="00E314FE" w:rsidRPr="009539F3" w:rsidRDefault="00E314FE" w:rsidP="00354F8C">
            <w:pPr>
              <w:spacing w:line="276" w:lineRule="auto"/>
              <w:jc w:val="center"/>
              <w:cnfStyle w:val="000000100000"/>
              <w:rPr>
                <w:b/>
              </w:rPr>
            </w:pPr>
          </w:p>
        </w:tc>
        <w:tc>
          <w:tcPr>
            <w:tcW w:w="1656" w:type="dxa"/>
            <w:shd w:val="clear" w:color="auto" w:fill="auto"/>
          </w:tcPr>
          <w:p w:rsidR="00E314FE" w:rsidRPr="00E314FE" w:rsidRDefault="00E314FE" w:rsidP="00E314FE">
            <w:pPr>
              <w:jc w:val="left"/>
              <w:cnfStyle w:val="000000100000"/>
            </w:pPr>
            <w:r w:rsidRPr="00E314FE">
              <w:rPr>
                <w:rFonts w:asciiTheme="minorEastAsia" w:hAnsiTheme="minorEastAsia" w:hint="eastAsia"/>
              </w:rPr>
              <w:t>手工维护</w:t>
            </w:r>
          </w:p>
        </w:tc>
        <w:tc>
          <w:tcPr>
            <w:tcW w:w="1179" w:type="dxa"/>
            <w:shd w:val="clear" w:color="auto" w:fill="FFFFFF" w:themeFill="background1"/>
          </w:tcPr>
          <w:p w:rsidR="00E314FE" w:rsidRPr="00E314FE" w:rsidRDefault="00E314FE" w:rsidP="00E314FE">
            <w:pPr>
              <w:jc w:val="center"/>
              <w:cnfStyle w:val="000000100000"/>
            </w:pPr>
            <w:r w:rsidRPr="00E314FE">
              <w:rPr>
                <w:rFonts w:hint="eastAsia"/>
                <w:color w:val="0000FF"/>
              </w:rPr>
              <w:t>必需完成</w:t>
            </w:r>
          </w:p>
        </w:tc>
        <w:tc>
          <w:tcPr>
            <w:tcW w:w="2584" w:type="dxa"/>
            <w:shd w:val="clear" w:color="auto" w:fill="FFFFFF" w:themeFill="background1"/>
          </w:tcPr>
          <w:p w:rsidR="00E314FE" w:rsidRPr="009539F3" w:rsidRDefault="00E314FE" w:rsidP="00354F8C">
            <w:pPr>
              <w:spacing w:line="276" w:lineRule="auto"/>
              <w:jc w:val="center"/>
              <w:cnfStyle w:val="000000100000"/>
              <w:rPr>
                <w:b/>
              </w:rPr>
            </w:pPr>
          </w:p>
        </w:tc>
      </w:tr>
      <w:tr w:rsidR="00E314FE" w:rsidTr="00E314FE">
        <w:trPr>
          <w:cnfStyle w:val="000000010000"/>
        </w:trPr>
        <w:tc>
          <w:tcPr>
            <w:cnfStyle w:val="001000000000"/>
            <w:tcW w:w="2235" w:type="dxa"/>
            <w:shd w:val="clear" w:color="auto" w:fill="auto"/>
          </w:tcPr>
          <w:p w:rsidR="00E314FE" w:rsidRPr="00376698" w:rsidRDefault="00E314FE" w:rsidP="00E314FE">
            <w:pPr>
              <w:spacing w:line="276" w:lineRule="auto"/>
              <w:rPr>
                <w:b w:val="0"/>
              </w:rPr>
            </w:pPr>
            <w:r>
              <w:rPr>
                <w:rFonts w:hint="eastAsia"/>
                <w:b w:val="0"/>
              </w:rPr>
              <w:t>交易起截止期</w:t>
            </w:r>
          </w:p>
        </w:tc>
        <w:tc>
          <w:tcPr>
            <w:tcW w:w="850" w:type="dxa"/>
            <w:shd w:val="clear" w:color="auto" w:fill="auto"/>
          </w:tcPr>
          <w:p w:rsidR="00E314FE" w:rsidRPr="009539F3" w:rsidRDefault="00E314FE" w:rsidP="00354F8C">
            <w:pPr>
              <w:spacing w:line="276" w:lineRule="auto"/>
              <w:jc w:val="center"/>
              <w:cnfStyle w:val="000000010000"/>
              <w:rPr>
                <w:b/>
              </w:rPr>
            </w:pPr>
          </w:p>
        </w:tc>
        <w:tc>
          <w:tcPr>
            <w:tcW w:w="1656" w:type="dxa"/>
            <w:shd w:val="clear" w:color="auto" w:fill="auto"/>
          </w:tcPr>
          <w:p w:rsidR="00E314FE" w:rsidRPr="00E314FE" w:rsidRDefault="00E314FE" w:rsidP="00E314FE">
            <w:pPr>
              <w:jc w:val="left"/>
              <w:cnfStyle w:val="000000010000"/>
            </w:pPr>
            <w:r w:rsidRPr="00E314FE">
              <w:rPr>
                <w:rFonts w:asciiTheme="minorEastAsia" w:hAnsiTheme="minorEastAsia" w:hint="eastAsia"/>
              </w:rPr>
              <w:t>手工维护</w:t>
            </w:r>
          </w:p>
        </w:tc>
        <w:tc>
          <w:tcPr>
            <w:tcW w:w="1179" w:type="dxa"/>
            <w:shd w:val="clear" w:color="auto" w:fill="FFFFFF" w:themeFill="background1"/>
          </w:tcPr>
          <w:p w:rsidR="00E314FE" w:rsidRPr="00E314FE" w:rsidRDefault="00E314FE" w:rsidP="00E314FE">
            <w:pPr>
              <w:jc w:val="center"/>
              <w:cnfStyle w:val="000000010000"/>
            </w:pPr>
            <w:r w:rsidRPr="00E314FE">
              <w:rPr>
                <w:rFonts w:hint="eastAsia"/>
                <w:color w:val="0000FF"/>
              </w:rPr>
              <w:t>必需完成</w:t>
            </w:r>
          </w:p>
        </w:tc>
        <w:tc>
          <w:tcPr>
            <w:tcW w:w="2584" w:type="dxa"/>
            <w:shd w:val="clear" w:color="auto" w:fill="FFFFFF" w:themeFill="background1"/>
          </w:tcPr>
          <w:p w:rsidR="00E314FE" w:rsidRPr="009539F3" w:rsidRDefault="00E314FE" w:rsidP="00354F8C">
            <w:pPr>
              <w:spacing w:line="276" w:lineRule="auto"/>
              <w:jc w:val="center"/>
              <w:cnfStyle w:val="000000010000"/>
              <w:rPr>
                <w:b/>
                <w:color w:val="0000FF"/>
              </w:rPr>
            </w:pPr>
          </w:p>
        </w:tc>
      </w:tr>
      <w:tr w:rsidR="00E314FE" w:rsidTr="00E314FE">
        <w:trPr>
          <w:cnfStyle w:val="000000100000"/>
        </w:trPr>
        <w:tc>
          <w:tcPr>
            <w:cnfStyle w:val="001000000000"/>
            <w:tcW w:w="2235" w:type="dxa"/>
            <w:shd w:val="clear" w:color="auto" w:fill="auto"/>
          </w:tcPr>
          <w:p w:rsidR="00E314FE" w:rsidRPr="00376698" w:rsidRDefault="00E314FE" w:rsidP="00354F8C">
            <w:pPr>
              <w:spacing w:line="276" w:lineRule="auto"/>
              <w:rPr>
                <w:b w:val="0"/>
              </w:rPr>
            </w:pPr>
            <w:r>
              <w:rPr>
                <w:rFonts w:hint="eastAsia"/>
                <w:b w:val="0"/>
              </w:rPr>
              <w:t>行权起始日期</w:t>
            </w:r>
          </w:p>
        </w:tc>
        <w:tc>
          <w:tcPr>
            <w:tcW w:w="850" w:type="dxa"/>
            <w:shd w:val="clear" w:color="auto" w:fill="auto"/>
          </w:tcPr>
          <w:p w:rsidR="00E314FE" w:rsidRPr="009539F3" w:rsidRDefault="00E314FE" w:rsidP="00354F8C">
            <w:pPr>
              <w:spacing w:line="276" w:lineRule="auto"/>
              <w:jc w:val="center"/>
              <w:cnfStyle w:val="000000100000"/>
              <w:rPr>
                <w:b/>
              </w:rPr>
            </w:pPr>
          </w:p>
        </w:tc>
        <w:tc>
          <w:tcPr>
            <w:tcW w:w="1656" w:type="dxa"/>
            <w:shd w:val="clear" w:color="auto" w:fill="auto"/>
          </w:tcPr>
          <w:p w:rsidR="00E314FE" w:rsidRPr="00E314FE" w:rsidRDefault="00E314FE" w:rsidP="00E314FE">
            <w:pPr>
              <w:jc w:val="left"/>
              <w:cnfStyle w:val="000000100000"/>
            </w:pPr>
            <w:r w:rsidRPr="00E314FE">
              <w:rPr>
                <w:rFonts w:asciiTheme="minorEastAsia" w:hAnsiTheme="minorEastAsia" w:hint="eastAsia"/>
              </w:rPr>
              <w:t>手工维护</w:t>
            </w:r>
          </w:p>
        </w:tc>
        <w:tc>
          <w:tcPr>
            <w:tcW w:w="1179" w:type="dxa"/>
            <w:shd w:val="clear" w:color="auto" w:fill="FFFFFF" w:themeFill="background1"/>
          </w:tcPr>
          <w:p w:rsidR="00E314FE" w:rsidRPr="00E314FE" w:rsidRDefault="00E314FE" w:rsidP="00E314FE">
            <w:pPr>
              <w:jc w:val="center"/>
              <w:cnfStyle w:val="000000100000"/>
            </w:pPr>
            <w:r w:rsidRPr="00E314FE">
              <w:rPr>
                <w:rFonts w:hint="eastAsia"/>
                <w:color w:val="0000FF"/>
              </w:rPr>
              <w:t>必需完成</w:t>
            </w:r>
          </w:p>
        </w:tc>
        <w:tc>
          <w:tcPr>
            <w:tcW w:w="2584" w:type="dxa"/>
            <w:shd w:val="clear" w:color="auto" w:fill="FFFFFF" w:themeFill="background1"/>
          </w:tcPr>
          <w:p w:rsidR="00E314FE" w:rsidRPr="009539F3" w:rsidRDefault="00E314FE" w:rsidP="00354F8C">
            <w:pPr>
              <w:spacing w:line="276" w:lineRule="auto"/>
              <w:jc w:val="center"/>
              <w:cnfStyle w:val="000000100000"/>
              <w:rPr>
                <w:b/>
              </w:rPr>
            </w:pPr>
          </w:p>
        </w:tc>
      </w:tr>
      <w:tr w:rsidR="00E314FE" w:rsidTr="00E314FE">
        <w:trPr>
          <w:cnfStyle w:val="000000010000"/>
        </w:trPr>
        <w:tc>
          <w:tcPr>
            <w:cnfStyle w:val="001000000000"/>
            <w:tcW w:w="2235" w:type="dxa"/>
            <w:shd w:val="clear" w:color="auto" w:fill="auto"/>
          </w:tcPr>
          <w:p w:rsidR="00E314FE" w:rsidRPr="00376698" w:rsidRDefault="00E314FE" w:rsidP="00354F8C">
            <w:pPr>
              <w:spacing w:line="276" w:lineRule="auto"/>
              <w:rPr>
                <w:b w:val="0"/>
              </w:rPr>
            </w:pPr>
            <w:r>
              <w:rPr>
                <w:rFonts w:hint="eastAsia"/>
                <w:b w:val="0"/>
              </w:rPr>
              <w:t>内部行权起截止期</w:t>
            </w:r>
          </w:p>
        </w:tc>
        <w:tc>
          <w:tcPr>
            <w:tcW w:w="850" w:type="dxa"/>
            <w:shd w:val="clear" w:color="auto" w:fill="auto"/>
          </w:tcPr>
          <w:p w:rsidR="00E314FE" w:rsidRPr="009539F3" w:rsidRDefault="00E314FE" w:rsidP="00354F8C">
            <w:pPr>
              <w:spacing w:line="276" w:lineRule="auto"/>
              <w:jc w:val="center"/>
              <w:cnfStyle w:val="000000010000"/>
              <w:rPr>
                <w:b/>
              </w:rPr>
            </w:pPr>
          </w:p>
        </w:tc>
        <w:tc>
          <w:tcPr>
            <w:tcW w:w="1656" w:type="dxa"/>
            <w:shd w:val="clear" w:color="auto" w:fill="auto"/>
          </w:tcPr>
          <w:p w:rsidR="00E314FE" w:rsidRPr="00E314FE" w:rsidRDefault="00E314FE" w:rsidP="00E314FE">
            <w:pPr>
              <w:jc w:val="left"/>
              <w:cnfStyle w:val="000000010000"/>
            </w:pPr>
            <w:r w:rsidRPr="00E314FE">
              <w:rPr>
                <w:rFonts w:asciiTheme="minorEastAsia" w:hAnsiTheme="minorEastAsia" w:hint="eastAsia"/>
              </w:rPr>
              <w:t>手工维护</w:t>
            </w:r>
          </w:p>
        </w:tc>
        <w:tc>
          <w:tcPr>
            <w:tcW w:w="1179" w:type="dxa"/>
            <w:shd w:val="clear" w:color="auto" w:fill="FFFFFF" w:themeFill="background1"/>
          </w:tcPr>
          <w:p w:rsidR="00E314FE" w:rsidRPr="00E314FE" w:rsidRDefault="00E314FE" w:rsidP="00E314FE">
            <w:pPr>
              <w:jc w:val="center"/>
              <w:cnfStyle w:val="000000010000"/>
            </w:pPr>
            <w:r w:rsidRPr="00E314FE">
              <w:rPr>
                <w:rFonts w:hint="eastAsia"/>
                <w:color w:val="0000FF"/>
              </w:rPr>
              <w:t>必需完成</w:t>
            </w:r>
          </w:p>
        </w:tc>
        <w:tc>
          <w:tcPr>
            <w:tcW w:w="2584" w:type="dxa"/>
            <w:shd w:val="clear" w:color="auto" w:fill="FFFFFF" w:themeFill="background1"/>
          </w:tcPr>
          <w:p w:rsidR="00E314FE" w:rsidRPr="009539F3" w:rsidRDefault="00E314FE" w:rsidP="00354F8C">
            <w:pPr>
              <w:spacing w:line="276" w:lineRule="auto"/>
              <w:jc w:val="center"/>
              <w:cnfStyle w:val="000000010000"/>
              <w:rPr>
                <w:b/>
              </w:rPr>
            </w:pPr>
          </w:p>
        </w:tc>
      </w:tr>
      <w:tr w:rsidR="00E314FE" w:rsidTr="00E314FE">
        <w:trPr>
          <w:cnfStyle w:val="000000100000"/>
        </w:trPr>
        <w:tc>
          <w:tcPr>
            <w:cnfStyle w:val="001000000000"/>
            <w:tcW w:w="2235" w:type="dxa"/>
            <w:shd w:val="clear" w:color="auto" w:fill="auto"/>
          </w:tcPr>
          <w:p w:rsidR="00E314FE" w:rsidRDefault="00E314FE" w:rsidP="00354F8C">
            <w:pPr>
              <w:spacing w:line="276" w:lineRule="auto"/>
              <w:rPr>
                <w:b w:val="0"/>
              </w:rPr>
            </w:pPr>
            <w:r>
              <w:rPr>
                <w:rFonts w:hint="eastAsia"/>
                <w:b w:val="0"/>
              </w:rPr>
              <w:t>外部行权起截止期</w:t>
            </w:r>
          </w:p>
        </w:tc>
        <w:tc>
          <w:tcPr>
            <w:tcW w:w="850" w:type="dxa"/>
            <w:shd w:val="clear" w:color="auto" w:fill="auto"/>
          </w:tcPr>
          <w:p w:rsidR="00E314FE" w:rsidRDefault="00E314FE" w:rsidP="00354F8C">
            <w:pPr>
              <w:spacing w:line="276" w:lineRule="auto"/>
              <w:jc w:val="center"/>
              <w:cnfStyle w:val="000000100000"/>
              <w:rPr>
                <w:rFonts w:asciiTheme="minorEastAsia" w:hAnsiTheme="minorEastAsia"/>
                <w:b/>
              </w:rPr>
            </w:pPr>
          </w:p>
        </w:tc>
        <w:tc>
          <w:tcPr>
            <w:tcW w:w="1656" w:type="dxa"/>
            <w:shd w:val="clear" w:color="auto" w:fill="auto"/>
          </w:tcPr>
          <w:p w:rsidR="00E314FE" w:rsidRPr="00E314FE" w:rsidRDefault="00E314FE" w:rsidP="00E314FE">
            <w:pPr>
              <w:jc w:val="left"/>
              <w:cnfStyle w:val="000000100000"/>
            </w:pPr>
            <w:r w:rsidRPr="00E314FE">
              <w:rPr>
                <w:rFonts w:asciiTheme="minorEastAsia" w:hAnsiTheme="minorEastAsia" w:hint="eastAsia"/>
              </w:rPr>
              <w:t>手工维护</w:t>
            </w:r>
          </w:p>
        </w:tc>
        <w:tc>
          <w:tcPr>
            <w:tcW w:w="1179" w:type="dxa"/>
            <w:shd w:val="clear" w:color="auto" w:fill="FFFFFF" w:themeFill="background1"/>
          </w:tcPr>
          <w:p w:rsidR="00E314FE" w:rsidRPr="00E314FE" w:rsidRDefault="00E314FE" w:rsidP="00E314FE">
            <w:pPr>
              <w:jc w:val="center"/>
              <w:cnfStyle w:val="000000100000"/>
            </w:pPr>
            <w:r w:rsidRPr="00E314FE">
              <w:rPr>
                <w:rFonts w:hint="eastAsia"/>
                <w:color w:val="0000FF"/>
              </w:rPr>
              <w:t>必需完成</w:t>
            </w:r>
          </w:p>
        </w:tc>
        <w:tc>
          <w:tcPr>
            <w:tcW w:w="2584" w:type="dxa"/>
            <w:shd w:val="clear" w:color="auto" w:fill="FFFFFF" w:themeFill="background1"/>
          </w:tcPr>
          <w:p w:rsidR="00E314FE" w:rsidRDefault="00E314FE" w:rsidP="00354F8C">
            <w:pPr>
              <w:spacing w:line="276" w:lineRule="auto"/>
              <w:jc w:val="center"/>
              <w:cnfStyle w:val="000000100000"/>
              <w:rPr>
                <w:rFonts w:asciiTheme="minorEastAsia" w:hAnsiTheme="minorEastAsia"/>
                <w:b/>
              </w:rPr>
            </w:pPr>
          </w:p>
        </w:tc>
      </w:tr>
      <w:tr w:rsidR="00E314FE" w:rsidTr="00E314FE">
        <w:trPr>
          <w:cnfStyle w:val="000000010000"/>
        </w:trPr>
        <w:tc>
          <w:tcPr>
            <w:cnfStyle w:val="001000000000"/>
            <w:tcW w:w="2235" w:type="dxa"/>
            <w:shd w:val="clear" w:color="auto" w:fill="auto"/>
          </w:tcPr>
          <w:p w:rsidR="00E314FE" w:rsidRDefault="00E314FE" w:rsidP="00354F8C">
            <w:pPr>
              <w:spacing w:line="276" w:lineRule="auto"/>
              <w:rPr>
                <w:b w:val="0"/>
              </w:rPr>
            </w:pPr>
            <w:r>
              <w:rPr>
                <w:rFonts w:hint="eastAsia"/>
                <w:b w:val="0"/>
              </w:rPr>
              <w:t>额外供股</w:t>
            </w:r>
          </w:p>
        </w:tc>
        <w:tc>
          <w:tcPr>
            <w:tcW w:w="850" w:type="dxa"/>
            <w:shd w:val="clear" w:color="auto" w:fill="auto"/>
          </w:tcPr>
          <w:p w:rsidR="00E314FE" w:rsidRDefault="00E314FE" w:rsidP="00354F8C">
            <w:pPr>
              <w:spacing w:line="276" w:lineRule="auto"/>
              <w:jc w:val="center"/>
              <w:cnfStyle w:val="000000010000"/>
              <w:rPr>
                <w:rFonts w:asciiTheme="minorEastAsia" w:hAnsiTheme="minorEastAsia"/>
                <w:b/>
              </w:rPr>
            </w:pPr>
          </w:p>
        </w:tc>
        <w:tc>
          <w:tcPr>
            <w:tcW w:w="1656" w:type="dxa"/>
            <w:shd w:val="clear" w:color="auto" w:fill="auto"/>
          </w:tcPr>
          <w:p w:rsidR="00E314FE" w:rsidRPr="00E314FE" w:rsidRDefault="00E314FE" w:rsidP="00E314FE">
            <w:pPr>
              <w:jc w:val="left"/>
              <w:cnfStyle w:val="000000010000"/>
            </w:pPr>
            <w:r w:rsidRPr="00E314FE">
              <w:rPr>
                <w:rFonts w:asciiTheme="minorEastAsia" w:hAnsiTheme="minorEastAsia" w:hint="eastAsia"/>
              </w:rPr>
              <w:t>手工维护</w:t>
            </w:r>
          </w:p>
        </w:tc>
        <w:tc>
          <w:tcPr>
            <w:tcW w:w="1179" w:type="dxa"/>
            <w:shd w:val="clear" w:color="auto" w:fill="FFFFFF" w:themeFill="background1"/>
          </w:tcPr>
          <w:p w:rsidR="00E314FE" w:rsidRPr="00E314FE" w:rsidRDefault="00E314FE" w:rsidP="00E314FE">
            <w:pPr>
              <w:jc w:val="center"/>
              <w:cnfStyle w:val="000000010000"/>
            </w:pPr>
            <w:r w:rsidRPr="00E314FE">
              <w:rPr>
                <w:rFonts w:hint="eastAsia"/>
                <w:color w:val="0000FF"/>
              </w:rPr>
              <w:t>必需完成</w:t>
            </w:r>
          </w:p>
        </w:tc>
        <w:tc>
          <w:tcPr>
            <w:tcW w:w="2584" w:type="dxa"/>
            <w:shd w:val="clear" w:color="auto" w:fill="FFFFFF" w:themeFill="background1"/>
          </w:tcPr>
          <w:p w:rsidR="00E314FE" w:rsidRDefault="00E314FE" w:rsidP="00354F8C">
            <w:pPr>
              <w:spacing w:line="276" w:lineRule="auto"/>
              <w:jc w:val="center"/>
              <w:cnfStyle w:val="000000010000"/>
              <w:rPr>
                <w:rFonts w:asciiTheme="minorEastAsia" w:hAnsiTheme="minorEastAsia"/>
                <w:b/>
              </w:rPr>
            </w:pPr>
          </w:p>
        </w:tc>
      </w:tr>
    </w:tbl>
    <w:p w:rsidR="00852C48" w:rsidRDefault="00852C48" w:rsidP="00852C48">
      <w:pPr>
        <w:pStyle w:val="a7"/>
        <w:spacing w:line="360" w:lineRule="auto"/>
        <w:ind w:left="420" w:firstLineChars="0" w:firstLine="0"/>
        <w:rPr>
          <w:rFonts w:asciiTheme="minorEastAsia" w:hAnsiTheme="minorEastAsia"/>
        </w:rPr>
      </w:pPr>
    </w:p>
    <w:p w:rsidR="00DA3A48" w:rsidRPr="00094BAB" w:rsidRDefault="00E314FE" w:rsidP="00B83C9F">
      <w:pPr>
        <w:pStyle w:val="a7"/>
        <w:numPr>
          <w:ilvl w:val="0"/>
          <w:numId w:val="270"/>
        </w:numPr>
        <w:spacing w:line="360" w:lineRule="auto"/>
        <w:ind w:firstLineChars="0"/>
        <w:rPr>
          <w:rFonts w:asciiTheme="minorEastAsia" w:hAnsiTheme="minorEastAsia"/>
        </w:rPr>
      </w:pPr>
      <w:r>
        <w:rPr>
          <w:rFonts w:asciiTheme="minorEastAsia" w:hAnsiTheme="minorEastAsia" w:hint="eastAsia"/>
        </w:rPr>
        <w:t>用户通过“复核</w:t>
      </w:r>
      <w:r w:rsidR="008C08C7">
        <w:rPr>
          <w:rFonts w:asciiTheme="minorEastAsia" w:hAnsiTheme="minorEastAsia" w:hint="eastAsia"/>
        </w:rPr>
        <w:t>”功能确认数据无误，如果状态中有一栏为</w:t>
      </w:r>
      <w:proofErr w:type="gramStart"/>
      <w:r w:rsidR="008C08C7">
        <w:rPr>
          <w:rFonts w:asciiTheme="minorEastAsia" w:hAnsiTheme="minorEastAsia" w:hint="eastAsia"/>
        </w:rPr>
        <w:t>打叉</w:t>
      </w:r>
      <w:proofErr w:type="gramEnd"/>
      <w:r w:rsidR="008C08C7">
        <w:rPr>
          <w:rFonts w:asciiTheme="minorEastAsia" w:hAnsiTheme="minorEastAsia" w:hint="eastAsia"/>
        </w:rPr>
        <w:t>，则复核不能通过；</w:t>
      </w:r>
    </w:p>
    <w:p w:rsidR="00DA3A48" w:rsidRPr="00994AB8" w:rsidRDefault="00DA3A48" w:rsidP="00B83C9F">
      <w:pPr>
        <w:pStyle w:val="a7"/>
        <w:numPr>
          <w:ilvl w:val="0"/>
          <w:numId w:val="270"/>
        </w:numPr>
        <w:spacing w:line="360" w:lineRule="auto"/>
        <w:ind w:firstLineChars="0"/>
        <w:rPr>
          <w:rFonts w:asciiTheme="minorEastAsia" w:hAnsiTheme="minorEastAsia"/>
        </w:rPr>
      </w:pPr>
      <w:r>
        <w:rPr>
          <w:rFonts w:asciiTheme="minorEastAsia" w:hAnsiTheme="minorEastAsia" w:hint="eastAsia"/>
        </w:rPr>
        <w:lastRenderedPageBreak/>
        <w:t>复核后，系统在列表中复核人、复核时间</w:t>
      </w:r>
      <w:r w:rsidRPr="00AD0051">
        <w:rPr>
          <w:rFonts w:hint="eastAsia"/>
          <w:lang w:val="en-AU"/>
        </w:rPr>
        <w:t>栏</w:t>
      </w:r>
      <w:r>
        <w:rPr>
          <w:rFonts w:hint="eastAsia"/>
          <w:lang w:val="en-AU"/>
        </w:rPr>
        <w:t>填写相应内容；</w:t>
      </w:r>
    </w:p>
    <w:p w:rsidR="00994AB8" w:rsidRPr="00E86EE6" w:rsidRDefault="00994AB8" w:rsidP="00B83C9F">
      <w:pPr>
        <w:pStyle w:val="a7"/>
        <w:numPr>
          <w:ilvl w:val="0"/>
          <w:numId w:val="270"/>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权益数据复核后，系统则根据供股权益分配信息生成未来需要执行的任务每日</w:t>
      </w:r>
      <w:r w:rsidR="00825E37">
        <w:rPr>
          <w:rFonts w:hint="eastAsia"/>
        </w:rPr>
        <w:t>供股权变动</w:t>
      </w:r>
      <w:r>
        <w:rPr>
          <w:rFonts w:asciiTheme="minorEastAsia" w:hAnsiTheme="minorEastAsia" w:cs="华文仿宋" w:hint="eastAsia"/>
          <w:color w:val="000000"/>
          <w:kern w:val="0"/>
          <w:szCs w:val="21"/>
        </w:rPr>
        <w:t>。参见规则BR_ACTION_003</w:t>
      </w:r>
      <w:r>
        <w:rPr>
          <w:rFonts w:hint="eastAsia"/>
          <w:lang w:val="en-AU"/>
        </w:rPr>
        <w:t>；</w:t>
      </w:r>
    </w:p>
    <w:p w:rsidR="00994AB8" w:rsidRPr="00B83C9F" w:rsidRDefault="00994AB8" w:rsidP="00B83C9F">
      <w:pPr>
        <w:pStyle w:val="a7"/>
        <w:numPr>
          <w:ilvl w:val="0"/>
          <w:numId w:val="270"/>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权益数据复核后，系统则根据供股权益分配信息生成未来需要</w:t>
      </w:r>
      <w:r w:rsidR="00443C74">
        <w:rPr>
          <w:rFonts w:asciiTheme="minorEastAsia" w:hAnsiTheme="minorEastAsia" w:cs="华文仿宋" w:hint="eastAsia"/>
          <w:color w:val="000000"/>
          <w:kern w:val="0"/>
          <w:szCs w:val="21"/>
        </w:rPr>
        <w:t>行权</w:t>
      </w:r>
      <w:r>
        <w:rPr>
          <w:rFonts w:asciiTheme="minorEastAsia" w:hAnsiTheme="minorEastAsia" w:cs="华文仿宋" w:hint="eastAsia"/>
          <w:color w:val="000000"/>
          <w:kern w:val="0"/>
          <w:szCs w:val="21"/>
        </w:rPr>
        <w:t>执行的任务</w:t>
      </w:r>
      <w:r w:rsidR="00443C74">
        <w:rPr>
          <w:rFonts w:asciiTheme="minorEastAsia" w:hAnsiTheme="minorEastAsia" w:cs="华文仿宋" w:hint="eastAsia"/>
          <w:color w:val="000000"/>
          <w:kern w:val="0"/>
          <w:szCs w:val="21"/>
        </w:rPr>
        <w:t>，</w:t>
      </w:r>
      <w:r>
        <w:rPr>
          <w:rFonts w:asciiTheme="minorEastAsia" w:hAnsiTheme="minorEastAsia" w:cs="华文仿宋" w:hint="eastAsia"/>
          <w:color w:val="000000"/>
          <w:kern w:val="0"/>
          <w:szCs w:val="21"/>
        </w:rPr>
        <w:t>参见规则BR_ACTION_003</w:t>
      </w:r>
      <w:r w:rsidR="00B83C9F">
        <w:rPr>
          <w:rFonts w:asciiTheme="minorEastAsia" w:hAnsiTheme="minorEastAsia" w:cs="华文仿宋" w:hint="eastAsia"/>
          <w:color w:val="000000"/>
          <w:kern w:val="0"/>
          <w:szCs w:val="21"/>
        </w:rPr>
        <w:t>；</w:t>
      </w:r>
    </w:p>
    <w:p w:rsidR="00BF079D" w:rsidRPr="00BA0205" w:rsidRDefault="00B83C9F">
      <w:pPr>
        <w:pStyle w:val="a7"/>
        <w:numPr>
          <w:ilvl w:val="1"/>
          <w:numId w:val="270"/>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供</w:t>
      </w:r>
      <w:proofErr w:type="gramStart"/>
      <w:r>
        <w:rPr>
          <w:rFonts w:asciiTheme="minorEastAsia" w:hAnsiTheme="minorEastAsia" w:cs="华文仿宋" w:hint="eastAsia"/>
          <w:color w:val="000000"/>
          <w:kern w:val="0"/>
          <w:szCs w:val="21"/>
        </w:rPr>
        <w:t>股行动</w:t>
      </w:r>
      <w:proofErr w:type="gramEnd"/>
      <w:r>
        <w:rPr>
          <w:rFonts w:asciiTheme="minorEastAsia" w:hAnsiTheme="minorEastAsia" w:cs="华文仿宋" w:hint="eastAsia"/>
          <w:color w:val="000000"/>
          <w:kern w:val="0"/>
          <w:szCs w:val="21"/>
        </w:rPr>
        <w:t>中类别为“股权登记日无券”（即手工输入的数据），复核后因此无需作权益的分派，可以直接跳过权益分派、确认动作，可以把其状态直接置为“已确认”</w:t>
      </w:r>
    </w:p>
    <w:p w:rsidR="00BA0205" w:rsidRDefault="00BA0205">
      <w:pPr>
        <w:pStyle w:val="a7"/>
        <w:numPr>
          <w:ilvl w:val="1"/>
          <w:numId w:val="270"/>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权益数据复核后，</w:t>
      </w:r>
      <w:r w:rsidR="00975238">
        <w:rPr>
          <w:rFonts w:asciiTheme="minorEastAsia" w:hAnsiTheme="minorEastAsia" w:cs="华文仿宋" w:hint="eastAsia"/>
          <w:color w:val="000000"/>
          <w:kern w:val="0"/>
          <w:szCs w:val="21"/>
        </w:rPr>
        <w:t>如果有抵押银行的供股权数据，系统更新抵押银行的供股权资产；</w:t>
      </w:r>
    </w:p>
    <w:p w:rsidR="00DA3A48" w:rsidRPr="00D0690D" w:rsidRDefault="00443C74" w:rsidP="00B83C9F">
      <w:pPr>
        <w:pStyle w:val="a7"/>
        <w:numPr>
          <w:ilvl w:val="0"/>
          <w:numId w:val="270"/>
        </w:numPr>
        <w:spacing w:line="360" w:lineRule="auto"/>
        <w:ind w:firstLineChars="0"/>
        <w:rPr>
          <w:rFonts w:asciiTheme="minorEastAsia" w:hAnsiTheme="minorEastAsia"/>
        </w:rPr>
      </w:pPr>
      <w:r>
        <w:rPr>
          <w:rFonts w:hint="eastAsia"/>
          <w:lang w:val="en-AU"/>
        </w:rPr>
        <w:t>系统支持多</w:t>
      </w:r>
      <w:r w:rsidR="00DA3A48">
        <w:rPr>
          <w:rFonts w:hint="eastAsia"/>
          <w:lang w:val="en-AU"/>
        </w:rPr>
        <w:t>次复核，</w:t>
      </w:r>
      <w:r>
        <w:rPr>
          <w:rFonts w:hint="eastAsia"/>
          <w:lang w:val="en-AU"/>
        </w:rPr>
        <w:t>重复复核后系统生成的未来任务需重新生成</w:t>
      </w:r>
      <w:r w:rsidR="00DA3A48">
        <w:rPr>
          <w:rFonts w:hint="eastAsia"/>
          <w:lang w:val="en-AU"/>
        </w:rPr>
        <w:t>；</w:t>
      </w:r>
    </w:p>
    <w:p w:rsidR="00DA3A48" w:rsidRPr="0040791B" w:rsidRDefault="00DA3A48" w:rsidP="00B83C9F">
      <w:pPr>
        <w:pStyle w:val="a7"/>
        <w:numPr>
          <w:ilvl w:val="0"/>
          <w:numId w:val="270"/>
        </w:numPr>
        <w:spacing w:line="360" w:lineRule="auto"/>
        <w:ind w:firstLineChars="0"/>
        <w:rPr>
          <w:rFonts w:asciiTheme="minorEastAsia" w:hAnsiTheme="minorEastAsia"/>
        </w:rPr>
      </w:pPr>
      <w:r>
        <w:rPr>
          <w:rFonts w:hint="eastAsia"/>
        </w:rPr>
        <w:t>记录复核日志，日志内容包括：行动事件、复核日期、时间、复核人员；</w:t>
      </w:r>
    </w:p>
    <w:p w:rsidR="00994AB8" w:rsidRDefault="00994AB8" w:rsidP="006734D2">
      <w:pPr>
        <w:pStyle w:val="4"/>
        <w:numPr>
          <w:ilvl w:val="0"/>
          <w:numId w:val="94"/>
        </w:numPr>
      </w:pPr>
      <w:r>
        <w:rPr>
          <w:rFonts w:hint="eastAsia"/>
        </w:rPr>
        <w:t>业务规则</w:t>
      </w:r>
    </w:p>
    <w:p w:rsidR="00B4104F" w:rsidRPr="00F30438" w:rsidRDefault="00B4104F" w:rsidP="00B4104F">
      <w:pPr>
        <w:pStyle w:val="5"/>
        <w:rPr>
          <w:b/>
        </w:rPr>
      </w:pPr>
      <w:r w:rsidRPr="00F30438">
        <w:rPr>
          <w:rFonts w:hint="eastAsia"/>
          <w:b/>
        </w:rPr>
        <w:t>BR_</w:t>
      </w:r>
      <w:r>
        <w:rPr>
          <w:rFonts w:hint="eastAsia"/>
          <w:b/>
        </w:rPr>
        <w:t>ACTION</w:t>
      </w:r>
      <w:r w:rsidRPr="00F30438">
        <w:rPr>
          <w:rFonts w:hint="eastAsia"/>
          <w:b/>
        </w:rPr>
        <w:t>_</w:t>
      </w:r>
      <w:r w:rsidR="00994AB8">
        <w:rPr>
          <w:rFonts w:hint="eastAsia"/>
          <w:b/>
        </w:rPr>
        <w:t>003</w:t>
      </w:r>
      <w:r w:rsidRPr="00476F74">
        <w:rPr>
          <w:rFonts w:hint="eastAsia"/>
          <w:b/>
          <w:color w:val="000000" w:themeColor="text1"/>
        </w:rPr>
        <w:t>(</w:t>
      </w:r>
      <w:r>
        <w:rPr>
          <w:rFonts w:hint="eastAsia"/>
          <w:b/>
          <w:color w:val="000000" w:themeColor="text1"/>
        </w:rPr>
        <w:t>供股权益分派数据生</w:t>
      </w:r>
      <w:r w:rsidR="00994AB8">
        <w:rPr>
          <w:rFonts w:hint="eastAsia"/>
          <w:b/>
          <w:color w:val="000000" w:themeColor="text1"/>
        </w:rPr>
        <w:t>成未来任务</w:t>
      </w:r>
      <w:r w:rsidRPr="00476F74">
        <w:rPr>
          <w:rFonts w:asciiTheme="minorEastAsia" w:hAnsiTheme="minorEastAsia" w:hint="eastAsia"/>
          <w:b/>
          <w:color w:val="000000" w:themeColor="text1"/>
        </w:rPr>
        <w:t>规则</w:t>
      </w:r>
      <w:r w:rsidRPr="00476F74">
        <w:rPr>
          <w:rFonts w:hint="eastAsia"/>
          <w:b/>
          <w:color w:val="000000" w:themeColor="text1"/>
        </w:rPr>
        <w:t>)</w:t>
      </w:r>
    </w:p>
    <w:p w:rsidR="00994AB8" w:rsidRDefault="00994AB8" w:rsidP="00994AB8">
      <w:pPr>
        <w:pStyle w:val="6"/>
        <w:rPr>
          <w:i w:val="0"/>
        </w:rPr>
      </w:pPr>
      <w:r>
        <w:rPr>
          <w:rFonts w:hint="eastAsia"/>
          <w:i w:val="0"/>
        </w:rPr>
        <w:t>1</w:t>
      </w:r>
      <w:r w:rsidRPr="009A4468">
        <w:rPr>
          <w:rFonts w:hint="eastAsia"/>
          <w:i w:val="0"/>
        </w:rPr>
        <w:t>_</w:t>
      </w:r>
      <w:r>
        <w:rPr>
          <w:rFonts w:hint="eastAsia"/>
          <w:i w:val="0"/>
        </w:rPr>
        <w:t>每日</w:t>
      </w:r>
      <w:r w:rsidR="00825E37" w:rsidRPr="00825E37">
        <w:rPr>
          <w:rFonts w:hint="eastAsia"/>
          <w:i w:val="0"/>
        </w:rPr>
        <w:t>供股权变动</w:t>
      </w:r>
      <w:r>
        <w:rPr>
          <w:rFonts w:hint="eastAsia"/>
          <w:i w:val="0"/>
        </w:rPr>
        <w:t>；</w:t>
      </w:r>
    </w:p>
    <w:p w:rsidR="00994AB8" w:rsidRPr="00994AB8" w:rsidRDefault="00994AB8" w:rsidP="00994AB8">
      <w:pPr>
        <w:ind w:firstLineChars="200" w:firstLine="420"/>
        <w:rPr>
          <w:lang w:val="en-AU"/>
        </w:rPr>
      </w:pPr>
      <w:r>
        <w:rPr>
          <w:rFonts w:hint="eastAsia"/>
          <w:lang w:val="en-AU"/>
        </w:rPr>
        <w:t>根据系统确定或人工输入的交易起始日期、交易截止日期生成在这范围内的每一个交易日期的交易变动任务</w:t>
      </w:r>
      <w:r w:rsidR="00443C74">
        <w:rPr>
          <w:rFonts w:hint="eastAsia"/>
          <w:lang w:val="en-AU"/>
        </w:rPr>
        <w:t>，以上任务在每个交易日会在任务列表中展示</w:t>
      </w:r>
      <w:r>
        <w:rPr>
          <w:rFonts w:hint="eastAsia"/>
          <w:lang w:val="en-AU"/>
        </w:rPr>
        <w:t>。</w:t>
      </w:r>
    </w:p>
    <w:p w:rsidR="00994AB8" w:rsidRDefault="00994AB8" w:rsidP="00994AB8">
      <w:pPr>
        <w:pStyle w:val="6"/>
        <w:rPr>
          <w:i w:val="0"/>
        </w:rPr>
      </w:pPr>
      <w:r>
        <w:rPr>
          <w:rFonts w:hint="eastAsia"/>
          <w:i w:val="0"/>
        </w:rPr>
        <w:t>2</w:t>
      </w:r>
      <w:r w:rsidRPr="009A4468">
        <w:rPr>
          <w:rFonts w:hint="eastAsia"/>
          <w:i w:val="0"/>
        </w:rPr>
        <w:t>_</w:t>
      </w:r>
      <w:r>
        <w:rPr>
          <w:rFonts w:hint="eastAsia"/>
          <w:i w:val="0"/>
        </w:rPr>
        <w:t>行权任务；</w:t>
      </w:r>
    </w:p>
    <w:p w:rsidR="00443C74" w:rsidRDefault="00443C74" w:rsidP="00443C74">
      <w:pPr>
        <w:ind w:firstLineChars="200" w:firstLine="420"/>
        <w:rPr>
          <w:lang w:val="en-AU"/>
        </w:rPr>
      </w:pPr>
      <w:r>
        <w:rPr>
          <w:rFonts w:hint="eastAsia"/>
          <w:lang w:val="en-AU"/>
        </w:rPr>
        <w:t>根据系统确定或人工输入的内部行权截止日，生成行权执行任务，行权执行任务在内部截止日起会在任务列表中展示。</w:t>
      </w:r>
      <w:r w:rsidR="005115DD">
        <w:rPr>
          <w:rFonts w:asciiTheme="minorEastAsia" w:hAnsiTheme="minorEastAsia" w:cs="华文仿宋" w:hint="eastAsia"/>
          <w:color w:val="000000"/>
          <w:kern w:val="0"/>
          <w:szCs w:val="21"/>
        </w:rPr>
        <w:t>（默认为时间为12点）</w:t>
      </w:r>
    </w:p>
    <w:p w:rsidR="00BA40C1" w:rsidRDefault="00BA40C1" w:rsidP="00BA40C1">
      <w:pPr>
        <w:pStyle w:val="6"/>
        <w:rPr>
          <w:i w:val="0"/>
        </w:rPr>
      </w:pPr>
      <w:r>
        <w:rPr>
          <w:rFonts w:hint="eastAsia"/>
          <w:i w:val="0"/>
        </w:rPr>
        <w:t>3</w:t>
      </w:r>
      <w:r w:rsidRPr="009A4468">
        <w:rPr>
          <w:rFonts w:hint="eastAsia"/>
          <w:i w:val="0"/>
        </w:rPr>
        <w:t>_</w:t>
      </w:r>
      <w:r w:rsidRPr="00BA40C1">
        <w:rPr>
          <w:rFonts w:asciiTheme="minorEastAsia" w:hAnsiTheme="minorEastAsia" w:hint="eastAsia"/>
          <w:i w:val="0"/>
        </w:rPr>
        <w:t>供股权最</w:t>
      </w:r>
      <w:proofErr w:type="gramStart"/>
      <w:r w:rsidRPr="00BA40C1">
        <w:rPr>
          <w:rFonts w:asciiTheme="minorEastAsia" w:hAnsiTheme="minorEastAsia" w:hint="eastAsia"/>
          <w:i w:val="0"/>
        </w:rPr>
        <w:t>后行权</w:t>
      </w:r>
      <w:proofErr w:type="gramEnd"/>
      <w:r w:rsidRPr="00BA40C1">
        <w:rPr>
          <w:rFonts w:asciiTheme="minorEastAsia" w:hAnsiTheme="minorEastAsia" w:hint="eastAsia"/>
          <w:i w:val="0"/>
        </w:rPr>
        <w:t>日前</w:t>
      </w:r>
      <w:proofErr w:type="gramStart"/>
      <w:r w:rsidRPr="00BA40C1">
        <w:rPr>
          <w:rFonts w:asciiTheme="minorEastAsia" w:hAnsiTheme="minorEastAsia" w:hint="eastAsia"/>
          <w:i w:val="0"/>
        </w:rPr>
        <w:t>一</w:t>
      </w:r>
      <w:proofErr w:type="gramEnd"/>
      <w:r w:rsidRPr="00BA40C1">
        <w:rPr>
          <w:rFonts w:asciiTheme="minorEastAsia" w:hAnsiTheme="minorEastAsia" w:hint="eastAsia"/>
          <w:i w:val="0"/>
        </w:rPr>
        <w:t>工作日</w:t>
      </w:r>
      <w:r>
        <w:rPr>
          <w:rFonts w:hint="eastAsia"/>
          <w:i w:val="0"/>
        </w:rPr>
        <w:t>通知任务；</w:t>
      </w:r>
    </w:p>
    <w:p w:rsidR="00BA40C1" w:rsidRDefault="00BA40C1" w:rsidP="00BA40C1">
      <w:pPr>
        <w:ind w:firstLineChars="200" w:firstLine="420"/>
        <w:rPr>
          <w:lang w:val="en-AU"/>
        </w:rPr>
      </w:pPr>
      <w:r>
        <w:rPr>
          <w:rFonts w:hint="eastAsia"/>
          <w:lang w:val="en-AU"/>
        </w:rPr>
        <w:t>根据供股行权截止日、交易日历表，生成供股前一</w:t>
      </w:r>
      <w:r w:rsidR="00F44B35">
        <w:rPr>
          <w:rFonts w:hint="eastAsia"/>
          <w:lang w:val="en-AU"/>
        </w:rPr>
        <w:t>交易</w:t>
      </w:r>
      <w:r>
        <w:rPr>
          <w:rFonts w:hint="eastAsia"/>
          <w:lang w:val="en-AU"/>
        </w:rPr>
        <w:t>日</w:t>
      </w:r>
      <w:r w:rsidR="00F44B35">
        <w:rPr>
          <w:rFonts w:hint="eastAsia"/>
          <w:lang w:val="en-AU"/>
        </w:rPr>
        <w:t>晚上</w:t>
      </w:r>
      <w:r w:rsidR="00F44B35">
        <w:rPr>
          <w:rFonts w:hint="eastAsia"/>
          <w:lang w:val="en-AU"/>
        </w:rPr>
        <w:t>8</w:t>
      </w:r>
      <w:r w:rsidR="00F44B35">
        <w:rPr>
          <w:rFonts w:hint="eastAsia"/>
          <w:lang w:val="en-AU"/>
        </w:rPr>
        <w:t>点的任务，任务完成自动用短信、邮件通知客户，通知内容在</w:t>
      </w:r>
      <w:r w:rsidR="00F44B35">
        <w:rPr>
          <w:rFonts w:hint="eastAsia"/>
          <w:lang w:val="en-AU"/>
        </w:rPr>
        <w:t>F7.7</w:t>
      </w:r>
      <w:r w:rsidR="00F44B35">
        <w:rPr>
          <w:rFonts w:hint="eastAsia"/>
          <w:lang w:val="en-AU"/>
        </w:rPr>
        <w:t>中描述</w:t>
      </w:r>
      <w:r>
        <w:rPr>
          <w:rFonts w:hint="eastAsia"/>
          <w:lang w:val="en-AU"/>
        </w:rPr>
        <w:t>。</w:t>
      </w:r>
    </w:p>
    <w:p w:rsidR="00BA40C1" w:rsidRPr="00F44B35" w:rsidRDefault="00BA40C1" w:rsidP="00443C74">
      <w:pPr>
        <w:ind w:firstLineChars="200" w:firstLine="420"/>
        <w:rPr>
          <w:lang w:val="en-AU"/>
        </w:rPr>
      </w:pPr>
    </w:p>
    <w:p w:rsidR="00444C35" w:rsidRDefault="00DA44F6" w:rsidP="00444C35">
      <w:pPr>
        <w:pStyle w:val="3"/>
        <w:ind w:leftChars="100" w:left="210"/>
      </w:pPr>
      <w:bookmarkStart w:id="53" w:name="_Toc296808725"/>
      <w:r>
        <w:rPr>
          <w:rFonts w:hint="eastAsia"/>
        </w:rPr>
        <w:t>F7</w:t>
      </w:r>
      <w:r w:rsidR="00444C35">
        <w:rPr>
          <w:rFonts w:hint="eastAsia"/>
        </w:rPr>
        <w:t>.</w:t>
      </w:r>
      <w:r w:rsidR="0008417B">
        <w:rPr>
          <w:rFonts w:hint="eastAsia"/>
        </w:rPr>
        <w:t>3</w:t>
      </w:r>
      <w:r w:rsidR="00444C35">
        <w:rPr>
          <w:rFonts w:hint="eastAsia"/>
        </w:rPr>
        <w:t>供股权益分派</w:t>
      </w:r>
      <w:bookmarkEnd w:id="53"/>
    </w:p>
    <w:p w:rsidR="006069DF" w:rsidRDefault="006069DF" w:rsidP="006734D2">
      <w:pPr>
        <w:pStyle w:val="4"/>
        <w:numPr>
          <w:ilvl w:val="0"/>
          <w:numId w:val="111"/>
        </w:numPr>
      </w:pPr>
      <w:r>
        <w:rPr>
          <w:rFonts w:hint="eastAsia"/>
        </w:rPr>
        <w:t>业务描述</w:t>
      </w:r>
    </w:p>
    <w:p w:rsidR="00492120" w:rsidRDefault="00492120" w:rsidP="00492120">
      <w:pPr>
        <w:spacing w:line="360" w:lineRule="auto"/>
        <w:ind w:firstLineChars="200" w:firstLine="420"/>
      </w:pPr>
      <w:r>
        <w:rPr>
          <w:rFonts w:hint="eastAsia"/>
        </w:rPr>
        <w:t>供股权分配行动复核后，通过权益分配把供股权</w:t>
      </w:r>
      <w:proofErr w:type="gramStart"/>
      <w:r>
        <w:rPr>
          <w:rFonts w:hint="eastAsia"/>
        </w:rPr>
        <w:t>证分配</w:t>
      </w:r>
      <w:proofErr w:type="gramEnd"/>
      <w:r>
        <w:rPr>
          <w:rFonts w:hint="eastAsia"/>
        </w:rPr>
        <w:t>到最终投资者。系统根据供股股</w:t>
      </w:r>
      <w:r>
        <w:rPr>
          <w:rFonts w:hint="eastAsia"/>
        </w:rPr>
        <w:lastRenderedPageBreak/>
        <w:t>票的在股权登记日的持仓</w:t>
      </w:r>
      <w:proofErr w:type="gramStart"/>
      <w:r>
        <w:rPr>
          <w:rFonts w:hint="eastAsia"/>
        </w:rPr>
        <w:t>数量按供股</w:t>
      </w:r>
      <w:proofErr w:type="gramEnd"/>
      <w:r>
        <w:rPr>
          <w:rFonts w:hint="eastAsia"/>
        </w:rPr>
        <w:t>比例进行权益分派。分派结果汇总后与香港结算提供的权益总数相同。</w:t>
      </w:r>
    </w:p>
    <w:p w:rsidR="00492120" w:rsidRDefault="00492120" w:rsidP="006734D2">
      <w:pPr>
        <w:pStyle w:val="4"/>
        <w:numPr>
          <w:ilvl w:val="0"/>
          <w:numId w:val="111"/>
        </w:numPr>
      </w:pPr>
      <w:r>
        <w:rPr>
          <w:rFonts w:hint="eastAsia"/>
        </w:rPr>
        <w:t>用户界面</w:t>
      </w:r>
    </w:p>
    <w:p w:rsidR="00492120" w:rsidRDefault="0047271E" w:rsidP="00492120">
      <w:r>
        <w:object w:dxaOrig="11681" w:dyaOrig="6244">
          <v:shape id="_x0000_i1052" type="#_x0000_t75" style="width:415.5pt;height:222pt" o:ole="">
            <v:imagedata r:id="rId61" o:title=""/>
          </v:shape>
          <o:OLEObject Type="Embed" ProgID="Visio.Drawing.11" ShapeID="_x0000_i1052" DrawAspect="Content" ObjectID="_1402388541" r:id="rId62"/>
        </w:object>
      </w:r>
    </w:p>
    <w:p w:rsidR="00492120" w:rsidRDefault="00492120" w:rsidP="006734D2">
      <w:pPr>
        <w:pStyle w:val="4"/>
        <w:numPr>
          <w:ilvl w:val="0"/>
          <w:numId w:val="111"/>
        </w:numPr>
      </w:pPr>
      <w:r>
        <w:rPr>
          <w:rFonts w:hint="eastAsia"/>
        </w:rPr>
        <w:t>业务功能</w:t>
      </w:r>
    </w:p>
    <w:p w:rsidR="00492120" w:rsidRPr="007468F5" w:rsidRDefault="00492120" w:rsidP="006734D2">
      <w:pPr>
        <w:pStyle w:val="a7"/>
        <w:numPr>
          <w:ilvl w:val="0"/>
          <w:numId w:val="138"/>
        </w:numPr>
        <w:spacing w:line="360" w:lineRule="auto"/>
        <w:ind w:firstLineChars="0"/>
        <w:rPr>
          <w:rFonts w:asciiTheme="minorEastAsia" w:hAnsiTheme="minorEastAsia"/>
        </w:rPr>
      </w:pPr>
      <w:r>
        <w:rPr>
          <w:rFonts w:asciiTheme="minorEastAsia" w:hAnsiTheme="minorEastAsia" w:hint="eastAsia"/>
          <w:lang w:val="en-AU"/>
        </w:rPr>
        <w:t>系统在公司行动信息列表中只能显示已复核的</w:t>
      </w:r>
      <w:r w:rsidR="009600EE">
        <w:rPr>
          <w:rFonts w:asciiTheme="minorEastAsia" w:hAnsiTheme="minorEastAsia" w:hint="eastAsia"/>
          <w:lang w:val="en-AU"/>
        </w:rPr>
        <w:t>供</w:t>
      </w:r>
      <w:proofErr w:type="gramStart"/>
      <w:r w:rsidR="009600EE">
        <w:rPr>
          <w:rFonts w:asciiTheme="minorEastAsia" w:hAnsiTheme="minorEastAsia" w:hint="eastAsia"/>
          <w:lang w:val="en-AU"/>
        </w:rPr>
        <w:t>股</w:t>
      </w:r>
      <w:r>
        <w:rPr>
          <w:rFonts w:asciiTheme="minorEastAsia" w:hAnsiTheme="minorEastAsia" w:hint="eastAsia"/>
          <w:lang w:val="en-AU"/>
        </w:rPr>
        <w:t>行动</w:t>
      </w:r>
      <w:proofErr w:type="gramEnd"/>
      <w:r>
        <w:rPr>
          <w:rFonts w:asciiTheme="minorEastAsia" w:hAnsiTheme="minorEastAsia" w:hint="eastAsia"/>
          <w:lang w:val="en-AU"/>
        </w:rPr>
        <w:t>数据；</w:t>
      </w:r>
    </w:p>
    <w:p w:rsidR="00492120" w:rsidRDefault="00492120" w:rsidP="006734D2">
      <w:pPr>
        <w:pStyle w:val="a7"/>
        <w:numPr>
          <w:ilvl w:val="0"/>
          <w:numId w:val="138"/>
        </w:numPr>
        <w:spacing w:line="360" w:lineRule="auto"/>
        <w:ind w:firstLineChars="0"/>
        <w:rPr>
          <w:rFonts w:asciiTheme="minorEastAsia" w:hAnsiTheme="minorEastAsia"/>
        </w:rPr>
      </w:pPr>
      <w:r>
        <w:rPr>
          <w:rFonts w:asciiTheme="minorEastAsia" w:hAnsiTheme="minorEastAsia" w:hint="eastAsia"/>
        </w:rPr>
        <w:t>系统在权益分派后在信息列表中填写权益分派人员、分派时间；</w:t>
      </w:r>
    </w:p>
    <w:p w:rsidR="0047271E" w:rsidRDefault="0047271E" w:rsidP="006734D2">
      <w:pPr>
        <w:pStyle w:val="a7"/>
        <w:numPr>
          <w:ilvl w:val="0"/>
          <w:numId w:val="138"/>
        </w:numPr>
        <w:spacing w:line="360" w:lineRule="auto"/>
        <w:ind w:firstLineChars="0"/>
        <w:rPr>
          <w:rFonts w:asciiTheme="minorEastAsia" w:hAnsiTheme="minorEastAsia"/>
        </w:rPr>
      </w:pPr>
      <w:r>
        <w:rPr>
          <w:rFonts w:asciiTheme="minorEastAsia" w:hAnsiTheme="minorEastAsia" w:hint="eastAsia"/>
        </w:rPr>
        <w:t>权益分配后，系统显示供股权数量、03仓数量、04仓数量（</w:t>
      </w:r>
      <w:proofErr w:type="gramStart"/>
      <w:r>
        <w:rPr>
          <w:rFonts w:asciiTheme="minorEastAsia" w:hAnsiTheme="minorEastAsia" w:hint="eastAsia"/>
        </w:rPr>
        <w:t>仓位</w:t>
      </w:r>
      <w:proofErr w:type="gramEnd"/>
      <w:r>
        <w:rPr>
          <w:rFonts w:asciiTheme="minorEastAsia" w:hAnsiTheme="minorEastAsia" w:hint="eastAsia"/>
        </w:rPr>
        <w:t>的类别数据可能增加）；</w:t>
      </w:r>
    </w:p>
    <w:p w:rsidR="00492120" w:rsidRPr="007468F5" w:rsidRDefault="00492120" w:rsidP="006734D2">
      <w:pPr>
        <w:pStyle w:val="a7"/>
        <w:numPr>
          <w:ilvl w:val="0"/>
          <w:numId w:val="138"/>
        </w:numPr>
        <w:spacing w:line="360" w:lineRule="auto"/>
        <w:ind w:firstLineChars="0"/>
        <w:rPr>
          <w:rFonts w:asciiTheme="minorEastAsia" w:hAnsiTheme="minorEastAsia"/>
        </w:rPr>
      </w:pPr>
      <w:r>
        <w:rPr>
          <w:rFonts w:asciiTheme="minorEastAsia" w:hAnsiTheme="minorEastAsia" w:hint="eastAsia"/>
        </w:rPr>
        <w:t>供股权的权益分派后在分派结果列表中显示分派后的结果，</w:t>
      </w:r>
      <w:r w:rsidR="009600EE">
        <w:rPr>
          <w:rFonts w:asciiTheme="minorEastAsia" w:hAnsiTheme="minorEastAsia" w:hint="eastAsia"/>
        </w:rPr>
        <w:t>参见规则BR_ACTION_004</w:t>
      </w:r>
      <w:r w:rsidR="009600EE">
        <w:rPr>
          <w:rFonts w:hint="eastAsia"/>
          <w:lang w:val="en-AU"/>
        </w:rPr>
        <w:t>；</w:t>
      </w:r>
    </w:p>
    <w:p w:rsidR="00492120" w:rsidRDefault="00492120" w:rsidP="006734D2">
      <w:pPr>
        <w:pStyle w:val="a7"/>
        <w:numPr>
          <w:ilvl w:val="0"/>
          <w:numId w:val="138"/>
        </w:numPr>
        <w:spacing w:line="360" w:lineRule="auto"/>
        <w:ind w:firstLineChars="0"/>
        <w:rPr>
          <w:rFonts w:asciiTheme="minorEastAsia" w:hAnsiTheme="minorEastAsia"/>
        </w:rPr>
      </w:pPr>
      <w:r>
        <w:rPr>
          <w:rFonts w:asciiTheme="minorEastAsia" w:hAnsiTheme="minorEastAsia" w:hint="eastAsia"/>
          <w:lang w:val="en-AU"/>
        </w:rPr>
        <w:t>系统根据数据中心的相应行动股权登记日的持仓余额进行权益分派，</w:t>
      </w:r>
      <w:r>
        <w:rPr>
          <w:rFonts w:asciiTheme="minorEastAsia" w:hAnsiTheme="minorEastAsia" w:hint="eastAsia"/>
        </w:rPr>
        <w:t>参见规则BR_ACTION_004</w:t>
      </w:r>
    </w:p>
    <w:p w:rsidR="00655F39" w:rsidRDefault="007B6126">
      <w:pPr>
        <w:pStyle w:val="a7"/>
        <w:numPr>
          <w:ilvl w:val="1"/>
          <w:numId w:val="138"/>
        </w:numPr>
        <w:spacing w:line="360" w:lineRule="auto"/>
        <w:ind w:firstLineChars="0"/>
        <w:rPr>
          <w:rFonts w:asciiTheme="minorEastAsia" w:hAnsiTheme="minorEastAsia"/>
        </w:rPr>
      </w:pPr>
      <w:r>
        <w:rPr>
          <w:rFonts w:asciiTheme="minorEastAsia" w:hAnsiTheme="minorEastAsia" w:hint="eastAsia"/>
        </w:rPr>
        <w:t>把权益分配后的客户按小数从大到小排列，相同的小数先按股数从大到小排列，如果股数仍相同则按资金账户排列；</w:t>
      </w:r>
    </w:p>
    <w:p w:rsidR="00655F39" w:rsidRDefault="007B6126">
      <w:pPr>
        <w:pStyle w:val="a7"/>
        <w:numPr>
          <w:ilvl w:val="1"/>
          <w:numId w:val="138"/>
        </w:numPr>
        <w:spacing w:line="360" w:lineRule="auto"/>
        <w:ind w:firstLineChars="0"/>
        <w:rPr>
          <w:rFonts w:asciiTheme="minorEastAsia" w:hAnsiTheme="minorEastAsia"/>
        </w:rPr>
      </w:pPr>
      <w:r>
        <w:rPr>
          <w:rFonts w:asciiTheme="minorEastAsia" w:hAnsiTheme="minorEastAsia" w:hint="eastAsia"/>
        </w:rPr>
        <w:t>把计算后的差值按每个单位一份股，分成若干份假设为N份，给小数值排列靠前的N</w:t>
      </w:r>
      <w:proofErr w:type="gramStart"/>
      <w:r>
        <w:rPr>
          <w:rFonts w:asciiTheme="minorEastAsia" w:hAnsiTheme="minorEastAsia" w:hint="eastAsia"/>
        </w:rPr>
        <w:t>个</w:t>
      </w:r>
      <w:proofErr w:type="gramEnd"/>
      <w:r>
        <w:rPr>
          <w:rFonts w:asciiTheme="minorEastAsia" w:hAnsiTheme="minorEastAsia" w:hint="eastAsia"/>
        </w:rPr>
        <w:t>客户从大到小分配，每一个客户一份，直到分完为止，最终客户的分配结果为取整后加上分配的结果；</w:t>
      </w:r>
    </w:p>
    <w:p w:rsidR="00BF079D" w:rsidRDefault="009A0A06">
      <w:pPr>
        <w:pStyle w:val="a7"/>
        <w:numPr>
          <w:ilvl w:val="1"/>
          <w:numId w:val="138"/>
        </w:numPr>
        <w:spacing w:line="360" w:lineRule="auto"/>
        <w:ind w:firstLineChars="0"/>
        <w:rPr>
          <w:rFonts w:asciiTheme="minorEastAsia" w:hAnsiTheme="minorEastAsia"/>
        </w:rPr>
      </w:pPr>
      <w:r>
        <w:rPr>
          <w:rFonts w:asciiTheme="minorEastAsia" w:hAnsiTheme="minorEastAsia" w:hint="eastAsia"/>
        </w:rPr>
        <w:t>权益分配时需要计算过户费；</w:t>
      </w:r>
    </w:p>
    <w:p w:rsidR="009A0A06" w:rsidRDefault="009A0A06" w:rsidP="009A0A06">
      <w:pPr>
        <w:pStyle w:val="a7"/>
        <w:numPr>
          <w:ilvl w:val="1"/>
          <w:numId w:val="138"/>
        </w:numPr>
        <w:spacing w:line="360" w:lineRule="auto"/>
        <w:ind w:firstLineChars="0"/>
        <w:rPr>
          <w:rFonts w:asciiTheme="minorEastAsia" w:hAnsiTheme="minorEastAsia"/>
        </w:rPr>
      </w:pPr>
      <w:r>
        <w:rPr>
          <w:rFonts w:asciiTheme="minorEastAsia" w:hAnsiTheme="minorEastAsia" w:hint="eastAsia"/>
        </w:rPr>
        <w:lastRenderedPageBreak/>
        <w:t>过户费：（持股数量/手）*1.5，不足一手的按一手计，每支股手的数量不一样；</w:t>
      </w:r>
    </w:p>
    <w:p w:rsidR="00BF079D" w:rsidRDefault="009A0A06">
      <w:pPr>
        <w:pStyle w:val="a7"/>
        <w:numPr>
          <w:ilvl w:val="1"/>
          <w:numId w:val="138"/>
        </w:numPr>
        <w:spacing w:line="360" w:lineRule="auto"/>
        <w:ind w:firstLineChars="0"/>
        <w:rPr>
          <w:rFonts w:asciiTheme="minorEastAsia" w:hAnsiTheme="minorEastAsia"/>
        </w:rPr>
      </w:pPr>
      <w:r>
        <w:rPr>
          <w:rFonts w:asciiTheme="minorEastAsia" w:hAnsiTheme="minorEastAsia" w:hint="eastAsia"/>
        </w:rPr>
        <w:t>过户费以正股每手收到1.5港币(不设最低收费）；</w:t>
      </w:r>
    </w:p>
    <w:p w:rsidR="00BF079D" w:rsidRDefault="009A0A06">
      <w:pPr>
        <w:pStyle w:val="a7"/>
        <w:numPr>
          <w:ilvl w:val="1"/>
          <w:numId w:val="138"/>
        </w:numPr>
        <w:spacing w:line="360" w:lineRule="auto"/>
        <w:ind w:firstLineChars="0"/>
        <w:rPr>
          <w:rFonts w:asciiTheme="minorEastAsia" w:hAnsiTheme="minorEastAsia"/>
        </w:rPr>
      </w:pPr>
      <w:r>
        <w:rPr>
          <w:rFonts w:asciiTheme="minorEastAsia" w:hAnsiTheme="minorEastAsia" w:hint="eastAsia"/>
        </w:rPr>
        <w:t>计算过户费时只对街货(即在上次股息分配后新买入的股份)部分收到，NOM的股份</w:t>
      </w:r>
      <w:proofErr w:type="gramStart"/>
      <w:r>
        <w:rPr>
          <w:rFonts w:asciiTheme="minorEastAsia" w:hAnsiTheme="minorEastAsia" w:hint="eastAsia"/>
        </w:rPr>
        <w:t>不</w:t>
      </w:r>
      <w:proofErr w:type="gramEnd"/>
      <w:r>
        <w:rPr>
          <w:rFonts w:asciiTheme="minorEastAsia" w:hAnsiTheme="minorEastAsia" w:hint="eastAsia"/>
        </w:rPr>
        <w:t>收到（与股息收过户费方式一样）；</w:t>
      </w:r>
    </w:p>
    <w:p w:rsidR="0047271E" w:rsidRDefault="0047271E" w:rsidP="006734D2">
      <w:pPr>
        <w:pStyle w:val="a7"/>
        <w:numPr>
          <w:ilvl w:val="0"/>
          <w:numId w:val="138"/>
        </w:numPr>
        <w:spacing w:line="360" w:lineRule="auto"/>
        <w:ind w:firstLineChars="0"/>
        <w:rPr>
          <w:rFonts w:asciiTheme="minorEastAsia" w:hAnsiTheme="minorEastAsia"/>
        </w:rPr>
      </w:pPr>
      <w:r>
        <w:rPr>
          <w:rFonts w:asciiTheme="minorEastAsia" w:hAnsiTheme="minorEastAsia" w:hint="eastAsia"/>
        </w:rPr>
        <w:t>分配异常时，系统在任务列表中提示分配异常；</w:t>
      </w:r>
    </w:p>
    <w:p w:rsidR="0047271E" w:rsidRDefault="0047271E" w:rsidP="006734D2">
      <w:pPr>
        <w:pStyle w:val="a7"/>
        <w:numPr>
          <w:ilvl w:val="1"/>
          <w:numId w:val="138"/>
        </w:numPr>
        <w:spacing w:line="360" w:lineRule="auto"/>
        <w:ind w:firstLineChars="0"/>
        <w:rPr>
          <w:rFonts w:asciiTheme="minorEastAsia" w:hAnsiTheme="minorEastAsia"/>
        </w:rPr>
      </w:pPr>
      <w:r>
        <w:rPr>
          <w:rFonts w:asciiTheme="minorEastAsia" w:hAnsiTheme="minorEastAsia" w:hint="eastAsia"/>
        </w:rPr>
        <w:t>行动任务中显示的持股数量&lt;&gt;合计的持股数量；</w:t>
      </w:r>
    </w:p>
    <w:p w:rsidR="0047271E" w:rsidRPr="00F92072" w:rsidRDefault="0047271E" w:rsidP="006734D2">
      <w:pPr>
        <w:pStyle w:val="a7"/>
        <w:numPr>
          <w:ilvl w:val="1"/>
          <w:numId w:val="138"/>
        </w:numPr>
        <w:spacing w:line="360" w:lineRule="auto"/>
        <w:ind w:firstLineChars="0"/>
        <w:rPr>
          <w:rFonts w:asciiTheme="minorEastAsia" w:hAnsiTheme="minorEastAsia"/>
        </w:rPr>
      </w:pPr>
      <w:r>
        <w:rPr>
          <w:rFonts w:asciiTheme="minorEastAsia" w:hAnsiTheme="minorEastAsia" w:hint="eastAsia"/>
        </w:rPr>
        <w:t>行动任务中显示的供股权数量&lt;&gt;合计的供股权数量；</w:t>
      </w:r>
    </w:p>
    <w:p w:rsidR="0047271E" w:rsidRPr="00F92072" w:rsidRDefault="0047271E" w:rsidP="006734D2">
      <w:pPr>
        <w:pStyle w:val="a7"/>
        <w:numPr>
          <w:ilvl w:val="1"/>
          <w:numId w:val="138"/>
        </w:numPr>
        <w:spacing w:line="360" w:lineRule="auto"/>
        <w:ind w:firstLineChars="0"/>
        <w:rPr>
          <w:rFonts w:asciiTheme="minorEastAsia" w:hAnsiTheme="minorEastAsia"/>
        </w:rPr>
      </w:pPr>
      <w:r>
        <w:rPr>
          <w:rFonts w:asciiTheme="minorEastAsia" w:hAnsiTheme="minorEastAsia" w:hint="eastAsia"/>
        </w:rPr>
        <w:t>以上任一条满足，分配异常；</w:t>
      </w:r>
    </w:p>
    <w:p w:rsidR="00492120" w:rsidRPr="006B66BE" w:rsidRDefault="00492120" w:rsidP="006734D2">
      <w:pPr>
        <w:pStyle w:val="a7"/>
        <w:numPr>
          <w:ilvl w:val="0"/>
          <w:numId w:val="138"/>
        </w:numPr>
        <w:spacing w:line="360" w:lineRule="auto"/>
        <w:ind w:firstLineChars="0"/>
        <w:rPr>
          <w:rFonts w:asciiTheme="minorEastAsia" w:hAnsiTheme="minorEastAsia"/>
        </w:rPr>
      </w:pPr>
      <w:r>
        <w:rPr>
          <w:rFonts w:asciiTheme="minorEastAsia" w:hAnsiTheme="minorEastAsia" w:hint="eastAsia"/>
          <w:lang w:val="en-AU"/>
        </w:rPr>
        <w:t>权益分派后的行动事件在未做确认分派前系统支持重复做权益分派，反之则提示用户，权益分派已确认不能再作权益分派</w:t>
      </w:r>
      <w:r w:rsidRPr="006B66BE">
        <w:rPr>
          <w:rFonts w:asciiTheme="minorEastAsia" w:hAnsiTheme="minorEastAsia" w:hint="eastAsia"/>
        </w:rPr>
        <w:t>；</w:t>
      </w:r>
    </w:p>
    <w:p w:rsidR="00492120" w:rsidRDefault="00492120" w:rsidP="006734D2">
      <w:pPr>
        <w:pStyle w:val="a7"/>
        <w:numPr>
          <w:ilvl w:val="0"/>
          <w:numId w:val="138"/>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权益分派</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505A80" w:rsidRDefault="00505A80" w:rsidP="006734D2">
      <w:pPr>
        <w:pStyle w:val="a7"/>
        <w:numPr>
          <w:ilvl w:val="0"/>
          <w:numId w:val="138"/>
        </w:numPr>
        <w:spacing w:line="360" w:lineRule="auto"/>
        <w:ind w:firstLineChars="0"/>
        <w:rPr>
          <w:rFonts w:asciiTheme="minorEastAsia" w:hAnsiTheme="minorEastAsia"/>
        </w:rPr>
      </w:pPr>
      <w:r>
        <w:rPr>
          <w:rFonts w:asciiTheme="minorEastAsia" w:hAnsiTheme="minorEastAsia" w:hint="eastAsia"/>
        </w:rPr>
        <w:t>用户通过点击分派后的明细客户，可查看相应的客户通知信息。参见F7.7供股权益信息发布；</w:t>
      </w:r>
    </w:p>
    <w:p w:rsidR="006069DF" w:rsidRDefault="006069DF" w:rsidP="006734D2">
      <w:pPr>
        <w:pStyle w:val="4"/>
        <w:numPr>
          <w:ilvl w:val="0"/>
          <w:numId w:val="111"/>
        </w:numPr>
      </w:pPr>
      <w:r>
        <w:rPr>
          <w:rFonts w:hint="eastAsia"/>
        </w:rPr>
        <w:t>业务规则</w:t>
      </w:r>
    </w:p>
    <w:p w:rsidR="009600EE" w:rsidRPr="00F30438" w:rsidRDefault="009600EE" w:rsidP="009600EE">
      <w:pPr>
        <w:pStyle w:val="5"/>
        <w:rPr>
          <w:b/>
        </w:rPr>
      </w:pPr>
      <w:r w:rsidRPr="00F30438">
        <w:rPr>
          <w:rFonts w:hint="eastAsia"/>
          <w:b/>
        </w:rPr>
        <w:t>BR_</w:t>
      </w:r>
      <w:r>
        <w:rPr>
          <w:rFonts w:hint="eastAsia"/>
          <w:b/>
        </w:rPr>
        <w:t>ACTION</w:t>
      </w:r>
      <w:r w:rsidRPr="00F30438">
        <w:rPr>
          <w:rFonts w:hint="eastAsia"/>
          <w:b/>
        </w:rPr>
        <w:t>_</w:t>
      </w:r>
      <w:r>
        <w:rPr>
          <w:rFonts w:hint="eastAsia"/>
          <w:b/>
        </w:rPr>
        <w:t xml:space="preserve">004 </w:t>
      </w:r>
      <w:r w:rsidRPr="00476F74">
        <w:rPr>
          <w:rFonts w:hint="eastAsia"/>
          <w:b/>
          <w:color w:val="000000" w:themeColor="text1"/>
        </w:rPr>
        <w:t>(</w:t>
      </w:r>
      <w:r>
        <w:rPr>
          <w:rFonts w:hint="eastAsia"/>
          <w:b/>
          <w:color w:val="000000" w:themeColor="text1"/>
        </w:rPr>
        <w:t>供股权益分派处理</w:t>
      </w:r>
      <w:r w:rsidRPr="00476F74">
        <w:rPr>
          <w:rFonts w:asciiTheme="minorEastAsia" w:hAnsiTheme="minorEastAsia" w:hint="eastAsia"/>
          <w:b/>
          <w:color w:val="000000" w:themeColor="text1"/>
        </w:rPr>
        <w:t>规则</w:t>
      </w:r>
      <w:r w:rsidRPr="00476F74">
        <w:rPr>
          <w:rFonts w:hint="eastAsia"/>
          <w:b/>
          <w:color w:val="000000" w:themeColor="text1"/>
        </w:rPr>
        <w:t>)</w:t>
      </w:r>
    </w:p>
    <w:p w:rsidR="009600EE" w:rsidRDefault="009600EE" w:rsidP="009600EE">
      <w:pPr>
        <w:pStyle w:val="6"/>
        <w:rPr>
          <w:rFonts w:asciiTheme="minorEastAsia" w:hAnsiTheme="minorEastAsia"/>
          <w:i w:val="0"/>
          <w:color w:val="000000" w:themeColor="text1"/>
        </w:rPr>
      </w:pPr>
      <w:r w:rsidRPr="009A4468">
        <w:rPr>
          <w:rFonts w:hint="eastAsia"/>
          <w:i w:val="0"/>
        </w:rPr>
        <w:t>1_</w:t>
      </w:r>
      <w:r w:rsidRPr="009A4468">
        <w:rPr>
          <w:rFonts w:hint="eastAsia"/>
          <w:i w:val="0"/>
          <w:color w:val="000000" w:themeColor="text1"/>
        </w:rPr>
        <w:t>供</w:t>
      </w:r>
      <w:proofErr w:type="gramStart"/>
      <w:r w:rsidRPr="009A4468">
        <w:rPr>
          <w:rFonts w:hint="eastAsia"/>
          <w:i w:val="0"/>
          <w:color w:val="000000" w:themeColor="text1"/>
        </w:rPr>
        <w:t>股行动</w:t>
      </w:r>
      <w:proofErr w:type="gramEnd"/>
      <w:r>
        <w:rPr>
          <w:rFonts w:hint="eastAsia"/>
          <w:i w:val="0"/>
          <w:color w:val="000000" w:themeColor="text1"/>
        </w:rPr>
        <w:t>权益分派结果显示</w:t>
      </w:r>
      <w:r w:rsidRPr="009A4468">
        <w:rPr>
          <w:rFonts w:asciiTheme="minorEastAsia" w:hAnsiTheme="minorEastAsia" w:hint="eastAsia"/>
          <w:i w:val="0"/>
          <w:color w:val="000000" w:themeColor="text1"/>
        </w:rPr>
        <w:t>规则</w:t>
      </w:r>
    </w:p>
    <w:p w:rsidR="009600EE" w:rsidRDefault="009600EE" w:rsidP="009600EE">
      <w:pPr>
        <w:spacing w:line="360" w:lineRule="auto"/>
        <w:rPr>
          <w:lang w:val="en-AU"/>
        </w:rPr>
      </w:pPr>
      <w:r w:rsidRPr="00CB52C0">
        <w:rPr>
          <w:rFonts w:hint="eastAsia"/>
          <w:b/>
          <w:lang w:val="en-AU"/>
        </w:rPr>
        <w:t>显示内容包括：</w:t>
      </w:r>
      <w:r>
        <w:rPr>
          <w:rFonts w:hint="eastAsia"/>
          <w:lang w:val="en-AU"/>
        </w:rPr>
        <w:t>客户号、资金账号、客户英文名称、客户中文名称、证券代码、证券名称、持仓数量、供股权代码、供股权数量、供股权价格、供股比例、可供股数量、供股认购价格、结算币种、应准备资金总额</w:t>
      </w:r>
      <w:r w:rsidR="00E36CFF" w:rsidRPr="00E36CFF">
        <w:rPr>
          <w:rFonts w:hint="eastAsia"/>
          <w:lang w:val="en-AU"/>
        </w:rPr>
        <w:t>（包含手续费）</w:t>
      </w:r>
      <w:r>
        <w:rPr>
          <w:rFonts w:hint="eastAsia"/>
          <w:lang w:val="en-AU"/>
        </w:rPr>
        <w:t>、供股认购开始日期、供股认购截止日期</w:t>
      </w:r>
      <w:r w:rsidRPr="009600EE">
        <w:rPr>
          <w:rFonts w:hint="eastAsia"/>
          <w:b/>
          <w:lang w:val="en-AU"/>
        </w:rPr>
        <w:t>（采用内部截止日，在供</w:t>
      </w:r>
      <w:proofErr w:type="gramStart"/>
      <w:r w:rsidRPr="009600EE">
        <w:rPr>
          <w:rFonts w:hint="eastAsia"/>
          <w:b/>
          <w:lang w:val="en-AU"/>
        </w:rPr>
        <w:t>股数据</w:t>
      </w:r>
      <w:proofErr w:type="gramEnd"/>
      <w:r w:rsidRPr="009600EE">
        <w:rPr>
          <w:rFonts w:hint="eastAsia"/>
          <w:b/>
          <w:lang w:val="en-AU"/>
        </w:rPr>
        <w:t>读取后系统根据日历表往前推两个交易日期）</w:t>
      </w:r>
      <w:r>
        <w:rPr>
          <w:rFonts w:hint="eastAsia"/>
          <w:lang w:val="en-AU"/>
        </w:rPr>
        <w:t>、供股权交易开始日期、供股权交易截止日期</w:t>
      </w:r>
      <w:r w:rsidR="00505A80">
        <w:rPr>
          <w:rFonts w:hint="eastAsia"/>
          <w:lang w:val="en-AU"/>
        </w:rPr>
        <w:t>、查看客户通知信息</w:t>
      </w:r>
      <w:r>
        <w:rPr>
          <w:rFonts w:hint="eastAsia"/>
          <w:lang w:val="en-AU"/>
        </w:rPr>
        <w:t>；</w:t>
      </w:r>
    </w:p>
    <w:p w:rsidR="008D4885" w:rsidRPr="00CB52C0" w:rsidRDefault="008D4885" w:rsidP="009600EE">
      <w:pPr>
        <w:spacing w:line="360" w:lineRule="auto"/>
        <w:rPr>
          <w:lang w:val="en-AU"/>
        </w:rPr>
      </w:pPr>
      <w:r>
        <w:rPr>
          <w:rFonts w:hint="eastAsia"/>
          <w:lang w:val="en-AU"/>
        </w:rPr>
        <w:t>合计内容：持仓数量、供股权数量</w:t>
      </w:r>
    </w:p>
    <w:p w:rsidR="009600EE" w:rsidRDefault="009600EE" w:rsidP="009600EE">
      <w:pPr>
        <w:pStyle w:val="6"/>
        <w:rPr>
          <w:rFonts w:asciiTheme="minorEastAsia" w:hAnsiTheme="minorEastAsia"/>
          <w:i w:val="0"/>
          <w:color w:val="000000" w:themeColor="text1"/>
        </w:rPr>
      </w:pPr>
      <w:r>
        <w:rPr>
          <w:rFonts w:hint="eastAsia"/>
          <w:i w:val="0"/>
        </w:rPr>
        <w:t>2</w:t>
      </w:r>
      <w:r w:rsidRPr="009A4468">
        <w:rPr>
          <w:rFonts w:hint="eastAsia"/>
          <w:i w:val="0"/>
        </w:rPr>
        <w:t>_</w:t>
      </w:r>
      <w:r w:rsidRPr="009A4468">
        <w:rPr>
          <w:rFonts w:hint="eastAsia"/>
          <w:i w:val="0"/>
          <w:color w:val="000000" w:themeColor="text1"/>
        </w:rPr>
        <w:t>供</w:t>
      </w:r>
      <w:proofErr w:type="gramStart"/>
      <w:r w:rsidRPr="009A4468">
        <w:rPr>
          <w:rFonts w:hint="eastAsia"/>
          <w:i w:val="0"/>
          <w:color w:val="000000" w:themeColor="text1"/>
        </w:rPr>
        <w:t>股行动</w:t>
      </w:r>
      <w:proofErr w:type="gramEnd"/>
      <w:r>
        <w:rPr>
          <w:rFonts w:hint="eastAsia"/>
          <w:i w:val="0"/>
          <w:color w:val="000000" w:themeColor="text1"/>
        </w:rPr>
        <w:t>权益分派处理</w:t>
      </w:r>
      <w:r w:rsidRPr="009A4468">
        <w:rPr>
          <w:rFonts w:asciiTheme="minorEastAsia" w:hAnsiTheme="minorEastAsia" w:hint="eastAsia"/>
          <w:i w:val="0"/>
          <w:color w:val="000000" w:themeColor="text1"/>
        </w:rPr>
        <w:t>规则</w:t>
      </w:r>
    </w:p>
    <w:p w:rsidR="009600EE" w:rsidRDefault="009600EE" w:rsidP="00923FB5">
      <w:pPr>
        <w:pStyle w:val="a7"/>
        <w:numPr>
          <w:ilvl w:val="0"/>
          <w:numId w:val="34"/>
        </w:numPr>
        <w:spacing w:line="360" w:lineRule="auto"/>
        <w:ind w:firstLineChars="0"/>
        <w:rPr>
          <w:rFonts w:asciiTheme="minorEastAsia" w:hAnsiTheme="minorEastAsia"/>
          <w:lang w:val="en-AU"/>
        </w:rPr>
      </w:pPr>
      <w:proofErr w:type="gramStart"/>
      <w:r w:rsidRPr="00425E2F">
        <w:rPr>
          <w:rFonts w:asciiTheme="minorEastAsia" w:hAnsiTheme="minorEastAsia" w:hint="eastAsia"/>
          <w:lang w:val="en-AU"/>
        </w:rPr>
        <w:t>取行动</w:t>
      </w:r>
      <w:proofErr w:type="gramEnd"/>
      <w:r w:rsidRPr="00425E2F">
        <w:rPr>
          <w:rFonts w:asciiTheme="minorEastAsia" w:hAnsiTheme="minorEastAsia" w:hint="eastAsia"/>
          <w:lang w:val="en-AU"/>
        </w:rPr>
        <w:t>事件中的证券代码、股权登记日期，以此两项内容在数据中心获得满足条件的客户资产相关信息</w:t>
      </w:r>
      <w:r>
        <w:rPr>
          <w:rFonts w:asciiTheme="minorEastAsia" w:hAnsiTheme="minorEastAsia" w:hint="eastAsia"/>
          <w:lang w:val="en-AU"/>
        </w:rPr>
        <w:t>，包括客户号、客户资金、证券代码、持仓数量</w:t>
      </w:r>
      <w:r w:rsidRPr="00425E2F">
        <w:rPr>
          <w:rFonts w:asciiTheme="minorEastAsia" w:hAnsiTheme="minorEastAsia" w:hint="eastAsia"/>
          <w:lang w:val="en-AU"/>
        </w:rPr>
        <w:t>；</w:t>
      </w:r>
    </w:p>
    <w:p w:rsidR="009600EE" w:rsidRDefault="009600EE" w:rsidP="00923FB5">
      <w:pPr>
        <w:pStyle w:val="a7"/>
        <w:numPr>
          <w:ilvl w:val="0"/>
          <w:numId w:val="34"/>
        </w:numPr>
        <w:spacing w:line="360" w:lineRule="auto"/>
        <w:ind w:firstLineChars="0"/>
        <w:rPr>
          <w:rFonts w:asciiTheme="minorEastAsia" w:hAnsiTheme="minorEastAsia"/>
          <w:lang w:val="en-AU"/>
        </w:rPr>
      </w:pPr>
      <w:r>
        <w:rPr>
          <w:rFonts w:asciiTheme="minorEastAsia" w:hAnsiTheme="minorEastAsia" w:hint="eastAsia"/>
          <w:lang w:val="en-AU"/>
        </w:rPr>
        <w:t>根据行动事件中的供股权比例，对客户资产数据进行按比例计算，根据股份持仓数量、供</w:t>
      </w:r>
      <w:proofErr w:type="gramStart"/>
      <w:r>
        <w:rPr>
          <w:rFonts w:asciiTheme="minorEastAsia" w:hAnsiTheme="minorEastAsia" w:hint="eastAsia"/>
          <w:lang w:val="en-AU"/>
        </w:rPr>
        <w:t>股行动</w:t>
      </w:r>
      <w:proofErr w:type="gramEnd"/>
      <w:r>
        <w:rPr>
          <w:rFonts w:asciiTheme="minorEastAsia" w:hAnsiTheme="minorEastAsia" w:hint="eastAsia"/>
          <w:lang w:val="en-AU"/>
        </w:rPr>
        <w:t>比例计算出每个客户应得的供股权证数量、</w:t>
      </w:r>
      <w:r>
        <w:rPr>
          <w:rFonts w:hint="eastAsia"/>
          <w:lang w:val="en-AU"/>
        </w:rPr>
        <w:t>可供股数量（</w:t>
      </w:r>
      <w:r>
        <w:rPr>
          <w:rFonts w:asciiTheme="minorEastAsia" w:hAnsiTheme="minorEastAsia" w:hint="eastAsia"/>
          <w:lang w:val="en-AU"/>
        </w:rPr>
        <w:t>供股可认购数量）、供股行权准备资金；</w:t>
      </w:r>
    </w:p>
    <w:p w:rsidR="009600EE" w:rsidRPr="00425E2F" w:rsidRDefault="009600EE" w:rsidP="00923FB5">
      <w:pPr>
        <w:pStyle w:val="a7"/>
        <w:numPr>
          <w:ilvl w:val="0"/>
          <w:numId w:val="34"/>
        </w:numPr>
        <w:spacing w:line="360" w:lineRule="auto"/>
        <w:ind w:firstLineChars="0"/>
        <w:rPr>
          <w:rFonts w:asciiTheme="minorEastAsia" w:hAnsiTheme="minorEastAsia"/>
          <w:lang w:val="en-AU"/>
        </w:rPr>
      </w:pPr>
      <w:r>
        <w:rPr>
          <w:rFonts w:asciiTheme="minorEastAsia" w:hAnsiTheme="minorEastAsia" w:hint="eastAsia"/>
          <w:lang w:val="en-AU"/>
        </w:rPr>
        <w:lastRenderedPageBreak/>
        <w:t>根据计算出的供股权证数量、</w:t>
      </w:r>
      <w:r>
        <w:rPr>
          <w:rFonts w:hint="eastAsia"/>
          <w:lang w:val="en-AU"/>
        </w:rPr>
        <w:t>可供股数量（</w:t>
      </w:r>
      <w:r>
        <w:rPr>
          <w:rFonts w:asciiTheme="minorEastAsia" w:hAnsiTheme="minorEastAsia" w:hint="eastAsia"/>
          <w:lang w:val="en-AU"/>
        </w:rPr>
        <w:t>供股可认购数量）、供股行权准备资金，进行汇总，把汇总结果与香港结算行动事件中的总量进行比较，比较正确后，即说明权益分派正确，反之则要提示错误；</w:t>
      </w:r>
    </w:p>
    <w:p w:rsidR="00444C35" w:rsidRDefault="00DA44F6" w:rsidP="00444C35">
      <w:pPr>
        <w:pStyle w:val="3"/>
        <w:ind w:leftChars="100" w:left="210"/>
      </w:pPr>
      <w:bookmarkStart w:id="54" w:name="_Toc296808726"/>
      <w:r>
        <w:rPr>
          <w:rFonts w:hint="eastAsia"/>
        </w:rPr>
        <w:t>F7</w:t>
      </w:r>
      <w:r w:rsidR="00444C35">
        <w:rPr>
          <w:rFonts w:hint="eastAsia"/>
        </w:rPr>
        <w:t>.</w:t>
      </w:r>
      <w:r w:rsidR="0008417B">
        <w:rPr>
          <w:rFonts w:hint="eastAsia"/>
        </w:rPr>
        <w:t>4</w:t>
      </w:r>
      <w:r w:rsidR="00444C35">
        <w:rPr>
          <w:rFonts w:hint="eastAsia"/>
        </w:rPr>
        <w:t>供股权变动分派</w:t>
      </w:r>
      <w:bookmarkEnd w:id="54"/>
    </w:p>
    <w:p w:rsidR="00D17C9F" w:rsidRDefault="009600EE">
      <w:pPr>
        <w:pStyle w:val="4"/>
        <w:numPr>
          <w:ilvl w:val="0"/>
          <w:numId w:val="249"/>
        </w:numPr>
      </w:pPr>
      <w:r>
        <w:rPr>
          <w:rFonts w:hint="eastAsia"/>
        </w:rPr>
        <w:t>业务描述</w:t>
      </w:r>
    </w:p>
    <w:p w:rsidR="009600EE" w:rsidRDefault="001637A4" w:rsidP="009600EE">
      <w:pPr>
        <w:spacing w:line="360" w:lineRule="auto"/>
        <w:ind w:firstLineChars="200" w:firstLine="420"/>
      </w:pPr>
      <w:r>
        <w:rPr>
          <w:rFonts w:hint="eastAsia"/>
        </w:rPr>
        <w:t>股票在供股行其间，其</w:t>
      </w:r>
      <w:r w:rsidR="009600EE">
        <w:rPr>
          <w:rFonts w:hint="eastAsia"/>
        </w:rPr>
        <w:t>供股权证</w:t>
      </w:r>
      <w:r>
        <w:rPr>
          <w:rFonts w:hint="eastAsia"/>
        </w:rPr>
        <w:t>在指定的时间内</w:t>
      </w:r>
      <w:r w:rsidR="009600EE">
        <w:rPr>
          <w:rFonts w:hint="eastAsia"/>
        </w:rPr>
        <w:t>可以在二级市场上交易，价格也会随之波动，交易则引起投资者的供股权发生变化，证券经纪商则需要对投资者因交易引起供股权的变化后的最终结果通知给客户。</w:t>
      </w:r>
    </w:p>
    <w:p w:rsidR="001637A4" w:rsidRDefault="001637A4" w:rsidP="009600EE">
      <w:pPr>
        <w:spacing w:line="360" w:lineRule="auto"/>
        <w:ind w:firstLineChars="200" w:firstLine="420"/>
      </w:pPr>
      <w:r>
        <w:rPr>
          <w:rFonts w:hint="eastAsia"/>
        </w:rPr>
        <w:t>供股权交易会影响供股行权，供股权交</w:t>
      </w:r>
      <w:proofErr w:type="gramStart"/>
      <w:r>
        <w:rPr>
          <w:rFonts w:hint="eastAsia"/>
        </w:rPr>
        <w:t>收结果</w:t>
      </w:r>
      <w:proofErr w:type="gramEnd"/>
      <w:r>
        <w:rPr>
          <w:rFonts w:hint="eastAsia"/>
        </w:rPr>
        <w:t>是真实反应客户供股权的持仓数量，系统对卖出供股权，即刻减少供股的可行权数量；对买入供股权，系统则在</w:t>
      </w:r>
      <w:r>
        <w:rPr>
          <w:rFonts w:hint="eastAsia"/>
        </w:rPr>
        <w:t>T+2</w:t>
      </w:r>
      <w:r>
        <w:rPr>
          <w:rFonts w:hint="eastAsia"/>
        </w:rPr>
        <w:t>交收后才真正反应到客户可行权数量上；</w:t>
      </w:r>
    </w:p>
    <w:p w:rsidR="009600EE" w:rsidRDefault="009600EE" w:rsidP="009600EE">
      <w:pPr>
        <w:spacing w:line="360" w:lineRule="auto"/>
        <w:ind w:firstLineChars="200" w:firstLine="420"/>
        <w:rPr>
          <w:b/>
          <w:color w:val="FF0000"/>
        </w:rPr>
      </w:pPr>
      <w:r>
        <w:rPr>
          <w:rFonts w:hint="eastAsia"/>
        </w:rPr>
        <w:t>每个交易日发生供股买入交易时，系统把交易</w:t>
      </w:r>
      <w:r w:rsidR="007D6674">
        <w:rPr>
          <w:rFonts w:hint="eastAsia"/>
        </w:rPr>
        <w:t>、行权</w:t>
      </w:r>
      <w:r>
        <w:rPr>
          <w:rFonts w:hint="eastAsia"/>
        </w:rPr>
        <w:t>引起供股</w:t>
      </w:r>
      <w:r w:rsidR="007D6674">
        <w:rPr>
          <w:rFonts w:hint="eastAsia"/>
        </w:rPr>
        <w:t>变动</w:t>
      </w:r>
      <w:r>
        <w:rPr>
          <w:rFonts w:hint="eastAsia"/>
        </w:rPr>
        <w:t>的结果通知客户；</w:t>
      </w:r>
      <w:r w:rsidR="007D6674">
        <w:rPr>
          <w:b/>
          <w:color w:val="FF0000"/>
        </w:rPr>
        <w:t xml:space="preserve"> </w:t>
      </w:r>
    </w:p>
    <w:p w:rsidR="009600EE" w:rsidRDefault="009600EE" w:rsidP="009600EE">
      <w:pPr>
        <w:spacing w:line="360" w:lineRule="auto"/>
        <w:ind w:firstLineChars="200" w:firstLine="420"/>
      </w:pPr>
      <w:r w:rsidRPr="00960DE3">
        <w:rPr>
          <w:rFonts w:hint="eastAsia"/>
        </w:rPr>
        <w:t>供股权交易后引起的业务总体</w:t>
      </w:r>
      <w:r>
        <w:rPr>
          <w:rFonts w:hint="eastAsia"/>
        </w:rPr>
        <w:t>示意图：</w:t>
      </w:r>
    </w:p>
    <w:p w:rsidR="009600EE" w:rsidRPr="00960DE3" w:rsidRDefault="001737AE" w:rsidP="009600EE">
      <w:pPr>
        <w:spacing w:line="360" w:lineRule="auto"/>
        <w:ind w:leftChars="-550" w:left="-1155" w:firstLineChars="200" w:firstLine="420"/>
      </w:pPr>
      <w:r>
        <w:object w:dxaOrig="10086" w:dyaOrig="4591">
          <v:shape id="_x0000_i1053" type="#_x0000_t75" style="width:486.75pt;height:259.5pt" o:ole="">
            <v:imagedata r:id="rId63" o:title=""/>
          </v:shape>
          <o:OLEObject Type="Embed" ProgID="Visio.Drawing.11" ShapeID="_x0000_i1053" DrawAspect="Content" ObjectID="_1402388542" r:id="rId64"/>
        </w:object>
      </w:r>
    </w:p>
    <w:p w:rsidR="00D17C9F" w:rsidRDefault="009600EE">
      <w:pPr>
        <w:pStyle w:val="4"/>
        <w:numPr>
          <w:ilvl w:val="0"/>
          <w:numId w:val="249"/>
        </w:numPr>
      </w:pPr>
      <w:r>
        <w:rPr>
          <w:rFonts w:hint="eastAsia"/>
        </w:rPr>
        <w:lastRenderedPageBreak/>
        <w:t>用户界面</w:t>
      </w:r>
    </w:p>
    <w:p w:rsidR="00024DE3" w:rsidRDefault="00950C50" w:rsidP="009600EE">
      <w:r>
        <w:object w:dxaOrig="11246" w:dyaOrig="5620">
          <v:shape id="_x0000_i1054" type="#_x0000_t75" style="width:414.75pt;height:207.75pt" o:ole="">
            <v:imagedata r:id="rId65" o:title=""/>
          </v:shape>
          <o:OLEObject Type="Embed" ProgID="Visio.Drawing.11" ShapeID="_x0000_i1054" DrawAspect="Content" ObjectID="_1402388543" r:id="rId66"/>
        </w:object>
      </w:r>
    </w:p>
    <w:p w:rsidR="00D17C9F" w:rsidRDefault="009600EE">
      <w:pPr>
        <w:pStyle w:val="4"/>
        <w:numPr>
          <w:ilvl w:val="0"/>
          <w:numId w:val="249"/>
        </w:numPr>
      </w:pPr>
      <w:r>
        <w:rPr>
          <w:rFonts w:hint="eastAsia"/>
        </w:rPr>
        <w:t>业务功能</w:t>
      </w:r>
    </w:p>
    <w:p w:rsidR="00024DE3" w:rsidRPr="00024DE3" w:rsidRDefault="00024DE3" w:rsidP="00923FB5">
      <w:pPr>
        <w:pStyle w:val="a7"/>
        <w:numPr>
          <w:ilvl w:val="0"/>
          <w:numId w:val="35"/>
        </w:numPr>
        <w:spacing w:line="360" w:lineRule="auto"/>
        <w:ind w:firstLineChars="0"/>
        <w:rPr>
          <w:rFonts w:asciiTheme="minorEastAsia" w:hAnsiTheme="minorEastAsia"/>
        </w:rPr>
      </w:pPr>
      <w:r>
        <w:rPr>
          <w:rFonts w:asciiTheme="minorEastAsia" w:hAnsiTheme="minorEastAsia" w:hint="eastAsia"/>
          <w:lang w:val="en-AU"/>
        </w:rPr>
        <w:t>系统列出在供股数据处理时根据供股交易日期表生成在供股变动事件；</w:t>
      </w:r>
    </w:p>
    <w:p w:rsidR="009600EE" w:rsidRDefault="009600EE" w:rsidP="00923FB5">
      <w:pPr>
        <w:pStyle w:val="a7"/>
        <w:numPr>
          <w:ilvl w:val="0"/>
          <w:numId w:val="35"/>
        </w:numPr>
        <w:spacing w:line="360" w:lineRule="auto"/>
        <w:ind w:firstLineChars="0"/>
        <w:rPr>
          <w:rFonts w:asciiTheme="minorEastAsia" w:hAnsiTheme="minorEastAsia"/>
        </w:rPr>
      </w:pPr>
      <w:r>
        <w:rPr>
          <w:rFonts w:asciiTheme="minorEastAsia" w:hAnsiTheme="minorEastAsia" w:hint="eastAsia"/>
        </w:rPr>
        <w:t>系统通过权益分派功能对所选择证券的供</w:t>
      </w:r>
      <w:proofErr w:type="gramStart"/>
      <w:r>
        <w:rPr>
          <w:rFonts w:asciiTheme="minorEastAsia" w:hAnsiTheme="minorEastAsia" w:hint="eastAsia"/>
        </w:rPr>
        <w:t>股任务</w:t>
      </w:r>
      <w:proofErr w:type="gramEnd"/>
      <w:r>
        <w:rPr>
          <w:rFonts w:asciiTheme="minorEastAsia" w:hAnsiTheme="minorEastAsia" w:hint="eastAsia"/>
        </w:rPr>
        <w:t>进行权益分派处理，参见规则BR_ACTION_005；</w:t>
      </w:r>
      <w:r w:rsidR="007D6674">
        <w:rPr>
          <w:rFonts w:asciiTheme="minorEastAsia" w:hAnsiTheme="minorEastAsia"/>
        </w:rPr>
        <w:t xml:space="preserve"> </w:t>
      </w:r>
    </w:p>
    <w:p w:rsidR="009600EE" w:rsidRDefault="009600EE" w:rsidP="00923FB5">
      <w:pPr>
        <w:pStyle w:val="a7"/>
        <w:numPr>
          <w:ilvl w:val="0"/>
          <w:numId w:val="35"/>
        </w:numPr>
        <w:spacing w:line="360" w:lineRule="auto"/>
        <w:ind w:firstLineChars="0"/>
        <w:rPr>
          <w:rFonts w:asciiTheme="minorEastAsia" w:hAnsiTheme="minorEastAsia"/>
        </w:rPr>
      </w:pPr>
      <w:r>
        <w:rPr>
          <w:rFonts w:asciiTheme="minorEastAsia" w:hAnsiTheme="minorEastAsia" w:hint="eastAsia"/>
        </w:rPr>
        <w:t>系统通过权益处理功能实现对客户的供股权的交易结果计算；</w:t>
      </w:r>
    </w:p>
    <w:p w:rsidR="009600EE" w:rsidRDefault="009600EE" w:rsidP="00923FB5">
      <w:pPr>
        <w:pStyle w:val="a7"/>
        <w:numPr>
          <w:ilvl w:val="0"/>
          <w:numId w:val="35"/>
        </w:numPr>
        <w:spacing w:line="360" w:lineRule="auto"/>
        <w:ind w:firstLineChars="0"/>
        <w:rPr>
          <w:rFonts w:asciiTheme="minorEastAsia" w:hAnsiTheme="minorEastAsia"/>
        </w:rPr>
      </w:pPr>
      <w:r>
        <w:rPr>
          <w:rFonts w:asciiTheme="minorEastAsia" w:hAnsiTheme="minorEastAsia" w:hint="eastAsia"/>
        </w:rPr>
        <w:t>权益处理后在信息列表中填写权益分派人员、分派时间；</w:t>
      </w:r>
    </w:p>
    <w:p w:rsidR="009600EE" w:rsidRPr="007468F5" w:rsidRDefault="009600EE" w:rsidP="00923FB5">
      <w:pPr>
        <w:pStyle w:val="a7"/>
        <w:numPr>
          <w:ilvl w:val="0"/>
          <w:numId w:val="35"/>
        </w:numPr>
        <w:spacing w:line="360" w:lineRule="auto"/>
        <w:ind w:firstLineChars="0"/>
        <w:rPr>
          <w:rFonts w:asciiTheme="minorEastAsia" w:hAnsiTheme="minorEastAsia"/>
        </w:rPr>
      </w:pPr>
      <w:r>
        <w:rPr>
          <w:rFonts w:asciiTheme="minorEastAsia" w:hAnsiTheme="minorEastAsia" w:hint="eastAsia"/>
        </w:rPr>
        <w:t>权益分派后在分派结果列表中显示分派后的结果，参见规则BR_ACTION_005</w:t>
      </w:r>
    </w:p>
    <w:p w:rsidR="009600EE" w:rsidRPr="006B66BE" w:rsidRDefault="009600EE" w:rsidP="00923FB5">
      <w:pPr>
        <w:pStyle w:val="a7"/>
        <w:numPr>
          <w:ilvl w:val="0"/>
          <w:numId w:val="35"/>
        </w:numPr>
        <w:spacing w:line="360" w:lineRule="auto"/>
        <w:ind w:firstLineChars="0"/>
        <w:rPr>
          <w:rFonts w:asciiTheme="minorEastAsia" w:hAnsiTheme="minorEastAsia"/>
        </w:rPr>
      </w:pPr>
      <w:r>
        <w:rPr>
          <w:rFonts w:asciiTheme="minorEastAsia" w:hAnsiTheme="minorEastAsia" w:hint="eastAsia"/>
          <w:lang w:val="en-AU"/>
        </w:rPr>
        <w:t>权益分派后的行动事件在未做确认分派前系统支持重复做权益分派，反之则提示用户，权益分派已确认不能再作权益分派</w:t>
      </w:r>
      <w:r w:rsidRPr="006B66BE">
        <w:rPr>
          <w:rFonts w:asciiTheme="minorEastAsia" w:hAnsiTheme="minorEastAsia" w:hint="eastAsia"/>
        </w:rPr>
        <w:t>；</w:t>
      </w:r>
    </w:p>
    <w:p w:rsidR="009600EE" w:rsidRDefault="009600EE" w:rsidP="00923FB5">
      <w:pPr>
        <w:pStyle w:val="a7"/>
        <w:numPr>
          <w:ilvl w:val="0"/>
          <w:numId w:val="35"/>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权益分派</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505A80" w:rsidRDefault="00505A80" w:rsidP="00923FB5">
      <w:pPr>
        <w:pStyle w:val="a7"/>
        <w:numPr>
          <w:ilvl w:val="0"/>
          <w:numId w:val="35"/>
        </w:numPr>
        <w:spacing w:line="360" w:lineRule="auto"/>
        <w:ind w:firstLineChars="0"/>
        <w:rPr>
          <w:rFonts w:asciiTheme="minorEastAsia" w:hAnsiTheme="minorEastAsia"/>
        </w:rPr>
      </w:pPr>
      <w:r>
        <w:rPr>
          <w:rFonts w:asciiTheme="minorEastAsia" w:hAnsiTheme="minorEastAsia" w:hint="eastAsia"/>
        </w:rPr>
        <w:t>用户通过点击分派后的明细客户，可查看相应的客户通知信息。参见F7.7供股权益信息发布；</w:t>
      </w:r>
    </w:p>
    <w:p w:rsidR="00D17C9F" w:rsidRDefault="009600EE">
      <w:pPr>
        <w:pStyle w:val="4"/>
        <w:numPr>
          <w:ilvl w:val="0"/>
          <w:numId w:val="249"/>
        </w:numPr>
      </w:pPr>
      <w:r>
        <w:rPr>
          <w:rFonts w:hint="eastAsia"/>
        </w:rPr>
        <w:t>业务规则</w:t>
      </w:r>
    </w:p>
    <w:p w:rsidR="009600EE" w:rsidRPr="00F30438" w:rsidRDefault="009600EE" w:rsidP="009600EE">
      <w:pPr>
        <w:pStyle w:val="5"/>
        <w:rPr>
          <w:b/>
        </w:rPr>
      </w:pPr>
      <w:r w:rsidRPr="00F30438">
        <w:rPr>
          <w:rFonts w:hint="eastAsia"/>
          <w:b/>
        </w:rPr>
        <w:t>BR_</w:t>
      </w:r>
      <w:r>
        <w:rPr>
          <w:rFonts w:hint="eastAsia"/>
          <w:b/>
        </w:rPr>
        <w:t>ACTION</w:t>
      </w:r>
      <w:r w:rsidRPr="00F30438">
        <w:rPr>
          <w:rFonts w:hint="eastAsia"/>
          <w:b/>
        </w:rPr>
        <w:t>_</w:t>
      </w:r>
      <w:r>
        <w:rPr>
          <w:rFonts w:hint="eastAsia"/>
          <w:b/>
        </w:rPr>
        <w:t>005</w:t>
      </w:r>
      <w:r w:rsidRPr="00476F74">
        <w:rPr>
          <w:rFonts w:hint="eastAsia"/>
          <w:b/>
          <w:color w:val="000000" w:themeColor="text1"/>
        </w:rPr>
        <w:t>(</w:t>
      </w:r>
      <w:r>
        <w:rPr>
          <w:rFonts w:hint="eastAsia"/>
          <w:b/>
          <w:color w:val="000000" w:themeColor="text1"/>
        </w:rPr>
        <w:t>供股交易变动处理</w:t>
      </w:r>
      <w:r w:rsidRPr="00476F74">
        <w:rPr>
          <w:rFonts w:asciiTheme="minorEastAsia" w:hAnsiTheme="minorEastAsia" w:hint="eastAsia"/>
          <w:b/>
          <w:color w:val="000000" w:themeColor="text1"/>
        </w:rPr>
        <w:t>规则</w:t>
      </w:r>
      <w:r w:rsidRPr="00476F74">
        <w:rPr>
          <w:rFonts w:hint="eastAsia"/>
          <w:b/>
          <w:color w:val="000000" w:themeColor="text1"/>
        </w:rPr>
        <w:t>)</w:t>
      </w:r>
    </w:p>
    <w:p w:rsidR="009600EE" w:rsidRDefault="009600EE" w:rsidP="009600EE">
      <w:pPr>
        <w:pStyle w:val="6"/>
        <w:rPr>
          <w:rFonts w:asciiTheme="minorEastAsia" w:hAnsiTheme="minorEastAsia"/>
          <w:i w:val="0"/>
          <w:color w:val="000000" w:themeColor="text1"/>
        </w:rPr>
      </w:pPr>
      <w:r w:rsidRPr="009A4468">
        <w:rPr>
          <w:rFonts w:hint="eastAsia"/>
          <w:i w:val="0"/>
        </w:rPr>
        <w:t>1_</w:t>
      </w:r>
      <w:r>
        <w:rPr>
          <w:rFonts w:hint="eastAsia"/>
          <w:i w:val="0"/>
        </w:rPr>
        <w:t>供股权交易变动</w:t>
      </w:r>
      <w:r>
        <w:rPr>
          <w:rFonts w:hint="eastAsia"/>
          <w:i w:val="0"/>
          <w:color w:val="000000" w:themeColor="text1"/>
        </w:rPr>
        <w:t>权益分派处理</w:t>
      </w:r>
      <w:r w:rsidRPr="009A4468">
        <w:rPr>
          <w:rFonts w:asciiTheme="minorEastAsia" w:hAnsiTheme="minorEastAsia" w:hint="eastAsia"/>
          <w:i w:val="0"/>
          <w:color w:val="000000" w:themeColor="text1"/>
        </w:rPr>
        <w:t>规则</w:t>
      </w:r>
    </w:p>
    <w:p w:rsidR="009600EE" w:rsidRDefault="009600EE" w:rsidP="00923FB5">
      <w:pPr>
        <w:pStyle w:val="a7"/>
        <w:numPr>
          <w:ilvl w:val="0"/>
          <w:numId w:val="36"/>
        </w:numPr>
        <w:spacing w:line="360" w:lineRule="auto"/>
        <w:ind w:firstLineChars="0"/>
        <w:rPr>
          <w:rFonts w:asciiTheme="minorEastAsia" w:hAnsiTheme="minorEastAsia"/>
          <w:lang w:val="en-AU"/>
        </w:rPr>
      </w:pPr>
      <w:proofErr w:type="gramStart"/>
      <w:r>
        <w:rPr>
          <w:rFonts w:asciiTheme="minorEastAsia" w:hAnsiTheme="minorEastAsia" w:hint="eastAsia"/>
          <w:lang w:val="en-AU"/>
        </w:rPr>
        <w:lastRenderedPageBreak/>
        <w:t>取行动</w:t>
      </w:r>
      <w:proofErr w:type="gramEnd"/>
      <w:r>
        <w:rPr>
          <w:rFonts w:asciiTheme="minorEastAsia" w:hAnsiTheme="minorEastAsia" w:hint="eastAsia"/>
          <w:lang w:val="en-AU"/>
        </w:rPr>
        <w:t>事件中持有该供股权客户的原持仓数量、变动后的数量；（判断该供股权是否发生变化，如果发生变化则需要列出；</w:t>
      </w:r>
      <w:r w:rsidR="00DD2160">
        <w:rPr>
          <w:rFonts w:asciiTheme="minorEastAsia" w:hAnsiTheme="minorEastAsia" w:hint="eastAsia"/>
          <w:lang w:val="en-AU"/>
        </w:rPr>
        <w:t>（变动包括当日交易变动、当日行权变动）</w:t>
      </w:r>
    </w:p>
    <w:p w:rsidR="009600EE" w:rsidRDefault="009600EE" w:rsidP="00923FB5">
      <w:pPr>
        <w:pStyle w:val="a7"/>
        <w:numPr>
          <w:ilvl w:val="0"/>
          <w:numId w:val="36"/>
        </w:numPr>
        <w:spacing w:line="360" w:lineRule="auto"/>
        <w:ind w:firstLineChars="0"/>
        <w:rPr>
          <w:rFonts w:asciiTheme="minorEastAsia" w:hAnsiTheme="minorEastAsia"/>
          <w:lang w:val="en-AU"/>
        </w:rPr>
      </w:pPr>
      <w:r>
        <w:rPr>
          <w:rFonts w:asciiTheme="minorEastAsia" w:hAnsiTheme="minorEastAsia" w:hint="eastAsia"/>
          <w:lang w:val="en-AU"/>
        </w:rPr>
        <w:t>对持有供股权发生变化的客户，根据该供</w:t>
      </w:r>
      <w:proofErr w:type="gramStart"/>
      <w:r>
        <w:rPr>
          <w:rFonts w:asciiTheme="minorEastAsia" w:hAnsiTheme="minorEastAsia" w:hint="eastAsia"/>
          <w:lang w:val="en-AU"/>
        </w:rPr>
        <w:t>股行动</w:t>
      </w:r>
      <w:proofErr w:type="gramEnd"/>
      <w:r>
        <w:rPr>
          <w:rFonts w:asciiTheme="minorEastAsia" w:hAnsiTheme="minorEastAsia" w:hint="eastAsia"/>
          <w:lang w:val="en-AU"/>
        </w:rPr>
        <w:t>事件中的供股权比例，计算出客户持有供股权证对应的可认购供股数量，及需准备的供股行权资金；</w:t>
      </w:r>
    </w:p>
    <w:p w:rsidR="009600EE" w:rsidRDefault="009600EE" w:rsidP="009600EE">
      <w:pPr>
        <w:pStyle w:val="6"/>
        <w:rPr>
          <w:rFonts w:asciiTheme="minorEastAsia" w:hAnsiTheme="minorEastAsia"/>
          <w:i w:val="0"/>
          <w:color w:val="000000" w:themeColor="text1"/>
        </w:rPr>
      </w:pPr>
      <w:r>
        <w:rPr>
          <w:rFonts w:hint="eastAsia"/>
          <w:i w:val="0"/>
        </w:rPr>
        <w:t>2</w:t>
      </w:r>
      <w:r w:rsidRPr="009A4468">
        <w:rPr>
          <w:rFonts w:hint="eastAsia"/>
          <w:i w:val="0"/>
        </w:rPr>
        <w:t>_</w:t>
      </w:r>
      <w:r>
        <w:rPr>
          <w:rFonts w:hint="eastAsia"/>
          <w:i w:val="0"/>
        </w:rPr>
        <w:t>供股权交易变动</w:t>
      </w:r>
      <w:r>
        <w:rPr>
          <w:rFonts w:hint="eastAsia"/>
          <w:i w:val="0"/>
          <w:color w:val="000000" w:themeColor="text1"/>
        </w:rPr>
        <w:t>权益分派结果显示</w:t>
      </w:r>
      <w:r w:rsidRPr="009A4468">
        <w:rPr>
          <w:rFonts w:asciiTheme="minorEastAsia" w:hAnsiTheme="minorEastAsia" w:hint="eastAsia"/>
          <w:i w:val="0"/>
          <w:color w:val="000000" w:themeColor="text1"/>
        </w:rPr>
        <w:t>规则</w:t>
      </w:r>
    </w:p>
    <w:p w:rsidR="009600EE" w:rsidRPr="00CB52C0" w:rsidRDefault="009600EE" w:rsidP="009600EE">
      <w:pPr>
        <w:spacing w:line="360" w:lineRule="auto"/>
        <w:rPr>
          <w:lang w:val="en-AU"/>
        </w:rPr>
      </w:pPr>
      <w:r w:rsidRPr="00CB52C0">
        <w:rPr>
          <w:rFonts w:hint="eastAsia"/>
          <w:b/>
          <w:lang w:val="en-AU"/>
        </w:rPr>
        <w:t>显示内容包括：</w:t>
      </w:r>
      <w:r>
        <w:rPr>
          <w:rFonts w:hint="eastAsia"/>
          <w:lang w:val="en-AU"/>
        </w:rPr>
        <w:t>客户号、资金账号、客户英文名称、客户中文名称、证券代码、证券名称、持仓数量、供股权代码、原供股权数量、</w:t>
      </w:r>
      <w:r w:rsidR="00E36CFF">
        <w:rPr>
          <w:rFonts w:hint="eastAsia"/>
          <w:lang w:val="en-AU"/>
        </w:rPr>
        <w:t>供股权交易数量、</w:t>
      </w:r>
      <w:r>
        <w:rPr>
          <w:rFonts w:hint="eastAsia"/>
          <w:lang w:val="en-AU"/>
        </w:rPr>
        <w:t>最新供股权数量、供股权价格、供股比例、可供股数量、供股认购价格、结算币种、应准备资金总额</w:t>
      </w:r>
      <w:r w:rsidRPr="00E36CFF">
        <w:rPr>
          <w:rFonts w:hint="eastAsia"/>
          <w:lang w:val="en-AU"/>
        </w:rPr>
        <w:t>（</w:t>
      </w:r>
      <w:r w:rsidR="00E36CFF" w:rsidRPr="00E36CFF">
        <w:rPr>
          <w:rFonts w:hint="eastAsia"/>
          <w:lang w:val="en-AU"/>
        </w:rPr>
        <w:t>包含手续费</w:t>
      </w:r>
      <w:r w:rsidRPr="00E36CFF">
        <w:rPr>
          <w:rFonts w:hint="eastAsia"/>
          <w:lang w:val="en-AU"/>
        </w:rPr>
        <w:t>）</w:t>
      </w:r>
      <w:r>
        <w:rPr>
          <w:rFonts w:hint="eastAsia"/>
          <w:lang w:val="en-AU"/>
        </w:rPr>
        <w:t>、供股认购开始日期、供股认购截止日期、供股权交易开始日期、供股权交易截止日期</w:t>
      </w:r>
      <w:r w:rsidR="00505A80">
        <w:rPr>
          <w:rFonts w:hint="eastAsia"/>
          <w:lang w:val="en-AU"/>
        </w:rPr>
        <w:t>、查看客户通知信息</w:t>
      </w:r>
      <w:r>
        <w:rPr>
          <w:rFonts w:hint="eastAsia"/>
          <w:lang w:val="en-AU"/>
        </w:rPr>
        <w:t>；</w:t>
      </w:r>
    </w:p>
    <w:p w:rsidR="00444C35" w:rsidRDefault="00DA44F6" w:rsidP="00444C35">
      <w:pPr>
        <w:pStyle w:val="3"/>
        <w:ind w:leftChars="100" w:left="210"/>
      </w:pPr>
      <w:bookmarkStart w:id="55" w:name="_Toc296808727"/>
      <w:r>
        <w:rPr>
          <w:rFonts w:hint="eastAsia"/>
        </w:rPr>
        <w:t>F7</w:t>
      </w:r>
      <w:r w:rsidR="00444C35">
        <w:rPr>
          <w:rFonts w:hint="eastAsia"/>
        </w:rPr>
        <w:t>.</w:t>
      </w:r>
      <w:r w:rsidR="0008417B">
        <w:rPr>
          <w:rFonts w:hint="eastAsia"/>
        </w:rPr>
        <w:t>5</w:t>
      </w:r>
      <w:r w:rsidR="00444C35">
        <w:rPr>
          <w:rFonts w:hint="eastAsia"/>
        </w:rPr>
        <w:t>供股权益分派确认</w:t>
      </w:r>
      <w:bookmarkEnd w:id="55"/>
    </w:p>
    <w:p w:rsidR="00E36CFF" w:rsidRDefault="00E36CFF" w:rsidP="006734D2">
      <w:pPr>
        <w:pStyle w:val="4"/>
        <w:numPr>
          <w:ilvl w:val="0"/>
          <w:numId w:val="72"/>
        </w:numPr>
      </w:pPr>
      <w:r>
        <w:rPr>
          <w:rFonts w:hint="eastAsia"/>
        </w:rPr>
        <w:t>业务描述</w:t>
      </w:r>
    </w:p>
    <w:p w:rsidR="00E36CFF" w:rsidRDefault="00E36CFF" w:rsidP="00E36CFF">
      <w:pPr>
        <w:spacing w:line="360" w:lineRule="auto"/>
        <w:ind w:firstLineChars="200" w:firstLine="420"/>
      </w:pPr>
      <w:r>
        <w:rPr>
          <w:rFonts w:hint="eastAsia"/>
        </w:rPr>
        <w:t>公司供</w:t>
      </w:r>
      <w:proofErr w:type="gramStart"/>
      <w:r>
        <w:rPr>
          <w:rFonts w:hint="eastAsia"/>
        </w:rPr>
        <w:t>股行动</w:t>
      </w:r>
      <w:proofErr w:type="gramEnd"/>
      <w:r>
        <w:rPr>
          <w:rFonts w:hint="eastAsia"/>
        </w:rPr>
        <w:t>在权益分派后需要确认，确认一般是由不同的人员来操作，确认后把公司供</w:t>
      </w:r>
      <w:proofErr w:type="gramStart"/>
      <w:r>
        <w:rPr>
          <w:rFonts w:hint="eastAsia"/>
        </w:rPr>
        <w:t>股行动</w:t>
      </w:r>
      <w:proofErr w:type="gramEnd"/>
      <w:r>
        <w:rPr>
          <w:rFonts w:hint="eastAsia"/>
        </w:rPr>
        <w:t>的相关信息推送到交易系统、网上营业厅，同时生成客户通知清单。</w:t>
      </w:r>
    </w:p>
    <w:p w:rsidR="00E36CFF" w:rsidRDefault="00E36CFF" w:rsidP="006734D2">
      <w:pPr>
        <w:pStyle w:val="4"/>
        <w:numPr>
          <w:ilvl w:val="0"/>
          <w:numId w:val="72"/>
        </w:numPr>
      </w:pPr>
      <w:r>
        <w:rPr>
          <w:rFonts w:hint="eastAsia"/>
        </w:rPr>
        <w:t>用户界面</w:t>
      </w:r>
    </w:p>
    <w:p w:rsidR="00E36CFF" w:rsidRDefault="00D370FB" w:rsidP="00E36CFF">
      <w:r>
        <w:object w:dxaOrig="11681" w:dyaOrig="6244">
          <v:shape id="_x0000_i1055" type="#_x0000_t75" style="width:415.5pt;height:222pt" o:ole="">
            <v:imagedata r:id="rId67" o:title=""/>
          </v:shape>
          <o:OLEObject Type="Embed" ProgID="Visio.Drawing.11" ShapeID="_x0000_i1055" DrawAspect="Content" ObjectID="_1402388544" r:id="rId68"/>
        </w:object>
      </w:r>
    </w:p>
    <w:p w:rsidR="00E36CFF" w:rsidRDefault="00505A80" w:rsidP="006734D2">
      <w:pPr>
        <w:pStyle w:val="4"/>
        <w:numPr>
          <w:ilvl w:val="0"/>
          <w:numId w:val="72"/>
        </w:numPr>
      </w:pPr>
      <w:r>
        <w:rPr>
          <w:rFonts w:hint="eastAsia"/>
        </w:rPr>
        <w:lastRenderedPageBreak/>
        <w:t>业</w:t>
      </w:r>
      <w:r w:rsidR="00E36CFF">
        <w:rPr>
          <w:rFonts w:hint="eastAsia"/>
        </w:rPr>
        <w:t>务功能</w:t>
      </w:r>
    </w:p>
    <w:p w:rsidR="00E36CFF" w:rsidRPr="007468F5" w:rsidRDefault="00E36CFF" w:rsidP="008A157D">
      <w:pPr>
        <w:pStyle w:val="a7"/>
        <w:numPr>
          <w:ilvl w:val="0"/>
          <w:numId w:val="243"/>
        </w:numPr>
        <w:spacing w:line="360" w:lineRule="auto"/>
        <w:ind w:firstLineChars="0"/>
        <w:rPr>
          <w:rFonts w:asciiTheme="minorEastAsia" w:hAnsiTheme="minorEastAsia"/>
        </w:rPr>
      </w:pPr>
      <w:r>
        <w:rPr>
          <w:rFonts w:asciiTheme="minorEastAsia" w:hAnsiTheme="minorEastAsia" w:hint="eastAsia"/>
          <w:lang w:val="en-AU"/>
        </w:rPr>
        <w:t>上市公司行动信息</w:t>
      </w:r>
      <w:r w:rsidR="007C074D">
        <w:rPr>
          <w:rFonts w:asciiTheme="minorEastAsia" w:hAnsiTheme="minorEastAsia" w:hint="eastAsia"/>
          <w:lang w:val="en-AU"/>
        </w:rPr>
        <w:t>中</w:t>
      </w:r>
      <w:r w:rsidR="007C074D">
        <w:rPr>
          <w:rFonts w:hint="eastAsia"/>
          <w:lang w:val="en-AU"/>
        </w:rPr>
        <w:t>列出已作权益分派，并且分派结果正确的供股</w:t>
      </w:r>
      <w:proofErr w:type="gramStart"/>
      <w:r w:rsidR="007C074D">
        <w:rPr>
          <w:rFonts w:hint="eastAsia"/>
          <w:lang w:val="en-AU"/>
        </w:rPr>
        <w:t>认分配</w:t>
      </w:r>
      <w:proofErr w:type="gramEnd"/>
      <w:r w:rsidR="007C074D">
        <w:rPr>
          <w:rFonts w:hint="eastAsia"/>
          <w:lang w:val="en-AU"/>
        </w:rPr>
        <w:t>的行动信息</w:t>
      </w:r>
      <w:r>
        <w:rPr>
          <w:rFonts w:asciiTheme="minorEastAsia" w:hAnsiTheme="minorEastAsia" w:hint="eastAsia"/>
          <w:lang w:val="en-AU"/>
        </w:rPr>
        <w:t>；</w:t>
      </w:r>
      <w:r w:rsidRPr="007468F5">
        <w:rPr>
          <w:rFonts w:asciiTheme="minorEastAsia" w:hAnsiTheme="minorEastAsia" w:hint="eastAsia"/>
        </w:rPr>
        <w:t xml:space="preserve"> </w:t>
      </w:r>
    </w:p>
    <w:p w:rsidR="00E36CFF" w:rsidRPr="00093155" w:rsidRDefault="00E36CFF" w:rsidP="008A157D">
      <w:pPr>
        <w:pStyle w:val="a7"/>
        <w:numPr>
          <w:ilvl w:val="0"/>
          <w:numId w:val="243"/>
        </w:numPr>
        <w:spacing w:line="360" w:lineRule="auto"/>
        <w:ind w:firstLineChars="0"/>
        <w:rPr>
          <w:rFonts w:asciiTheme="minorEastAsia" w:hAnsiTheme="minorEastAsia"/>
        </w:rPr>
      </w:pPr>
      <w:r w:rsidRPr="00093155">
        <w:rPr>
          <w:rFonts w:asciiTheme="minorEastAsia" w:hAnsiTheme="minorEastAsia" w:hint="eastAsia"/>
          <w:lang w:val="en-AU"/>
        </w:rPr>
        <w:t>系统在下方列表显示其权益分派结果，权益分派结果显示内容参见规则BR_ACTION_004；</w:t>
      </w:r>
    </w:p>
    <w:p w:rsidR="00E36CFF" w:rsidRDefault="00E36CFF" w:rsidP="008A157D">
      <w:pPr>
        <w:pStyle w:val="a7"/>
        <w:numPr>
          <w:ilvl w:val="0"/>
          <w:numId w:val="243"/>
        </w:numPr>
        <w:spacing w:line="360" w:lineRule="auto"/>
        <w:ind w:firstLineChars="0"/>
        <w:rPr>
          <w:rFonts w:asciiTheme="minorEastAsia" w:hAnsiTheme="minorEastAsia"/>
        </w:rPr>
      </w:pPr>
      <w:r w:rsidRPr="00093155">
        <w:rPr>
          <w:rFonts w:asciiTheme="minorEastAsia" w:hAnsiTheme="minorEastAsia" w:hint="eastAsia"/>
        </w:rPr>
        <w:t>权益确认后在上方列表中确认人、确认时间需填写；</w:t>
      </w:r>
    </w:p>
    <w:p w:rsidR="0047271E" w:rsidRDefault="0047271E" w:rsidP="008A157D">
      <w:pPr>
        <w:pStyle w:val="a7"/>
        <w:numPr>
          <w:ilvl w:val="0"/>
          <w:numId w:val="243"/>
        </w:numPr>
        <w:spacing w:line="360" w:lineRule="auto"/>
        <w:ind w:firstLineChars="0"/>
        <w:rPr>
          <w:rFonts w:asciiTheme="minorEastAsia" w:hAnsiTheme="minorEastAsia"/>
        </w:rPr>
      </w:pPr>
      <w:r>
        <w:rPr>
          <w:rFonts w:asciiTheme="minorEastAsia" w:hAnsiTheme="minorEastAsia" w:hint="eastAsia"/>
        </w:rPr>
        <w:t>权益分配后，系统显示供股权数量、03仓数量、04仓数量（</w:t>
      </w:r>
      <w:proofErr w:type="gramStart"/>
      <w:r>
        <w:rPr>
          <w:rFonts w:asciiTheme="minorEastAsia" w:hAnsiTheme="minorEastAsia" w:hint="eastAsia"/>
        </w:rPr>
        <w:t>仓位</w:t>
      </w:r>
      <w:proofErr w:type="gramEnd"/>
      <w:r>
        <w:rPr>
          <w:rFonts w:asciiTheme="minorEastAsia" w:hAnsiTheme="minorEastAsia" w:hint="eastAsia"/>
        </w:rPr>
        <w:t>的类别数据可能增加）；</w:t>
      </w:r>
    </w:p>
    <w:p w:rsidR="00E36CFF" w:rsidRDefault="00E36CFF" w:rsidP="008A157D">
      <w:pPr>
        <w:pStyle w:val="a7"/>
        <w:numPr>
          <w:ilvl w:val="0"/>
          <w:numId w:val="243"/>
        </w:numPr>
        <w:spacing w:line="360" w:lineRule="auto"/>
        <w:ind w:firstLineChars="0"/>
        <w:rPr>
          <w:rFonts w:asciiTheme="minorEastAsia" w:hAnsiTheme="minorEastAsia"/>
        </w:rPr>
      </w:pPr>
      <w:r>
        <w:rPr>
          <w:rFonts w:asciiTheme="minorEastAsia" w:hAnsiTheme="minorEastAsia" w:hint="eastAsia"/>
        </w:rPr>
        <w:t>权益确认后，系统把</w:t>
      </w:r>
      <w:r>
        <w:rPr>
          <w:rFonts w:hint="eastAsia"/>
        </w:rPr>
        <w:t>确认后把公司行动的相关信息推送到网上营业厅、交易系统，同时生成客户通知清单</w:t>
      </w:r>
      <w:r>
        <w:rPr>
          <w:rFonts w:asciiTheme="minorEastAsia" w:hAnsiTheme="minorEastAsia" w:hint="eastAsia"/>
        </w:rPr>
        <w:t>，参见规则BR_ACTION_00</w:t>
      </w:r>
      <w:r w:rsidR="00093155">
        <w:rPr>
          <w:rFonts w:asciiTheme="minorEastAsia" w:hAnsiTheme="minorEastAsia" w:hint="eastAsia"/>
        </w:rPr>
        <w:t>6</w:t>
      </w:r>
      <w:r>
        <w:rPr>
          <w:rFonts w:asciiTheme="minorEastAsia" w:hAnsiTheme="minorEastAsia" w:hint="eastAsia"/>
        </w:rPr>
        <w:t>；</w:t>
      </w:r>
    </w:p>
    <w:p w:rsidR="00125D3B" w:rsidRPr="00D6069F" w:rsidRDefault="00125D3B" w:rsidP="00125D3B">
      <w:pPr>
        <w:pStyle w:val="a7"/>
        <w:numPr>
          <w:ilvl w:val="0"/>
          <w:numId w:val="243"/>
        </w:numPr>
        <w:spacing w:line="360" w:lineRule="auto"/>
        <w:ind w:firstLineChars="0"/>
        <w:rPr>
          <w:rFonts w:asciiTheme="minorEastAsia" w:hAnsiTheme="minorEastAsia"/>
        </w:rPr>
      </w:pPr>
      <w:r>
        <w:rPr>
          <w:rFonts w:asciiTheme="minorEastAsia" w:hAnsiTheme="minorEastAsia" w:hint="eastAsia"/>
        </w:rPr>
        <w:t>权益确认后，系统把</w:t>
      </w:r>
      <w:r>
        <w:rPr>
          <w:rFonts w:hint="eastAsia"/>
        </w:rPr>
        <w:t>确认后把公司行动的相关信息推送到交易结算系统；</w:t>
      </w:r>
    </w:p>
    <w:p w:rsidR="00125D3B" w:rsidRPr="006D7D37" w:rsidRDefault="00125D3B" w:rsidP="00125D3B">
      <w:pPr>
        <w:pStyle w:val="a7"/>
        <w:numPr>
          <w:ilvl w:val="1"/>
          <w:numId w:val="243"/>
        </w:numPr>
        <w:spacing w:line="360" w:lineRule="auto"/>
        <w:ind w:firstLineChars="0"/>
        <w:rPr>
          <w:rFonts w:asciiTheme="minorEastAsia" w:hAnsiTheme="minorEastAsia"/>
        </w:rPr>
      </w:pPr>
      <w:r>
        <w:rPr>
          <w:rFonts w:hint="eastAsia"/>
        </w:rPr>
        <w:t>资金费用；</w:t>
      </w:r>
    </w:p>
    <w:p w:rsidR="00125D3B" w:rsidRPr="00E9715B" w:rsidRDefault="00125D3B" w:rsidP="00125D3B">
      <w:pPr>
        <w:pStyle w:val="a7"/>
        <w:numPr>
          <w:ilvl w:val="2"/>
          <w:numId w:val="243"/>
        </w:numPr>
        <w:spacing w:line="360" w:lineRule="auto"/>
        <w:ind w:firstLineChars="0"/>
        <w:rPr>
          <w:rFonts w:asciiTheme="minorEastAsia" w:hAnsiTheme="minorEastAsia"/>
        </w:rPr>
      </w:pPr>
      <w:r>
        <w:rPr>
          <w:rFonts w:hint="eastAsia"/>
        </w:rPr>
        <w:t>根据分配后的客户应扣资金，</w:t>
      </w:r>
      <w:proofErr w:type="gramStart"/>
      <w:r>
        <w:rPr>
          <w:rFonts w:hint="eastAsia"/>
        </w:rPr>
        <w:t>记减客户</w:t>
      </w:r>
      <w:proofErr w:type="gramEnd"/>
      <w:r>
        <w:rPr>
          <w:rFonts w:hint="eastAsia"/>
        </w:rPr>
        <w:t>相应币种过户费；</w:t>
      </w:r>
    </w:p>
    <w:p w:rsidR="00125D3B" w:rsidRDefault="00125D3B" w:rsidP="00125D3B">
      <w:pPr>
        <w:pStyle w:val="a7"/>
        <w:numPr>
          <w:ilvl w:val="3"/>
          <w:numId w:val="243"/>
        </w:numPr>
        <w:spacing w:line="360" w:lineRule="auto"/>
        <w:ind w:firstLineChars="0"/>
        <w:rPr>
          <w:rFonts w:asciiTheme="minorEastAsia" w:hAnsiTheme="minorEastAsia"/>
        </w:rPr>
      </w:pPr>
      <w:r>
        <w:rPr>
          <w:rFonts w:hint="eastAsia"/>
        </w:rPr>
        <w:t>写入</w:t>
      </w:r>
      <w:r>
        <w:rPr>
          <w:rFonts w:hint="eastAsia"/>
        </w:rPr>
        <w:t>ABC</w:t>
      </w:r>
      <w:r>
        <w:rPr>
          <w:rFonts w:hint="eastAsia"/>
        </w:rPr>
        <w:t>系统时摘要规则：过户费（</w:t>
      </w:r>
      <w:r>
        <w:rPr>
          <w:rFonts w:hint="eastAsia"/>
        </w:rPr>
        <w:t xml:space="preserve"> XXX</w:t>
      </w:r>
      <w:r>
        <w:rPr>
          <w:rFonts w:hint="eastAsia"/>
        </w:rPr>
        <w:t>证券供股</w:t>
      </w:r>
      <w:r>
        <w:rPr>
          <w:rFonts w:hint="eastAsia"/>
        </w:rPr>
        <w:t>_XXX</w:t>
      </w:r>
      <w:r>
        <w:rPr>
          <w:rFonts w:hint="eastAsia"/>
        </w:rPr>
        <w:t>）；</w:t>
      </w:r>
    </w:p>
    <w:p w:rsidR="00125D3B" w:rsidRDefault="00125D3B" w:rsidP="00125D3B">
      <w:pPr>
        <w:pStyle w:val="a7"/>
        <w:numPr>
          <w:ilvl w:val="3"/>
          <w:numId w:val="243"/>
        </w:numPr>
        <w:spacing w:line="360" w:lineRule="auto"/>
        <w:ind w:firstLineChars="0"/>
        <w:rPr>
          <w:rFonts w:asciiTheme="minorEastAsia" w:hAnsiTheme="minorEastAsia"/>
        </w:rPr>
      </w:pPr>
      <w:r>
        <w:rPr>
          <w:rFonts w:hint="eastAsia"/>
        </w:rPr>
        <w:t>举例：过户费（</w:t>
      </w:r>
      <w:r w:rsidRPr="00AC47DE">
        <w:rPr>
          <w:rFonts w:hint="eastAsia"/>
        </w:rPr>
        <w:t xml:space="preserve">00464 </w:t>
      </w:r>
      <w:r>
        <w:rPr>
          <w:rFonts w:hint="eastAsia"/>
        </w:rPr>
        <w:t>证券供股</w:t>
      </w:r>
      <w:r w:rsidRPr="00AC47DE">
        <w:rPr>
          <w:rFonts w:hint="eastAsia"/>
        </w:rPr>
        <w:t xml:space="preserve"> 16000</w:t>
      </w:r>
      <w:r>
        <w:rPr>
          <w:rFonts w:hint="eastAsia"/>
        </w:rPr>
        <w:t>）；</w:t>
      </w:r>
    </w:p>
    <w:p w:rsidR="00D17C9F" w:rsidRDefault="00CF3788">
      <w:pPr>
        <w:pStyle w:val="a7"/>
        <w:numPr>
          <w:ilvl w:val="0"/>
          <w:numId w:val="243"/>
        </w:numPr>
        <w:spacing w:line="360" w:lineRule="auto"/>
        <w:ind w:firstLineChars="0"/>
        <w:rPr>
          <w:rFonts w:asciiTheme="minorEastAsia" w:hAnsiTheme="minorEastAsia"/>
        </w:rPr>
      </w:pPr>
      <w:r>
        <w:rPr>
          <w:rFonts w:asciiTheme="minorEastAsia" w:hAnsiTheme="minorEastAsia" w:hint="eastAsia"/>
        </w:rPr>
        <w:t>权益确认后，系统向客服部的邮箱发送供</w:t>
      </w:r>
      <w:proofErr w:type="gramStart"/>
      <w:r>
        <w:rPr>
          <w:rFonts w:asciiTheme="minorEastAsia" w:hAnsiTheme="minorEastAsia" w:hint="eastAsia"/>
        </w:rPr>
        <w:t>股分</w:t>
      </w:r>
      <w:proofErr w:type="gramEnd"/>
      <w:r>
        <w:rPr>
          <w:rFonts w:asciiTheme="minorEastAsia" w:hAnsiTheme="minorEastAsia" w:hint="eastAsia"/>
        </w:rPr>
        <w:t>配确认信息；</w:t>
      </w:r>
    </w:p>
    <w:p w:rsidR="00D17C9F" w:rsidRDefault="00CF3788">
      <w:pPr>
        <w:pStyle w:val="a7"/>
        <w:numPr>
          <w:ilvl w:val="1"/>
          <w:numId w:val="243"/>
        </w:numPr>
        <w:spacing w:line="360" w:lineRule="auto"/>
        <w:ind w:firstLineChars="0"/>
        <w:rPr>
          <w:rFonts w:asciiTheme="minorEastAsia" w:hAnsiTheme="minorEastAsia"/>
        </w:rPr>
      </w:pPr>
      <w:r>
        <w:rPr>
          <w:rFonts w:asciiTheme="minorEastAsia" w:hAnsiTheme="minorEastAsia" w:hint="eastAsia"/>
        </w:rPr>
        <w:t>发送内容：说明（供股权益分配）、证券代码、证券名称、持仓数量、供股权代码、供股权数量、认购标的股票代码、认购股票名称、认购价格、</w:t>
      </w:r>
      <w:r w:rsidR="005625B2">
        <w:rPr>
          <w:rFonts w:asciiTheme="minorEastAsia" w:hAnsiTheme="minorEastAsia" w:hint="eastAsia"/>
        </w:rPr>
        <w:t>是否额外认购、</w:t>
      </w:r>
      <w:r>
        <w:rPr>
          <w:rFonts w:asciiTheme="minorEastAsia" w:hAnsiTheme="minorEastAsia" w:hint="eastAsia"/>
        </w:rPr>
        <w:t>供股认购开始日期、供股认购截止日期、供股交易截止日期、供</w:t>
      </w:r>
      <w:proofErr w:type="gramStart"/>
      <w:r>
        <w:rPr>
          <w:rFonts w:asciiTheme="minorEastAsia" w:hAnsiTheme="minorEastAsia" w:hint="eastAsia"/>
        </w:rPr>
        <w:t>股内部</w:t>
      </w:r>
      <w:proofErr w:type="gramEnd"/>
      <w:r>
        <w:rPr>
          <w:rFonts w:asciiTheme="minorEastAsia" w:hAnsiTheme="minorEastAsia" w:hint="eastAsia"/>
        </w:rPr>
        <w:t>截止日期、供股外部截止日期。</w:t>
      </w:r>
    </w:p>
    <w:p w:rsidR="00D17C9F" w:rsidRDefault="005625B2">
      <w:pPr>
        <w:pStyle w:val="a7"/>
        <w:numPr>
          <w:ilvl w:val="1"/>
          <w:numId w:val="243"/>
        </w:numPr>
        <w:spacing w:line="360" w:lineRule="auto"/>
        <w:ind w:firstLineChars="0"/>
        <w:rPr>
          <w:rFonts w:asciiTheme="minorEastAsia" w:hAnsiTheme="minorEastAsia"/>
        </w:rPr>
      </w:pPr>
      <w:r>
        <w:rPr>
          <w:rFonts w:asciiTheme="minorEastAsia" w:hAnsiTheme="minorEastAsia" w:hint="eastAsia"/>
        </w:rPr>
        <w:t>发送格式：以上每一项内容为一行，比如：“证券代码：000005</w:t>
      </w:r>
    </w:p>
    <w:p w:rsidR="00D17C9F" w:rsidRDefault="005625B2">
      <w:pPr>
        <w:pStyle w:val="a7"/>
        <w:numPr>
          <w:ilvl w:val="2"/>
          <w:numId w:val="243"/>
        </w:numPr>
        <w:spacing w:line="360" w:lineRule="auto"/>
        <w:ind w:firstLineChars="0"/>
        <w:rPr>
          <w:rFonts w:asciiTheme="minorEastAsia" w:hAnsiTheme="minorEastAsia"/>
        </w:rPr>
      </w:pPr>
      <w:r>
        <w:rPr>
          <w:rFonts w:asciiTheme="minorEastAsia" w:hAnsiTheme="minorEastAsia" w:hint="eastAsia"/>
        </w:rPr>
        <w:t>证券名称：汇丰控股”</w:t>
      </w:r>
    </w:p>
    <w:p w:rsidR="00D17C9F" w:rsidRDefault="008A157D">
      <w:pPr>
        <w:pStyle w:val="a7"/>
        <w:numPr>
          <w:ilvl w:val="1"/>
          <w:numId w:val="243"/>
        </w:numPr>
        <w:spacing w:line="360" w:lineRule="auto"/>
        <w:ind w:firstLineChars="0"/>
        <w:rPr>
          <w:rFonts w:asciiTheme="minorEastAsia" w:hAnsiTheme="minorEastAsia"/>
        </w:rPr>
      </w:pPr>
      <w:r>
        <w:rPr>
          <w:rFonts w:asciiTheme="minorEastAsia" w:hAnsiTheme="minorEastAsia" w:hint="eastAsia"/>
        </w:rPr>
        <w:t>系统按</w:t>
      </w:r>
      <w:proofErr w:type="gramStart"/>
      <w:r w:rsidR="005C3A59" w:rsidRPr="005C3A59">
        <w:rPr>
          <w:rFonts w:asciiTheme="minorEastAsia" w:hAnsiTheme="minorEastAsia"/>
          <w:b/>
          <w:color w:val="0000FF"/>
        </w:rPr>
        <w:t>”</w:t>
      </w:r>
      <w:proofErr w:type="gramEnd"/>
      <w:r w:rsidR="005C3A59" w:rsidRPr="005C3A59">
        <w:rPr>
          <w:b/>
          <w:color w:val="0000FF"/>
        </w:rPr>
        <w:t xml:space="preserve"> F6.6</w:t>
      </w:r>
      <w:r w:rsidR="005C3A59" w:rsidRPr="005C3A59">
        <w:rPr>
          <w:rFonts w:hint="eastAsia"/>
          <w:b/>
          <w:color w:val="0000FF"/>
        </w:rPr>
        <w:t>行动权益明细查询</w:t>
      </w:r>
      <w:proofErr w:type="gramStart"/>
      <w:r w:rsidR="005C3A59" w:rsidRPr="005C3A59">
        <w:rPr>
          <w:rFonts w:asciiTheme="minorEastAsia" w:hAnsiTheme="minorEastAsia"/>
          <w:b/>
          <w:color w:val="0000FF"/>
        </w:rPr>
        <w:t>”</w:t>
      </w:r>
      <w:proofErr w:type="gramEnd"/>
      <w:r w:rsidR="005C3A59" w:rsidRPr="005C3A59">
        <w:rPr>
          <w:rFonts w:asciiTheme="minorEastAsia" w:hAnsiTheme="minorEastAsia" w:hint="eastAsia"/>
        </w:rPr>
        <w:t>生成</w:t>
      </w:r>
      <w:r w:rsidR="005C3A59" w:rsidRPr="005C3A59">
        <w:rPr>
          <w:rFonts w:asciiTheme="minorEastAsia" w:hAnsiTheme="minorEastAsia"/>
        </w:rPr>
        <w:t>EXCEL文件，</w:t>
      </w:r>
      <w:r w:rsidR="005C3A59" w:rsidRPr="005C3A59">
        <w:rPr>
          <w:rFonts w:asciiTheme="minorEastAsia" w:hAnsiTheme="minorEastAsia" w:hint="eastAsia"/>
        </w:rPr>
        <w:t>作为邮件发送的附件；</w:t>
      </w:r>
    </w:p>
    <w:p w:rsidR="002409C3" w:rsidRDefault="002409C3" w:rsidP="008A157D">
      <w:pPr>
        <w:pStyle w:val="a7"/>
        <w:numPr>
          <w:ilvl w:val="0"/>
          <w:numId w:val="243"/>
        </w:numPr>
        <w:spacing w:line="360" w:lineRule="auto"/>
        <w:ind w:firstLineChars="0"/>
        <w:rPr>
          <w:rFonts w:asciiTheme="minorEastAsia" w:hAnsiTheme="minorEastAsia"/>
        </w:rPr>
      </w:pPr>
      <w:r>
        <w:rPr>
          <w:rFonts w:asciiTheme="minorEastAsia" w:hAnsiTheme="minorEastAsia" w:hint="eastAsia"/>
        </w:rPr>
        <w:t>权益确认后，如果抵押银行</w:t>
      </w:r>
      <w:r w:rsidR="00E27FB1">
        <w:rPr>
          <w:rFonts w:asciiTheme="minorEastAsia" w:hAnsiTheme="minorEastAsia" w:hint="eastAsia"/>
        </w:rPr>
        <w:t>供</w:t>
      </w:r>
      <w:r>
        <w:rPr>
          <w:rFonts w:asciiTheme="minorEastAsia" w:hAnsiTheme="minorEastAsia" w:hint="eastAsia"/>
        </w:rPr>
        <w:t>股</w:t>
      </w:r>
      <w:r w:rsidR="00E27FB1">
        <w:rPr>
          <w:rFonts w:asciiTheme="minorEastAsia" w:hAnsiTheme="minorEastAsia" w:hint="eastAsia"/>
        </w:rPr>
        <w:t>权</w:t>
      </w:r>
      <w:r>
        <w:rPr>
          <w:rFonts w:asciiTheme="minorEastAsia" w:hAnsiTheme="minorEastAsia" w:hint="eastAsia"/>
        </w:rPr>
        <w:t>数量为不为</w:t>
      </w:r>
      <w:r w:rsidR="00E27FB1">
        <w:rPr>
          <w:rFonts w:asciiTheme="minorEastAsia" w:hAnsiTheme="minorEastAsia" w:hint="eastAsia"/>
        </w:rPr>
        <w:t>0，系统需要在再抵押融资的账户中记录该供股权的数量；</w:t>
      </w:r>
    </w:p>
    <w:p w:rsidR="00E36CFF" w:rsidRDefault="00E36CFF" w:rsidP="008A157D">
      <w:pPr>
        <w:pStyle w:val="a7"/>
        <w:numPr>
          <w:ilvl w:val="0"/>
          <w:numId w:val="243"/>
        </w:numPr>
        <w:spacing w:line="360" w:lineRule="auto"/>
        <w:ind w:firstLineChars="0"/>
        <w:rPr>
          <w:rFonts w:asciiTheme="minorEastAsia" w:hAnsiTheme="minorEastAsia"/>
        </w:rPr>
      </w:pPr>
      <w:r>
        <w:rPr>
          <w:rFonts w:asciiTheme="minorEastAsia" w:hAnsiTheme="minorEastAsia" w:hint="eastAsia"/>
        </w:rPr>
        <w:t>权益确认后不能重复确认，如重复操作系统应提示用户；</w:t>
      </w:r>
    </w:p>
    <w:p w:rsidR="00E36CFF" w:rsidRDefault="00E36CFF" w:rsidP="008A157D">
      <w:pPr>
        <w:pStyle w:val="a7"/>
        <w:numPr>
          <w:ilvl w:val="0"/>
          <w:numId w:val="243"/>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权益分派确认</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505A80" w:rsidRDefault="00505A80" w:rsidP="008A157D">
      <w:pPr>
        <w:pStyle w:val="a7"/>
        <w:numPr>
          <w:ilvl w:val="0"/>
          <w:numId w:val="243"/>
        </w:numPr>
        <w:spacing w:line="360" w:lineRule="auto"/>
        <w:ind w:firstLineChars="0"/>
        <w:rPr>
          <w:rFonts w:asciiTheme="minorEastAsia" w:hAnsiTheme="minorEastAsia"/>
        </w:rPr>
      </w:pPr>
      <w:r>
        <w:rPr>
          <w:rFonts w:asciiTheme="minorEastAsia" w:hAnsiTheme="minorEastAsia" w:hint="eastAsia"/>
        </w:rPr>
        <w:t>用户通过点击分派后的明细客户，可查看相应的客户通知信息。参见F7.7供股权益信息发布；</w:t>
      </w:r>
    </w:p>
    <w:p w:rsidR="001D4F34" w:rsidRDefault="001D4F34" w:rsidP="008A157D">
      <w:pPr>
        <w:pStyle w:val="a7"/>
        <w:numPr>
          <w:ilvl w:val="0"/>
          <w:numId w:val="243"/>
        </w:numPr>
        <w:spacing w:line="360" w:lineRule="auto"/>
        <w:ind w:firstLineChars="0"/>
        <w:rPr>
          <w:rFonts w:asciiTheme="minorEastAsia" w:hAnsiTheme="minorEastAsia"/>
        </w:rPr>
      </w:pPr>
      <w:r>
        <w:rPr>
          <w:rFonts w:asciiTheme="minorEastAsia" w:hAnsiTheme="minorEastAsia" w:hint="eastAsia"/>
        </w:rPr>
        <w:t>权益确认后系统自动完成“</w:t>
      </w:r>
      <w:r w:rsidRPr="00E314BD">
        <w:rPr>
          <w:rFonts w:asciiTheme="minorEastAsia" w:hAnsiTheme="minorEastAsia" w:hint="eastAsia"/>
          <w:b/>
          <w:color w:val="000000" w:themeColor="text1"/>
        </w:rPr>
        <w:t>F</w:t>
      </w:r>
      <w:r>
        <w:rPr>
          <w:rFonts w:asciiTheme="minorEastAsia" w:hAnsiTheme="minorEastAsia" w:hint="eastAsia"/>
          <w:b/>
          <w:color w:val="000000" w:themeColor="text1"/>
        </w:rPr>
        <w:t>7.7</w:t>
      </w:r>
      <w:r w:rsidRPr="00E314BD">
        <w:rPr>
          <w:rFonts w:asciiTheme="minorEastAsia" w:hAnsiTheme="minorEastAsia" w:hint="eastAsia"/>
          <w:b/>
          <w:color w:val="000000" w:themeColor="text1"/>
        </w:rPr>
        <w:t>.</w:t>
      </w:r>
      <w:r>
        <w:rPr>
          <w:rFonts w:asciiTheme="minorEastAsia" w:hAnsiTheme="minorEastAsia" w:hint="eastAsia"/>
          <w:b/>
          <w:color w:val="000000" w:themeColor="text1"/>
        </w:rPr>
        <w:t>供股权益信息</w:t>
      </w:r>
      <w:r w:rsidRPr="00E314BD">
        <w:rPr>
          <w:rFonts w:asciiTheme="minorEastAsia" w:hAnsiTheme="minorEastAsia" w:hint="eastAsia"/>
          <w:b/>
          <w:color w:val="000000" w:themeColor="text1"/>
        </w:rPr>
        <w:t>发布</w:t>
      </w:r>
      <w:r>
        <w:rPr>
          <w:rFonts w:asciiTheme="minorEastAsia" w:hAnsiTheme="minorEastAsia" w:hint="eastAsia"/>
        </w:rPr>
        <w:t>”；</w:t>
      </w:r>
    </w:p>
    <w:p w:rsidR="00255E8B" w:rsidRPr="006B66BE" w:rsidRDefault="00255E8B" w:rsidP="008A157D">
      <w:pPr>
        <w:pStyle w:val="a7"/>
        <w:numPr>
          <w:ilvl w:val="0"/>
          <w:numId w:val="243"/>
        </w:numPr>
        <w:spacing w:line="360" w:lineRule="auto"/>
        <w:ind w:firstLineChars="0"/>
        <w:rPr>
          <w:rFonts w:asciiTheme="minorEastAsia" w:hAnsiTheme="minorEastAsia"/>
        </w:rPr>
      </w:pPr>
      <w:r>
        <w:rPr>
          <w:rFonts w:asciiTheme="minorEastAsia" w:hAnsiTheme="minorEastAsia" w:hint="eastAsia"/>
          <w:lang w:val="en-AU"/>
        </w:rPr>
        <w:t>权益确认前可以回退到权益处理状态</w:t>
      </w:r>
      <w:r>
        <w:rPr>
          <w:rFonts w:asciiTheme="minorEastAsia" w:hAnsiTheme="minorEastAsia" w:hint="eastAsia"/>
        </w:rPr>
        <w:t>；</w:t>
      </w:r>
    </w:p>
    <w:p w:rsidR="00E36CFF" w:rsidRDefault="00E36CFF" w:rsidP="006734D2">
      <w:pPr>
        <w:pStyle w:val="4"/>
        <w:numPr>
          <w:ilvl w:val="0"/>
          <w:numId w:val="72"/>
        </w:numPr>
      </w:pPr>
      <w:r>
        <w:rPr>
          <w:rFonts w:hint="eastAsia"/>
        </w:rPr>
        <w:lastRenderedPageBreak/>
        <w:t>业务规则</w:t>
      </w:r>
    </w:p>
    <w:p w:rsidR="00E36CFF" w:rsidRPr="00F30438" w:rsidRDefault="00E36CFF" w:rsidP="00E36CFF">
      <w:pPr>
        <w:pStyle w:val="5"/>
        <w:rPr>
          <w:b/>
        </w:rPr>
      </w:pPr>
      <w:r w:rsidRPr="00F30438">
        <w:rPr>
          <w:rFonts w:hint="eastAsia"/>
          <w:b/>
        </w:rPr>
        <w:t>BR_</w:t>
      </w:r>
      <w:r>
        <w:rPr>
          <w:rFonts w:hint="eastAsia"/>
          <w:b/>
        </w:rPr>
        <w:t>ACTION</w:t>
      </w:r>
      <w:r w:rsidRPr="00F30438">
        <w:rPr>
          <w:rFonts w:hint="eastAsia"/>
          <w:b/>
        </w:rPr>
        <w:t>_</w:t>
      </w:r>
      <w:r>
        <w:rPr>
          <w:rFonts w:hint="eastAsia"/>
          <w:b/>
        </w:rPr>
        <w:t>00</w:t>
      </w:r>
      <w:r w:rsidR="00093155">
        <w:rPr>
          <w:rFonts w:hint="eastAsia"/>
          <w:b/>
        </w:rPr>
        <w:t>6</w:t>
      </w:r>
      <w:r w:rsidRPr="00476F74">
        <w:rPr>
          <w:rFonts w:hint="eastAsia"/>
          <w:b/>
          <w:color w:val="000000" w:themeColor="text1"/>
        </w:rPr>
        <w:t>(</w:t>
      </w:r>
      <w:r>
        <w:rPr>
          <w:rFonts w:hint="eastAsia"/>
          <w:b/>
          <w:color w:val="000000" w:themeColor="text1"/>
        </w:rPr>
        <w:t>权益确认处理</w:t>
      </w:r>
      <w:r w:rsidRPr="00476F74">
        <w:rPr>
          <w:rFonts w:asciiTheme="minorEastAsia" w:hAnsiTheme="minorEastAsia" w:hint="eastAsia"/>
          <w:b/>
          <w:color w:val="000000" w:themeColor="text1"/>
        </w:rPr>
        <w:t>规则</w:t>
      </w:r>
      <w:r w:rsidRPr="00476F74">
        <w:rPr>
          <w:rFonts w:hint="eastAsia"/>
          <w:b/>
          <w:color w:val="000000" w:themeColor="text1"/>
        </w:rPr>
        <w:t>)</w:t>
      </w:r>
    </w:p>
    <w:p w:rsidR="00E36CFF" w:rsidRDefault="00E36CFF" w:rsidP="00E36CFF">
      <w:pPr>
        <w:pStyle w:val="6"/>
        <w:rPr>
          <w:rFonts w:asciiTheme="minorEastAsia" w:hAnsiTheme="minorEastAsia"/>
          <w:i w:val="0"/>
          <w:color w:val="000000" w:themeColor="text1"/>
        </w:rPr>
      </w:pPr>
      <w:r w:rsidRPr="009A4468">
        <w:rPr>
          <w:rFonts w:hint="eastAsia"/>
          <w:i w:val="0"/>
        </w:rPr>
        <w:t>1_</w:t>
      </w:r>
      <w:r>
        <w:rPr>
          <w:rFonts w:hint="eastAsia"/>
          <w:i w:val="0"/>
        </w:rPr>
        <w:t>供股</w:t>
      </w:r>
      <w:r>
        <w:rPr>
          <w:rFonts w:hint="eastAsia"/>
          <w:i w:val="0"/>
          <w:color w:val="000000" w:themeColor="text1"/>
        </w:rPr>
        <w:t>权益确认处理</w:t>
      </w:r>
      <w:r w:rsidRPr="009A4468">
        <w:rPr>
          <w:rFonts w:asciiTheme="minorEastAsia" w:hAnsiTheme="minorEastAsia" w:hint="eastAsia"/>
          <w:i w:val="0"/>
          <w:color w:val="000000" w:themeColor="text1"/>
        </w:rPr>
        <w:t>规则</w:t>
      </w:r>
    </w:p>
    <w:p w:rsidR="00E36CFF" w:rsidRDefault="00E36CFF" w:rsidP="00923FB5">
      <w:pPr>
        <w:pStyle w:val="a7"/>
        <w:numPr>
          <w:ilvl w:val="0"/>
          <w:numId w:val="40"/>
        </w:numPr>
        <w:spacing w:line="360" w:lineRule="auto"/>
        <w:ind w:firstLineChars="0"/>
        <w:rPr>
          <w:rFonts w:asciiTheme="minorEastAsia" w:hAnsiTheme="minorEastAsia"/>
          <w:lang w:val="en-AU"/>
        </w:rPr>
      </w:pPr>
      <w:r w:rsidRPr="00C9116D">
        <w:rPr>
          <w:rFonts w:asciiTheme="minorEastAsia" w:hAnsiTheme="minorEastAsia" w:hint="eastAsia"/>
          <w:lang w:val="en-AU"/>
        </w:rPr>
        <w:t>生成客户通知清单：清单信息包括：客户号、资金账号、客户手机号、客户EMAIL、客户英文名称、客户中文名称、证券代码、证券名称、持仓数量、供股权代码、供股权数量、供股权价格、供股比例、可供股数量、供股</w:t>
      </w:r>
      <w:r>
        <w:rPr>
          <w:rFonts w:asciiTheme="minorEastAsia" w:hAnsiTheme="minorEastAsia" w:hint="eastAsia"/>
          <w:lang w:val="en-AU"/>
        </w:rPr>
        <w:t>认购</w:t>
      </w:r>
      <w:r w:rsidRPr="00C9116D">
        <w:rPr>
          <w:rFonts w:asciiTheme="minorEastAsia" w:hAnsiTheme="minorEastAsia" w:hint="eastAsia"/>
          <w:lang w:val="en-AU"/>
        </w:rPr>
        <w:t>价格、结算币种、应准备资金总额、供股</w:t>
      </w:r>
      <w:r>
        <w:rPr>
          <w:rFonts w:asciiTheme="minorEastAsia" w:hAnsiTheme="minorEastAsia" w:hint="eastAsia"/>
          <w:lang w:val="en-AU"/>
        </w:rPr>
        <w:t>认购</w:t>
      </w:r>
      <w:r w:rsidRPr="00C9116D">
        <w:rPr>
          <w:rFonts w:asciiTheme="minorEastAsia" w:hAnsiTheme="minorEastAsia" w:hint="eastAsia"/>
          <w:lang w:val="en-AU"/>
        </w:rPr>
        <w:t>开始日期、供股</w:t>
      </w:r>
      <w:r>
        <w:rPr>
          <w:rFonts w:asciiTheme="minorEastAsia" w:hAnsiTheme="minorEastAsia" w:hint="eastAsia"/>
          <w:lang w:val="en-AU"/>
        </w:rPr>
        <w:t>认购</w:t>
      </w:r>
      <w:r w:rsidRPr="00C9116D">
        <w:rPr>
          <w:rFonts w:asciiTheme="minorEastAsia" w:hAnsiTheme="minorEastAsia" w:hint="eastAsia"/>
          <w:lang w:val="en-AU"/>
        </w:rPr>
        <w:t>截止日期、供股权交易开始日期、供股权交易截止日期；</w:t>
      </w:r>
    </w:p>
    <w:p w:rsidR="00D17C9F" w:rsidRDefault="00D17C9F">
      <w:pPr>
        <w:spacing w:line="360" w:lineRule="auto"/>
        <w:ind w:left="360"/>
        <w:rPr>
          <w:rFonts w:asciiTheme="minorEastAsia" w:hAnsiTheme="minorEastAsia"/>
          <w:lang w:val="en-AU"/>
        </w:rPr>
      </w:pPr>
    </w:p>
    <w:p w:rsidR="00D17C9F" w:rsidRDefault="00A72DDF">
      <w:pPr>
        <w:pStyle w:val="a7"/>
        <w:numPr>
          <w:ilvl w:val="2"/>
          <w:numId w:val="252"/>
        </w:numPr>
        <w:spacing w:line="360" w:lineRule="auto"/>
        <w:ind w:firstLineChars="0"/>
        <w:rPr>
          <w:rFonts w:asciiTheme="minorEastAsia" w:hAnsiTheme="minorEastAsia"/>
        </w:rPr>
      </w:pPr>
      <w:r>
        <w:rPr>
          <w:rFonts w:asciiTheme="minorEastAsia" w:hAnsiTheme="minorEastAsia" w:hint="eastAsia"/>
          <w:lang w:val="en-AU"/>
        </w:rPr>
        <w:t>展示以下内容：资金账号、客户名称、</w:t>
      </w:r>
      <w:r>
        <w:rPr>
          <w:rFonts w:asciiTheme="minorEastAsia" w:hAnsiTheme="minorEastAsia" w:hint="eastAsia"/>
        </w:rPr>
        <w:t>证券代码、证券名称、持仓数量、供股权代码、供股权数量、供股认购比例、可供股数量、认购价格、认购币种、应准备资金（认购资金+费用）、是否可额外认购</w:t>
      </w:r>
      <w:r>
        <w:rPr>
          <w:rFonts w:asciiTheme="minorEastAsia" w:hAnsiTheme="minorEastAsia" w:hint="eastAsia"/>
          <w:lang w:val="en-AU"/>
        </w:rPr>
        <w:t>、</w:t>
      </w:r>
      <w:r w:rsidRPr="00C9116D">
        <w:rPr>
          <w:rFonts w:asciiTheme="minorEastAsia" w:hAnsiTheme="minorEastAsia" w:hint="eastAsia"/>
          <w:lang w:val="en-AU"/>
        </w:rPr>
        <w:t>供股</w:t>
      </w:r>
      <w:r>
        <w:rPr>
          <w:rFonts w:asciiTheme="minorEastAsia" w:hAnsiTheme="minorEastAsia" w:hint="eastAsia"/>
          <w:lang w:val="en-AU"/>
        </w:rPr>
        <w:t>认购</w:t>
      </w:r>
      <w:r w:rsidRPr="00C9116D">
        <w:rPr>
          <w:rFonts w:asciiTheme="minorEastAsia" w:hAnsiTheme="minorEastAsia" w:hint="eastAsia"/>
          <w:lang w:val="en-AU"/>
        </w:rPr>
        <w:t>开始日期、供股</w:t>
      </w:r>
      <w:r>
        <w:rPr>
          <w:rFonts w:asciiTheme="minorEastAsia" w:hAnsiTheme="minorEastAsia" w:hint="eastAsia"/>
          <w:lang w:val="en-AU"/>
        </w:rPr>
        <w:t>认购</w:t>
      </w:r>
      <w:r w:rsidRPr="00C9116D">
        <w:rPr>
          <w:rFonts w:asciiTheme="minorEastAsia" w:hAnsiTheme="minorEastAsia" w:hint="eastAsia"/>
          <w:lang w:val="en-AU"/>
        </w:rPr>
        <w:t>截止日期、供股权交易开始日期、供股权交易截止日期</w:t>
      </w:r>
      <w:r>
        <w:rPr>
          <w:rFonts w:asciiTheme="minorEastAsia" w:hAnsiTheme="minorEastAsia" w:hint="eastAsia"/>
          <w:lang w:val="en-AU"/>
        </w:rPr>
        <w:t>、处理日期；</w:t>
      </w:r>
    </w:p>
    <w:p w:rsidR="00A72DDF" w:rsidRDefault="00A72DDF" w:rsidP="00A72DDF">
      <w:pPr>
        <w:spacing w:line="360" w:lineRule="auto"/>
        <w:rPr>
          <w:rFonts w:asciiTheme="minorEastAsia" w:hAnsiTheme="minorEastAsia"/>
        </w:rPr>
      </w:pPr>
    </w:p>
    <w:p w:rsidR="00A72DDF" w:rsidRDefault="00A72DDF" w:rsidP="00A72DDF">
      <w:pPr>
        <w:pStyle w:val="a7"/>
        <w:numPr>
          <w:ilvl w:val="0"/>
          <w:numId w:val="40"/>
        </w:numPr>
        <w:spacing w:line="360" w:lineRule="auto"/>
        <w:ind w:firstLineChars="0"/>
        <w:rPr>
          <w:rFonts w:asciiTheme="minorEastAsia" w:hAnsiTheme="minorEastAsia"/>
          <w:lang w:val="en-AU"/>
        </w:rPr>
      </w:pPr>
      <w:r w:rsidRPr="00C9116D">
        <w:rPr>
          <w:rFonts w:asciiTheme="minorEastAsia" w:hAnsiTheme="minorEastAsia" w:hint="eastAsia"/>
          <w:lang w:val="en-AU"/>
        </w:rPr>
        <w:t>客户号、资金账号、客户手机号、客户EMAIL、客户英文名称、客户中文名称、证券代码、证券名称、持仓数量、供股权代码、供股权数量、供股权价格、供股比例、可供股数量、供股</w:t>
      </w:r>
      <w:r>
        <w:rPr>
          <w:rFonts w:asciiTheme="minorEastAsia" w:hAnsiTheme="minorEastAsia" w:hint="eastAsia"/>
          <w:lang w:val="en-AU"/>
        </w:rPr>
        <w:t>认购</w:t>
      </w:r>
      <w:r w:rsidRPr="00C9116D">
        <w:rPr>
          <w:rFonts w:asciiTheme="minorEastAsia" w:hAnsiTheme="minorEastAsia" w:hint="eastAsia"/>
          <w:lang w:val="en-AU"/>
        </w:rPr>
        <w:t>价格、结算币种、应准备资金总额、供股</w:t>
      </w:r>
      <w:r>
        <w:rPr>
          <w:rFonts w:asciiTheme="minorEastAsia" w:hAnsiTheme="minorEastAsia" w:hint="eastAsia"/>
          <w:lang w:val="en-AU"/>
        </w:rPr>
        <w:t>认购</w:t>
      </w:r>
      <w:r w:rsidRPr="00C9116D">
        <w:rPr>
          <w:rFonts w:asciiTheme="minorEastAsia" w:hAnsiTheme="minorEastAsia" w:hint="eastAsia"/>
          <w:lang w:val="en-AU"/>
        </w:rPr>
        <w:t>开始日期、供股</w:t>
      </w:r>
      <w:r>
        <w:rPr>
          <w:rFonts w:asciiTheme="minorEastAsia" w:hAnsiTheme="minorEastAsia" w:hint="eastAsia"/>
          <w:lang w:val="en-AU"/>
        </w:rPr>
        <w:t>认购</w:t>
      </w:r>
      <w:r w:rsidRPr="00C9116D">
        <w:rPr>
          <w:rFonts w:asciiTheme="minorEastAsia" w:hAnsiTheme="minorEastAsia" w:hint="eastAsia"/>
          <w:lang w:val="en-AU"/>
        </w:rPr>
        <w:t>截止日期、供股权交易开始日期、供股权交易截止日期；</w:t>
      </w:r>
    </w:p>
    <w:p w:rsidR="00A72DDF" w:rsidRDefault="00A72DDF" w:rsidP="00A72DDF">
      <w:pPr>
        <w:spacing w:line="360" w:lineRule="auto"/>
        <w:rPr>
          <w:rFonts w:asciiTheme="minorEastAsia" w:hAnsiTheme="minorEastAsia"/>
        </w:rPr>
      </w:pPr>
      <w:r w:rsidRPr="008D4885">
        <w:rPr>
          <w:rFonts w:hint="eastAsia"/>
          <w:lang w:val="en-AU"/>
        </w:rPr>
        <w:t>合计内容：持仓数量、供股权数量</w:t>
      </w:r>
    </w:p>
    <w:p w:rsidR="00E36CFF" w:rsidRDefault="00E36CFF" w:rsidP="00923FB5">
      <w:pPr>
        <w:pStyle w:val="a7"/>
        <w:numPr>
          <w:ilvl w:val="0"/>
          <w:numId w:val="40"/>
        </w:numPr>
        <w:spacing w:line="360" w:lineRule="auto"/>
        <w:ind w:firstLineChars="0"/>
        <w:rPr>
          <w:rFonts w:asciiTheme="minorEastAsia" w:hAnsiTheme="minorEastAsia"/>
          <w:lang w:val="en-AU"/>
        </w:rPr>
      </w:pPr>
      <w:r>
        <w:rPr>
          <w:rFonts w:asciiTheme="minorEastAsia" w:hAnsiTheme="minorEastAsia" w:hint="eastAsia"/>
          <w:lang w:val="en-AU"/>
        </w:rPr>
        <w:t>向网上营业厅推送供</w:t>
      </w:r>
      <w:proofErr w:type="gramStart"/>
      <w:r>
        <w:rPr>
          <w:rFonts w:asciiTheme="minorEastAsia" w:hAnsiTheme="minorEastAsia" w:hint="eastAsia"/>
          <w:lang w:val="en-AU"/>
        </w:rPr>
        <w:t>股行动</w:t>
      </w:r>
      <w:proofErr w:type="gramEnd"/>
      <w:r>
        <w:rPr>
          <w:rFonts w:asciiTheme="minorEastAsia" w:hAnsiTheme="minorEastAsia" w:hint="eastAsia"/>
          <w:lang w:val="en-AU"/>
        </w:rPr>
        <w:t>消息：</w:t>
      </w:r>
    </w:p>
    <w:p w:rsidR="009F3E42" w:rsidRPr="009F3E42" w:rsidRDefault="00E36CFF" w:rsidP="00923FB5">
      <w:pPr>
        <w:pStyle w:val="a7"/>
        <w:numPr>
          <w:ilvl w:val="0"/>
          <w:numId w:val="41"/>
        </w:numPr>
        <w:spacing w:line="360" w:lineRule="auto"/>
        <w:ind w:firstLineChars="0"/>
        <w:rPr>
          <w:rFonts w:asciiTheme="minorEastAsia" w:hAnsiTheme="minorEastAsia"/>
          <w:lang w:val="en-AU"/>
        </w:rPr>
      </w:pPr>
      <w:r w:rsidRPr="009F3E42">
        <w:rPr>
          <w:rFonts w:asciiTheme="minorEastAsia" w:hAnsiTheme="minorEastAsia" w:hint="eastAsia"/>
          <w:lang w:val="en-AU"/>
        </w:rPr>
        <w:t>推送内容包括行动信息：</w:t>
      </w:r>
      <w:r w:rsidR="009F3E42">
        <w:rPr>
          <w:rFonts w:asciiTheme="minorEastAsia" w:hAnsiTheme="minorEastAsia" w:cs="华文仿宋" w:hint="eastAsia"/>
          <w:color w:val="000000"/>
          <w:kern w:val="0"/>
          <w:szCs w:val="21"/>
        </w:rPr>
        <w:t>原股票代码、供股权代码、原持股数量、供股数量、股权登记日、数据日期(即文件中的应付日期)、过户日期、公告编号、认购标的证券代码、供股权分配比例、行权比例、行权价格、是否提供额外供股、交易起始日期、交易截止日期、行权起始日期、内部行权截止日期、外部行权截止日期；</w:t>
      </w:r>
    </w:p>
    <w:p w:rsidR="00093155" w:rsidRDefault="00E36CFF" w:rsidP="00923FB5">
      <w:pPr>
        <w:pStyle w:val="a7"/>
        <w:numPr>
          <w:ilvl w:val="0"/>
          <w:numId w:val="40"/>
        </w:numPr>
        <w:spacing w:line="360" w:lineRule="auto"/>
        <w:ind w:firstLineChars="0"/>
        <w:rPr>
          <w:rFonts w:asciiTheme="minorEastAsia" w:hAnsiTheme="minorEastAsia"/>
          <w:lang w:val="en-AU"/>
        </w:rPr>
      </w:pPr>
      <w:r>
        <w:rPr>
          <w:rFonts w:asciiTheme="minorEastAsia" w:hAnsiTheme="minorEastAsia" w:hint="eastAsia"/>
          <w:lang w:val="en-AU"/>
        </w:rPr>
        <w:t>向交易系统推送供股权</w:t>
      </w:r>
      <w:proofErr w:type="gramStart"/>
      <w:r>
        <w:rPr>
          <w:rFonts w:asciiTheme="minorEastAsia" w:hAnsiTheme="minorEastAsia" w:hint="eastAsia"/>
          <w:lang w:val="en-AU"/>
        </w:rPr>
        <w:t>证信息</w:t>
      </w:r>
      <w:proofErr w:type="gramEnd"/>
      <w:r>
        <w:rPr>
          <w:rFonts w:asciiTheme="minorEastAsia" w:hAnsiTheme="minorEastAsia" w:hint="eastAsia"/>
          <w:lang w:val="en-AU"/>
        </w:rPr>
        <w:t>包括：客户号、</w:t>
      </w:r>
      <w:r w:rsidRPr="00C9116D">
        <w:rPr>
          <w:rFonts w:asciiTheme="minorEastAsia" w:hAnsiTheme="minorEastAsia" w:hint="eastAsia"/>
          <w:lang w:val="en-AU"/>
        </w:rPr>
        <w:t>资金账号、</w:t>
      </w:r>
      <w:r>
        <w:rPr>
          <w:rFonts w:asciiTheme="minorEastAsia" w:hAnsiTheme="minorEastAsia" w:hint="eastAsia"/>
          <w:lang w:val="en-AU"/>
        </w:rPr>
        <w:t>供股权证代码、供股权证名称、供股权证数量、供股权证价格、</w:t>
      </w:r>
      <w:r w:rsidRPr="00C9116D">
        <w:rPr>
          <w:rFonts w:asciiTheme="minorEastAsia" w:hAnsiTheme="minorEastAsia" w:hint="eastAsia"/>
          <w:lang w:val="en-AU"/>
        </w:rPr>
        <w:t>供股权交易开始日期、供股权交易截止日期</w:t>
      </w:r>
      <w:r>
        <w:rPr>
          <w:rFonts w:asciiTheme="minorEastAsia" w:hAnsiTheme="minorEastAsia" w:hint="eastAsia"/>
          <w:lang w:val="en-AU"/>
        </w:rPr>
        <w:t>；</w:t>
      </w:r>
    </w:p>
    <w:p w:rsidR="00444C35" w:rsidRDefault="00DA44F6" w:rsidP="00444C35">
      <w:pPr>
        <w:pStyle w:val="3"/>
        <w:ind w:leftChars="100" w:left="210"/>
      </w:pPr>
      <w:bookmarkStart w:id="56" w:name="_Toc296808728"/>
      <w:r>
        <w:rPr>
          <w:rFonts w:hint="eastAsia"/>
        </w:rPr>
        <w:lastRenderedPageBreak/>
        <w:t>F7</w:t>
      </w:r>
      <w:r w:rsidR="00444C35">
        <w:rPr>
          <w:rFonts w:hint="eastAsia"/>
        </w:rPr>
        <w:t>.</w:t>
      </w:r>
      <w:r w:rsidR="0008417B">
        <w:rPr>
          <w:rFonts w:hint="eastAsia"/>
        </w:rPr>
        <w:t>6</w:t>
      </w:r>
      <w:r w:rsidR="00444C35">
        <w:rPr>
          <w:rFonts w:hint="eastAsia"/>
        </w:rPr>
        <w:t>供股权变动确认</w:t>
      </w:r>
      <w:bookmarkEnd w:id="56"/>
    </w:p>
    <w:p w:rsidR="00093155" w:rsidRDefault="00093155" w:rsidP="006734D2">
      <w:pPr>
        <w:pStyle w:val="4"/>
        <w:numPr>
          <w:ilvl w:val="0"/>
          <w:numId w:val="74"/>
        </w:numPr>
      </w:pPr>
      <w:r>
        <w:rPr>
          <w:rFonts w:hint="eastAsia"/>
        </w:rPr>
        <w:t>业务描述</w:t>
      </w:r>
    </w:p>
    <w:p w:rsidR="00093155" w:rsidRDefault="00093155" w:rsidP="00093155">
      <w:pPr>
        <w:spacing w:line="360" w:lineRule="auto"/>
        <w:ind w:firstLineChars="200" w:firstLine="420"/>
      </w:pPr>
      <w:r>
        <w:rPr>
          <w:rFonts w:hint="eastAsia"/>
        </w:rPr>
        <w:t>供股权</w:t>
      </w:r>
      <w:r w:rsidR="007C074D">
        <w:rPr>
          <w:rFonts w:hint="eastAsia"/>
        </w:rPr>
        <w:t>在交易</w:t>
      </w:r>
      <w:r w:rsidR="00DD2160">
        <w:rPr>
          <w:rFonts w:hint="eastAsia"/>
        </w:rPr>
        <w:t>、行权</w:t>
      </w:r>
      <w:r w:rsidR="007C074D">
        <w:rPr>
          <w:rFonts w:hint="eastAsia"/>
        </w:rPr>
        <w:t>引起权益变动分派后</w:t>
      </w:r>
      <w:r>
        <w:rPr>
          <w:rFonts w:hint="eastAsia"/>
        </w:rPr>
        <w:t>需要确认，确认一般是由不同的人员来操作，确认生成客户通知清单。</w:t>
      </w:r>
    </w:p>
    <w:p w:rsidR="00093155" w:rsidRDefault="00093155" w:rsidP="006734D2">
      <w:pPr>
        <w:pStyle w:val="4"/>
        <w:numPr>
          <w:ilvl w:val="0"/>
          <w:numId w:val="74"/>
        </w:numPr>
      </w:pPr>
      <w:r>
        <w:rPr>
          <w:rFonts w:hint="eastAsia"/>
        </w:rPr>
        <w:t>用户界面</w:t>
      </w:r>
    </w:p>
    <w:p w:rsidR="00093155" w:rsidRDefault="001737AE" w:rsidP="00093155">
      <w:r>
        <w:object w:dxaOrig="11356" w:dyaOrig="5620">
          <v:shape id="_x0000_i1056" type="#_x0000_t75" style="width:414.75pt;height:205.5pt" o:ole="">
            <v:imagedata r:id="rId69" o:title=""/>
          </v:shape>
          <o:OLEObject Type="Embed" ProgID="Visio.Drawing.11" ShapeID="_x0000_i1056" DrawAspect="Content" ObjectID="_1402388545" r:id="rId70"/>
        </w:object>
      </w:r>
    </w:p>
    <w:p w:rsidR="00093155" w:rsidRDefault="00505A80" w:rsidP="006734D2">
      <w:pPr>
        <w:pStyle w:val="4"/>
        <w:numPr>
          <w:ilvl w:val="0"/>
          <w:numId w:val="74"/>
        </w:numPr>
      </w:pPr>
      <w:r>
        <w:rPr>
          <w:rFonts w:hint="eastAsia"/>
        </w:rPr>
        <w:t>业</w:t>
      </w:r>
      <w:r w:rsidR="00093155">
        <w:rPr>
          <w:rFonts w:hint="eastAsia"/>
        </w:rPr>
        <w:t>务功能</w:t>
      </w:r>
    </w:p>
    <w:p w:rsidR="00093155" w:rsidRPr="007468F5" w:rsidRDefault="00093155" w:rsidP="006734D2">
      <w:pPr>
        <w:pStyle w:val="a7"/>
        <w:numPr>
          <w:ilvl w:val="0"/>
          <w:numId w:val="75"/>
        </w:numPr>
        <w:spacing w:line="360" w:lineRule="auto"/>
        <w:ind w:firstLineChars="0"/>
        <w:rPr>
          <w:rFonts w:asciiTheme="minorEastAsia" w:hAnsiTheme="minorEastAsia"/>
        </w:rPr>
      </w:pPr>
      <w:r>
        <w:rPr>
          <w:rFonts w:asciiTheme="minorEastAsia" w:hAnsiTheme="minorEastAsia" w:hint="eastAsia"/>
          <w:lang w:val="en-AU"/>
        </w:rPr>
        <w:t>上市公司行动信息</w:t>
      </w:r>
      <w:r w:rsidR="007C074D">
        <w:rPr>
          <w:rFonts w:asciiTheme="minorEastAsia" w:hAnsiTheme="minorEastAsia" w:hint="eastAsia"/>
          <w:lang w:val="en-AU"/>
        </w:rPr>
        <w:t>列出供股权益变动已分</w:t>
      </w:r>
      <w:r w:rsidR="00023F91">
        <w:rPr>
          <w:rFonts w:asciiTheme="minorEastAsia" w:hAnsiTheme="minorEastAsia" w:hint="eastAsia"/>
          <w:lang w:val="en-AU"/>
        </w:rPr>
        <w:t>派的信息；</w:t>
      </w:r>
      <w:r w:rsidRPr="007468F5">
        <w:rPr>
          <w:rFonts w:asciiTheme="minorEastAsia" w:hAnsiTheme="minorEastAsia" w:hint="eastAsia"/>
        </w:rPr>
        <w:t xml:space="preserve"> </w:t>
      </w:r>
    </w:p>
    <w:p w:rsidR="00093155" w:rsidRPr="00093155" w:rsidRDefault="00093155" w:rsidP="006734D2">
      <w:pPr>
        <w:pStyle w:val="a7"/>
        <w:numPr>
          <w:ilvl w:val="0"/>
          <w:numId w:val="75"/>
        </w:numPr>
        <w:spacing w:line="360" w:lineRule="auto"/>
        <w:ind w:firstLineChars="0"/>
        <w:rPr>
          <w:rFonts w:asciiTheme="minorEastAsia" w:hAnsiTheme="minorEastAsia"/>
        </w:rPr>
      </w:pPr>
      <w:r w:rsidRPr="00093155">
        <w:rPr>
          <w:rFonts w:asciiTheme="minorEastAsia" w:hAnsiTheme="minorEastAsia" w:hint="eastAsia"/>
          <w:lang w:val="en-AU"/>
        </w:rPr>
        <w:t>系统在下方列表显示其权益分派结果，权益分派结果显示内容参见规则BR_ACTION_00</w:t>
      </w:r>
      <w:r w:rsidR="00023F91">
        <w:rPr>
          <w:rFonts w:asciiTheme="minorEastAsia" w:hAnsiTheme="minorEastAsia" w:hint="eastAsia"/>
          <w:lang w:val="en-AU"/>
        </w:rPr>
        <w:t>5</w:t>
      </w:r>
      <w:r w:rsidRPr="00093155">
        <w:rPr>
          <w:rFonts w:asciiTheme="minorEastAsia" w:hAnsiTheme="minorEastAsia" w:hint="eastAsia"/>
          <w:lang w:val="en-AU"/>
        </w:rPr>
        <w:t>；</w:t>
      </w:r>
    </w:p>
    <w:p w:rsidR="00093155" w:rsidRDefault="00093155" w:rsidP="006734D2">
      <w:pPr>
        <w:pStyle w:val="a7"/>
        <w:numPr>
          <w:ilvl w:val="0"/>
          <w:numId w:val="75"/>
        </w:numPr>
        <w:spacing w:line="360" w:lineRule="auto"/>
        <w:ind w:firstLineChars="0"/>
        <w:rPr>
          <w:rFonts w:asciiTheme="minorEastAsia" w:hAnsiTheme="minorEastAsia"/>
        </w:rPr>
      </w:pPr>
      <w:r w:rsidRPr="00093155">
        <w:rPr>
          <w:rFonts w:asciiTheme="minorEastAsia" w:hAnsiTheme="minorEastAsia" w:hint="eastAsia"/>
        </w:rPr>
        <w:t>权益确认后在上方列表中确认人、确认时间需填写；</w:t>
      </w:r>
    </w:p>
    <w:p w:rsidR="00093155" w:rsidRPr="007468F5" w:rsidRDefault="00093155" w:rsidP="006734D2">
      <w:pPr>
        <w:pStyle w:val="a7"/>
        <w:numPr>
          <w:ilvl w:val="0"/>
          <w:numId w:val="75"/>
        </w:numPr>
        <w:spacing w:line="360" w:lineRule="auto"/>
        <w:ind w:firstLineChars="0"/>
        <w:rPr>
          <w:rFonts w:asciiTheme="minorEastAsia" w:hAnsiTheme="minorEastAsia"/>
        </w:rPr>
      </w:pPr>
      <w:r>
        <w:rPr>
          <w:rFonts w:asciiTheme="minorEastAsia" w:hAnsiTheme="minorEastAsia" w:hint="eastAsia"/>
        </w:rPr>
        <w:t>权益确认后，系统</w:t>
      </w:r>
      <w:r>
        <w:rPr>
          <w:rFonts w:hint="eastAsia"/>
        </w:rPr>
        <w:t>确认后生成客户通知清单</w:t>
      </w:r>
      <w:r>
        <w:rPr>
          <w:rFonts w:asciiTheme="minorEastAsia" w:hAnsiTheme="minorEastAsia" w:hint="eastAsia"/>
        </w:rPr>
        <w:t>，</w:t>
      </w:r>
      <w:r w:rsidR="00DD2160" w:rsidRPr="00C9116D">
        <w:rPr>
          <w:rFonts w:asciiTheme="minorEastAsia" w:hAnsiTheme="minorEastAsia" w:hint="eastAsia"/>
          <w:lang w:val="en-AU"/>
        </w:rPr>
        <w:t>客户通知清单</w:t>
      </w:r>
      <w:r w:rsidR="00DD2160">
        <w:rPr>
          <w:rFonts w:asciiTheme="minorEastAsia" w:hAnsiTheme="minorEastAsia" w:hint="eastAsia"/>
          <w:lang w:val="en-AU"/>
        </w:rPr>
        <w:t>内容包括</w:t>
      </w:r>
      <w:r w:rsidR="00DD2160" w:rsidRPr="00C9116D">
        <w:rPr>
          <w:rFonts w:asciiTheme="minorEastAsia" w:hAnsiTheme="minorEastAsia" w:hint="eastAsia"/>
          <w:lang w:val="en-AU"/>
        </w:rPr>
        <w:t>：</w:t>
      </w:r>
      <w:r w:rsidR="00DD2160" w:rsidRPr="00DD2160">
        <w:rPr>
          <w:rFonts w:asciiTheme="minorEastAsia" w:hAnsiTheme="minorEastAsia" w:hint="eastAsia"/>
          <w:lang w:val="en-AU"/>
        </w:rPr>
        <w:t>资金账号、客户手机号、客户EMAIL、客户英文名称、客户中文名称、</w:t>
      </w:r>
      <w:r w:rsidR="00DD2160" w:rsidRPr="00DD2160">
        <w:rPr>
          <w:rFonts w:hint="eastAsia"/>
          <w:lang w:val="en-AU"/>
        </w:rPr>
        <w:t>证券代码、证券名称、持仓数量、供股权代码、原供股权数量、交易变动供股权数量、最新供股权数量、供股权价格、供股比例、可供股数量、供股认购价格、结算币种、应准备资金总额、供股认购开始日期、供股认购截止日期、供股权交易开始日期、供股权交易截止日期</w:t>
      </w:r>
      <w:r>
        <w:rPr>
          <w:rFonts w:asciiTheme="minorEastAsia" w:hAnsiTheme="minorEastAsia" w:hint="eastAsia"/>
        </w:rPr>
        <w:t>；</w:t>
      </w:r>
    </w:p>
    <w:p w:rsidR="00093155" w:rsidRDefault="00093155" w:rsidP="006734D2">
      <w:pPr>
        <w:pStyle w:val="a7"/>
        <w:numPr>
          <w:ilvl w:val="0"/>
          <w:numId w:val="75"/>
        </w:numPr>
        <w:spacing w:line="360" w:lineRule="auto"/>
        <w:ind w:firstLineChars="0"/>
        <w:rPr>
          <w:rFonts w:asciiTheme="minorEastAsia" w:hAnsiTheme="minorEastAsia"/>
        </w:rPr>
      </w:pPr>
      <w:r>
        <w:rPr>
          <w:rFonts w:asciiTheme="minorEastAsia" w:hAnsiTheme="minorEastAsia" w:hint="eastAsia"/>
        </w:rPr>
        <w:t>权益确认后不能重复确认，如重复操作系统应提示用户；</w:t>
      </w:r>
    </w:p>
    <w:p w:rsidR="00093155" w:rsidRDefault="00093155" w:rsidP="006734D2">
      <w:pPr>
        <w:pStyle w:val="a7"/>
        <w:numPr>
          <w:ilvl w:val="0"/>
          <w:numId w:val="75"/>
        </w:numPr>
        <w:spacing w:line="360" w:lineRule="auto"/>
        <w:ind w:firstLineChars="0"/>
        <w:rPr>
          <w:rFonts w:asciiTheme="minorEastAsia" w:hAnsiTheme="minorEastAsia"/>
        </w:rPr>
      </w:pPr>
      <w:r w:rsidRPr="006B66BE">
        <w:rPr>
          <w:rFonts w:asciiTheme="minorEastAsia" w:hAnsiTheme="minorEastAsia" w:hint="eastAsia"/>
        </w:rPr>
        <w:lastRenderedPageBreak/>
        <w:t>记录</w:t>
      </w:r>
      <w:r>
        <w:rPr>
          <w:rFonts w:asciiTheme="minorEastAsia" w:hAnsiTheme="minorEastAsia" w:hint="eastAsia"/>
        </w:rPr>
        <w:t>权益分派确认</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1737AE" w:rsidRDefault="001737AE" w:rsidP="006734D2">
      <w:pPr>
        <w:pStyle w:val="a7"/>
        <w:numPr>
          <w:ilvl w:val="0"/>
          <w:numId w:val="75"/>
        </w:numPr>
        <w:spacing w:line="360" w:lineRule="auto"/>
        <w:ind w:firstLineChars="0"/>
        <w:rPr>
          <w:rFonts w:asciiTheme="minorEastAsia" w:hAnsiTheme="minorEastAsia"/>
        </w:rPr>
      </w:pPr>
      <w:r>
        <w:rPr>
          <w:rFonts w:asciiTheme="minorEastAsia" w:hAnsiTheme="minorEastAsia" w:hint="eastAsia"/>
        </w:rPr>
        <w:t>用户通过点击分派后的明细客户，可查看相应的客户通知信息。参见F7.7供股权益信息发布；</w:t>
      </w:r>
    </w:p>
    <w:p w:rsidR="001737AE" w:rsidRPr="006B66BE" w:rsidRDefault="001737AE" w:rsidP="006734D2">
      <w:pPr>
        <w:pStyle w:val="a7"/>
        <w:numPr>
          <w:ilvl w:val="0"/>
          <w:numId w:val="75"/>
        </w:numPr>
        <w:spacing w:line="360" w:lineRule="auto"/>
        <w:ind w:firstLineChars="0"/>
        <w:rPr>
          <w:rFonts w:asciiTheme="minorEastAsia" w:hAnsiTheme="minorEastAsia"/>
        </w:rPr>
      </w:pPr>
      <w:r>
        <w:rPr>
          <w:rFonts w:asciiTheme="minorEastAsia" w:hAnsiTheme="minorEastAsia" w:hint="eastAsia"/>
        </w:rPr>
        <w:t>权益确认后系统自动完成“</w:t>
      </w:r>
      <w:r w:rsidRPr="00E314BD">
        <w:rPr>
          <w:rFonts w:asciiTheme="minorEastAsia" w:hAnsiTheme="minorEastAsia" w:hint="eastAsia"/>
          <w:b/>
          <w:color w:val="000000" w:themeColor="text1"/>
        </w:rPr>
        <w:t>F</w:t>
      </w:r>
      <w:r>
        <w:rPr>
          <w:rFonts w:asciiTheme="minorEastAsia" w:hAnsiTheme="minorEastAsia" w:hint="eastAsia"/>
          <w:b/>
          <w:color w:val="000000" w:themeColor="text1"/>
        </w:rPr>
        <w:t>7.7</w:t>
      </w:r>
      <w:r w:rsidRPr="00E314BD">
        <w:rPr>
          <w:rFonts w:asciiTheme="minorEastAsia" w:hAnsiTheme="minorEastAsia" w:hint="eastAsia"/>
          <w:b/>
          <w:color w:val="000000" w:themeColor="text1"/>
        </w:rPr>
        <w:t>.</w:t>
      </w:r>
      <w:r>
        <w:rPr>
          <w:rFonts w:asciiTheme="minorEastAsia" w:hAnsiTheme="minorEastAsia" w:hint="eastAsia"/>
          <w:b/>
          <w:color w:val="000000" w:themeColor="text1"/>
        </w:rPr>
        <w:t>供股权益信息</w:t>
      </w:r>
      <w:r w:rsidRPr="00E314BD">
        <w:rPr>
          <w:rFonts w:asciiTheme="minorEastAsia" w:hAnsiTheme="minorEastAsia" w:hint="eastAsia"/>
          <w:b/>
          <w:color w:val="000000" w:themeColor="text1"/>
        </w:rPr>
        <w:t>发布</w:t>
      </w:r>
      <w:r>
        <w:rPr>
          <w:rFonts w:asciiTheme="minorEastAsia" w:hAnsiTheme="minorEastAsia" w:hint="eastAsia"/>
        </w:rPr>
        <w:t>”；</w:t>
      </w:r>
    </w:p>
    <w:p w:rsidR="00444C35" w:rsidRDefault="00DA44F6" w:rsidP="00444C35">
      <w:pPr>
        <w:pStyle w:val="3"/>
        <w:ind w:leftChars="100" w:left="210"/>
      </w:pPr>
      <w:bookmarkStart w:id="57" w:name="_Toc296808729"/>
      <w:r>
        <w:rPr>
          <w:rFonts w:hint="eastAsia"/>
        </w:rPr>
        <w:t>F7</w:t>
      </w:r>
      <w:r w:rsidR="00444C35">
        <w:rPr>
          <w:rFonts w:hint="eastAsia"/>
        </w:rPr>
        <w:t>.</w:t>
      </w:r>
      <w:r w:rsidR="0008417B">
        <w:rPr>
          <w:rFonts w:hint="eastAsia"/>
        </w:rPr>
        <w:t>7</w:t>
      </w:r>
      <w:r w:rsidR="00444C35">
        <w:rPr>
          <w:rFonts w:hint="eastAsia"/>
        </w:rPr>
        <w:t>供股</w:t>
      </w:r>
      <w:r w:rsidR="00576117">
        <w:rPr>
          <w:rFonts w:hint="eastAsia"/>
        </w:rPr>
        <w:t>权益</w:t>
      </w:r>
      <w:r w:rsidR="00444C35">
        <w:rPr>
          <w:rFonts w:hint="eastAsia"/>
        </w:rPr>
        <w:t>信息发布</w:t>
      </w:r>
      <w:bookmarkEnd w:id="57"/>
    </w:p>
    <w:p w:rsidR="00023F91" w:rsidRDefault="00023F91" w:rsidP="006734D2">
      <w:pPr>
        <w:pStyle w:val="4"/>
        <w:numPr>
          <w:ilvl w:val="0"/>
          <w:numId w:val="76"/>
        </w:numPr>
      </w:pPr>
      <w:r>
        <w:rPr>
          <w:rFonts w:hint="eastAsia"/>
        </w:rPr>
        <w:t>业务描述</w:t>
      </w:r>
    </w:p>
    <w:p w:rsidR="001E1E69" w:rsidRDefault="001E1E69" w:rsidP="00023F91">
      <w:pPr>
        <w:spacing w:line="360" w:lineRule="auto"/>
        <w:ind w:firstLineChars="200" w:firstLine="420"/>
      </w:pPr>
      <w:r>
        <w:rPr>
          <w:rFonts w:hint="eastAsia"/>
        </w:rPr>
        <w:t>供股权益信息发布包括三</w:t>
      </w:r>
      <w:r w:rsidR="00023F91">
        <w:rPr>
          <w:rFonts w:hint="eastAsia"/>
        </w:rPr>
        <w:t>部分内容，一是股权登记日后的权益</w:t>
      </w:r>
      <w:proofErr w:type="gramStart"/>
      <w:r w:rsidR="00023F91">
        <w:rPr>
          <w:rFonts w:hint="eastAsia"/>
        </w:rPr>
        <w:t>发派后的</w:t>
      </w:r>
      <w:proofErr w:type="gramEnd"/>
      <w:r w:rsidR="00023F91">
        <w:rPr>
          <w:rFonts w:hint="eastAsia"/>
        </w:rPr>
        <w:t>发布，二是每日因交易引起变动的发布</w:t>
      </w:r>
      <w:r>
        <w:rPr>
          <w:rFonts w:hint="eastAsia"/>
        </w:rPr>
        <w:t>，三是最</w:t>
      </w:r>
      <w:proofErr w:type="gramStart"/>
      <w:r>
        <w:rPr>
          <w:rFonts w:hint="eastAsia"/>
        </w:rPr>
        <w:t>后行权</w:t>
      </w:r>
      <w:proofErr w:type="gramEnd"/>
      <w:r>
        <w:rPr>
          <w:rFonts w:hint="eastAsia"/>
        </w:rPr>
        <w:t>日前一天晚上，系统通过自动任务自动发送最后提醒信息。</w:t>
      </w:r>
    </w:p>
    <w:p w:rsidR="00B1641B" w:rsidRDefault="00B1641B" w:rsidP="006734D2">
      <w:pPr>
        <w:pStyle w:val="4"/>
        <w:numPr>
          <w:ilvl w:val="0"/>
          <w:numId w:val="76"/>
        </w:numPr>
      </w:pPr>
      <w:r>
        <w:rPr>
          <w:rFonts w:hint="eastAsia"/>
        </w:rPr>
        <w:t>用户界面</w:t>
      </w:r>
    </w:p>
    <w:p w:rsidR="00B1641B" w:rsidRDefault="00B1641B" w:rsidP="00023F91">
      <w:pPr>
        <w:spacing w:line="360" w:lineRule="auto"/>
        <w:ind w:firstLineChars="200" w:firstLine="420"/>
      </w:pPr>
      <w:r>
        <w:object w:dxaOrig="9912" w:dyaOrig="6130">
          <v:shape id="_x0000_i1057" type="#_x0000_t75" style="width:415.5pt;height:256.5pt" o:ole="">
            <v:imagedata r:id="rId71" o:title=""/>
          </v:shape>
          <o:OLEObject Type="Embed" ProgID="Visio.Drawing.11" ShapeID="_x0000_i1057" DrawAspect="Content" ObjectID="_1402388546" r:id="rId72"/>
        </w:object>
      </w:r>
      <w:r w:rsidRPr="00B1641B">
        <w:rPr>
          <w:rFonts w:hint="eastAsia"/>
          <w:b/>
        </w:rPr>
        <w:t>说明：</w:t>
      </w:r>
      <w:r>
        <w:rPr>
          <w:rFonts w:hint="eastAsia"/>
        </w:rPr>
        <w:t>以上界面由用户在权益分派、权益变动分派、权益分派确认、权益变动分派</w:t>
      </w:r>
      <w:proofErr w:type="gramStart"/>
      <w:r>
        <w:rPr>
          <w:rFonts w:hint="eastAsia"/>
        </w:rPr>
        <w:t>确功能</w:t>
      </w:r>
      <w:proofErr w:type="gramEnd"/>
      <w:r>
        <w:rPr>
          <w:rFonts w:hint="eastAsia"/>
        </w:rPr>
        <w:t>中点击“查通知信息”是打开该界面，并显示相应的客户通知内容；</w:t>
      </w:r>
    </w:p>
    <w:p w:rsidR="00023F91" w:rsidRDefault="00023F91" w:rsidP="006734D2">
      <w:pPr>
        <w:pStyle w:val="4"/>
        <w:numPr>
          <w:ilvl w:val="0"/>
          <w:numId w:val="76"/>
        </w:numPr>
      </w:pPr>
      <w:r>
        <w:rPr>
          <w:rFonts w:hint="eastAsia"/>
        </w:rPr>
        <w:lastRenderedPageBreak/>
        <w:t>业务功能</w:t>
      </w:r>
    </w:p>
    <w:p w:rsidR="00163A97" w:rsidRDefault="00163A97" w:rsidP="008A157D">
      <w:pPr>
        <w:pStyle w:val="a7"/>
        <w:numPr>
          <w:ilvl w:val="0"/>
          <w:numId w:val="244"/>
        </w:numPr>
        <w:spacing w:line="360" w:lineRule="auto"/>
        <w:ind w:firstLineChars="0"/>
        <w:rPr>
          <w:rFonts w:asciiTheme="minorEastAsia" w:hAnsiTheme="minorEastAsia"/>
        </w:rPr>
      </w:pPr>
      <w:r>
        <w:rPr>
          <w:rFonts w:asciiTheme="minorEastAsia" w:hAnsiTheme="minorEastAsia" w:hint="eastAsia"/>
          <w:lang w:val="en-AU"/>
        </w:rPr>
        <w:t>股权登记日权益分派短信模板，参见规则BR_ACTION_008；</w:t>
      </w:r>
      <w:r w:rsidRPr="007468F5">
        <w:rPr>
          <w:rFonts w:asciiTheme="minorEastAsia" w:hAnsiTheme="minorEastAsia" w:hint="eastAsia"/>
        </w:rPr>
        <w:t xml:space="preserve"> </w:t>
      </w:r>
    </w:p>
    <w:p w:rsidR="00163A97" w:rsidRPr="00660E23" w:rsidRDefault="00163A97" w:rsidP="008A157D">
      <w:pPr>
        <w:pStyle w:val="a7"/>
        <w:numPr>
          <w:ilvl w:val="0"/>
          <w:numId w:val="244"/>
        </w:numPr>
        <w:spacing w:line="360" w:lineRule="auto"/>
        <w:ind w:firstLineChars="0"/>
        <w:rPr>
          <w:rFonts w:asciiTheme="minorEastAsia" w:hAnsiTheme="minorEastAsia"/>
        </w:rPr>
      </w:pPr>
      <w:r>
        <w:rPr>
          <w:rFonts w:asciiTheme="minorEastAsia" w:hAnsiTheme="minorEastAsia" w:hint="eastAsia"/>
          <w:lang w:val="en-AU"/>
        </w:rPr>
        <w:t>供股权权益变动分派用短信模板，参见规则BR_ACTION_008；</w:t>
      </w:r>
    </w:p>
    <w:p w:rsidR="00163A97" w:rsidRDefault="00163A97" w:rsidP="008A157D">
      <w:pPr>
        <w:pStyle w:val="a7"/>
        <w:numPr>
          <w:ilvl w:val="0"/>
          <w:numId w:val="244"/>
        </w:numPr>
        <w:spacing w:line="360" w:lineRule="auto"/>
        <w:ind w:firstLineChars="0"/>
        <w:rPr>
          <w:rFonts w:asciiTheme="minorEastAsia" w:hAnsiTheme="minorEastAsia"/>
        </w:rPr>
      </w:pPr>
      <w:r>
        <w:rPr>
          <w:rFonts w:asciiTheme="minorEastAsia" w:hAnsiTheme="minorEastAsia" w:hint="eastAsia"/>
          <w:lang w:val="en-AU"/>
        </w:rPr>
        <w:t>股权登记日权益分派邮件模板，参见规则BR_ACTION_008；</w:t>
      </w:r>
      <w:r w:rsidRPr="007468F5">
        <w:rPr>
          <w:rFonts w:asciiTheme="minorEastAsia" w:hAnsiTheme="minorEastAsia" w:hint="eastAsia"/>
        </w:rPr>
        <w:t xml:space="preserve"> </w:t>
      </w:r>
    </w:p>
    <w:p w:rsidR="00163A97" w:rsidRPr="001E1E69" w:rsidRDefault="00163A97" w:rsidP="008A157D">
      <w:pPr>
        <w:pStyle w:val="a7"/>
        <w:numPr>
          <w:ilvl w:val="0"/>
          <w:numId w:val="244"/>
        </w:numPr>
        <w:spacing w:line="360" w:lineRule="auto"/>
        <w:ind w:firstLineChars="0"/>
        <w:rPr>
          <w:rFonts w:asciiTheme="minorEastAsia" w:hAnsiTheme="minorEastAsia"/>
        </w:rPr>
      </w:pPr>
      <w:r>
        <w:rPr>
          <w:rFonts w:asciiTheme="minorEastAsia" w:hAnsiTheme="minorEastAsia" w:hint="eastAsia"/>
          <w:lang w:val="en-AU"/>
        </w:rPr>
        <w:t>供股权权益变动分派用邮件模板，参见规则BR_ACTION_008；</w:t>
      </w:r>
    </w:p>
    <w:p w:rsidR="008E4144" w:rsidRDefault="008E4144" w:rsidP="008A157D">
      <w:pPr>
        <w:pStyle w:val="a7"/>
        <w:numPr>
          <w:ilvl w:val="0"/>
          <w:numId w:val="244"/>
        </w:numPr>
        <w:spacing w:line="360" w:lineRule="auto"/>
        <w:ind w:firstLineChars="0"/>
        <w:rPr>
          <w:ins w:id="58" w:author="谢衍筹" w:date="2012-06-28T09:27:00Z"/>
          <w:rFonts w:asciiTheme="minorEastAsia" w:hAnsiTheme="minorEastAsia"/>
        </w:rPr>
      </w:pPr>
      <w:ins w:id="59" w:author="谢衍筹" w:date="2012-06-28T09:16:00Z">
        <w:r>
          <w:rPr>
            <w:rFonts w:asciiTheme="minorEastAsia" w:hAnsiTheme="minorEastAsia" w:hint="eastAsia"/>
          </w:rPr>
          <w:t>发送客户邮件时，如果该资金账户属于需要代理行权的客户，系统同时</w:t>
        </w:r>
        <w:proofErr w:type="gramStart"/>
        <w:r>
          <w:rPr>
            <w:rFonts w:asciiTheme="minorEastAsia" w:hAnsiTheme="minorEastAsia" w:hint="eastAsia"/>
          </w:rPr>
          <w:t>按</w:t>
        </w:r>
      </w:ins>
      <w:ins w:id="60" w:author="谢衍筹" w:date="2012-06-28T09:17:00Z">
        <w:r>
          <w:rPr>
            <w:rFonts w:asciiTheme="minorEastAsia" w:hAnsiTheme="minorEastAsia" w:hint="eastAsia"/>
          </w:rPr>
          <w:t>供权</w:t>
        </w:r>
        <w:proofErr w:type="gramEnd"/>
        <w:r>
          <w:rPr>
            <w:rFonts w:asciiTheme="minorEastAsia" w:hAnsiTheme="minorEastAsia" w:hint="eastAsia"/>
          </w:rPr>
          <w:t>行权模板填写好相关信息后，以附件形式发给客户；（模板由</w:t>
        </w:r>
      </w:ins>
      <w:ins w:id="61" w:author="谢衍筹" w:date="2012-06-28T09:18:00Z">
        <w:r>
          <w:rPr>
            <w:rFonts w:asciiTheme="minorEastAsia" w:hAnsiTheme="minorEastAsia" w:hint="eastAsia"/>
          </w:rPr>
          <w:t>运营中心提供后补入）</w:t>
        </w:r>
      </w:ins>
    </w:p>
    <w:p w:rsidR="00A5387C" w:rsidRDefault="00D62057">
      <w:pPr>
        <w:pStyle w:val="a7"/>
        <w:numPr>
          <w:ilvl w:val="1"/>
          <w:numId w:val="244"/>
        </w:numPr>
        <w:spacing w:line="360" w:lineRule="auto"/>
        <w:ind w:firstLineChars="0"/>
        <w:rPr>
          <w:ins w:id="62" w:author="谢衍筹" w:date="2012-06-28T09:15:00Z"/>
          <w:rFonts w:asciiTheme="minorEastAsia" w:hAnsiTheme="minorEastAsia"/>
          <w:rPrChange w:id="63" w:author="谢衍筹" w:date="2012-06-28T09:15:00Z">
            <w:rPr>
              <w:ins w:id="64" w:author="谢衍筹" w:date="2012-06-28T09:15:00Z"/>
              <w:rFonts w:asciiTheme="minorEastAsia" w:hAnsiTheme="minorEastAsia"/>
              <w:lang w:val="en-AU"/>
            </w:rPr>
          </w:rPrChange>
        </w:rPr>
        <w:pPrChange w:id="65" w:author="谢衍筹" w:date="2012-06-28T09:27:00Z">
          <w:pPr>
            <w:pStyle w:val="a7"/>
            <w:numPr>
              <w:numId w:val="244"/>
            </w:numPr>
            <w:spacing w:line="360" w:lineRule="auto"/>
            <w:ind w:left="425" w:firstLineChars="0" w:hanging="425"/>
          </w:pPr>
        </w:pPrChange>
      </w:pPr>
      <w:ins w:id="66" w:author="谢衍筹" w:date="2012-06-28T09:27:00Z">
        <w:r>
          <w:rPr>
            <w:rFonts w:asciiTheme="minorEastAsia" w:hAnsiTheme="minorEastAsia" w:hint="eastAsia"/>
          </w:rPr>
          <w:t>系统需检查，如果客户已发送过附件，后续的通知中，不需要再发纸质附件；</w:t>
        </w:r>
      </w:ins>
    </w:p>
    <w:p w:rsidR="008A157D" w:rsidRPr="008A157D" w:rsidRDefault="001E1E69" w:rsidP="008A157D">
      <w:pPr>
        <w:pStyle w:val="a7"/>
        <w:numPr>
          <w:ilvl w:val="0"/>
          <w:numId w:val="244"/>
        </w:numPr>
        <w:spacing w:line="360" w:lineRule="auto"/>
        <w:ind w:firstLineChars="0"/>
        <w:rPr>
          <w:rFonts w:asciiTheme="minorEastAsia" w:hAnsiTheme="minorEastAsia"/>
        </w:rPr>
      </w:pPr>
      <w:r>
        <w:rPr>
          <w:rFonts w:asciiTheme="minorEastAsia" w:hAnsiTheme="minorEastAsia" w:hint="eastAsia"/>
          <w:lang w:val="en-AU"/>
        </w:rPr>
        <w:t>在供股权最后</w:t>
      </w:r>
      <w:r w:rsidR="00B14A8E">
        <w:rPr>
          <w:rFonts w:asciiTheme="minorEastAsia" w:hAnsiTheme="minorEastAsia" w:hint="eastAsia"/>
          <w:lang w:val="en-AU"/>
        </w:rPr>
        <w:t>交易</w:t>
      </w:r>
      <w:r>
        <w:rPr>
          <w:rFonts w:asciiTheme="minorEastAsia" w:hAnsiTheme="minorEastAsia" w:hint="eastAsia"/>
          <w:lang w:val="en-AU"/>
        </w:rPr>
        <w:t>日前</w:t>
      </w:r>
      <w:proofErr w:type="gramStart"/>
      <w:r>
        <w:rPr>
          <w:rFonts w:asciiTheme="minorEastAsia" w:hAnsiTheme="minorEastAsia" w:hint="eastAsia"/>
          <w:lang w:val="en-AU"/>
        </w:rPr>
        <w:t>一</w:t>
      </w:r>
      <w:proofErr w:type="gramEnd"/>
      <w:r>
        <w:rPr>
          <w:rFonts w:asciiTheme="minorEastAsia" w:hAnsiTheme="minorEastAsia" w:hint="eastAsia"/>
          <w:lang w:val="en-AU"/>
        </w:rPr>
        <w:t>工作日，</w:t>
      </w:r>
      <w:r w:rsidR="008A157D">
        <w:rPr>
          <w:rFonts w:asciiTheme="minorEastAsia" w:hAnsiTheme="minorEastAsia" w:hint="eastAsia"/>
          <w:lang w:val="en-AU"/>
        </w:rPr>
        <w:t>系统自动完成提醒任务；</w:t>
      </w:r>
    </w:p>
    <w:p w:rsidR="001E1E69" w:rsidRPr="008A157D" w:rsidRDefault="008A157D" w:rsidP="008A157D">
      <w:pPr>
        <w:pStyle w:val="a7"/>
        <w:numPr>
          <w:ilvl w:val="1"/>
          <w:numId w:val="244"/>
        </w:numPr>
        <w:spacing w:line="360" w:lineRule="auto"/>
        <w:ind w:firstLineChars="0"/>
        <w:rPr>
          <w:rFonts w:asciiTheme="minorEastAsia" w:hAnsiTheme="minorEastAsia"/>
        </w:rPr>
      </w:pPr>
      <w:r>
        <w:rPr>
          <w:rFonts w:asciiTheme="minorEastAsia" w:hAnsiTheme="minorEastAsia" w:hint="eastAsia"/>
        </w:rPr>
        <w:t>晚上</w:t>
      </w:r>
      <w:r w:rsidR="00496180">
        <w:rPr>
          <w:rFonts w:asciiTheme="minorEastAsia" w:hAnsiTheme="minorEastAsia" w:hint="eastAsia"/>
          <w:lang w:val="en-AU"/>
        </w:rPr>
        <w:t>8</w:t>
      </w:r>
      <w:r w:rsidR="001E1E69">
        <w:rPr>
          <w:rFonts w:asciiTheme="minorEastAsia" w:hAnsiTheme="minorEastAsia" w:hint="eastAsia"/>
          <w:lang w:val="en-AU"/>
        </w:rPr>
        <w:t>：00，系统自动生成最后提醒通知，短信模板参见规则BR_ACTION_008；</w:t>
      </w:r>
    </w:p>
    <w:p w:rsidR="008A157D" w:rsidRPr="00505A80" w:rsidRDefault="008A157D" w:rsidP="008A157D">
      <w:pPr>
        <w:pStyle w:val="a7"/>
        <w:numPr>
          <w:ilvl w:val="1"/>
          <w:numId w:val="244"/>
        </w:numPr>
        <w:spacing w:line="360" w:lineRule="auto"/>
        <w:ind w:firstLineChars="0"/>
        <w:rPr>
          <w:rFonts w:asciiTheme="minorEastAsia" w:hAnsiTheme="minorEastAsia"/>
        </w:rPr>
      </w:pPr>
      <w:r>
        <w:rPr>
          <w:rFonts w:asciiTheme="minorEastAsia" w:hAnsiTheme="minorEastAsia" w:hint="eastAsia"/>
        </w:rPr>
        <w:t>晚上</w:t>
      </w:r>
      <w:r>
        <w:rPr>
          <w:rFonts w:asciiTheme="minorEastAsia" w:hAnsiTheme="minorEastAsia" w:hint="eastAsia"/>
          <w:lang w:val="en-AU"/>
        </w:rPr>
        <w:t>8：00，系统自动生成最后提醒通知，邮件模板参见规则BR_ACTION_008；</w:t>
      </w:r>
    </w:p>
    <w:p w:rsidR="00D17C9F" w:rsidRDefault="008A157D">
      <w:pPr>
        <w:pStyle w:val="a7"/>
        <w:numPr>
          <w:ilvl w:val="1"/>
          <w:numId w:val="244"/>
        </w:numPr>
        <w:spacing w:line="360" w:lineRule="auto"/>
        <w:ind w:firstLineChars="0"/>
        <w:rPr>
          <w:rFonts w:asciiTheme="minorEastAsia" w:hAnsiTheme="minorEastAsia"/>
        </w:rPr>
      </w:pPr>
      <w:r>
        <w:rPr>
          <w:rFonts w:asciiTheme="minorEastAsia" w:hAnsiTheme="minorEastAsia" w:hint="eastAsia"/>
        </w:rPr>
        <w:t>晚上8：00系统向客服部的邮箱发送供股</w:t>
      </w:r>
      <w:r w:rsidR="00B14A8E">
        <w:rPr>
          <w:rFonts w:asciiTheme="minorEastAsia" w:hAnsiTheme="minorEastAsia" w:hint="eastAsia"/>
        </w:rPr>
        <w:t>权益持有</w:t>
      </w:r>
      <w:r>
        <w:rPr>
          <w:rFonts w:asciiTheme="minorEastAsia" w:hAnsiTheme="minorEastAsia" w:hint="eastAsia"/>
        </w:rPr>
        <w:t>信息；</w:t>
      </w:r>
    </w:p>
    <w:p w:rsidR="00D17C9F" w:rsidRDefault="00BE7D69">
      <w:pPr>
        <w:pStyle w:val="a7"/>
        <w:numPr>
          <w:ilvl w:val="2"/>
          <w:numId w:val="244"/>
        </w:numPr>
        <w:spacing w:line="360" w:lineRule="auto"/>
        <w:ind w:firstLineChars="0"/>
        <w:rPr>
          <w:rFonts w:asciiTheme="minorEastAsia" w:hAnsiTheme="minorEastAsia"/>
        </w:rPr>
      </w:pPr>
      <w:r>
        <w:rPr>
          <w:rFonts w:asciiTheme="minorEastAsia" w:hAnsiTheme="minorEastAsia" w:hint="eastAsia"/>
        </w:rPr>
        <w:t>发送内容：说明（供股权益变动通知）、证券代码、证券名称、供股权代码、认购标的股票代码、认购股票名称、供股认购开始日期、供股认购截止日期、供股交易截止日期、供</w:t>
      </w:r>
      <w:proofErr w:type="gramStart"/>
      <w:r>
        <w:rPr>
          <w:rFonts w:asciiTheme="minorEastAsia" w:hAnsiTheme="minorEastAsia" w:hint="eastAsia"/>
        </w:rPr>
        <w:t>股内部</w:t>
      </w:r>
      <w:proofErr w:type="gramEnd"/>
      <w:r>
        <w:rPr>
          <w:rFonts w:asciiTheme="minorEastAsia" w:hAnsiTheme="minorEastAsia" w:hint="eastAsia"/>
        </w:rPr>
        <w:t>截止日期、供股外部截止日期</w:t>
      </w:r>
    </w:p>
    <w:p w:rsidR="00D17C9F" w:rsidRDefault="00BE7D69">
      <w:pPr>
        <w:pStyle w:val="a7"/>
        <w:numPr>
          <w:ilvl w:val="2"/>
          <w:numId w:val="244"/>
        </w:numPr>
        <w:spacing w:line="360" w:lineRule="auto"/>
        <w:ind w:firstLineChars="0"/>
        <w:rPr>
          <w:rFonts w:asciiTheme="minorEastAsia" w:hAnsiTheme="minorEastAsia"/>
        </w:rPr>
      </w:pPr>
      <w:r w:rsidRPr="008A157D">
        <w:rPr>
          <w:rFonts w:asciiTheme="minorEastAsia" w:hAnsiTheme="minorEastAsia" w:hint="eastAsia"/>
        </w:rPr>
        <w:t>系统按</w:t>
      </w:r>
      <w:proofErr w:type="gramStart"/>
      <w:r w:rsidRPr="008A157D">
        <w:rPr>
          <w:rFonts w:asciiTheme="minorEastAsia" w:hAnsiTheme="minorEastAsia"/>
          <w:b/>
          <w:color w:val="0000FF"/>
        </w:rPr>
        <w:t>”</w:t>
      </w:r>
      <w:proofErr w:type="gramEnd"/>
      <w:r w:rsidRPr="008A157D">
        <w:rPr>
          <w:rFonts w:hint="eastAsia"/>
          <w:b/>
          <w:color w:val="0000FF"/>
        </w:rPr>
        <w:t xml:space="preserve"> F6.8</w:t>
      </w:r>
      <w:r>
        <w:rPr>
          <w:rFonts w:hint="eastAsia"/>
          <w:b/>
          <w:color w:val="0000FF"/>
        </w:rPr>
        <w:t>供股权变动</w:t>
      </w:r>
      <w:r w:rsidRPr="008A157D">
        <w:rPr>
          <w:rFonts w:hint="eastAsia"/>
          <w:b/>
          <w:color w:val="0000FF"/>
        </w:rPr>
        <w:t>查询</w:t>
      </w:r>
      <w:proofErr w:type="gramStart"/>
      <w:r w:rsidRPr="008A157D">
        <w:rPr>
          <w:rFonts w:asciiTheme="minorEastAsia" w:hAnsiTheme="minorEastAsia"/>
          <w:b/>
          <w:color w:val="0000FF"/>
        </w:rPr>
        <w:t>”</w:t>
      </w:r>
      <w:proofErr w:type="gramEnd"/>
      <w:r w:rsidRPr="008A157D">
        <w:rPr>
          <w:rFonts w:asciiTheme="minorEastAsia" w:hAnsiTheme="minorEastAsia" w:hint="eastAsia"/>
        </w:rPr>
        <w:t>生成EXCEL文件，作为邮件发送的附件</w:t>
      </w:r>
      <w:r>
        <w:rPr>
          <w:rFonts w:asciiTheme="minorEastAsia" w:hAnsiTheme="minorEastAsia" w:hint="eastAsia"/>
        </w:rPr>
        <w:t>；</w:t>
      </w:r>
    </w:p>
    <w:p w:rsidR="00B14A8E" w:rsidRPr="008A157D" w:rsidRDefault="00B14A8E" w:rsidP="00B14A8E">
      <w:pPr>
        <w:pStyle w:val="a7"/>
        <w:numPr>
          <w:ilvl w:val="0"/>
          <w:numId w:val="244"/>
        </w:numPr>
        <w:spacing w:line="360" w:lineRule="auto"/>
        <w:ind w:firstLineChars="0"/>
        <w:rPr>
          <w:rFonts w:asciiTheme="minorEastAsia" w:hAnsiTheme="minorEastAsia"/>
        </w:rPr>
      </w:pPr>
      <w:r>
        <w:rPr>
          <w:rFonts w:asciiTheme="minorEastAsia" w:hAnsiTheme="minorEastAsia" w:hint="eastAsia"/>
          <w:lang w:val="en-AU"/>
        </w:rPr>
        <w:t>在供股权最后交易日，系统自动完成提醒任务；</w:t>
      </w:r>
    </w:p>
    <w:p w:rsidR="00B14A8E" w:rsidRPr="00CC7480" w:rsidRDefault="00B14A8E" w:rsidP="00B14A8E">
      <w:pPr>
        <w:pStyle w:val="a7"/>
        <w:numPr>
          <w:ilvl w:val="1"/>
          <w:numId w:val="244"/>
        </w:numPr>
        <w:spacing w:line="360" w:lineRule="auto"/>
        <w:ind w:firstLineChars="0"/>
        <w:rPr>
          <w:rFonts w:asciiTheme="minorEastAsia" w:hAnsiTheme="minorEastAsia"/>
        </w:rPr>
      </w:pPr>
      <w:r>
        <w:rPr>
          <w:rFonts w:asciiTheme="minorEastAsia" w:hAnsiTheme="minorEastAsia" w:hint="eastAsia"/>
        </w:rPr>
        <w:t>晚上</w:t>
      </w:r>
      <w:r>
        <w:rPr>
          <w:rFonts w:asciiTheme="minorEastAsia" w:hAnsiTheme="minorEastAsia" w:hint="eastAsia"/>
          <w:lang w:val="en-AU"/>
        </w:rPr>
        <w:t>8：00，系统自动生成最后提醒通知，短信模板参</w:t>
      </w:r>
      <w:r w:rsidR="00CC7480">
        <w:rPr>
          <w:rFonts w:asciiTheme="minorEastAsia" w:hAnsiTheme="minorEastAsia" w:hint="eastAsia"/>
          <w:lang w:val="en-AU"/>
        </w:rPr>
        <w:t>如下</w:t>
      </w:r>
      <w:r>
        <w:rPr>
          <w:rFonts w:asciiTheme="minorEastAsia" w:hAnsiTheme="minorEastAsia" w:hint="eastAsia"/>
          <w:lang w:val="en-AU"/>
        </w:rPr>
        <w:t>；</w:t>
      </w:r>
    </w:p>
    <w:p w:rsidR="00D17C9F" w:rsidRDefault="00CC7480">
      <w:pPr>
        <w:pStyle w:val="a7"/>
        <w:ind w:left="425" w:firstLineChars="0" w:firstLine="0"/>
        <w:rPr>
          <w:lang w:val="en-AU"/>
        </w:rPr>
      </w:pPr>
      <w:r w:rsidRPr="00CC7480">
        <w:rPr>
          <w:rFonts w:ascii="仿宋" w:eastAsia="仿宋" w:hAnsi="仿宋" w:hint="eastAsia"/>
        </w:rPr>
        <w:t>XXX先生（女士），XXX 股份（代码）对全体投资者实施供股行动。</w:t>
      </w:r>
      <w:r>
        <w:rPr>
          <w:rFonts w:ascii="仿宋" w:eastAsia="仿宋" w:hAnsi="仿宋" w:hint="eastAsia"/>
        </w:rPr>
        <w:t>在本日</w:t>
      </w:r>
      <w:r w:rsidR="00C5043F">
        <w:rPr>
          <w:rFonts w:ascii="仿宋" w:eastAsia="仿宋" w:hAnsi="仿宋" w:hint="eastAsia"/>
        </w:rPr>
        <w:t>及前一</w:t>
      </w:r>
      <w:r>
        <w:rPr>
          <w:rFonts w:ascii="仿宋" w:eastAsia="仿宋" w:hAnsi="仿宋" w:hint="eastAsia"/>
        </w:rPr>
        <w:t>交易日，</w:t>
      </w:r>
      <w:proofErr w:type="gramStart"/>
      <w:r>
        <w:rPr>
          <w:rFonts w:ascii="仿宋" w:eastAsia="仿宋" w:hAnsi="仿宋" w:hint="eastAsia"/>
        </w:rPr>
        <w:t>您</w:t>
      </w:r>
      <w:r w:rsidRPr="00CC7480">
        <w:rPr>
          <w:rFonts w:ascii="仿宋" w:eastAsia="仿宋" w:hAnsi="仿宋" w:hint="eastAsia"/>
        </w:rPr>
        <w:t>证券</w:t>
      </w:r>
      <w:proofErr w:type="gramEnd"/>
      <w:r w:rsidRPr="00CC7480">
        <w:rPr>
          <w:rFonts w:ascii="仿宋" w:eastAsia="仿宋" w:hAnsi="仿宋" w:hint="eastAsia"/>
        </w:rPr>
        <w:t>账户</w:t>
      </w:r>
      <w:r>
        <w:rPr>
          <w:rFonts w:ascii="仿宋" w:eastAsia="仿宋" w:hAnsi="仿宋" w:hint="eastAsia"/>
        </w:rPr>
        <w:t>买入</w:t>
      </w:r>
      <w:r w:rsidRPr="00CC7480">
        <w:rPr>
          <w:rFonts w:ascii="仿宋" w:eastAsia="仿宋" w:hAnsi="仿宋" w:hint="eastAsia"/>
        </w:rPr>
        <w:t>XXX</w:t>
      </w:r>
      <w:proofErr w:type="gramStart"/>
      <w:r w:rsidRPr="00CC7480">
        <w:rPr>
          <w:rFonts w:ascii="仿宋" w:eastAsia="仿宋" w:hAnsi="仿宋" w:hint="eastAsia"/>
        </w:rPr>
        <w:t>股供股权</w:t>
      </w:r>
      <w:proofErr w:type="gramEnd"/>
      <w:r w:rsidRPr="00CC7480">
        <w:rPr>
          <w:rFonts w:ascii="仿宋" w:eastAsia="仿宋" w:hAnsi="仿宋" w:hint="eastAsia"/>
        </w:rPr>
        <w:t>。供股权的最</w:t>
      </w:r>
      <w:proofErr w:type="gramStart"/>
      <w:r w:rsidRPr="00CC7480">
        <w:rPr>
          <w:rFonts w:ascii="仿宋" w:eastAsia="仿宋" w:hAnsi="仿宋" w:hint="eastAsia"/>
        </w:rPr>
        <w:t>后行权</w:t>
      </w:r>
      <w:proofErr w:type="gramEnd"/>
      <w:r w:rsidRPr="00CC7480">
        <w:rPr>
          <w:rFonts w:ascii="仿宋" w:eastAsia="仿宋" w:hAnsi="仿宋" w:hint="eastAsia"/>
        </w:rPr>
        <w:t>日为XX月XX日中午12：00，您如行权，需准备资金认购价每股 XXX 元。请通过</w:t>
      </w:r>
      <w:proofErr w:type="gramStart"/>
      <w:r w:rsidRPr="00CC7480">
        <w:rPr>
          <w:rFonts w:ascii="仿宋" w:eastAsia="仿宋" w:hAnsi="仿宋" w:hint="eastAsia"/>
        </w:rPr>
        <w:t>通达信交易</w:t>
      </w:r>
      <w:proofErr w:type="gramEnd"/>
      <w:r w:rsidRPr="00CC7480">
        <w:rPr>
          <w:rFonts w:ascii="仿宋" w:eastAsia="仿宋" w:hAnsi="仿宋" w:hint="eastAsia"/>
        </w:rPr>
        <w:t>软件或网上营业厅了解行权具体信息及提交行权申请。</w:t>
      </w:r>
    </w:p>
    <w:p w:rsidR="00B14A8E" w:rsidRPr="00CC7480" w:rsidRDefault="00B14A8E" w:rsidP="00B14A8E">
      <w:pPr>
        <w:pStyle w:val="a7"/>
        <w:numPr>
          <w:ilvl w:val="1"/>
          <w:numId w:val="244"/>
        </w:numPr>
        <w:spacing w:line="360" w:lineRule="auto"/>
        <w:ind w:firstLineChars="0"/>
        <w:rPr>
          <w:rFonts w:asciiTheme="minorEastAsia" w:hAnsiTheme="minorEastAsia"/>
        </w:rPr>
      </w:pPr>
      <w:r>
        <w:rPr>
          <w:rFonts w:asciiTheme="minorEastAsia" w:hAnsiTheme="minorEastAsia" w:hint="eastAsia"/>
        </w:rPr>
        <w:t>晚上</w:t>
      </w:r>
      <w:r>
        <w:rPr>
          <w:rFonts w:asciiTheme="minorEastAsia" w:hAnsiTheme="minorEastAsia" w:hint="eastAsia"/>
          <w:lang w:val="en-AU"/>
        </w:rPr>
        <w:t>8：00，系统自动生成最后提醒通知，邮件模板参见规则BR_ACTION_008；</w:t>
      </w:r>
    </w:p>
    <w:p w:rsidR="00D17C9F" w:rsidRDefault="00CC7480">
      <w:pPr>
        <w:pStyle w:val="a7"/>
        <w:spacing w:line="360" w:lineRule="auto"/>
        <w:ind w:left="425" w:firstLineChars="0" w:firstLine="0"/>
        <w:rPr>
          <w:rFonts w:ascii="仿宋" w:eastAsia="仿宋" w:hAnsi="仿宋"/>
        </w:rPr>
      </w:pPr>
      <w:r w:rsidRPr="00CC7480">
        <w:rPr>
          <w:rFonts w:ascii="仿宋" w:eastAsia="仿宋" w:hAnsi="仿宋" w:hint="eastAsia"/>
        </w:rPr>
        <w:t>尊敬的XXX先生（女士）:</w:t>
      </w:r>
    </w:p>
    <w:p w:rsidR="00D17C9F" w:rsidRDefault="00CC7480">
      <w:pPr>
        <w:pStyle w:val="a7"/>
        <w:spacing w:line="360" w:lineRule="auto"/>
        <w:ind w:left="425" w:firstLineChars="0" w:firstLine="0"/>
        <w:rPr>
          <w:rFonts w:ascii="仿宋" w:eastAsia="仿宋" w:hAnsi="仿宋"/>
        </w:rPr>
      </w:pPr>
      <w:r w:rsidRPr="00CC7480">
        <w:rPr>
          <w:rFonts w:ascii="仿宋" w:eastAsia="仿宋" w:hAnsi="仿宋" w:hint="eastAsia"/>
        </w:rPr>
        <w:t>XXX 股份（代码）对全体投资者实施供股行动，</w:t>
      </w:r>
      <w:r w:rsidR="00C5043F">
        <w:rPr>
          <w:rFonts w:ascii="仿宋" w:eastAsia="仿宋" w:hAnsi="仿宋" w:hint="eastAsia"/>
        </w:rPr>
        <w:t>在本日及前一交易日，</w:t>
      </w:r>
      <w:proofErr w:type="gramStart"/>
      <w:r w:rsidR="00C5043F">
        <w:rPr>
          <w:rFonts w:ascii="仿宋" w:eastAsia="仿宋" w:hAnsi="仿宋" w:hint="eastAsia"/>
        </w:rPr>
        <w:t>您</w:t>
      </w:r>
      <w:r w:rsidR="00C5043F" w:rsidRPr="00CC7480">
        <w:rPr>
          <w:rFonts w:ascii="仿宋" w:eastAsia="仿宋" w:hAnsi="仿宋" w:hint="eastAsia"/>
        </w:rPr>
        <w:t>证券</w:t>
      </w:r>
      <w:proofErr w:type="gramEnd"/>
      <w:r w:rsidR="00C5043F" w:rsidRPr="00CC7480">
        <w:rPr>
          <w:rFonts w:ascii="仿宋" w:eastAsia="仿宋" w:hAnsi="仿宋" w:hint="eastAsia"/>
        </w:rPr>
        <w:t>账户</w:t>
      </w:r>
      <w:r w:rsidR="00C5043F">
        <w:rPr>
          <w:rFonts w:ascii="仿宋" w:eastAsia="仿宋" w:hAnsi="仿宋" w:hint="eastAsia"/>
        </w:rPr>
        <w:t>买入</w:t>
      </w:r>
      <w:r w:rsidR="00C5043F" w:rsidRPr="00CC7480">
        <w:rPr>
          <w:rFonts w:ascii="仿宋" w:eastAsia="仿宋" w:hAnsi="仿宋" w:hint="eastAsia"/>
        </w:rPr>
        <w:t>XXX</w:t>
      </w:r>
      <w:proofErr w:type="gramStart"/>
      <w:r w:rsidR="00C5043F" w:rsidRPr="00CC7480">
        <w:rPr>
          <w:rFonts w:ascii="仿宋" w:eastAsia="仿宋" w:hAnsi="仿宋" w:hint="eastAsia"/>
        </w:rPr>
        <w:t>股供股权</w:t>
      </w:r>
      <w:proofErr w:type="gramEnd"/>
      <w:r w:rsidR="00C5043F" w:rsidRPr="00CC7480">
        <w:rPr>
          <w:rFonts w:ascii="仿宋" w:eastAsia="仿宋" w:hAnsi="仿宋" w:hint="eastAsia"/>
        </w:rPr>
        <w:t>。</w:t>
      </w:r>
      <w:r w:rsidRPr="00CC7480">
        <w:rPr>
          <w:rFonts w:ascii="仿宋" w:eastAsia="仿宋" w:hAnsi="仿宋" w:hint="eastAsia"/>
        </w:rPr>
        <w:t>供股权的最</w:t>
      </w:r>
      <w:proofErr w:type="gramStart"/>
      <w:r w:rsidRPr="00CC7480">
        <w:rPr>
          <w:rFonts w:ascii="仿宋" w:eastAsia="仿宋" w:hAnsi="仿宋" w:hint="eastAsia"/>
        </w:rPr>
        <w:t>后行权</w:t>
      </w:r>
      <w:proofErr w:type="gramEnd"/>
      <w:r w:rsidRPr="00CC7480">
        <w:rPr>
          <w:rFonts w:ascii="仿宋" w:eastAsia="仿宋" w:hAnsi="仿宋" w:hint="eastAsia"/>
        </w:rPr>
        <w:t>日为XX月XX日中午12：00。您如行权，需准</w:t>
      </w:r>
      <w:r w:rsidRPr="00CC7480">
        <w:rPr>
          <w:rFonts w:ascii="仿宋" w:eastAsia="仿宋" w:hAnsi="仿宋" w:hint="eastAsia"/>
        </w:rPr>
        <w:lastRenderedPageBreak/>
        <w:t>备资金 认购价每股XXX 元。请通过</w:t>
      </w:r>
      <w:proofErr w:type="gramStart"/>
      <w:r w:rsidRPr="00CC7480">
        <w:rPr>
          <w:rFonts w:ascii="仿宋" w:eastAsia="仿宋" w:hAnsi="仿宋" w:hint="eastAsia"/>
        </w:rPr>
        <w:t>通达信交易</w:t>
      </w:r>
      <w:proofErr w:type="gramEnd"/>
      <w:r w:rsidRPr="00CC7480">
        <w:rPr>
          <w:rFonts w:ascii="仿宋" w:eastAsia="仿宋" w:hAnsi="仿宋" w:hint="eastAsia"/>
        </w:rPr>
        <w:t>软件或网上营业厅了解行权具体信息，及提交行权申请。如不选择行权，建议尽早沽出供股权。</w:t>
      </w:r>
    </w:p>
    <w:p w:rsidR="00D17C9F" w:rsidRDefault="00CC7480">
      <w:pPr>
        <w:pStyle w:val="a7"/>
        <w:spacing w:line="360" w:lineRule="auto"/>
        <w:ind w:left="425" w:firstLineChars="0" w:firstLine="0"/>
        <w:rPr>
          <w:rFonts w:ascii="仿宋" w:eastAsia="仿宋" w:hAnsi="仿宋"/>
        </w:rPr>
      </w:pPr>
      <w:r w:rsidRPr="00CC7480">
        <w:rPr>
          <w:rFonts w:ascii="仿宋" w:eastAsia="仿宋" w:hAnsi="仿宋" w:hint="eastAsia"/>
        </w:rPr>
        <w:t>点击进入网上营业厅</w:t>
      </w:r>
    </w:p>
    <w:p w:rsidR="00D17C9F" w:rsidRDefault="00CC7480">
      <w:pPr>
        <w:pStyle w:val="a7"/>
        <w:spacing w:line="360" w:lineRule="auto"/>
        <w:ind w:left="425" w:firstLineChars="0" w:firstLine="0"/>
        <w:rPr>
          <w:rFonts w:ascii="仿宋" w:eastAsia="仿宋" w:hAnsi="仿宋"/>
        </w:rPr>
      </w:pPr>
      <w:r w:rsidRPr="00CC7480">
        <w:rPr>
          <w:rFonts w:ascii="仿宋" w:eastAsia="仿宋" w:hAnsi="仿宋" w:hint="eastAsia"/>
        </w:rPr>
        <w:t>如有疑问，请于交易时间致电：00852-</w:t>
      </w:r>
      <w:proofErr w:type="gramStart"/>
      <w:r w:rsidRPr="00CC7480">
        <w:rPr>
          <w:rFonts w:ascii="仿宋" w:eastAsia="仿宋" w:hAnsi="仿宋" w:hint="eastAsia"/>
        </w:rPr>
        <w:t>28998303  4007795536</w:t>
      </w:r>
      <w:proofErr w:type="gramEnd"/>
    </w:p>
    <w:p w:rsidR="00D17C9F" w:rsidRDefault="00CC7480">
      <w:pPr>
        <w:pStyle w:val="a7"/>
        <w:spacing w:line="360" w:lineRule="auto"/>
        <w:ind w:left="425" w:right="105" w:firstLineChars="0" w:firstLine="0"/>
        <w:jc w:val="right"/>
        <w:rPr>
          <w:rFonts w:ascii="仿宋" w:eastAsia="仿宋" w:hAnsi="仿宋"/>
        </w:rPr>
      </w:pPr>
      <w:r w:rsidRPr="00CC7480">
        <w:rPr>
          <w:rFonts w:ascii="仿宋" w:eastAsia="仿宋" w:hAnsi="仿宋" w:hint="eastAsia"/>
        </w:rPr>
        <w:t>国信证券（香港）经纪有限公司</w:t>
      </w:r>
    </w:p>
    <w:p w:rsidR="00B14A8E" w:rsidRDefault="00B14A8E" w:rsidP="00B14A8E">
      <w:pPr>
        <w:pStyle w:val="a7"/>
        <w:numPr>
          <w:ilvl w:val="1"/>
          <w:numId w:val="244"/>
        </w:numPr>
        <w:spacing w:line="360" w:lineRule="auto"/>
        <w:ind w:firstLineChars="0"/>
        <w:rPr>
          <w:rFonts w:asciiTheme="minorEastAsia" w:hAnsiTheme="minorEastAsia"/>
        </w:rPr>
      </w:pPr>
      <w:r>
        <w:rPr>
          <w:rFonts w:asciiTheme="minorEastAsia" w:hAnsiTheme="minorEastAsia" w:hint="eastAsia"/>
        </w:rPr>
        <w:t>晚上8：00系统向客服部的邮箱发送供股权益</w:t>
      </w:r>
      <w:r w:rsidR="00EB37A8">
        <w:rPr>
          <w:rFonts w:asciiTheme="minorEastAsia" w:hAnsiTheme="minorEastAsia" w:hint="eastAsia"/>
        </w:rPr>
        <w:t>持有</w:t>
      </w:r>
      <w:r>
        <w:rPr>
          <w:rFonts w:asciiTheme="minorEastAsia" w:hAnsiTheme="minorEastAsia" w:hint="eastAsia"/>
        </w:rPr>
        <w:t>信息；</w:t>
      </w:r>
    </w:p>
    <w:p w:rsidR="00EB37A8" w:rsidRDefault="00B14A8E" w:rsidP="00B14A8E">
      <w:pPr>
        <w:pStyle w:val="a7"/>
        <w:numPr>
          <w:ilvl w:val="2"/>
          <w:numId w:val="244"/>
        </w:numPr>
        <w:spacing w:line="360" w:lineRule="auto"/>
        <w:ind w:firstLineChars="0"/>
        <w:rPr>
          <w:rFonts w:asciiTheme="minorEastAsia" w:hAnsiTheme="minorEastAsia"/>
        </w:rPr>
      </w:pPr>
      <w:r>
        <w:rPr>
          <w:rFonts w:asciiTheme="minorEastAsia" w:hAnsiTheme="minorEastAsia" w:hint="eastAsia"/>
        </w:rPr>
        <w:t>发送内容：</w:t>
      </w:r>
      <w:r w:rsidR="00EB37A8">
        <w:rPr>
          <w:rFonts w:asciiTheme="minorEastAsia" w:hAnsiTheme="minorEastAsia" w:hint="eastAsia"/>
        </w:rPr>
        <w:t>本交易日与上个交易日发生的该供股权买入的客户；</w:t>
      </w:r>
    </w:p>
    <w:p w:rsidR="00B14A8E" w:rsidRDefault="00EB37A8" w:rsidP="00B14A8E">
      <w:pPr>
        <w:pStyle w:val="a7"/>
        <w:numPr>
          <w:ilvl w:val="2"/>
          <w:numId w:val="244"/>
        </w:numPr>
        <w:spacing w:line="360" w:lineRule="auto"/>
        <w:ind w:firstLineChars="0"/>
        <w:rPr>
          <w:rFonts w:asciiTheme="minorEastAsia" w:hAnsiTheme="minorEastAsia"/>
        </w:rPr>
      </w:pPr>
      <w:r>
        <w:rPr>
          <w:rFonts w:asciiTheme="minorEastAsia" w:hAnsiTheme="minorEastAsia" w:hint="eastAsia"/>
        </w:rPr>
        <w:t>邮件具体内容：</w:t>
      </w:r>
      <w:r w:rsidR="00B14A8E">
        <w:rPr>
          <w:rFonts w:asciiTheme="minorEastAsia" w:hAnsiTheme="minorEastAsia" w:hint="eastAsia"/>
        </w:rPr>
        <w:t>说明（供股</w:t>
      </w:r>
      <w:r>
        <w:rPr>
          <w:rFonts w:asciiTheme="minorEastAsia" w:hAnsiTheme="minorEastAsia" w:hint="eastAsia"/>
        </w:rPr>
        <w:t>最后买入客户</w:t>
      </w:r>
      <w:r w:rsidR="00B14A8E">
        <w:rPr>
          <w:rFonts w:asciiTheme="minorEastAsia" w:hAnsiTheme="minorEastAsia" w:hint="eastAsia"/>
        </w:rPr>
        <w:t>通知）、证券代码、证券名称、供股权代码、认购标的股票代码、认购</w:t>
      </w:r>
      <w:r>
        <w:rPr>
          <w:rFonts w:asciiTheme="minorEastAsia" w:hAnsiTheme="minorEastAsia" w:hint="eastAsia"/>
        </w:rPr>
        <w:t>股票名称、供股认购开始日期、</w:t>
      </w:r>
      <w:r w:rsidR="00B14A8E">
        <w:rPr>
          <w:rFonts w:asciiTheme="minorEastAsia" w:hAnsiTheme="minorEastAsia" w:hint="eastAsia"/>
        </w:rPr>
        <w:t>供</w:t>
      </w:r>
      <w:proofErr w:type="gramStart"/>
      <w:r w:rsidR="00B14A8E">
        <w:rPr>
          <w:rFonts w:asciiTheme="minorEastAsia" w:hAnsiTheme="minorEastAsia" w:hint="eastAsia"/>
        </w:rPr>
        <w:t>股内部</w:t>
      </w:r>
      <w:proofErr w:type="gramEnd"/>
      <w:r w:rsidR="00B14A8E">
        <w:rPr>
          <w:rFonts w:asciiTheme="minorEastAsia" w:hAnsiTheme="minorEastAsia" w:hint="eastAsia"/>
        </w:rPr>
        <w:t>截止日期、供股外部截止日期</w:t>
      </w:r>
    </w:p>
    <w:p w:rsidR="00EB37A8" w:rsidRPr="00EB37A8" w:rsidRDefault="00EB37A8" w:rsidP="00B14A8E">
      <w:pPr>
        <w:pStyle w:val="a7"/>
        <w:numPr>
          <w:ilvl w:val="2"/>
          <w:numId w:val="244"/>
        </w:numPr>
        <w:spacing w:line="360" w:lineRule="auto"/>
        <w:ind w:firstLineChars="0"/>
        <w:rPr>
          <w:rFonts w:asciiTheme="minorEastAsia" w:hAnsiTheme="minorEastAsia"/>
        </w:rPr>
      </w:pPr>
      <w:r>
        <w:rPr>
          <w:rFonts w:hint="eastAsia"/>
        </w:rPr>
        <w:t>系统对以下内容生成</w:t>
      </w:r>
      <w:r>
        <w:rPr>
          <w:rFonts w:hint="eastAsia"/>
        </w:rPr>
        <w:t>EXCEL</w:t>
      </w:r>
      <w:r>
        <w:rPr>
          <w:rFonts w:hint="eastAsia"/>
        </w:rPr>
        <w:t>文件，作为邮件发送的附件；</w:t>
      </w:r>
    </w:p>
    <w:p w:rsidR="00D17C9F" w:rsidRDefault="00EB37A8">
      <w:pPr>
        <w:pStyle w:val="a7"/>
        <w:numPr>
          <w:ilvl w:val="3"/>
          <w:numId w:val="244"/>
        </w:numPr>
        <w:spacing w:line="360" w:lineRule="auto"/>
        <w:ind w:firstLineChars="0"/>
        <w:rPr>
          <w:rFonts w:asciiTheme="minorEastAsia" w:hAnsiTheme="minorEastAsia"/>
        </w:rPr>
      </w:pPr>
      <w:r>
        <w:rPr>
          <w:rFonts w:hint="eastAsia"/>
        </w:rPr>
        <w:t>证券代码（派发供股权的原始证券）、供股权代码、资金账号、客户名称、</w:t>
      </w:r>
      <w:r w:rsidR="00CF16F3">
        <w:rPr>
          <w:rFonts w:hint="eastAsia"/>
        </w:rPr>
        <w:t>交易买入</w:t>
      </w:r>
      <w:r w:rsidR="00CC7480">
        <w:rPr>
          <w:rFonts w:hint="eastAsia"/>
        </w:rPr>
        <w:t>合计</w:t>
      </w:r>
      <w:r w:rsidR="00CF16F3">
        <w:rPr>
          <w:rFonts w:hint="eastAsia"/>
        </w:rPr>
        <w:t>数量、交易日期</w:t>
      </w:r>
      <w:r w:rsidR="00CC7480">
        <w:rPr>
          <w:rFonts w:hint="eastAsia"/>
        </w:rPr>
        <w:t>（</w:t>
      </w:r>
      <w:r w:rsidR="00C375FF">
        <w:rPr>
          <w:rFonts w:hint="eastAsia"/>
        </w:rPr>
        <w:t>前两个交易日期，用逗号分开日期</w:t>
      </w:r>
      <w:r w:rsidR="00CC7480">
        <w:rPr>
          <w:rFonts w:hint="eastAsia"/>
        </w:rPr>
        <w:t>）</w:t>
      </w:r>
      <w:r>
        <w:rPr>
          <w:rFonts w:hint="eastAsia"/>
        </w:rPr>
        <w:t>、供股认购价格、供股比例、可认购数量、认购币种</w:t>
      </w:r>
      <w:r>
        <w:rPr>
          <w:rFonts w:hint="eastAsia"/>
          <w:lang w:val="en-AU"/>
        </w:rPr>
        <w:t>、认购内部截止日期</w:t>
      </w:r>
      <w:r w:rsidR="00CF16F3">
        <w:rPr>
          <w:rFonts w:hint="eastAsia"/>
          <w:lang w:val="en-AU"/>
        </w:rPr>
        <w:t>；</w:t>
      </w:r>
    </w:p>
    <w:p w:rsidR="00505A80" w:rsidRDefault="00505A80" w:rsidP="008A157D">
      <w:pPr>
        <w:pStyle w:val="a7"/>
        <w:numPr>
          <w:ilvl w:val="0"/>
          <w:numId w:val="244"/>
        </w:numPr>
        <w:spacing w:line="360" w:lineRule="auto"/>
        <w:ind w:firstLineChars="0"/>
        <w:rPr>
          <w:rFonts w:asciiTheme="minorEastAsia" w:hAnsiTheme="minorEastAsia"/>
        </w:rPr>
      </w:pPr>
      <w:r>
        <w:rPr>
          <w:rFonts w:asciiTheme="minorEastAsia" w:hAnsiTheme="minorEastAsia" w:hint="eastAsia"/>
        </w:rPr>
        <w:t>系统根据后台配置，实现通过短信接口、邮件接口把确认后的权益信息发布给最终客户；</w:t>
      </w:r>
    </w:p>
    <w:p w:rsidR="009410AD" w:rsidRPr="009410AD" w:rsidRDefault="009410AD" w:rsidP="009410AD">
      <w:pPr>
        <w:pStyle w:val="a7"/>
        <w:numPr>
          <w:ilvl w:val="0"/>
          <w:numId w:val="244"/>
        </w:numPr>
        <w:spacing w:line="360" w:lineRule="auto"/>
        <w:ind w:firstLineChars="0"/>
        <w:rPr>
          <w:rFonts w:asciiTheme="minorEastAsia" w:hAnsiTheme="minorEastAsia"/>
        </w:rPr>
      </w:pPr>
      <w:r>
        <w:rPr>
          <w:rFonts w:asciiTheme="minorEastAsia" w:hAnsiTheme="minorEastAsia" w:hint="eastAsia"/>
          <w:lang w:val="en-AU"/>
        </w:rPr>
        <w:t>供股权交易变动通知以邮件形式通知运营中心；</w:t>
      </w:r>
    </w:p>
    <w:p w:rsidR="00BF079D" w:rsidRDefault="009410AD">
      <w:pPr>
        <w:pStyle w:val="a7"/>
        <w:numPr>
          <w:ilvl w:val="1"/>
          <w:numId w:val="244"/>
        </w:numPr>
        <w:spacing w:line="360" w:lineRule="auto"/>
        <w:ind w:firstLineChars="0"/>
        <w:rPr>
          <w:rFonts w:asciiTheme="minorEastAsia" w:hAnsiTheme="minorEastAsia"/>
        </w:rPr>
      </w:pPr>
      <w:r>
        <w:rPr>
          <w:rFonts w:asciiTheme="minorEastAsia" w:hAnsiTheme="minorEastAsia" w:hint="eastAsia"/>
        </w:rPr>
        <w:t>条件：</w:t>
      </w:r>
    </w:p>
    <w:p w:rsidR="00BF079D" w:rsidRDefault="009410AD">
      <w:pPr>
        <w:pStyle w:val="a7"/>
        <w:numPr>
          <w:ilvl w:val="2"/>
          <w:numId w:val="244"/>
        </w:numPr>
        <w:spacing w:line="360" w:lineRule="auto"/>
        <w:ind w:firstLineChars="0"/>
        <w:rPr>
          <w:rFonts w:asciiTheme="minorEastAsia" w:hAnsiTheme="minorEastAsia"/>
        </w:rPr>
      </w:pPr>
      <w:r>
        <w:rPr>
          <w:rFonts w:asciiTheme="minorEastAsia" w:hAnsiTheme="minorEastAsia" w:hint="eastAsia"/>
        </w:rPr>
        <w:t>在供</w:t>
      </w:r>
      <w:proofErr w:type="gramStart"/>
      <w:r>
        <w:rPr>
          <w:rFonts w:asciiTheme="minorEastAsia" w:hAnsiTheme="minorEastAsia" w:hint="eastAsia"/>
        </w:rPr>
        <w:t>股行动</w:t>
      </w:r>
      <w:proofErr w:type="gramEnd"/>
      <w:r>
        <w:rPr>
          <w:rFonts w:asciiTheme="minorEastAsia" w:hAnsiTheme="minorEastAsia" w:hint="eastAsia"/>
        </w:rPr>
        <w:t>中类别是“</w:t>
      </w:r>
      <w:r>
        <w:rPr>
          <w:rFonts w:asciiTheme="minorEastAsia" w:hAnsiTheme="minorEastAsia" w:cs="华文仿宋" w:hint="eastAsia"/>
          <w:color w:val="000000"/>
          <w:kern w:val="0"/>
          <w:szCs w:val="21"/>
        </w:rPr>
        <w:t>股权登记日无券</w:t>
      </w:r>
      <w:r>
        <w:rPr>
          <w:rFonts w:asciiTheme="minorEastAsia" w:hAnsiTheme="minorEastAsia" w:hint="eastAsia"/>
        </w:rPr>
        <w:t>”即手工维护的那一类；</w:t>
      </w:r>
    </w:p>
    <w:p w:rsidR="00BF079D" w:rsidRDefault="009410AD">
      <w:pPr>
        <w:pStyle w:val="a7"/>
        <w:numPr>
          <w:ilvl w:val="2"/>
          <w:numId w:val="244"/>
        </w:numPr>
        <w:spacing w:line="360" w:lineRule="auto"/>
        <w:ind w:firstLineChars="0"/>
        <w:rPr>
          <w:rFonts w:asciiTheme="minorEastAsia" w:hAnsiTheme="minorEastAsia"/>
        </w:rPr>
      </w:pPr>
      <w:r>
        <w:rPr>
          <w:rFonts w:asciiTheme="minorEastAsia" w:hAnsiTheme="minorEastAsia" w:hint="eastAsia"/>
        </w:rPr>
        <w:t>同时供股行未结束；</w:t>
      </w:r>
    </w:p>
    <w:p w:rsidR="00BF079D" w:rsidRDefault="009410AD">
      <w:pPr>
        <w:pStyle w:val="a7"/>
        <w:numPr>
          <w:ilvl w:val="1"/>
          <w:numId w:val="244"/>
        </w:numPr>
        <w:spacing w:line="360" w:lineRule="auto"/>
        <w:ind w:firstLineChars="0"/>
        <w:rPr>
          <w:rFonts w:asciiTheme="minorEastAsia" w:hAnsiTheme="minorEastAsia"/>
        </w:rPr>
      </w:pPr>
      <w:r>
        <w:rPr>
          <w:rFonts w:asciiTheme="minorEastAsia" w:hAnsiTheme="minorEastAsia" w:hint="eastAsia"/>
        </w:rPr>
        <w:t>邮件内容：</w:t>
      </w:r>
    </w:p>
    <w:p w:rsidR="00BF079D" w:rsidRDefault="009410AD">
      <w:pPr>
        <w:pStyle w:val="a7"/>
        <w:numPr>
          <w:ilvl w:val="2"/>
          <w:numId w:val="244"/>
        </w:numPr>
        <w:spacing w:line="360" w:lineRule="auto"/>
        <w:ind w:firstLineChars="0"/>
        <w:rPr>
          <w:rFonts w:asciiTheme="minorEastAsia" w:hAnsiTheme="minorEastAsia"/>
        </w:rPr>
      </w:pPr>
      <w:r>
        <w:rPr>
          <w:rFonts w:asciiTheme="minorEastAsia" w:hAnsiTheme="minorEastAsia" w:hint="eastAsia"/>
        </w:rPr>
        <w:t>资金账户、账户名称、供股权代码、交易方向（买/卖）、数量、交易日期；</w:t>
      </w:r>
    </w:p>
    <w:p w:rsidR="00BF079D" w:rsidRDefault="009410AD">
      <w:pPr>
        <w:pStyle w:val="a7"/>
        <w:numPr>
          <w:ilvl w:val="2"/>
          <w:numId w:val="244"/>
        </w:numPr>
        <w:spacing w:line="360" w:lineRule="auto"/>
        <w:ind w:firstLineChars="0"/>
        <w:rPr>
          <w:rFonts w:asciiTheme="minorEastAsia" w:hAnsiTheme="minorEastAsia"/>
        </w:rPr>
      </w:pPr>
      <w:r>
        <w:rPr>
          <w:rFonts w:asciiTheme="minorEastAsia" w:hAnsiTheme="minorEastAsia" w:hint="eastAsia"/>
        </w:rPr>
        <w:t>以上每一笔交易为一行</w:t>
      </w:r>
      <w:r>
        <w:rPr>
          <w:rFonts w:asciiTheme="minorEastAsia" w:hAnsiTheme="minorEastAsia" w:hint="eastAsia"/>
          <w:lang w:val="en-AU"/>
        </w:rPr>
        <w:t>；</w:t>
      </w:r>
    </w:p>
    <w:p w:rsidR="00BF079D" w:rsidRDefault="009410AD">
      <w:pPr>
        <w:pStyle w:val="a7"/>
        <w:numPr>
          <w:ilvl w:val="1"/>
          <w:numId w:val="244"/>
        </w:numPr>
        <w:spacing w:line="360" w:lineRule="auto"/>
        <w:ind w:firstLineChars="0"/>
        <w:rPr>
          <w:rFonts w:asciiTheme="minorEastAsia" w:hAnsiTheme="minorEastAsia"/>
        </w:rPr>
      </w:pPr>
      <w:r>
        <w:rPr>
          <w:rFonts w:asciiTheme="minorEastAsia" w:hAnsiTheme="minorEastAsia" w:hint="eastAsia"/>
        </w:rPr>
        <w:t>邮件发送对像：运营中心指定的电子邮箱；</w:t>
      </w:r>
    </w:p>
    <w:p w:rsidR="006C17A3" w:rsidRPr="00660E23" w:rsidRDefault="006C17A3" w:rsidP="006C17A3">
      <w:pPr>
        <w:pStyle w:val="a7"/>
        <w:numPr>
          <w:ilvl w:val="0"/>
          <w:numId w:val="244"/>
        </w:numPr>
        <w:spacing w:line="360" w:lineRule="auto"/>
        <w:ind w:firstLineChars="0"/>
        <w:rPr>
          <w:rFonts w:asciiTheme="minorEastAsia" w:hAnsiTheme="minorEastAsia"/>
        </w:rPr>
      </w:pPr>
      <w:r>
        <w:rPr>
          <w:rFonts w:asciiTheme="minorEastAsia" w:hAnsiTheme="minorEastAsia" w:hint="eastAsia"/>
          <w:lang w:val="en-AU"/>
        </w:rPr>
        <w:t>供股权权益分派确认后，如果是手工维护的权益（即本公司在股权登记日没有供股权，而是后面因客户买入时产生），在确认后向已持有的供股权的客户发送短信，并同时像运营中心发送邮件，采用变动分派用短信模板，参见规则BR_ACTION_008；</w:t>
      </w:r>
    </w:p>
    <w:p w:rsidR="00505A80" w:rsidRPr="006B66BE" w:rsidRDefault="00505A80" w:rsidP="008A157D">
      <w:pPr>
        <w:pStyle w:val="a7"/>
        <w:numPr>
          <w:ilvl w:val="0"/>
          <w:numId w:val="244"/>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信息发布</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023F91" w:rsidRDefault="00023F91" w:rsidP="006734D2">
      <w:pPr>
        <w:pStyle w:val="4"/>
        <w:numPr>
          <w:ilvl w:val="0"/>
          <w:numId w:val="76"/>
        </w:numPr>
      </w:pPr>
      <w:r>
        <w:rPr>
          <w:rFonts w:hint="eastAsia"/>
        </w:rPr>
        <w:lastRenderedPageBreak/>
        <w:t>业务规则</w:t>
      </w:r>
    </w:p>
    <w:p w:rsidR="00023F91" w:rsidRPr="00F30438" w:rsidRDefault="00023F91" w:rsidP="00023F91">
      <w:pPr>
        <w:pStyle w:val="5"/>
        <w:rPr>
          <w:b/>
        </w:rPr>
      </w:pPr>
      <w:r w:rsidRPr="00F30438">
        <w:rPr>
          <w:rFonts w:hint="eastAsia"/>
          <w:b/>
        </w:rPr>
        <w:t>BR_</w:t>
      </w:r>
      <w:r>
        <w:rPr>
          <w:rFonts w:hint="eastAsia"/>
          <w:b/>
        </w:rPr>
        <w:t>ACTION</w:t>
      </w:r>
      <w:r w:rsidRPr="00F30438">
        <w:rPr>
          <w:rFonts w:hint="eastAsia"/>
          <w:b/>
        </w:rPr>
        <w:t>_</w:t>
      </w:r>
      <w:r>
        <w:rPr>
          <w:rFonts w:hint="eastAsia"/>
          <w:b/>
        </w:rPr>
        <w:t>00</w:t>
      </w:r>
      <w:r w:rsidR="00163A97">
        <w:rPr>
          <w:rFonts w:hint="eastAsia"/>
          <w:b/>
        </w:rPr>
        <w:t>8</w:t>
      </w:r>
      <w:r w:rsidRPr="00476F74">
        <w:rPr>
          <w:rFonts w:hint="eastAsia"/>
          <w:b/>
          <w:color w:val="000000" w:themeColor="text1"/>
        </w:rPr>
        <w:t>(</w:t>
      </w:r>
      <w:r>
        <w:rPr>
          <w:rFonts w:hint="eastAsia"/>
          <w:b/>
          <w:color w:val="000000" w:themeColor="text1"/>
        </w:rPr>
        <w:t>信息发布文字处理</w:t>
      </w:r>
      <w:r w:rsidRPr="00476F74">
        <w:rPr>
          <w:rFonts w:asciiTheme="minorEastAsia" w:hAnsiTheme="minorEastAsia" w:hint="eastAsia"/>
          <w:b/>
          <w:color w:val="000000" w:themeColor="text1"/>
        </w:rPr>
        <w:t>规则</w:t>
      </w:r>
      <w:r w:rsidRPr="00476F74">
        <w:rPr>
          <w:rFonts w:hint="eastAsia"/>
          <w:b/>
          <w:color w:val="000000" w:themeColor="text1"/>
        </w:rPr>
        <w:t>)</w:t>
      </w:r>
    </w:p>
    <w:p w:rsidR="00163A97" w:rsidRDefault="00163A97" w:rsidP="00163A97">
      <w:pPr>
        <w:pStyle w:val="6"/>
        <w:rPr>
          <w:i w:val="0"/>
          <w:color w:val="000000" w:themeColor="text1"/>
        </w:rPr>
      </w:pPr>
      <w:r w:rsidRPr="009A4468">
        <w:rPr>
          <w:rFonts w:hint="eastAsia"/>
          <w:i w:val="0"/>
        </w:rPr>
        <w:t>1_</w:t>
      </w:r>
      <w:r w:rsidRPr="00163A97">
        <w:rPr>
          <w:rFonts w:asciiTheme="minorEastAsia" w:hAnsiTheme="minorEastAsia" w:hint="eastAsia"/>
          <w:i w:val="0"/>
        </w:rPr>
        <w:t>股权登记日权益</w:t>
      </w:r>
      <w:r>
        <w:rPr>
          <w:rFonts w:hint="eastAsia"/>
          <w:i w:val="0"/>
        </w:rPr>
        <w:t>分派</w:t>
      </w:r>
      <w:r>
        <w:rPr>
          <w:rFonts w:asciiTheme="minorEastAsia" w:hAnsiTheme="minorEastAsia" w:hint="eastAsia"/>
          <w:i w:val="0"/>
        </w:rPr>
        <w:t>手机短信</w:t>
      </w:r>
      <w:r>
        <w:rPr>
          <w:rFonts w:hint="eastAsia"/>
          <w:i w:val="0"/>
          <w:color w:val="000000" w:themeColor="text1"/>
        </w:rPr>
        <w:t>通知模板</w:t>
      </w:r>
    </w:p>
    <w:p w:rsidR="00B1641B" w:rsidRDefault="00B1641B" w:rsidP="00B1641B">
      <w:pPr>
        <w:rPr>
          <w:rFonts w:ascii="仿宋" w:eastAsia="仿宋" w:hAnsi="仿宋"/>
        </w:rPr>
      </w:pPr>
      <w:r w:rsidRPr="003654E6">
        <w:rPr>
          <w:rFonts w:ascii="仿宋" w:eastAsia="仿宋" w:hAnsi="仿宋" w:hint="eastAsia"/>
        </w:rPr>
        <w:t>XXX先生（女士），XXX 股份（代码）对全体投资者实施供股行动，每XX股派发XX</w:t>
      </w:r>
      <w:proofErr w:type="gramStart"/>
      <w:r w:rsidRPr="003654E6">
        <w:rPr>
          <w:rFonts w:ascii="仿宋" w:eastAsia="仿宋" w:hAnsi="仿宋" w:hint="eastAsia"/>
        </w:rPr>
        <w:t>股供股权</w:t>
      </w:r>
      <w:proofErr w:type="gramEnd"/>
      <w:r w:rsidRPr="003654E6">
        <w:rPr>
          <w:rFonts w:ascii="仿宋" w:eastAsia="仿宋" w:hAnsi="仿宋" w:hint="eastAsia"/>
        </w:rPr>
        <w:t>（代码），您的证券账户于XX月XX日获派发XXX</w:t>
      </w:r>
      <w:proofErr w:type="gramStart"/>
      <w:r>
        <w:rPr>
          <w:rFonts w:ascii="仿宋" w:eastAsia="仿宋" w:hAnsi="仿宋" w:hint="eastAsia"/>
        </w:rPr>
        <w:t>股供股权</w:t>
      </w:r>
      <w:proofErr w:type="gramEnd"/>
      <w:r>
        <w:rPr>
          <w:rFonts w:ascii="仿宋" w:eastAsia="仿宋" w:hAnsi="仿宋" w:hint="eastAsia"/>
        </w:rPr>
        <w:t>。供</w:t>
      </w:r>
      <w:proofErr w:type="gramStart"/>
      <w:r>
        <w:rPr>
          <w:rFonts w:ascii="仿宋" w:eastAsia="仿宋" w:hAnsi="仿宋" w:hint="eastAsia"/>
        </w:rPr>
        <w:t>股</w:t>
      </w:r>
      <w:r w:rsidRPr="003654E6">
        <w:rPr>
          <w:rFonts w:ascii="仿宋" w:eastAsia="仿宋" w:hAnsi="仿宋" w:hint="eastAsia"/>
        </w:rPr>
        <w:t>权证于</w:t>
      </w:r>
      <w:proofErr w:type="gramEnd"/>
      <w:r w:rsidRPr="003654E6">
        <w:rPr>
          <w:rFonts w:ascii="仿宋" w:eastAsia="仿宋" w:hAnsi="仿宋" w:hint="eastAsia"/>
        </w:rPr>
        <w:t>XX月XX日至XX月XX日可交易，XX月XX日至XX月XX日可行权。您如行权，需准备资金</w:t>
      </w:r>
      <w:r>
        <w:rPr>
          <w:rFonts w:ascii="仿宋" w:eastAsia="仿宋" w:hAnsi="仿宋" w:hint="eastAsia"/>
        </w:rPr>
        <w:t>认购价每股</w:t>
      </w:r>
      <w:r w:rsidRPr="003654E6">
        <w:rPr>
          <w:rFonts w:ascii="仿宋" w:eastAsia="仿宋" w:hAnsi="仿宋" w:hint="eastAsia"/>
        </w:rPr>
        <w:t xml:space="preserve"> XXX 元。请通过</w:t>
      </w:r>
      <w:proofErr w:type="gramStart"/>
      <w:r w:rsidRPr="003654E6">
        <w:rPr>
          <w:rFonts w:ascii="仿宋" w:eastAsia="仿宋" w:hAnsi="仿宋" w:hint="eastAsia"/>
        </w:rPr>
        <w:t>通达信交易</w:t>
      </w:r>
      <w:proofErr w:type="gramEnd"/>
      <w:r w:rsidRPr="003654E6">
        <w:rPr>
          <w:rFonts w:ascii="仿宋" w:eastAsia="仿宋" w:hAnsi="仿宋" w:hint="eastAsia"/>
        </w:rPr>
        <w:t>软件或网上营业厅了解行权具体信息及提交行权申请。如不行权，建议尽早沽出供股权。</w:t>
      </w:r>
    </w:p>
    <w:p w:rsidR="00B1641B" w:rsidRDefault="00B1641B" w:rsidP="00B1641B">
      <w:pPr>
        <w:rPr>
          <w:rFonts w:ascii="仿宋" w:eastAsia="仿宋" w:hAnsi="仿宋"/>
        </w:rPr>
      </w:pPr>
    </w:p>
    <w:p w:rsidR="00B1641B" w:rsidRPr="009F3E42" w:rsidRDefault="00B1641B" w:rsidP="00B1641B">
      <w:pPr>
        <w:rPr>
          <w:rFonts w:ascii="仿宋" w:eastAsia="仿宋" w:hAnsi="仿宋"/>
          <w:shd w:val="clear" w:color="auto" w:fill="FBD4B4" w:themeFill="accent6" w:themeFillTint="66"/>
        </w:rPr>
      </w:pPr>
      <w:r w:rsidRPr="009F3E42">
        <w:rPr>
          <w:rFonts w:ascii="仿宋" w:eastAsia="仿宋" w:hAnsi="仿宋" w:hint="eastAsia"/>
          <w:shd w:val="clear" w:color="auto" w:fill="FBD4B4" w:themeFill="accent6" w:themeFillTint="66"/>
        </w:rPr>
        <w:t>说明：</w:t>
      </w:r>
    </w:p>
    <w:p w:rsidR="00B1641B" w:rsidRPr="009F3E42" w:rsidRDefault="00B1641B" w:rsidP="00B1641B">
      <w:pPr>
        <w:rPr>
          <w:rFonts w:ascii="仿宋" w:eastAsia="仿宋" w:hAnsi="仿宋"/>
          <w:shd w:val="clear" w:color="auto" w:fill="FBD4B4" w:themeFill="accent6" w:themeFillTint="66"/>
        </w:rPr>
      </w:pPr>
      <w:r w:rsidRPr="009F3E42">
        <w:rPr>
          <w:rFonts w:ascii="仿宋" w:eastAsia="仿宋" w:hAnsi="仿宋" w:hint="eastAsia"/>
          <w:shd w:val="clear" w:color="auto" w:fill="FBD4B4" w:themeFill="accent6" w:themeFillTint="66"/>
        </w:rPr>
        <w:t>指供股权派发</w:t>
      </w:r>
      <w:proofErr w:type="gramStart"/>
      <w:r w:rsidRPr="009F3E42">
        <w:rPr>
          <w:rFonts w:ascii="仿宋" w:eastAsia="仿宋" w:hAnsi="仿宋" w:hint="eastAsia"/>
          <w:shd w:val="clear" w:color="auto" w:fill="FBD4B4" w:themeFill="accent6" w:themeFillTint="66"/>
        </w:rPr>
        <w:t>至客户</w:t>
      </w:r>
      <w:proofErr w:type="gramEnd"/>
      <w:r w:rsidRPr="009F3E42">
        <w:rPr>
          <w:rFonts w:ascii="仿宋" w:eastAsia="仿宋" w:hAnsi="仿宋" w:hint="eastAsia"/>
          <w:shd w:val="clear" w:color="auto" w:fill="FBD4B4" w:themeFill="accent6" w:themeFillTint="66"/>
        </w:rPr>
        <w:t>账户之时。如供股权在T日由CCASS派发至我司，我司在T+1日派发至对应客户账户，则该提示信息在T+1日发送至客户</w:t>
      </w:r>
    </w:p>
    <w:p w:rsidR="00163A97" w:rsidRDefault="00163A97" w:rsidP="00163A97">
      <w:pPr>
        <w:pStyle w:val="6"/>
        <w:rPr>
          <w:i w:val="0"/>
          <w:color w:val="000000" w:themeColor="text1"/>
        </w:rPr>
      </w:pPr>
      <w:r>
        <w:rPr>
          <w:rFonts w:hint="eastAsia"/>
          <w:i w:val="0"/>
        </w:rPr>
        <w:t>2</w:t>
      </w:r>
      <w:r w:rsidRPr="009A4468">
        <w:rPr>
          <w:rFonts w:hint="eastAsia"/>
          <w:i w:val="0"/>
        </w:rPr>
        <w:t>_</w:t>
      </w:r>
      <w:r w:rsidRPr="00163A97">
        <w:rPr>
          <w:rFonts w:asciiTheme="minorEastAsia" w:hAnsiTheme="minorEastAsia" w:hint="eastAsia"/>
          <w:i w:val="0"/>
        </w:rPr>
        <w:t>供股权权益变动</w:t>
      </w:r>
      <w:r>
        <w:rPr>
          <w:rFonts w:hint="eastAsia"/>
          <w:i w:val="0"/>
        </w:rPr>
        <w:t>分派</w:t>
      </w:r>
      <w:r>
        <w:rPr>
          <w:rFonts w:asciiTheme="minorEastAsia" w:hAnsiTheme="minorEastAsia" w:hint="eastAsia"/>
          <w:i w:val="0"/>
        </w:rPr>
        <w:t>手机短信</w:t>
      </w:r>
      <w:r>
        <w:rPr>
          <w:rFonts w:hint="eastAsia"/>
          <w:i w:val="0"/>
          <w:color w:val="000000" w:themeColor="text1"/>
        </w:rPr>
        <w:t>通知模板</w:t>
      </w:r>
    </w:p>
    <w:p w:rsidR="00B1641B" w:rsidRDefault="00B1641B" w:rsidP="0009473F">
      <w:pPr>
        <w:spacing w:line="360" w:lineRule="auto"/>
        <w:rPr>
          <w:rFonts w:ascii="仿宋" w:eastAsia="仿宋" w:hAnsi="仿宋"/>
        </w:rPr>
      </w:pPr>
      <w:r w:rsidRPr="003654E6">
        <w:rPr>
          <w:rFonts w:ascii="仿宋" w:eastAsia="仿宋" w:hAnsi="仿宋" w:hint="eastAsia"/>
        </w:rPr>
        <w:t>XXX先生（女士），XXX 股份（代码）对全体投资者实施供股行动。截至XX月XX日，您的证券账户持有XXX</w:t>
      </w:r>
      <w:proofErr w:type="gramStart"/>
      <w:r w:rsidRPr="003654E6">
        <w:rPr>
          <w:rFonts w:ascii="仿宋" w:eastAsia="仿宋" w:hAnsi="仿宋" w:hint="eastAsia"/>
        </w:rPr>
        <w:t>股供股权</w:t>
      </w:r>
      <w:proofErr w:type="gramEnd"/>
      <w:r w:rsidRPr="003654E6">
        <w:rPr>
          <w:rFonts w:ascii="仿宋" w:eastAsia="仿宋" w:hAnsi="仿宋" w:hint="eastAsia"/>
        </w:rPr>
        <w:t>。</w:t>
      </w:r>
      <w:proofErr w:type="gramStart"/>
      <w:r w:rsidRPr="003654E6">
        <w:rPr>
          <w:rFonts w:ascii="仿宋" w:eastAsia="仿宋" w:hAnsi="仿宋" w:hint="eastAsia"/>
        </w:rPr>
        <w:t>供权权证</w:t>
      </w:r>
      <w:proofErr w:type="gramEnd"/>
      <w:r w:rsidRPr="003654E6">
        <w:rPr>
          <w:rFonts w:ascii="仿宋" w:eastAsia="仿宋" w:hAnsi="仿宋" w:hint="eastAsia"/>
        </w:rPr>
        <w:t>于XX月XX日至XX月XX日可交易，XX月XX日至XX月XX日可行权。您如行权，需准备资金</w:t>
      </w:r>
      <w:r>
        <w:rPr>
          <w:rFonts w:ascii="仿宋" w:eastAsia="仿宋" w:hAnsi="仿宋" w:hint="eastAsia"/>
        </w:rPr>
        <w:t>认购价每股</w:t>
      </w:r>
      <w:r w:rsidRPr="003654E6">
        <w:rPr>
          <w:rFonts w:ascii="仿宋" w:eastAsia="仿宋" w:hAnsi="仿宋" w:hint="eastAsia"/>
        </w:rPr>
        <w:t xml:space="preserve"> XXX 元。请通过</w:t>
      </w:r>
      <w:proofErr w:type="gramStart"/>
      <w:r w:rsidRPr="003654E6">
        <w:rPr>
          <w:rFonts w:ascii="仿宋" w:eastAsia="仿宋" w:hAnsi="仿宋" w:hint="eastAsia"/>
        </w:rPr>
        <w:t>通达信交易</w:t>
      </w:r>
      <w:proofErr w:type="gramEnd"/>
      <w:r w:rsidRPr="003654E6">
        <w:rPr>
          <w:rFonts w:ascii="仿宋" w:eastAsia="仿宋" w:hAnsi="仿宋" w:hint="eastAsia"/>
        </w:rPr>
        <w:t>软件或网上营业厅了解行权具体信息及提交行权申请。如不行权，建议尽早沽出供股权。</w:t>
      </w:r>
    </w:p>
    <w:p w:rsidR="00B1641B" w:rsidRDefault="00B1641B" w:rsidP="0009473F">
      <w:pPr>
        <w:spacing w:line="360" w:lineRule="auto"/>
        <w:rPr>
          <w:rFonts w:ascii="仿宋" w:eastAsia="仿宋" w:hAnsi="仿宋"/>
        </w:rPr>
      </w:pPr>
    </w:p>
    <w:p w:rsidR="00B1641B" w:rsidRPr="009F3E42" w:rsidRDefault="00B1641B" w:rsidP="0009473F">
      <w:pPr>
        <w:spacing w:line="360" w:lineRule="auto"/>
        <w:rPr>
          <w:rFonts w:ascii="仿宋" w:eastAsia="仿宋" w:hAnsi="仿宋"/>
          <w:shd w:val="clear" w:color="auto" w:fill="FBD4B4" w:themeFill="accent6" w:themeFillTint="66"/>
        </w:rPr>
      </w:pPr>
      <w:r w:rsidRPr="009F3E42">
        <w:rPr>
          <w:rFonts w:ascii="仿宋" w:eastAsia="仿宋" w:hAnsi="仿宋" w:hint="eastAsia"/>
          <w:shd w:val="clear" w:color="auto" w:fill="FBD4B4" w:themeFill="accent6" w:themeFillTint="66"/>
        </w:rPr>
        <w:t>说明：</w:t>
      </w:r>
    </w:p>
    <w:p w:rsidR="00B1641B" w:rsidRPr="009F3E42" w:rsidRDefault="00B1641B" w:rsidP="0009473F">
      <w:pPr>
        <w:spacing w:line="360" w:lineRule="auto"/>
        <w:rPr>
          <w:shd w:val="clear" w:color="auto" w:fill="FBD4B4" w:themeFill="accent6" w:themeFillTint="66"/>
          <w:lang w:val="en-AU"/>
        </w:rPr>
      </w:pPr>
      <w:r w:rsidRPr="009F3E42">
        <w:rPr>
          <w:rFonts w:ascii="仿宋" w:eastAsia="仿宋" w:hAnsi="仿宋" w:hint="eastAsia"/>
          <w:shd w:val="clear" w:color="auto" w:fill="FBD4B4" w:themeFill="accent6" w:themeFillTint="66"/>
        </w:rPr>
        <w:t>在此期间（供股权可交易时间）供股权有变动（包括未持有，新买入；已持有，部分卖出；已持有，再买入），于交易时段结束后发送提示信息。（如已持有，全部卖出则不提示）</w:t>
      </w:r>
    </w:p>
    <w:p w:rsidR="00163A97" w:rsidRDefault="0009473F" w:rsidP="00163A97">
      <w:pPr>
        <w:pStyle w:val="6"/>
        <w:rPr>
          <w:i w:val="0"/>
          <w:color w:val="000000" w:themeColor="text1"/>
        </w:rPr>
      </w:pPr>
      <w:r>
        <w:rPr>
          <w:rFonts w:hint="eastAsia"/>
          <w:i w:val="0"/>
        </w:rPr>
        <w:t>3</w:t>
      </w:r>
      <w:r w:rsidR="00163A97" w:rsidRPr="009A4468">
        <w:rPr>
          <w:rFonts w:hint="eastAsia"/>
          <w:i w:val="0"/>
        </w:rPr>
        <w:t>_</w:t>
      </w:r>
      <w:r w:rsidR="00163A97" w:rsidRPr="00163A97">
        <w:rPr>
          <w:rFonts w:asciiTheme="minorEastAsia" w:hAnsiTheme="minorEastAsia" w:hint="eastAsia"/>
          <w:i w:val="0"/>
        </w:rPr>
        <w:t>股权登记日权益</w:t>
      </w:r>
      <w:r w:rsidR="00163A97">
        <w:rPr>
          <w:rFonts w:hint="eastAsia"/>
          <w:i w:val="0"/>
        </w:rPr>
        <w:t>分派</w:t>
      </w:r>
      <w:r>
        <w:rPr>
          <w:rFonts w:asciiTheme="minorEastAsia" w:hAnsiTheme="minorEastAsia" w:hint="eastAsia"/>
          <w:i w:val="0"/>
        </w:rPr>
        <w:t>邮件</w:t>
      </w:r>
      <w:r w:rsidR="00163A97">
        <w:rPr>
          <w:rFonts w:hint="eastAsia"/>
          <w:i w:val="0"/>
          <w:color w:val="000000" w:themeColor="text1"/>
        </w:rPr>
        <w:t>通知模板</w:t>
      </w:r>
    </w:p>
    <w:p w:rsidR="00B1641B" w:rsidRPr="003654E6" w:rsidRDefault="00B1641B" w:rsidP="00B1641B">
      <w:pPr>
        <w:rPr>
          <w:rFonts w:ascii="仿宋" w:eastAsia="仿宋" w:hAnsi="仿宋"/>
        </w:rPr>
      </w:pPr>
      <w:r w:rsidRPr="003654E6">
        <w:rPr>
          <w:rFonts w:ascii="仿宋" w:eastAsia="仿宋" w:hAnsi="仿宋" w:hint="eastAsia"/>
        </w:rPr>
        <w:lastRenderedPageBreak/>
        <w:t>尊敬的XXX先生（女士）:</w:t>
      </w:r>
    </w:p>
    <w:p w:rsidR="00B1641B" w:rsidRPr="003654E6" w:rsidRDefault="00B1641B" w:rsidP="00B1641B">
      <w:pPr>
        <w:rPr>
          <w:rFonts w:ascii="仿宋" w:eastAsia="仿宋" w:hAnsi="仿宋"/>
        </w:rPr>
      </w:pPr>
      <w:r w:rsidRPr="003654E6">
        <w:rPr>
          <w:rFonts w:ascii="仿宋" w:eastAsia="仿宋" w:hAnsi="仿宋" w:hint="eastAsia"/>
        </w:rPr>
        <w:t xml:space="preserve">     XXX 股份（代码）对全体投资者实施供股行动，每XX股派发XX</w:t>
      </w:r>
      <w:proofErr w:type="gramStart"/>
      <w:r w:rsidRPr="003654E6">
        <w:rPr>
          <w:rFonts w:ascii="仿宋" w:eastAsia="仿宋" w:hAnsi="仿宋" w:hint="eastAsia"/>
        </w:rPr>
        <w:t>股供股权</w:t>
      </w:r>
      <w:proofErr w:type="gramEnd"/>
      <w:r w:rsidRPr="003654E6">
        <w:rPr>
          <w:rFonts w:ascii="仿宋" w:eastAsia="仿宋" w:hAnsi="仿宋" w:hint="eastAsia"/>
        </w:rPr>
        <w:t>（代码），每X</w:t>
      </w:r>
      <w:proofErr w:type="gramStart"/>
      <w:r w:rsidRPr="003654E6">
        <w:rPr>
          <w:rFonts w:ascii="仿宋" w:eastAsia="仿宋" w:hAnsi="仿宋" w:hint="eastAsia"/>
        </w:rPr>
        <w:t>股供股权</w:t>
      </w:r>
      <w:proofErr w:type="gramEnd"/>
      <w:r w:rsidRPr="003654E6">
        <w:rPr>
          <w:rFonts w:ascii="仿宋" w:eastAsia="仿宋" w:hAnsi="仿宋" w:hint="eastAsia"/>
        </w:rPr>
        <w:t>可认购正股股份（代码 ） X股，认购价格XXX。您于XX月XX日获派发XXX供股权。</w:t>
      </w:r>
      <w:r>
        <w:rPr>
          <w:rFonts w:ascii="仿宋" w:eastAsia="仿宋" w:hAnsi="仿宋" w:hint="eastAsia"/>
        </w:rPr>
        <w:t>供</w:t>
      </w:r>
      <w:proofErr w:type="gramStart"/>
      <w:r>
        <w:rPr>
          <w:rFonts w:ascii="仿宋" w:eastAsia="仿宋" w:hAnsi="仿宋" w:hint="eastAsia"/>
        </w:rPr>
        <w:t>股</w:t>
      </w:r>
      <w:r w:rsidRPr="003654E6">
        <w:rPr>
          <w:rFonts w:ascii="仿宋" w:eastAsia="仿宋" w:hAnsi="仿宋" w:hint="eastAsia"/>
        </w:rPr>
        <w:t>权证于</w:t>
      </w:r>
      <w:proofErr w:type="gramEnd"/>
      <w:r w:rsidRPr="003654E6">
        <w:rPr>
          <w:rFonts w:ascii="仿宋" w:eastAsia="仿宋" w:hAnsi="仿宋" w:hint="eastAsia"/>
        </w:rPr>
        <w:t>XX月XX日至XX月XX日可交易，XX月XX日至XX月XX日可行权。您如果行权，需准备资金</w:t>
      </w:r>
      <w:r>
        <w:rPr>
          <w:rFonts w:ascii="仿宋" w:eastAsia="仿宋" w:hAnsi="仿宋" w:hint="eastAsia"/>
        </w:rPr>
        <w:t>认购价每股</w:t>
      </w:r>
      <w:r w:rsidRPr="003654E6">
        <w:rPr>
          <w:rFonts w:ascii="仿宋" w:eastAsia="仿宋" w:hAnsi="仿宋" w:hint="eastAsia"/>
        </w:rPr>
        <w:t xml:space="preserve"> XXX 元。请通过</w:t>
      </w:r>
      <w:proofErr w:type="gramStart"/>
      <w:r w:rsidRPr="003654E6">
        <w:rPr>
          <w:rFonts w:ascii="仿宋" w:eastAsia="仿宋" w:hAnsi="仿宋" w:hint="eastAsia"/>
        </w:rPr>
        <w:t>通达信交易</w:t>
      </w:r>
      <w:proofErr w:type="gramEnd"/>
      <w:r w:rsidRPr="003654E6">
        <w:rPr>
          <w:rFonts w:ascii="仿宋" w:eastAsia="仿宋" w:hAnsi="仿宋" w:hint="eastAsia"/>
        </w:rPr>
        <w:t>软件或网上营业厅了解行权具体信息，及提交行权申请。如不选择行权，建议尽早沽出供股权。</w:t>
      </w:r>
    </w:p>
    <w:p w:rsidR="00B1641B" w:rsidRPr="003654E6" w:rsidRDefault="00B1641B" w:rsidP="00B1641B">
      <w:pPr>
        <w:rPr>
          <w:rFonts w:ascii="仿宋" w:eastAsia="仿宋" w:hAnsi="仿宋"/>
        </w:rPr>
      </w:pPr>
      <w:r w:rsidRPr="003654E6">
        <w:rPr>
          <w:rFonts w:ascii="仿宋" w:eastAsia="仿宋" w:hAnsi="仿宋" w:hint="eastAsia"/>
        </w:rPr>
        <w:t>点击进入网上营业厅</w:t>
      </w:r>
    </w:p>
    <w:p w:rsidR="00B1641B" w:rsidRPr="003654E6" w:rsidRDefault="00B1641B" w:rsidP="00B1641B">
      <w:pPr>
        <w:rPr>
          <w:rFonts w:ascii="仿宋" w:eastAsia="仿宋" w:hAnsi="仿宋"/>
        </w:rPr>
      </w:pPr>
      <w:r w:rsidRPr="003654E6">
        <w:rPr>
          <w:rFonts w:ascii="仿宋" w:eastAsia="仿宋" w:hAnsi="仿宋" w:hint="eastAsia"/>
        </w:rPr>
        <w:t>如有疑问，请于交易时间致电：00852-</w:t>
      </w:r>
      <w:proofErr w:type="gramStart"/>
      <w:r w:rsidRPr="003654E6">
        <w:rPr>
          <w:rFonts w:ascii="仿宋" w:eastAsia="仿宋" w:hAnsi="仿宋" w:hint="eastAsia"/>
        </w:rPr>
        <w:t>28998303  4007795536</w:t>
      </w:r>
      <w:proofErr w:type="gramEnd"/>
    </w:p>
    <w:p w:rsidR="00B1641B" w:rsidRPr="003654E6" w:rsidRDefault="00B1641B" w:rsidP="00B1641B">
      <w:pPr>
        <w:jc w:val="right"/>
        <w:rPr>
          <w:rFonts w:ascii="仿宋" w:eastAsia="仿宋" w:hAnsi="仿宋"/>
        </w:rPr>
      </w:pPr>
      <w:r w:rsidRPr="003654E6">
        <w:rPr>
          <w:rFonts w:ascii="仿宋" w:eastAsia="仿宋" w:hAnsi="仿宋" w:hint="eastAsia"/>
        </w:rPr>
        <w:t>国信证券（香港）经纪有限公司</w:t>
      </w:r>
    </w:p>
    <w:p w:rsidR="00B1641B" w:rsidRPr="00B1641B" w:rsidRDefault="00B1641B" w:rsidP="0009473F"/>
    <w:p w:rsidR="00163A97" w:rsidRDefault="0009473F" w:rsidP="00163A97">
      <w:pPr>
        <w:pStyle w:val="6"/>
        <w:rPr>
          <w:i w:val="0"/>
          <w:color w:val="000000" w:themeColor="text1"/>
        </w:rPr>
      </w:pPr>
      <w:r>
        <w:rPr>
          <w:rFonts w:hint="eastAsia"/>
          <w:i w:val="0"/>
        </w:rPr>
        <w:t>4</w:t>
      </w:r>
      <w:r w:rsidR="00163A97" w:rsidRPr="009A4468">
        <w:rPr>
          <w:rFonts w:hint="eastAsia"/>
          <w:i w:val="0"/>
        </w:rPr>
        <w:t>_</w:t>
      </w:r>
      <w:r w:rsidR="00163A97" w:rsidRPr="00163A97">
        <w:rPr>
          <w:rFonts w:asciiTheme="minorEastAsia" w:hAnsiTheme="minorEastAsia" w:hint="eastAsia"/>
          <w:i w:val="0"/>
        </w:rPr>
        <w:t>供股权权益变动</w:t>
      </w:r>
      <w:r w:rsidR="00163A97">
        <w:rPr>
          <w:rFonts w:hint="eastAsia"/>
          <w:i w:val="0"/>
        </w:rPr>
        <w:t>分派</w:t>
      </w:r>
      <w:r>
        <w:rPr>
          <w:rFonts w:asciiTheme="minorEastAsia" w:hAnsiTheme="minorEastAsia" w:hint="eastAsia"/>
          <w:i w:val="0"/>
        </w:rPr>
        <w:t>邮件</w:t>
      </w:r>
      <w:r w:rsidR="00163A97">
        <w:rPr>
          <w:rFonts w:hint="eastAsia"/>
          <w:i w:val="0"/>
          <w:color w:val="000000" w:themeColor="text1"/>
        </w:rPr>
        <w:t>通知模板</w:t>
      </w:r>
    </w:p>
    <w:p w:rsidR="006D1198" w:rsidRPr="003654E6" w:rsidRDefault="006D1198" w:rsidP="006D1198">
      <w:pPr>
        <w:spacing w:line="360" w:lineRule="auto"/>
        <w:rPr>
          <w:rFonts w:ascii="仿宋" w:eastAsia="仿宋" w:hAnsi="仿宋"/>
        </w:rPr>
      </w:pPr>
      <w:r w:rsidRPr="003654E6">
        <w:rPr>
          <w:rFonts w:ascii="仿宋" w:eastAsia="仿宋" w:hAnsi="仿宋" w:hint="eastAsia"/>
        </w:rPr>
        <w:t>尊敬的XXX先生（女士）:</w:t>
      </w:r>
    </w:p>
    <w:p w:rsidR="006D1198" w:rsidRPr="003654E6" w:rsidRDefault="006D1198" w:rsidP="006D1198">
      <w:pPr>
        <w:spacing w:line="360" w:lineRule="auto"/>
        <w:rPr>
          <w:rFonts w:ascii="仿宋" w:eastAsia="仿宋" w:hAnsi="仿宋"/>
        </w:rPr>
      </w:pPr>
      <w:r w:rsidRPr="003654E6">
        <w:rPr>
          <w:rFonts w:ascii="仿宋" w:eastAsia="仿宋" w:hAnsi="仿宋" w:hint="eastAsia"/>
        </w:rPr>
        <w:t xml:space="preserve">     XXX 股份（代码）对全体投资者实施供股行动，每XX股派发XX</w:t>
      </w:r>
      <w:proofErr w:type="gramStart"/>
      <w:r w:rsidRPr="003654E6">
        <w:rPr>
          <w:rFonts w:ascii="仿宋" w:eastAsia="仿宋" w:hAnsi="仿宋" w:hint="eastAsia"/>
        </w:rPr>
        <w:t>股供股权</w:t>
      </w:r>
      <w:proofErr w:type="gramEnd"/>
      <w:r w:rsidRPr="003654E6">
        <w:rPr>
          <w:rFonts w:ascii="仿宋" w:eastAsia="仿宋" w:hAnsi="仿宋" w:hint="eastAsia"/>
        </w:rPr>
        <w:t>（代码），每X</w:t>
      </w:r>
      <w:proofErr w:type="gramStart"/>
      <w:r w:rsidRPr="003654E6">
        <w:rPr>
          <w:rFonts w:ascii="仿宋" w:eastAsia="仿宋" w:hAnsi="仿宋" w:hint="eastAsia"/>
        </w:rPr>
        <w:t>股供股权</w:t>
      </w:r>
      <w:proofErr w:type="gramEnd"/>
      <w:r w:rsidRPr="003654E6">
        <w:rPr>
          <w:rFonts w:ascii="仿宋" w:eastAsia="仿宋" w:hAnsi="仿宋" w:hint="eastAsia"/>
        </w:rPr>
        <w:t>可认购正股股份（代码 ） X股，认购价格XXX。截至XX月XX日，您的证券账户持有XXX</w:t>
      </w:r>
      <w:proofErr w:type="gramStart"/>
      <w:r>
        <w:rPr>
          <w:rFonts w:ascii="仿宋" w:eastAsia="仿宋" w:hAnsi="仿宋" w:hint="eastAsia"/>
        </w:rPr>
        <w:t>股供股权</w:t>
      </w:r>
      <w:proofErr w:type="gramEnd"/>
      <w:r>
        <w:rPr>
          <w:rFonts w:ascii="仿宋" w:eastAsia="仿宋" w:hAnsi="仿宋" w:hint="eastAsia"/>
        </w:rPr>
        <w:t>。供</w:t>
      </w:r>
      <w:proofErr w:type="gramStart"/>
      <w:r>
        <w:rPr>
          <w:rFonts w:ascii="仿宋" w:eastAsia="仿宋" w:hAnsi="仿宋" w:hint="eastAsia"/>
        </w:rPr>
        <w:t>股</w:t>
      </w:r>
      <w:r w:rsidRPr="003654E6">
        <w:rPr>
          <w:rFonts w:ascii="仿宋" w:eastAsia="仿宋" w:hAnsi="仿宋" w:hint="eastAsia"/>
        </w:rPr>
        <w:t>权证于</w:t>
      </w:r>
      <w:proofErr w:type="gramEnd"/>
      <w:r w:rsidRPr="003654E6">
        <w:rPr>
          <w:rFonts w:ascii="仿宋" w:eastAsia="仿宋" w:hAnsi="仿宋" w:hint="eastAsia"/>
        </w:rPr>
        <w:t>XX月XX日至XX月XX日可交易，XX月XX日至XX月XX日可行权。您如果行权，需准备资金</w:t>
      </w:r>
      <w:r>
        <w:rPr>
          <w:rFonts w:ascii="仿宋" w:eastAsia="仿宋" w:hAnsi="仿宋" w:hint="eastAsia"/>
        </w:rPr>
        <w:t>认购价每股</w:t>
      </w:r>
      <w:r w:rsidRPr="003654E6">
        <w:rPr>
          <w:rFonts w:ascii="仿宋" w:eastAsia="仿宋" w:hAnsi="仿宋" w:hint="eastAsia"/>
        </w:rPr>
        <w:t xml:space="preserve"> XXX 元。请通过</w:t>
      </w:r>
      <w:proofErr w:type="gramStart"/>
      <w:r w:rsidRPr="003654E6">
        <w:rPr>
          <w:rFonts w:ascii="仿宋" w:eastAsia="仿宋" w:hAnsi="仿宋" w:hint="eastAsia"/>
        </w:rPr>
        <w:t>通达信交易</w:t>
      </w:r>
      <w:proofErr w:type="gramEnd"/>
      <w:r w:rsidRPr="003654E6">
        <w:rPr>
          <w:rFonts w:ascii="仿宋" w:eastAsia="仿宋" w:hAnsi="仿宋" w:hint="eastAsia"/>
        </w:rPr>
        <w:t>软件或网上营业厅了解行权具体信息，及提交行权申请。如不选择行权，建议尽早沽出供股权。</w:t>
      </w:r>
    </w:p>
    <w:p w:rsidR="006D1198" w:rsidRPr="003654E6" w:rsidRDefault="006D1198" w:rsidP="006D1198">
      <w:pPr>
        <w:spacing w:line="360" w:lineRule="auto"/>
        <w:rPr>
          <w:rFonts w:ascii="仿宋" w:eastAsia="仿宋" w:hAnsi="仿宋"/>
        </w:rPr>
      </w:pPr>
      <w:r w:rsidRPr="003654E6">
        <w:rPr>
          <w:rFonts w:ascii="仿宋" w:eastAsia="仿宋" w:hAnsi="仿宋" w:hint="eastAsia"/>
        </w:rPr>
        <w:t>点击进入网上营业厅</w:t>
      </w:r>
    </w:p>
    <w:p w:rsidR="006D1198" w:rsidRPr="003654E6" w:rsidRDefault="006D1198" w:rsidP="006D1198">
      <w:pPr>
        <w:spacing w:line="360" w:lineRule="auto"/>
        <w:rPr>
          <w:rFonts w:ascii="仿宋" w:eastAsia="仿宋" w:hAnsi="仿宋"/>
        </w:rPr>
      </w:pPr>
      <w:r w:rsidRPr="003654E6">
        <w:rPr>
          <w:rFonts w:ascii="仿宋" w:eastAsia="仿宋" w:hAnsi="仿宋" w:hint="eastAsia"/>
        </w:rPr>
        <w:t>如有疑问，请于交易时间致电：00852-</w:t>
      </w:r>
      <w:proofErr w:type="gramStart"/>
      <w:r w:rsidRPr="003654E6">
        <w:rPr>
          <w:rFonts w:ascii="仿宋" w:eastAsia="仿宋" w:hAnsi="仿宋" w:hint="eastAsia"/>
        </w:rPr>
        <w:t>28998303  4007795536</w:t>
      </w:r>
      <w:proofErr w:type="gramEnd"/>
    </w:p>
    <w:p w:rsidR="006D1198" w:rsidRPr="003654E6" w:rsidRDefault="006D1198" w:rsidP="006D1198">
      <w:pPr>
        <w:spacing w:line="360" w:lineRule="auto"/>
        <w:jc w:val="right"/>
        <w:rPr>
          <w:rFonts w:ascii="仿宋" w:eastAsia="仿宋" w:hAnsi="仿宋"/>
        </w:rPr>
      </w:pPr>
      <w:r w:rsidRPr="003654E6">
        <w:rPr>
          <w:rFonts w:ascii="仿宋" w:eastAsia="仿宋" w:hAnsi="仿宋" w:hint="eastAsia"/>
        </w:rPr>
        <w:t>国信证券（香港）经纪有限公司</w:t>
      </w:r>
    </w:p>
    <w:p w:rsidR="001E1E69" w:rsidRDefault="001E1E69" w:rsidP="001E1E69">
      <w:pPr>
        <w:pStyle w:val="6"/>
        <w:rPr>
          <w:i w:val="0"/>
          <w:color w:val="000000" w:themeColor="text1"/>
        </w:rPr>
      </w:pPr>
      <w:r>
        <w:rPr>
          <w:rFonts w:hint="eastAsia"/>
          <w:i w:val="0"/>
        </w:rPr>
        <w:t>5</w:t>
      </w:r>
      <w:r w:rsidRPr="009A4468">
        <w:rPr>
          <w:rFonts w:hint="eastAsia"/>
          <w:i w:val="0"/>
        </w:rPr>
        <w:t>_</w:t>
      </w:r>
      <w:r w:rsidR="00496180">
        <w:rPr>
          <w:rFonts w:hint="eastAsia"/>
          <w:i w:val="0"/>
        </w:rPr>
        <w:t>最</w:t>
      </w:r>
      <w:proofErr w:type="gramStart"/>
      <w:r w:rsidR="00496180">
        <w:rPr>
          <w:rFonts w:hint="eastAsia"/>
          <w:i w:val="0"/>
        </w:rPr>
        <w:t>后行权</w:t>
      </w:r>
      <w:proofErr w:type="gramEnd"/>
      <w:r w:rsidR="00496180">
        <w:rPr>
          <w:rFonts w:hint="eastAsia"/>
          <w:i w:val="0"/>
        </w:rPr>
        <w:t>前一日</w:t>
      </w:r>
      <w:r>
        <w:rPr>
          <w:rFonts w:asciiTheme="minorEastAsia" w:hAnsiTheme="minorEastAsia" w:hint="eastAsia"/>
          <w:i w:val="0"/>
        </w:rPr>
        <w:t>手机短信</w:t>
      </w:r>
      <w:r>
        <w:rPr>
          <w:rFonts w:hint="eastAsia"/>
          <w:i w:val="0"/>
          <w:color w:val="000000" w:themeColor="text1"/>
        </w:rPr>
        <w:t>通知模板</w:t>
      </w:r>
    </w:p>
    <w:p w:rsidR="00496180" w:rsidRDefault="00496180" w:rsidP="00496180">
      <w:pPr>
        <w:rPr>
          <w:lang w:val="en-AU"/>
        </w:rPr>
      </w:pPr>
    </w:p>
    <w:p w:rsidR="00496180" w:rsidRPr="00496180" w:rsidRDefault="00496180" w:rsidP="00496180">
      <w:pPr>
        <w:rPr>
          <w:lang w:val="en-AU"/>
        </w:rPr>
      </w:pPr>
      <w:r w:rsidRPr="003654E6">
        <w:rPr>
          <w:rFonts w:ascii="仿宋" w:eastAsia="仿宋" w:hAnsi="仿宋" w:hint="eastAsia"/>
        </w:rPr>
        <w:lastRenderedPageBreak/>
        <w:t>XXX先生（女士），XXX 股份（代码）对全体投资者实施供股行动。截至XX月XX日，您的证券账户持有XXX</w:t>
      </w:r>
      <w:proofErr w:type="gramStart"/>
      <w:r w:rsidRPr="003654E6">
        <w:rPr>
          <w:rFonts w:ascii="仿宋" w:eastAsia="仿宋" w:hAnsi="仿宋" w:hint="eastAsia"/>
        </w:rPr>
        <w:t>股供股权</w:t>
      </w:r>
      <w:proofErr w:type="gramEnd"/>
      <w:r w:rsidRPr="003654E6">
        <w:rPr>
          <w:rFonts w:ascii="仿宋" w:eastAsia="仿宋" w:hAnsi="仿宋" w:hint="eastAsia"/>
        </w:rPr>
        <w:t>。</w:t>
      </w:r>
      <w:r>
        <w:rPr>
          <w:rFonts w:ascii="仿宋" w:eastAsia="仿宋" w:hAnsi="仿宋" w:hint="eastAsia"/>
        </w:rPr>
        <w:t>供股权的最</w:t>
      </w:r>
      <w:proofErr w:type="gramStart"/>
      <w:r>
        <w:rPr>
          <w:rFonts w:ascii="仿宋" w:eastAsia="仿宋" w:hAnsi="仿宋" w:hint="eastAsia"/>
        </w:rPr>
        <w:t>后行权</w:t>
      </w:r>
      <w:proofErr w:type="gramEnd"/>
      <w:r>
        <w:rPr>
          <w:rFonts w:ascii="仿宋" w:eastAsia="仿宋" w:hAnsi="仿宋" w:hint="eastAsia"/>
        </w:rPr>
        <w:t>日</w:t>
      </w:r>
      <w:r w:rsidRPr="003654E6">
        <w:rPr>
          <w:rFonts w:ascii="仿宋" w:eastAsia="仿宋" w:hAnsi="仿宋" w:hint="eastAsia"/>
        </w:rPr>
        <w:t>为XX月XX日</w:t>
      </w:r>
      <w:r>
        <w:rPr>
          <w:rFonts w:ascii="仿宋" w:eastAsia="仿宋" w:hAnsi="仿宋" w:hint="eastAsia"/>
        </w:rPr>
        <w:t>中午</w:t>
      </w:r>
      <w:r w:rsidRPr="003654E6">
        <w:rPr>
          <w:rFonts w:ascii="仿宋" w:eastAsia="仿宋" w:hAnsi="仿宋" w:hint="eastAsia"/>
        </w:rPr>
        <w:t>12：00，您如行权，需准备资金</w:t>
      </w:r>
      <w:r>
        <w:rPr>
          <w:rFonts w:ascii="仿宋" w:eastAsia="仿宋" w:hAnsi="仿宋" w:hint="eastAsia"/>
        </w:rPr>
        <w:t>认购价每股</w:t>
      </w:r>
      <w:r w:rsidRPr="003654E6">
        <w:rPr>
          <w:rFonts w:ascii="仿宋" w:eastAsia="仿宋" w:hAnsi="仿宋" w:hint="eastAsia"/>
        </w:rPr>
        <w:t xml:space="preserve"> XXX 元。请通过</w:t>
      </w:r>
      <w:proofErr w:type="gramStart"/>
      <w:r w:rsidRPr="003654E6">
        <w:rPr>
          <w:rFonts w:ascii="仿宋" w:eastAsia="仿宋" w:hAnsi="仿宋" w:hint="eastAsia"/>
        </w:rPr>
        <w:t>通达信交易</w:t>
      </w:r>
      <w:proofErr w:type="gramEnd"/>
      <w:r w:rsidRPr="003654E6">
        <w:rPr>
          <w:rFonts w:ascii="仿宋" w:eastAsia="仿宋" w:hAnsi="仿宋" w:hint="eastAsia"/>
        </w:rPr>
        <w:t>软件或网上营业厅了解行权具体信息及提交行权申请。</w:t>
      </w:r>
    </w:p>
    <w:p w:rsidR="001E1E69" w:rsidRDefault="001E1E69" w:rsidP="001E1E69">
      <w:pPr>
        <w:pStyle w:val="6"/>
        <w:rPr>
          <w:i w:val="0"/>
          <w:color w:val="000000" w:themeColor="text1"/>
        </w:rPr>
      </w:pPr>
      <w:r>
        <w:rPr>
          <w:rFonts w:hint="eastAsia"/>
          <w:i w:val="0"/>
        </w:rPr>
        <w:t>6</w:t>
      </w:r>
      <w:r w:rsidRPr="009A4468">
        <w:rPr>
          <w:rFonts w:hint="eastAsia"/>
          <w:i w:val="0"/>
        </w:rPr>
        <w:t>_</w:t>
      </w:r>
      <w:r w:rsidR="00496180">
        <w:rPr>
          <w:rFonts w:hint="eastAsia"/>
          <w:i w:val="0"/>
        </w:rPr>
        <w:t>最</w:t>
      </w:r>
      <w:proofErr w:type="gramStart"/>
      <w:r w:rsidR="00496180">
        <w:rPr>
          <w:rFonts w:hint="eastAsia"/>
          <w:i w:val="0"/>
        </w:rPr>
        <w:t>后行权</w:t>
      </w:r>
      <w:proofErr w:type="gramEnd"/>
      <w:r w:rsidR="00496180">
        <w:rPr>
          <w:rFonts w:hint="eastAsia"/>
          <w:i w:val="0"/>
        </w:rPr>
        <w:t>前一日</w:t>
      </w:r>
      <w:r>
        <w:rPr>
          <w:rFonts w:asciiTheme="minorEastAsia" w:hAnsiTheme="minorEastAsia" w:hint="eastAsia"/>
          <w:i w:val="0"/>
        </w:rPr>
        <w:t>邮件</w:t>
      </w:r>
      <w:r>
        <w:rPr>
          <w:rFonts w:hint="eastAsia"/>
          <w:i w:val="0"/>
          <w:color w:val="000000" w:themeColor="text1"/>
        </w:rPr>
        <w:t>通知模板</w:t>
      </w:r>
    </w:p>
    <w:p w:rsidR="00496180" w:rsidRPr="003654E6" w:rsidRDefault="00496180" w:rsidP="00496180">
      <w:pPr>
        <w:spacing w:line="360" w:lineRule="auto"/>
        <w:rPr>
          <w:rFonts w:ascii="仿宋" w:eastAsia="仿宋" w:hAnsi="仿宋"/>
        </w:rPr>
      </w:pPr>
      <w:r w:rsidRPr="003654E6">
        <w:rPr>
          <w:rFonts w:ascii="仿宋" w:eastAsia="仿宋" w:hAnsi="仿宋" w:hint="eastAsia"/>
        </w:rPr>
        <w:t>尊敬的XXX先生（女士）:</w:t>
      </w:r>
    </w:p>
    <w:p w:rsidR="00496180" w:rsidRPr="003654E6" w:rsidRDefault="00496180" w:rsidP="00496180">
      <w:pPr>
        <w:spacing w:line="360" w:lineRule="auto"/>
        <w:rPr>
          <w:rFonts w:ascii="仿宋" w:eastAsia="仿宋" w:hAnsi="仿宋"/>
        </w:rPr>
      </w:pPr>
      <w:r w:rsidRPr="003654E6">
        <w:rPr>
          <w:rFonts w:ascii="仿宋" w:eastAsia="仿宋" w:hAnsi="仿宋" w:hint="eastAsia"/>
        </w:rPr>
        <w:t xml:space="preserve">     XXX 股份（代码）对全体投资者实施供股行动，每XX股派发XX</w:t>
      </w:r>
      <w:proofErr w:type="gramStart"/>
      <w:r w:rsidRPr="003654E6">
        <w:rPr>
          <w:rFonts w:ascii="仿宋" w:eastAsia="仿宋" w:hAnsi="仿宋" w:hint="eastAsia"/>
        </w:rPr>
        <w:t>股供股权</w:t>
      </w:r>
      <w:proofErr w:type="gramEnd"/>
      <w:r w:rsidRPr="003654E6">
        <w:rPr>
          <w:rFonts w:ascii="仿宋" w:eastAsia="仿宋" w:hAnsi="仿宋" w:hint="eastAsia"/>
        </w:rPr>
        <w:t>（代码），每X</w:t>
      </w:r>
      <w:proofErr w:type="gramStart"/>
      <w:r w:rsidRPr="003654E6">
        <w:rPr>
          <w:rFonts w:ascii="仿宋" w:eastAsia="仿宋" w:hAnsi="仿宋" w:hint="eastAsia"/>
        </w:rPr>
        <w:t>股供股权</w:t>
      </w:r>
      <w:proofErr w:type="gramEnd"/>
      <w:r w:rsidRPr="003654E6">
        <w:rPr>
          <w:rFonts w:ascii="仿宋" w:eastAsia="仿宋" w:hAnsi="仿宋" w:hint="eastAsia"/>
        </w:rPr>
        <w:t>可认购正股股份（代码 ） X股，认购价格XXX。截至XX月XX</w:t>
      </w:r>
      <w:r>
        <w:rPr>
          <w:rFonts w:ascii="仿宋" w:eastAsia="仿宋" w:hAnsi="仿宋" w:hint="eastAsia"/>
        </w:rPr>
        <w:t>日，</w:t>
      </w:r>
      <w:r w:rsidRPr="003654E6">
        <w:rPr>
          <w:rFonts w:ascii="仿宋" w:eastAsia="仿宋" w:hAnsi="仿宋" w:hint="eastAsia"/>
        </w:rPr>
        <w:t>您的证券账户持有XXX</w:t>
      </w:r>
      <w:proofErr w:type="gramStart"/>
      <w:r>
        <w:rPr>
          <w:rFonts w:ascii="仿宋" w:eastAsia="仿宋" w:hAnsi="仿宋" w:hint="eastAsia"/>
        </w:rPr>
        <w:t>股供股权</w:t>
      </w:r>
      <w:proofErr w:type="gramEnd"/>
      <w:r>
        <w:rPr>
          <w:rFonts w:ascii="仿宋" w:eastAsia="仿宋" w:hAnsi="仿宋" w:hint="eastAsia"/>
        </w:rPr>
        <w:t>。供股权的最</w:t>
      </w:r>
      <w:proofErr w:type="gramStart"/>
      <w:r>
        <w:rPr>
          <w:rFonts w:ascii="仿宋" w:eastAsia="仿宋" w:hAnsi="仿宋" w:hint="eastAsia"/>
        </w:rPr>
        <w:t>后行权</w:t>
      </w:r>
      <w:proofErr w:type="gramEnd"/>
      <w:r>
        <w:rPr>
          <w:rFonts w:ascii="仿宋" w:eastAsia="仿宋" w:hAnsi="仿宋" w:hint="eastAsia"/>
        </w:rPr>
        <w:t>日</w:t>
      </w:r>
      <w:r w:rsidRPr="003654E6">
        <w:rPr>
          <w:rFonts w:ascii="仿宋" w:eastAsia="仿宋" w:hAnsi="仿宋" w:hint="eastAsia"/>
        </w:rPr>
        <w:t>为XX月XX日</w:t>
      </w:r>
      <w:r>
        <w:rPr>
          <w:rFonts w:ascii="仿宋" w:eastAsia="仿宋" w:hAnsi="仿宋" w:hint="eastAsia"/>
        </w:rPr>
        <w:t>中午</w:t>
      </w:r>
      <w:r w:rsidRPr="003654E6">
        <w:rPr>
          <w:rFonts w:ascii="仿宋" w:eastAsia="仿宋" w:hAnsi="仿宋" w:hint="eastAsia"/>
        </w:rPr>
        <w:t xml:space="preserve">12：00。您如行权，需准备资金 </w:t>
      </w:r>
      <w:r>
        <w:rPr>
          <w:rFonts w:ascii="仿宋" w:eastAsia="仿宋" w:hAnsi="仿宋" w:hint="eastAsia"/>
        </w:rPr>
        <w:t>认购价每股</w:t>
      </w:r>
      <w:r w:rsidRPr="003654E6">
        <w:rPr>
          <w:rFonts w:ascii="仿宋" w:eastAsia="仿宋" w:hAnsi="仿宋" w:hint="eastAsia"/>
        </w:rPr>
        <w:t>XXX 元。请通过</w:t>
      </w:r>
      <w:proofErr w:type="gramStart"/>
      <w:r w:rsidRPr="003654E6">
        <w:rPr>
          <w:rFonts w:ascii="仿宋" w:eastAsia="仿宋" w:hAnsi="仿宋" w:hint="eastAsia"/>
        </w:rPr>
        <w:t>通达信交易</w:t>
      </w:r>
      <w:proofErr w:type="gramEnd"/>
      <w:r w:rsidRPr="003654E6">
        <w:rPr>
          <w:rFonts w:ascii="仿宋" w:eastAsia="仿宋" w:hAnsi="仿宋" w:hint="eastAsia"/>
        </w:rPr>
        <w:t>软件或网上营业厅了解行权具体信息，及提交行权申请。如不选择行权，建议尽早沽出供股权。</w:t>
      </w:r>
    </w:p>
    <w:p w:rsidR="00496180" w:rsidRPr="003654E6" w:rsidRDefault="00496180" w:rsidP="00496180">
      <w:pPr>
        <w:spacing w:line="360" w:lineRule="auto"/>
        <w:rPr>
          <w:rFonts w:ascii="仿宋" w:eastAsia="仿宋" w:hAnsi="仿宋"/>
        </w:rPr>
      </w:pPr>
      <w:r w:rsidRPr="003654E6">
        <w:rPr>
          <w:rFonts w:ascii="仿宋" w:eastAsia="仿宋" w:hAnsi="仿宋" w:hint="eastAsia"/>
        </w:rPr>
        <w:t>点击进入网上营业厅</w:t>
      </w:r>
    </w:p>
    <w:p w:rsidR="00496180" w:rsidRPr="003654E6" w:rsidRDefault="00496180" w:rsidP="00496180">
      <w:pPr>
        <w:spacing w:line="360" w:lineRule="auto"/>
        <w:rPr>
          <w:rFonts w:ascii="仿宋" w:eastAsia="仿宋" w:hAnsi="仿宋"/>
        </w:rPr>
      </w:pPr>
      <w:r w:rsidRPr="003654E6">
        <w:rPr>
          <w:rFonts w:ascii="仿宋" w:eastAsia="仿宋" w:hAnsi="仿宋" w:hint="eastAsia"/>
        </w:rPr>
        <w:t>如有疑问，请于交易时间致电：00852-</w:t>
      </w:r>
      <w:proofErr w:type="gramStart"/>
      <w:r w:rsidRPr="003654E6">
        <w:rPr>
          <w:rFonts w:ascii="仿宋" w:eastAsia="仿宋" w:hAnsi="仿宋" w:hint="eastAsia"/>
        </w:rPr>
        <w:t>28998303  4007795536</w:t>
      </w:r>
      <w:proofErr w:type="gramEnd"/>
    </w:p>
    <w:p w:rsidR="00496180" w:rsidRPr="003654E6" w:rsidRDefault="00496180" w:rsidP="00496180">
      <w:pPr>
        <w:spacing w:line="360" w:lineRule="auto"/>
        <w:jc w:val="right"/>
        <w:rPr>
          <w:rFonts w:ascii="仿宋" w:eastAsia="仿宋" w:hAnsi="仿宋"/>
        </w:rPr>
      </w:pPr>
      <w:r w:rsidRPr="003654E6">
        <w:rPr>
          <w:rFonts w:ascii="仿宋" w:eastAsia="仿宋" w:hAnsi="仿宋" w:hint="eastAsia"/>
        </w:rPr>
        <w:t>国信证券（香港）经纪有限公司</w:t>
      </w:r>
    </w:p>
    <w:p w:rsidR="00B1641B" w:rsidRPr="00496180" w:rsidRDefault="00B1641B" w:rsidP="0009473F"/>
    <w:p w:rsidR="00345830" w:rsidRDefault="00DA44F6" w:rsidP="00345830">
      <w:pPr>
        <w:pStyle w:val="3"/>
        <w:ind w:leftChars="100" w:left="210"/>
      </w:pPr>
      <w:bookmarkStart w:id="67" w:name="_Toc296808730"/>
      <w:r>
        <w:rPr>
          <w:rFonts w:hint="eastAsia"/>
        </w:rPr>
        <w:t>F7</w:t>
      </w:r>
      <w:r w:rsidR="00345830">
        <w:rPr>
          <w:rFonts w:hint="eastAsia"/>
        </w:rPr>
        <w:t>.</w:t>
      </w:r>
      <w:r w:rsidR="0008417B">
        <w:rPr>
          <w:rFonts w:hint="eastAsia"/>
        </w:rPr>
        <w:t>8</w:t>
      </w:r>
      <w:r w:rsidR="00345830">
        <w:rPr>
          <w:rFonts w:hint="eastAsia"/>
        </w:rPr>
        <w:t>客户行权（网上营业厅实现）</w:t>
      </w:r>
      <w:bookmarkEnd w:id="67"/>
    </w:p>
    <w:p w:rsidR="00CB487B" w:rsidRDefault="00CB487B" w:rsidP="00923FB5">
      <w:pPr>
        <w:pStyle w:val="4"/>
        <w:numPr>
          <w:ilvl w:val="0"/>
          <w:numId w:val="11"/>
        </w:numPr>
      </w:pPr>
      <w:r>
        <w:rPr>
          <w:rFonts w:hint="eastAsia"/>
        </w:rPr>
        <w:t>业务描述</w:t>
      </w:r>
    </w:p>
    <w:p w:rsidR="00CB487B" w:rsidRDefault="00CB487B" w:rsidP="00CB487B">
      <w:pPr>
        <w:spacing w:line="360" w:lineRule="auto"/>
        <w:ind w:firstLineChars="200" w:firstLine="420"/>
      </w:pPr>
      <w:r>
        <w:rPr>
          <w:rFonts w:hint="eastAsia"/>
        </w:rPr>
        <w:t>非强制执行的公司行动在行动指定的日期内，都需要客户行权，系统把公司行动的相关信息发布到网上营业厅，客户在收到经纪业务通知后（即系统的邮件与短信通知），登录网上营业厅，选择公司行动项目，进行行权。</w:t>
      </w:r>
    </w:p>
    <w:p w:rsidR="00CB487B" w:rsidRDefault="00CB487B" w:rsidP="00CB487B">
      <w:pPr>
        <w:spacing w:line="360" w:lineRule="auto"/>
        <w:ind w:firstLineChars="200" w:firstLine="420"/>
      </w:pPr>
      <w:r>
        <w:rPr>
          <w:rFonts w:hint="eastAsia"/>
        </w:rPr>
        <w:t>公司供</w:t>
      </w:r>
      <w:proofErr w:type="gramStart"/>
      <w:r>
        <w:rPr>
          <w:rFonts w:hint="eastAsia"/>
        </w:rPr>
        <w:t>股行动</w:t>
      </w:r>
      <w:proofErr w:type="gramEnd"/>
      <w:r>
        <w:rPr>
          <w:rFonts w:hint="eastAsia"/>
        </w:rPr>
        <w:t>行权会影响到该客户在交易系统中可卖出供股权的数量，同时交易系统中的卖出供股权数量又会影响到网上营业厅该客户的可行权数量。两个系统的数据需要做到实时交互。</w:t>
      </w:r>
      <w:r w:rsidR="00DD2160" w:rsidRPr="009F3E42">
        <w:rPr>
          <w:rFonts w:hint="eastAsia"/>
        </w:rPr>
        <w:t>在实现时可以采用网上营业厅的行权直接以交易结算系统中的数据作为业务</w:t>
      </w:r>
      <w:r w:rsidR="00F538F1" w:rsidRPr="009F3E42">
        <w:rPr>
          <w:rFonts w:hint="eastAsia"/>
        </w:rPr>
        <w:t>数据，</w:t>
      </w:r>
      <w:r w:rsidR="00F538F1" w:rsidRPr="009F3E42">
        <w:rPr>
          <w:rFonts w:hint="eastAsia"/>
        </w:rPr>
        <w:lastRenderedPageBreak/>
        <w:t>这样在数据控制、资金扣款等都很容易实现，不需要有数据交互。</w:t>
      </w:r>
    </w:p>
    <w:p w:rsidR="00126609" w:rsidRDefault="00126609" w:rsidP="00CB487B">
      <w:pPr>
        <w:spacing w:line="360" w:lineRule="auto"/>
        <w:ind w:firstLineChars="200" w:firstLine="420"/>
      </w:pPr>
      <w:r>
        <w:rPr>
          <w:rFonts w:hint="eastAsia"/>
        </w:rPr>
        <w:t>系统根据客户</w:t>
      </w:r>
      <w:r w:rsidR="00A934C5">
        <w:rPr>
          <w:rFonts w:hint="eastAsia"/>
        </w:rPr>
        <w:t>供股权限列出不同的供股事件，即客户只有对某只证券有供股的权利时，才能看到系统中列出的供股行权事件。</w:t>
      </w:r>
    </w:p>
    <w:p w:rsidR="00F71794" w:rsidRDefault="00F71794" w:rsidP="00CB487B">
      <w:pPr>
        <w:spacing w:line="360" w:lineRule="auto"/>
        <w:ind w:firstLineChars="200" w:firstLine="420"/>
      </w:pPr>
      <w:r>
        <w:rPr>
          <w:rFonts w:hint="eastAsia"/>
        </w:rPr>
        <w:t>客户</w:t>
      </w:r>
      <w:r w:rsidR="00245B3B">
        <w:rPr>
          <w:rFonts w:hint="eastAsia"/>
        </w:rPr>
        <w:t>登入网上营业厅后，如果该客户持有供股权，网上营业厅弹出对话框，提醒客户。</w:t>
      </w:r>
    </w:p>
    <w:p w:rsidR="00CB487B" w:rsidRDefault="00CB487B" w:rsidP="00923FB5">
      <w:pPr>
        <w:pStyle w:val="4"/>
        <w:numPr>
          <w:ilvl w:val="0"/>
          <w:numId w:val="11"/>
        </w:numPr>
      </w:pPr>
      <w:r>
        <w:rPr>
          <w:rFonts w:hint="eastAsia"/>
        </w:rPr>
        <w:t>用户界面</w:t>
      </w:r>
    </w:p>
    <w:p w:rsidR="001D4F34" w:rsidRDefault="00890425" w:rsidP="00CB487B">
      <w:r>
        <w:object w:dxaOrig="9825" w:dyaOrig="8171">
          <v:shape id="_x0000_i1058" type="#_x0000_t75" style="width:414.75pt;height:345pt" o:ole="">
            <v:imagedata r:id="rId73" o:title=""/>
          </v:shape>
          <o:OLEObject Type="Embed" ProgID="Visio.Drawing.11" ShapeID="_x0000_i1058" DrawAspect="Content" ObjectID="_1402388547" r:id="rId74"/>
        </w:object>
      </w:r>
    </w:p>
    <w:p w:rsidR="00CB487B" w:rsidRDefault="00CB487B" w:rsidP="00CB487B">
      <w:pPr>
        <w:pStyle w:val="5"/>
        <w:rPr>
          <w:b/>
        </w:rPr>
      </w:pPr>
      <w:r>
        <w:rPr>
          <w:rFonts w:hint="eastAsia"/>
          <w:b/>
        </w:rPr>
        <w:t>2.1</w:t>
      </w:r>
      <w:r w:rsidRPr="00361BFD">
        <w:rPr>
          <w:rFonts w:hint="eastAsia"/>
          <w:b/>
        </w:rPr>
        <w:t>界面说明</w:t>
      </w:r>
    </w:p>
    <w:p w:rsidR="00CB487B" w:rsidRDefault="00CB487B" w:rsidP="00923FB5">
      <w:pPr>
        <w:pStyle w:val="a7"/>
        <w:numPr>
          <w:ilvl w:val="0"/>
          <w:numId w:val="44"/>
        </w:numPr>
        <w:spacing w:line="360" w:lineRule="auto"/>
        <w:ind w:firstLineChars="0"/>
        <w:rPr>
          <w:rFonts w:asciiTheme="minorEastAsia" w:hAnsiTheme="minorEastAsia"/>
          <w:lang w:val="en-AU"/>
        </w:rPr>
      </w:pPr>
      <w:r>
        <w:rPr>
          <w:rFonts w:asciiTheme="minorEastAsia" w:hAnsiTheme="minorEastAsia" w:hint="eastAsia"/>
          <w:lang w:val="en-AU"/>
        </w:rPr>
        <w:t>界面分四个区，第一区是当前所有公司行动事件（需要用户选择权的行动）；</w:t>
      </w:r>
    </w:p>
    <w:p w:rsidR="00CB487B" w:rsidRDefault="00CB487B" w:rsidP="00923FB5">
      <w:pPr>
        <w:pStyle w:val="a7"/>
        <w:numPr>
          <w:ilvl w:val="0"/>
          <w:numId w:val="44"/>
        </w:numPr>
        <w:spacing w:line="360" w:lineRule="auto"/>
        <w:ind w:firstLineChars="0"/>
        <w:rPr>
          <w:rFonts w:asciiTheme="minorEastAsia" w:hAnsiTheme="minorEastAsia"/>
          <w:lang w:val="en-AU"/>
        </w:rPr>
      </w:pPr>
      <w:r>
        <w:rPr>
          <w:rFonts w:asciiTheme="minorEastAsia" w:hAnsiTheme="minorEastAsia" w:hint="eastAsia"/>
          <w:lang w:val="en-AU"/>
        </w:rPr>
        <w:t>第二区是公司行动明细信息；</w:t>
      </w:r>
    </w:p>
    <w:p w:rsidR="00CB487B" w:rsidRDefault="00CB487B" w:rsidP="00923FB5">
      <w:pPr>
        <w:pStyle w:val="a7"/>
        <w:numPr>
          <w:ilvl w:val="0"/>
          <w:numId w:val="44"/>
        </w:numPr>
        <w:spacing w:line="360" w:lineRule="auto"/>
        <w:ind w:firstLineChars="0"/>
        <w:rPr>
          <w:rFonts w:asciiTheme="minorEastAsia" w:hAnsiTheme="minorEastAsia"/>
          <w:lang w:val="en-AU"/>
        </w:rPr>
      </w:pPr>
      <w:r>
        <w:rPr>
          <w:rFonts w:asciiTheme="minorEastAsia" w:hAnsiTheme="minorEastAsia" w:hint="eastAsia"/>
          <w:lang w:val="en-AU"/>
        </w:rPr>
        <w:t>第三区是行权区；</w:t>
      </w:r>
    </w:p>
    <w:p w:rsidR="00CB487B" w:rsidRDefault="00CB487B" w:rsidP="00923FB5">
      <w:pPr>
        <w:pStyle w:val="a7"/>
        <w:numPr>
          <w:ilvl w:val="0"/>
          <w:numId w:val="44"/>
        </w:numPr>
        <w:spacing w:line="360" w:lineRule="auto"/>
        <w:ind w:firstLineChars="0"/>
        <w:rPr>
          <w:rFonts w:asciiTheme="minorEastAsia" w:hAnsiTheme="minorEastAsia"/>
          <w:lang w:val="en-AU"/>
        </w:rPr>
      </w:pPr>
      <w:r>
        <w:rPr>
          <w:rFonts w:asciiTheme="minorEastAsia" w:hAnsiTheme="minorEastAsia" w:hint="eastAsia"/>
          <w:lang w:val="en-AU"/>
        </w:rPr>
        <w:t>第四是风险提示区；</w:t>
      </w:r>
    </w:p>
    <w:p w:rsidR="00CB487B" w:rsidRDefault="00CB487B" w:rsidP="00CB487B">
      <w:pPr>
        <w:pStyle w:val="5"/>
        <w:rPr>
          <w:b/>
        </w:rPr>
      </w:pPr>
      <w:r>
        <w:rPr>
          <w:rFonts w:hint="eastAsia"/>
          <w:b/>
        </w:rPr>
        <w:t>2.2</w:t>
      </w:r>
      <w:r w:rsidRPr="00361BFD">
        <w:rPr>
          <w:rFonts w:hint="eastAsia"/>
          <w:b/>
        </w:rPr>
        <w:t>界面控制点</w:t>
      </w:r>
    </w:p>
    <w:p w:rsidR="00CB487B" w:rsidRDefault="00CB487B" w:rsidP="00923FB5">
      <w:pPr>
        <w:pStyle w:val="a7"/>
        <w:numPr>
          <w:ilvl w:val="0"/>
          <w:numId w:val="45"/>
        </w:numPr>
        <w:spacing w:line="360" w:lineRule="auto"/>
        <w:ind w:firstLineChars="0"/>
        <w:rPr>
          <w:rFonts w:asciiTheme="minorEastAsia" w:hAnsiTheme="minorEastAsia"/>
          <w:lang w:val="en-AU"/>
        </w:rPr>
      </w:pPr>
      <w:r>
        <w:rPr>
          <w:rFonts w:asciiTheme="minorEastAsia" w:hAnsiTheme="minorEastAsia" w:hint="eastAsia"/>
          <w:lang w:val="en-AU"/>
        </w:rPr>
        <w:t>根据行动事件的不同，第二区、第三区、第四区的显示内容需根据行动业务相结合，本</w:t>
      </w:r>
      <w:r>
        <w:rPr>
          <w:rFonts w:asciiTheme="minorEastAsia" w:hAnsiTheme="minorEastAsia" w:hint="eastAsia"/>
          <w:lang w:val="en-AU"/>
        </w:rPr>
        <w:lastRenderedPageBreak/>
        <w:t>界面图以供股业务为例；</w:t>
      </w:r>
    </w:p>
    <w:p w:rsidR="00CB487B" w:rsidRDefault="00CB487B" w:rsidP="00923FB5">
      <w:pPr>
        <w:pStyle w:val="a7"/>
        <w:numPr>
          <w:ilvl w:val="0"/>
          <w:numId w:val="45"/>
        </w:numPr>
        <w:spacing w:line="360" w:lineRule="auto"/>
        <w:ind w:firstLineChars="0"/>
        <w:rPr>
          <w:rFonts w:asciiTheme="minorEastAsia" w:hAnsiTheme="minorEastAsia"/>
          <w:lang w:val="en-AU"/>
        </w:rPr>
      </w:pPr>
      <w:r>
        <w:rPr>
          <w:rFonts w:asciiTheme="minorEastAsia" w:hAnsiTheme="minorEastAsia" w:hint="eastAsia"/>
          <w:lang w:val="en-AU"/>
        </w:rPr>
        <w:t>供股提交后，需要到交易结算系统验资，资金不足需提醒，资金足额则交易系统据此指令直接扣款；</w:t>
      </w:r>
    </w:p>
    <w:p w:rsidR="00CB487B" w:rsidRDefault="00CB487B" w:rsidP="00923FB5">
      <w:pPr>
        <w:pStyle w:val="a7"/>
        <w:numPr>
          <w:ilvl w:val="0"/>
          <w:numId w:val="45"/>
        </w:numPr>
        <w:spacing w:line="360" w:lineRule="auto"/>
        <w:ind w:firstLineChars="0"/>
        <w:rPr>
          <w:rFonts w:asciiTheme="minorEastAsia" w:hAnsiTheme="minorEastAsia"/>
          <w:lang w:val="en-AU"/>
        </w:rPr>
      </w:pPr>
      <w:r>
        <w:rPr>
          <w:rFonts w:asciiTheme="minorEastAsia" w:hAnsiTheme="minorEastAsia" w:hint="eastAsia"/>
          <w:lang w:val="en-AU"/>
        </w:rPr>
        <w:t>供</w:t>
      </w:r>
      <w:proofErr w:type="gramStart"/>
      <w:r>
        <w:rPr>
          <w:rFonts w:asciiTheme="minorEastAsia" w:hAnsiTheme="minorEastAsia" w:hint="eastAsia"/>
          <w:lang w:val="en-AU"/>
        </w:rPr>
        <w:t>股行动</w:t>
      </w:r>
      <w:proofErr w:type="gramEnd"/>
      <w:r>
        <w:rPr>
          <w:rFonts w:asciiTheme="minorEastAsia" w:hAnsiTheme="minorEastAsia" w:hint="eastAsia"/>
          <w:lang w:val="en-AU"/>
        </w:rPr>
        <w:t>如果不提供额外供股，则“额外认购”功能</w:t>
      </w:r>
      <w:proofErr w:type="gramStart"/>
      <w:r>
        <w:rPr>
          <w:rFonts w:asciiTheme="minorEastAsia" w:hAnsiTheme="minorEastAsia" w:hint="eastAsia"/>
          <w:lang w:val="en-AU"/>
        </w:rPr>
        <w:t>不</w:t>
      </w:r>
      <w:proofErr w:type="gramEnd"/>
      <w:r>
        <w:rPr>
          <w:rFonts w:asciiTheme="minorEastAsia" w:hAnsiTheme="minorEastAsia" w:hint="eastAsia"/>
          <w:lang w:val="en-AU"/>
        </w:rPr>
        <w:t>可用、或直接隐藏；</w:t>
      </w:r>
    </w:p>
    <w:p w:rsidR="00CB487B" w:rsidRDefault="00CB487B" w:rsidP="00923FB5">
      <w:pPr>
        <w:pStyle w:val="4"/>
        <w:numPr>
          <w:ilvl w:val="0"/>
          <w:numId w:val="11"/>
        </w:numPr>
      </w:pPr>
      <w:r>
        <w:rPr>
          <w:rFonts w:hint="eastAsia"/>
        </w:rPr>
        <w:t>业务功能</w:t>
      </w:r>
    </w:p>
    <w:p w:rsidR="00890425" w:rsidRPr="00890425" w:rsidRDefault="00890425" w:rsidP="006734D2">
      <w:pPr>
        <w:pStyle w:val="a7"/>
        <w:numPr>
          <w:ilvl w:val="0"/>
          <w:numId w:val="114"/>
        </w:numPr>
        <w:spacing w:line="360" w:lineRule="auto"/>
        <w:ind w:firstLineChars="0"/>
        <w:rPr>
          <w:rFonts w:asciiTheme="minorEastAsia" w:hAnsiTheme="minorEastAsia"/>
          <w:lang w:val="en-AU"/>
        </w:rPr>
      </w:pPr>
      <w:r>
        <w:rPr>
          <w:rFonts w:hint="eastAsia"/>
        </w:rPr>
        <w:t>系统根据客户供股权限列出不同的供股事件；</w:t>
      </w:r>
    </w:p>
    <w:p w:rsidR="00890425" w:rsidRPr="00890425" w:rsidRDefault="00A934C5" w:rsidP="006734D2">
      <w:pPr>
        <w:pStyle w:val="a7"/>
        <w:numPr>
          <w:ilvl w:val="1"/>
          <w:numId w:val="114"/>
        </w:numPr>
        <w:spacing w:line="360" w:lineRule="auto"/>
        <w:ind w:firstLineChars="0"/>
        <w:rPr>
          <w:rFonts w:asciiTheme="minorEastAsia" w:hAnsiTheme="minorEastAsia"/>
          <w:lang w:val="en-AU"/>
        </w:rPr>
      </w:pPr>
      <w:r>
        <w:rPr>
          <w:rFonts w:hint="eastAsia"/>
        </w:rPr>
        <w:t>客户</w:t>
      </w:r>
      <w:r w:rsidR="00890425">
        <w:rPr>
          <w:rFonts w:hint="eastAsia"/>
        </w:rPr>
        <w:t>只有对某只证券有供股的权利时，才能看到系统中列出的供股行权事件；</w:t>
      </w:r>
    </w:p>
    <w:p w:rsidR="00CB487B" w:rsidRDefault="00CB487B" w:rsidP="006734D2">
      <w:pPr>
        <w:pStyle w:val="a7"/>
        <w:numPr>
          <w:ilvl w:val="1"/>
          <w:numId w:val="114"/>
        </w:numPr>
        <w:spacing w:line="360" w:lineRule="auto"/>
        <w:ind w:firstLineChars="0"/>
        <w:rPr>
          <w:rFonts w:asciiTheme="minorEastAsia" w:hAnsiTheme="minorEastAsia"/>
          <w:lang w:val="en-AU"/>
        </w:rPr>
      </w:pPr>
      <w:r>
        <w:rPr>
          <w:rFonts w:asciiTheme="minorEastAsia" w:hAnsiTheme="minorEastAsia" w:hint="eastAsia"/>
          <w:lang w:val="en-AU"/>
        </w:rPr>
        <w:t>公司行动事件</w:t>
      </w:r>
      <w:proofErr w:type="gramStart"/>
      <w:r>
        <w:rPr>
          <w:rFonts w:asciiTheme="minorEastAsia" w:hAnsiTheme="minorEastAsia" w:hint="eastAsia"/>
          <w:lang w:val="en-AU"/>
        </w:rPr>
        <w:t>区显示</w:t>
      </w:r>
      <w:proofErr w:type="gramEnd"/>
      <w:r>
        <w:rPr>
          <w:rFonts w:asciiTheme="minorEastAsia" w:hAnsiTheme="minorEastAsia" w:hint="eastAsia"/>
          <w:lang w:val="en-AU"/>
        </w:rPr>
        <w:t>内容包括：</w:t>
      </w:r>
      <w:r w:rsidR="00A02084">
        <w:rPr>
          <w:rFonts w:asciiTheme="minorEastAsia" w:hAnsiTheme="minorEastAsia" w:hint="eastAsia"/>
          <w:lang w:val="en-AU"/>
        </w:rPr>
        <w:t>序号</w:t>
      </w:r>
      <w:r>
        <w:rPr>
          <w:rFonts w:asciiTheme="minorEastAsia" w:hAnsiTheme="minorEastAsia" w:hint="eastAsia"/>
          <w:lang w:val="en-AU"/>
        </w:rPr>
        <w:t>、证券代码、证券名称、</w:t>
      </w:r>
      <w:r w:rsidR="00A02084">
        <w:rPr>
          <w:rFonts w:asciiTheme="minorEastAsia" w:hAnsiTheme="minorEastAsia" w:hint="eastAsia"/>
          <w:lang w:val="en-AU"/>
        </w:rPr>
        <w:t>公司行动事件、</w:t>
      </w:r>
      <w:r>
        <w:rPr>
          <w:rFonts w:asciiTheme="minorEastAsia" w:hAnsiTheme="minorEastAsia" w:hint="eastAsia"/>
          <w:lang w:val="en-AU"/>
        </w:rPr>
        <w:t>开始日期、截止日期（对供股业务该日期采用内部截止日）；</w:t>
      </w:r>
    </w:p>
    <w:p w:rsidR="00890425" w:rsidRDefault="00890425" w:rsidP="006734D2">
      <w:pPr>
        <w:pStyle w:val="a7"/>
        <w:numPr>
          <w:ilvl w:val="0"/>
          <w:numId w:val="114"/>
        </w:numPr>
        <w:spacing w:line="360" w:lineRule="auto"/>
        <w:ind w:firstLineChars="0"/>
        <w:rPr>
          <w:rFonts w:asciiTheme="minorEastAsia" w:hAnsiTheme="minorEastAsia"/>
          <w:lang w:val="en-AU"/>
        </w:rPr>
      </w:pPr>
      <w:r>
        <w:rPr>
          <w:rFonts w:asciiTheme="minorEastAsia" w:hAnsiTheme="minorEastAsia" w:hint="eastAsia"/>
          <w:lang w:val="en-AU"/>
        </w:rPr>
        <w:t>供股明细信息</w:t>
      </w:r>
      <w:proofErr w:type="gramStart"/>
      <w:r>
        <w:rPr>
          <w:rFonts w:asciiTheme="minorEastAsia" w:hAnsiTheme="minorEastAsia" w:hint="eastAsia"/>
          <w:lang w:val="en-AU"/>
        </w:rPr>
        <w:t>区显示</w:t>
      </w:r>
      <w:proofErr w:type="gramEnd"/>
      <w:r>
        <w:rPr>
          <w:rFonts w:asciiTheme="minorEastAsia" w:hAnsiTheme="minorEastAsia" w:hint="eastAsia"/>
          <w:lang w:val="en-AU"/>
        </w:rPr>
        <w:t>内容包括；</w:t>
      </w:r>
    </w:p>
    <w:p w:rsidR="00890425" w:rsidRDefault="00890425" w:rsidP="006734D2">
      <w:pPr>
        <w:pStyle w:val="a7"/>
        <w:numPr>
          <w:ilvl w:val="1"/>
          <w:numId w:val="114"/>
        </w:numPr>
        <w:spacing w:line="360" w:lineRule="auto"/>
        <w:ind w:firstLineChars="0"/>
        <w:rPr>
          <w:rFonts w:asciiTheme="minorEastAsia" w:hAnsiTheme="minorEastAsia"/>
          <w:lang w:val="en-AU"/>
        </w:rPr>
      </w:pPr>
      <w:r>
        <w:rPr>
          <w:rFonts w:asciiTheme="minorEastAsia" w:hAnsiTheme="minorEastAsia" w:hint="eastAsia"/>
          <w:lang w:val="en-AU"/>
        </w:rPr>
        <w:t>正股：</w:t>
      </w:r>
      <w:r w:rsidR="00CB487B">
        <w:rPr>
          <w:rFonts w:asciiTheme="minorEastAsia" w:hAnsiTheme="minorEastAsia" w:hint="eastAsia"/>
          <w:lang w:val="en-AU"/>
        </w:rPr>
        <w:t>正股股票代码、股票名称、</w:t>
      </w:r>
      <w:r>
        <w:rPr>
          <w:rFonts w:asciiTheme="minorEastAsia" w:hAnsiTheme="minorEastAsia" w:hint="eastAsia"/>
          <w:lang w:val="en-AU"/>
        </w:rPr>
        <w:t>股权登记日、原证券持股数；</w:t>
      </w:r>
    </w:p>
    <w:p w:rsidR="00890425" w:rsidRDefault="00890425" w:rsidP="006734D2">
      <w:pPr>
        <w:pStyle w:val="a7"/>
        <w:numPr>
          <w:ilvl w:val="1"/>
          <w:numId w:val="114"/>
        </w:numPr>
        <w:spacing w:line="360" w:lineRule="auto"/>
        <w:ind w:firstLineChars="0"/>
        <w:rPr>
          <w:rFonts w:asciiTheme="minorEastAsia" w:hAnsiTheme="minorEastAsia"/>
          <w:lang w:val="en-AU"/>
        </w:rPr>
      </w:pPr>
      <w:r>
        <w:rPr>
          <w:rFonts w:asciiTheme="minorEastAsia" w:hAnsiTheme="minorEastAsia" w:hint="eastAsia"/>
          <w:lang w:val="en-AU"/>
        </w:rPr>
        <w:t>供股权：</w:t>
      </w:r>
      <w:r w:rsidR="00CB487B">
        <w:rPr>
          <w:rFonts w:asciiTheme="minorEastAsia" w:hAnsiTheme="minorEastAsia" w:hint="eastAsia"/>
          <w:lang w:val="en-AU"/>
        </w:rPr>
        <w:t>供股权证代码、</w:t>
      </w:r>
      <w:r w:rsidR="00DA46D3">
        <w:rPr>
          <w:rFonts w:asciiTheme="minorEastAsia" w:hAnsiTheme="minorEastAsia" w:hint="eastAsia"/>
          <w:lang w:val="en-AU"/>
        </w:rPr>
        <w:t>行权派发比例、</w:t>
      </w:r>
      <w:r>
        <w:rPr>
          <w:rFonts w:asciiTheme="minorEastAsia" w:hAnsiTheme="minorEastAsia" w:hint="eastAsia"/>
          <w:lang w:val="en-AU"/>
        </w:rPr>
        <w:t>交易首日、交易末日；</w:t>
      </w:r>
    </w:p>
    <w:p w:rsidR="00CB487B" w:rsidRDefault="00890425" w:rsidP="006734D2">
      <w:pPr>
        <w:pStyle w:val="a7"/>
        <w:numPr>
          <w:ilvl w:val="1"/>
          <w:numId w:val="114"/>
        </w:numPr>
        <w:spacing w:line="360" w:lineRule="auto"/>
        <w:ind w:firstLineChars="0"/>
        <w:rPr>
          <w:rFonts w:asciiTheme="minorEastAsia" w:hAnsiTheme="minorEastAsia"/>
          <w:lang w:val="en-AU"/>
        </w:rPr>
      </w:pPr>
      <w:r>
        <w:rPr>
          <w:rFonts w:asciiTheme="minorEastAsia" w:hAnsiTheme="minorEastAsia" w:hint="eastAsia"/>
          <w:lang w:val="en-AU"/>
        </w:rPr>
        <w:t>行权：认购价格、认购</w:t>
      </w:r>
      <w:r w:rsidR="00CB487B">
        <w:rPr>
          <w:rFonts w:asciiTheme="minorEastAsia" w:hAnsiTheme="minorEastAsia" w:hint="eastAsia"/>
          <w:lang w:val="en-AU"/>
        </w:rPr>
        <w:t>比例、是否额外供股、</w:t>
      </w:r>
      <w:r w:rsidR="00CB487B">
        <w:rPr>
          <w:rFonts w:ascii="宋体" w:hAnsi="宋体" w:hint="eastAsia"/>
        </w:rPr>
        <w:t>供股行权首日、供股行权末日（</w:t>
      </w:r>
      <w:r w:rsidR="00CB487B">
        <w:rPr>
          <w:rFonts w:asciiTheme="minorEastAsia" w:hAnsiTheme="minorEastAsia" w:hint="eastAsia"/>
          <w:lang w:val="en-AU"/>
        </w:rPr>
        <w:t>采用内部截止日</w:t>
      </w:r>
      <w:r w:rsidR="00CB487B">
        <w:rPr>
          <w:rFonts w:ascii="宋体" w:hAnsi="宋体" w:hint="eastAsia"/>
        </w:rPr>
        <w:t>）、</w:t>
      </w:r>
      <w:r>
        <w:rPr>
          <w:rFonts w:ascii="宋体" w:hAnsi="宋体" w:hint="eastAsia"/>
        </w:rPr>
        <w:t>认购证券代码、证券名称</w:t>
      </w:r>
      <w:r w:rsidR="00CB487B">
        <w:rPr>
          <w:rFonts w:asciiTheme="minorEastAsia" w:hAnsiTheme="minorEastAsia" w:hint="eastAsia"/>
          <w:lang w:val="en-AU"/>
        </w:rPr>
        <w:t xml:space="preserve">； </w:t>
      </w:r>
    </w:p>
    <w:p w:rsidR="00CB487B" w:rsidRDefault="00CB487B" w:rsidP="006734D2">
      <w:pPr>
        <w:pStyle w:val="a7"/>
        <w:numPr>
          <w:ilvl w:val="0"/>
          <w:numId w:val="114"/>
        </w:numPr>
        <w:spacing w:line="360" w:lineRule="auto"/>
        <w:ind w:firstLineChars="0"/>
        <w:rPr>
          <w:rFonts w:asciiTheme="minorEastAsia" w:hAnsiTheme="minorEastAsia"/>
          <w:lang w:val="en-AU"/>
        </w:rPr>
      </w:pPr>
      <w:r>
        <w:rPr>
          <w:rFonts w:asciiTheme="minorEastAsia" w:hAnsiTheme="minorEastAsia" w:hint="eastAsia"/>
          <w:lang w:val="en-AU"/>
        </w:rPr>
        <w:t>供股行权</w:t>
      </w:r>
      <w:proofErr w:type="gramStart"/>
      <w:r>
        <w:rPr>
          <w:rFonts w:asciiTheme="minorEastAsia" w:hAnsiTheme="minorEastAsia" w:hint="eastAsia"/>
          <w:lang w:val="en-AU"/>
        </w:rPr>
        <w:t>区显示</w:t>
      </w:r>
      <w:proofErr w:type="gramEnd"/>
      <w:r>
        <w:rPr>
          <w:rFonts w:asciiTheme="minorEastAsia" w:hAnsiTheme="minorEastAsia" w:hint="eastAsia"/>
          <w:lang w:val="en-AU"/>
        </w:rPr>
        <w:t>内容包括：</w:t>
      </w:r>
      <w:r w:rsidR="00DA46D3">
        <w:rPr>
          <w:rFonts w:asciiTheme="minorEastAsia" w:hAnsiTheme="minorEastAsia" w:hint="eastAsia"/>
          <w:lang w:val="en-AU"/>
        </w:rPr>
        <w:t>账户持有</w:t>
      </w:r>
      <w:r>
        <w:rPr>
          <w:rFonts w:asciiTheme="minorEastAsia" w:hAnsiTheme="minorEastAsia" w:hint="eastAsia"/>
          <w:lang w:val="en-AU"/>
        </w:rPr>
        <w:t>供股权数量、</w:t>
      </w:r>
      <w:r w:rsidR="00DA46D3">
        <w:rPr>
          <w:rFonts w:asciiTheme="minorEastAsia" w:hAnsiTheme="minorEastAsia" w:hint="eastAsia"/>
          <w:lang w:val="en-AU"/>
        </w:rPr>
        <w:t>账户可提资金、正常</w:t>
      </w:r>
      <w:r>
        <w:rPr>
          <w:rFonts w:asciiTheme="minorEastAsia" w:hAnsiTheme="minorEastAsia" w:hint="eastAsia"/>
          <w:lang w:val="en-AU"/>
        </w:rPr>
        <w:t>可认购证券</w:t>
      </w:r>
      <w:r w:rsidR="00DA46D3">
        <w:rPr>
          <w:rFonts w:asciiTheme="minorEastAsia" w:hAnsiTheme="minorEastAsia" w:hint="eastAsia"/>
          <w:lang w:val="en-AU"/>
        </w:rPr>
        <w:t>股数</w:t>
      </w:r>
      <w:r>
        <w:rPr>
          <w:rFonts w:asciiTheme="minorEastAsia" w:hAnsiTheme="minorEastAsia" w:hint="eastAsia"/>
          <w:lang w:val="en-AU"/>
        </w:rPr>
        <w:t>、</w:t>
      </w:r>
      <w:r w:rsidR="00DA46D3">
        <w:rPr>
          <w:rFonts w:asciiTheme="minorEastAsia" w:hAnsiTheme="minorEastAsia" w:hint="eastAsia"/>
          <w:lang w:val="en-AU"/>
        </w:rPr>
        <w:t>正常认购股数</w:t>
      </w:r>
      <w:r>
        <w:rPr>
          <w:rFonts w:asciiTheme="minorEastAsia" w:hAnsiTheme="minorEastAsia" w:hint="eastAsia"/>
          <w:lang w:val="en-AU"/>
        </w:rPr>
        <w:t>、</w:t>
      </w:r>
      <w:r w:rsidR="00DA46D3">
        <w:rPr>
          <w:rFonts w:asciiTheme="minorEastAsia" w:hAnsiTheme="minorEastAsia" w:hint="eastAsia"/>
          <w:lang w:val="en-AU"/>
        </w:rPr>
        <w:t>正常认购所</w:t>
      </w:r>
      <w:r>
        <w:rPr>
          <w:rFonts w:asciiTheme="minorEastAsia" w:hAnsiTheme="minorEastAsia" w:hint="eastAsia"/>
          <w:lang w:val="en-AU"/>
        </w:rPr>
        <w:t>需资金</w:t>
      </w:r>
      <w:r w:rsidR="00DA46D3">
        <w:rPr>
          <w:rFonts w:asciiTheme="minorEastAsia" w:hAnsiTheme="minorEastAsia" w:hint="eastAsia"/>
          <w:lang w:val="en-AU"/>
        </w:rPr>
        <w:t>、额外认购股数、额外认购所需资金</w:t>
      </w:r>
      <w:r>
        <w:rPr>
          <w:rFonts w:asciiTheme="minorEastAsia" w:hAnsiTheme="minorEastAsia" w:hint="eastAsia"/>
          <w:lang w:val="en-AU"/>
        </w:rPr>
        <w:t>；</w:t>
      </w:r>
    </w:p>
    <w:p w:rsidR="00CB487B" w:rsidRDefault="00CB487B" w:rsidP="006734D2">
      <w:pPr>
        <w:pStyle w:val="a7"/>
        <w:numPr>
          <w:ilvl w:val="0"/>
          <w:numId w:val="114"/>
        </w:numPr>
        <w:spacing w:line="360" w:lineRule="auto"/>
        <w:ind w:firstLineChars="0"/>
        <w:rPr>
          <w:rFonts w:asciiTheme="minorEastAsia" w:hAnsiTheme="minorEastAsia"/>
          <w:lang w:val="en-AU"/>
        </w:rPr>
      </w:pPr>
      <w:r>
        <w:rPr>
          <w:rFonts w:asciiTheme="minorEastAsia" w:hAnsiTheme="minorEastAsia" w:hint="eastAsia"/>
          <w:lang w:val="en-AU"/>
        </w:rPr>
        <w:t>系统支持点击可认购供股数量旁的“全部”功能，把可认购供股数量移至认购数量栏；</w:t>
      </w:r>
    </w:p>
    <w:p w:rsidR="00CB487B" w:rsidRDefault="00CB487B" w:rsidP="006734D2">
      <w:pPr>
        <w:pStyle w:val="a7"/>
        <w:numPr>
          <w:ilvl w:val="0"/>
          <w:numId w:val="114"/>
        </w:numPr>
        <w:spacing w:line="360" w:lineRule="auto"/>
        <w:ind w:firstLineChars="0"/>
        <w:rPr>
          <w:rFonts w:asciiTheme="minorEastAsia" w:hAnsiTheme="minorEastAsia"/>
          <w:lang w:val="en-AU"/>
        </w:rPr>
      </w:pPr>
      <w:r>
        <w:rPr>
          <w:rFonts w:asciiTheme="minorEastAsia" w:hAnsiTheme="minorEastAsia" w:hint="eastAsia"/>
          <w:lang w:val="en-AU"/>
        </w:rPr>
        <w:t>允许手用手工输入认购数量</w:t>
      </w:r>
      <w:r w:rsidR="00DA46D3">
        <w:rPr>
          <w:rFonts w:asciiTheme="minorEastAsia" w:hAnsiTheme="minorEastAsia" w:hint="eastAsia"/>
          <w:lang w:val="en-AU"/>
        </w:rPr>
        <w:t>、额外认购数量</w:t>
      </w:r>
      <w:r>
        <w:rPr>
          <w:rFonts w:asciiTheme="minorEastAsia" w:hAnsiTheme="minorEastAsia" w:hint="eastAsia"/>
          <w:lang w:val="en-AU"/>
        </w:rPr>
        <w:t>；</w:t>
      </w:r>
    </w:p>
    <w:p w:rsidR="00D17C9F" w:rsidRDefault="00CC5AD9">
      <w:pPr>
        <w:pStyle w:val="a7"/>
        <w:numPr>
          <w:ilvl w:val="1"/>
          <w:numId w:val="114"/>
        </w:numPr>
        <w:spacing w:line="360" w:lineRule="auto"/>
        <w:ind w:firstLineChars="0"/>
        <w:rPr>
          <w:rFonts w:asciiTheme="minorEastAsia" w:hAnsiTheme="minorEastAsia"/>
          <w:lang w:val="en-AU"/>
        </w:rPr>
      </w:pPr>
      <w:r>
        <w:rPr>
          <w:rFonts w:asciiTheme="minorEastAsia" w:hAnsiTheme="minorEastAsia" w:hint="eastAsia"/>
          <w:lang w:val="en-AU"/>
        </w:rPr>
        <w:t>额外认购数量只允许是</w:t>
      </w:r>
      <w:r w:rsidR="00FB5E79">
        <w:rPr>
          <w:rFonts w:asciiTheme="minorEastAsia" w:hAnsiTheme="minorEastAsia" w:hint="eastAsia"/>
          <w:lang w:val="en-AU"/>
        </w:rPr>
        <w:t>100股的整数</w:t>
      </w:r>
      <w:proofErr w:type="gramStart"/>
      <w:r w:rsidR="00FB5E79">
        <w:rPr>
          <w:rFonts w:asciiTheme="minorEastAsia" w:hAnsiTheme="minorEastAsia" w:hint="eastAsia"/>
          <w:lang w:val="en-AU"/>
        </w:rPr>
        <w:t>倍</w:t>
      </w:r>
      <w:proofErr w:type="gramEnd"/>
      <w:r w:rsidR="00FB5E79">
        <w:rPr>
          <w:rFonts w:asciiTheme="minorEastAsia" w:hAnsiTheme="minorEastAsia" w:hint="eastAsia"/>
          <w:lang w:val="en-AU"/>
        </w:rPr>
        <w:t>；</w:t>
      </w:r>
    </w:p>
    <w:p w:rsidR="00157819" w:rsidRDefault="00157819" w:rsidP="006734D2">
      <w:pPr>
        <w:pStyle w:val="a7"/>
        <w:numPr>
          <w:ilvl w:val="0"/>
          <w:numId w:val="114"/>
        </w:numPr>
        <w:spacing w:line="360" w:lineRule="auto"/>
        <w:ind w:firstLineChars="0"/>
        <w:rPr>
          <w:rFonts w:asciiTheme="minorEastAsia" w:hAnsiTheme="minorEastAsia"/>
          <w:lang w:val="en-AU"/>
        </w:rPr>
      </w:pPr>
      <w:r>
        <w:rPr>
          <w:rFonts w:asciiTheme="minorEastAsia" w:hAnsiTheme="minorEastAsia" w:hint="eastAsia"/>
          <w:lang w:val="en-AU"/>
        </w:rPr>
        <w:t>通过正常认购数量、供股认购价格计算出认购费用并计算出认购手续费、行权费等，把认购费用、手续费等</w:t>
      </w:r>
      <w:proofErr w:type="gramStart"/>
      <w:r>
        <w:rPr>
          <w:rFonts w:asciiTheme="minorEastAsia" w:hAnsiTheme="minorEastAsia" w:hint="eastAsia"/>
          <w:lang w:val="en-AU"/>
        </w:rPr>
        <w:t>几项汇部后</w:t>
      </w:r>
      <w:proofErr w:type="gramEnd"/>
      <w:r>
        <w:rPr>
          <w:rFonts w:asciiTheme="minorEastAsia" w:hAnsiTheme="minorEastAsia" w:hint="eastAsia"/>
          <w:lang w:val="en-AU"/>
        </w:rPr>
        <w:t>显示在正常认购所需资金栏位；</w:t>
      </w:r>
    </w:p>
    <w:p w:rsidR="00BF079D" w:rsidRDefault="00DA3850">
      <w:pPr>
        <w:pStyle w:val="a7"/>
        <w:numPr>
          <w:ilvl w:val="1"/>
          <w:numId w:val="114"/>
        </w:numPr>
        <w:spacing w:line="360" w:lineRule="auto"/>
        <w:ind w:firstLineChars="0"/>
        <w:rPr>
          <w:rFonts w:asciiTheme="minorEastAsia" w:hAnsiTheme="minorEastAsia"/>
          <w:lang w:val="en-AU"/>
        </w:rPr>
      </w:pPr>
      <w:r w:rsidRPr="00DA3850">
        <w:rPr>
          <w:rFonts w:hint="eastAsia"/>
          <w:color w:val="0000FF"/>
        </w:rPr>
        <w:t>如果账户设置了行动不收</w:t>
      </w:r>
      <w:r w:rsidR="006B3872">
        <w:rPr>
          <w:rFonts w:hint="eastAsia"/>
          <w:color w:val="0000FF"/>
        </w:rPr>
        <w:t>取手续</w:t>
      </w:r>
      <w:r w:rsidRPr="00DA3850">
        <w:rPr>
          <w:rFonts w:hint="eastAsia"/>
          <w:color w:val="0000FF"/>
        </w:rPr>
        <w:t>费，则该类账户不能收</w:t>
      </w:r>
      <w:r w:rsidR="006B3872">
        <w:rPr>
          <w:rFonts w:hint="eastAsia"/>
          <w:color w:val="0000FF"/>
        </w:rPr>
        <w:t>取</w:t>
      </w:r>
      <w:r w:rsidRPr="00DA3850">
        <w:rPr>
          <w:rFonts w:hint="eastAsia"/>
          <w:color w:val="0000FF"/>
        </w:rPr>
        <w:t>行动的手续费</w:t>
      </w:r>
      <w:r w:rsidR="00F83EF3">
        <w:rPr>
          <w:rFonts w:hint="eastAsia"/>
          <w:color w:val="0000FF"/>
        </w:rPr>
        <w:t xml:space="preserve">; </w:t>
      </w:r>
    </w:p>
    <w:p w:rsidR="00157819" w:rsidRDefault="00157819" w:rsidP="006734D2">
      <w:pPr>
        <w:pStyle w:val="a7"/>
        <w:numPr>
          <w:ilvl w:val="0"/>
          <w:numId w:val="114"/>
        </w:numPr>
        <w:spacing w:line="360" w:lineRule="auto"/>
        <w:ind w:firstLineChars="0"/>
        <w:rPr>
          <w:rFonts w:asciiTheme="minorEastAsia" w:hAnsiTheme="minorEastAsia"/>
          <w:lang w:val="en-AU"/>
        </w:rPr>
      </w:pPr>
      <w:r>
        <w:rPr>
          <w:rFonts w:asciiTheme="minorEastAsia" w:hAnsiTheme="minorEastAsia" w:hint="eastAsia"/>
          <w:lang w:val="en-AU"/>
        </w:rPr>
        <w:t>通过额外认购数量、供股认购价格计算出认购费用并计算出认购手续费、行权费等，把认购费用、手续费等</w:t>
      </w:r>
      <w:proofErr w:type="gramStart"/>
      <w:r>
        <w:rPr>
          <w:rFonts w:asciiTheme="minorEastAsia" w:hAnsiTheme="minorEastAsia" w:hint="eastAsia"/>
          <w:lang w:val="en-AU"/>
        </w:rPr>
        <w:t>几项汇部后</w:t>
      </w:r>
      <w:proofErr w:type="gramEnd"/>
      <w:r>
        <w:rPr>
          <w:rFonts w:asciiTheme="minorEastAsia" w:hAnsiTheme="minorEastAsia" w:hint="eastAsia"/>
          <w:lang w:val="en-AU"/>
        </w:rPr>
        <w:t>显示在额外认购所需资金栏位；</w:t>
      </w:r>
    </w:p>
    <w:p w:rsidR="00157819" w:rsidRDefault="001807AB" w:rsidP="006734D2">
      <w:pPr>
        <w:pStyle w:val="a7"/>
        <w:numPr>
          <w:ilvl w:val="0"/>
          <w:numId w:val="114"/>
        </w:numPr>
        <w:spacing w:line="360" w:lineRule="auto"/>
        <w:ind w:firstLineChars="0"/>
        <w:rPr>
          <w:rFonts w:asciiTheme="minorEastAsia" w:hAnsiTheme="minorEastAsia"/>
          <w:lang w:val="en-AU"/>
        </w:rPr>
      </w:pPr>
      <w:r>
        <w:rPr>
          <w:rFonts w:asciiTheme="minorEastAsia" w:hAnsiTheme="minorEastAsia" w:hint="eastAsia"/>
          <w:lang w:val="en-AU"/>
        </w:rPr>
        <w:t>系统能因</w:t>
      </w:r>
      <w:r w:rsidR="00157819">
        <w:rPr>
          <w:rFonts w:asciiTheme="minorEastAsia" w:hAnsiTheme="minorEastAsia" w:hint="eastAsia"/>
          <w:lang w:val="en-AU"/>
        </w:rPr>
        <w:t>正常认购发生资金、额外认购发生资金</w:t>
      </w:r>
      <w:r>
        <w:rPr>
          <w:rFonts w:asciiTheme="minorEastAsia" w:hAnsiTheme="minorEastAsia" w:hint="eastAsia"/>
          <w:lang w:val="en-AU"/>
        </w:rPr>
        <w:t>变化，交易买卖变化改变账户可提资金（可用资金）；</w:t>
      </w:r>
    </w:p>
    <w:p w:rsidR="00CB487B" w:rsidRDefault="00CB487B" w:rsidP="006734D2">
      <w:pPr>
        <w:pStyle w:val="a7"/>
        <w:numPr>
          <w:ilvl w:val="0"/>
          <w:numId w:val="114"/>
        </w:numPr>
        <w:spacing w:line="360" w:lineRule="auto"/>
        <w:ind w:firstLineChars="0"/>
        <w:rPr>
          <w:rFonts w:asciiTheme="minorEastAsia" w:hAnsiTheme="minorEastAsia"/>
          <w:lang w:val="en-AU"/>
        </w:rPr>
      </w:pPr>
      <w:r>
        <w:rPr>
          <w:rFonts w:asciiTheme="minorEastAsia" w:hAnsiTheme="minorEastAsia" w:hint="eastAsia"/>
          <w:lang w:val="en-AU"/>
        </w:rPr>
        <w:t>用户点“提交”后执行供股行权，执行供股行权步骤参见规则BR_ACTION_009；</w:t>
      </w:r>
    </w:p>
    <w:p w:rsidR="00895DAB" w:rsidRDefault="00BF079D" w:rsidP="00895DAB">
      <w:pPr>
        <w:pStyle w:val="a7"/>
        <w:numPr>
          <w:ilvl w:val="1"/>
          <w:numId w:val="114"/>
        </w:numPr>
        <w:spacing w:line="360" w:lineRule="auto"/>
        <w:ind w:firstLineChars="0"/>
        <w:rPr>
          <w:rFonts w:asciiTheme="minorEastAsia" w:hAnsiTheme="minorEastAsia"/>
          <w:lang w:val="en-AU"/>
        </w:rPr>
      </w:pPr>
      <w:r>
        <w:rPr>
          <w:rFonts w:asciiTheme="minorEastAsia" w:hAnsiTheme="minorEastAsia" w:hint="eastAsia"/>
          <w:lang w:val="en-AU"/>
        </w:rPr>
        <w:t>如果是额外供额，需提醒客户；</w:t>
      </w:r>
    </w:p>
    <w:p w:rsidR="00895DAB" w:rsidRPr="00895DAB" w:rsidRDefault="00BF079D" w:rsidP="00895DAB">
      <w:pPr>
        <w:pStyle w:val="a7"/>
        <w:numPr>
          <w:ilvl w:val="2"/>
          <w:numId w:val="114"/>
        </w:numPr>
        <w:spacing w:line="360" w:lineRule="auto"/>
        <w:ind w:firstLineChars="0"/>
        <w:rPr>
          <w:rFonts w:asciiTheme="minorEastAsia" w:hAnsiTheme="minorEastAsia"/>
          <w:lang w:val="en-AU"/>
        </w:rPr>
      </w:pPr>
      <w:r>
        <w:rPr>
          <w:rFonts w:ascii="宋体" w:hAnsi="宋体" w:hint="eastAsia"/>
        </w:rPr>
        <w:lastRenderedPageBreak/>
        <w:t>若客户进行额外行权时，弹出</w:t>
      </w:r>
      <w:proofErr w:type="gramStart"/>
      <w:r>
        <w:rPr>
          <w:rFonts w:ascii="宋体" w:hAnsi="宋体" w:hint="eastAsia"/>
        </w:rPr>
        <w:t>提示框请客户</w:t>
      </w:r>
      <w:proofErr w:type="gramEnd"/>
      <w:r>
        <w:rPr>
          <w:rFonts w:ascii="宋体" w:hAnsi="宋体" w:hint="eastAsia"/>
        </w:rPr>
        <w:t>确认:“尊敬的客户，您选择进行额外供股，即申请认购其它股东放弃认购的供股股份，上市公司将视情况或会按比例分配股份予投资者。请问是否继续？”</w:t>
      </w:r>
    </w:p>
    <w:p w:rsidR="00895DAB" w:rsidRDefault="00BF079D" w:rsidP="00895DAB">
      <w:pPr>
        <w:pStyle w:val="a7"/>
        <w:numPr>
          <w:ilvl w:val="2"/>
          <w:numId w:val="114"/>
        </w:numPr>
        <w:spacing w:line="360" w:lineRule="auto"/>
        <w:ind w:firstLineChars="0"/>
        <w:rPr>
          <w:rFonts w:asciiTheme="minorEastAsia" w:hAnsiTheme="minorEastAsia"/>
          <w:lang w:val="en-AU"/>
        </w:rPr>
      </w:pPr>
      <w:r>
        <w:rPr>
          <w:rFonts w:ascii="宋体" w:hAnsi="宋体" w:hint="eastAsia"/>
        </w:rPr>
        <w:t>若客户进行额外行权时检测到客户供股权并未获全部行使，弹出框提示请客户确认：“</w:t>
      </w:r>
      <w:r w:rsidR="00A51F7E">
        <w:rPr>
          <w:rFonts w:ascii="宋体" w:hAnsi="宋体" w:hint="eastAsia"/>
        </w:rPr>
        <w:t>尊敬的客户，您选择进行额外供股，即申请认购其它股东放弃认购的供股股份，上市公司将视情况或会按比例分配股份予投资者。系统检测到您还有供股权的持仓，建议您先选择行使您的供股权。请问是否继续？</w:t>
      </w:r>
      <w:r>
        <w:rPr>
          <w:rFonts w:ascii="宋体" w:hAnsi="宋体" w:hint="eastAsia"/>
        </w:rPr>
        <w:t>”</w:t>
      </w:r>
    </w:p>
    <w:p w:rsidR="00CB487B" w:rsidRDefault="00CB487B" w:rsidP="006734D2">
      <w:pPr>
        <w:pStyle w:val="a7"/>
        <w:numPr>
          <w:ilvl w:val="0"/>
          <w:numId w:val="114"/>
        </w:numPr>
        <w:spacing w:line="360" w:lineRule="auto"/>
        <w:ind w:firstLineChars="0"/>
        <w:rPr>
          <w:rFonts w:asciiTheme="minorEastAsia" w:hAnsiTheme="minorEastAsia"/>
          <w:lang w:val="en-AU"/>
        </w:rPr>
      </w:pPr>
      <w:r>
        <w:rPr>
          <w:rFonts w:asciiTheme="minorEastAsia" w:hAnsiTheme="minorEastAsia" w:hint="eastAsia"/>
          <w:lang w:val="en-AU"/>
        </w:rPr>
        <w:t>风险</w:t>
      </w:r>
      <w:proofErr w:type="gramStart"/>
      <w:r>
        <w:rPr>
          <w:rFonts w:asciiTheme="minorEastAsia" w:hAnsiTheme="minorEastAsia" w:hint="eastAsia"/>
          <w:lang w:val="en-AU"/>
        </w:rPr>
        <w:t>提示区显示</w:t>
      </w:r>
      <w:proofErr w:type="gramEnd"/>
      <w:r>
        <w:rPr>
          <w:rFonts w:asciiTheme="minorEastAsia" w:hAnsiTheme="minorEastAsia" w:hint="eastAsia"/>
          <w:lang w:val="en-AU"/>
        </w:rPr>
        <w:t>内容参见规则BR_ACTION_009；</w:t>
      </w:r>
    </w:p>
    <w:p w:rsidR="00CB487B" w:rsidRDefault="00CB487B" w:rsidP="006734D2">
      <w:pPr>
        <w:pStyle w:val="a7"/>
        <w:numPr>
          <w:ilvl w:val="0"/>
          <w:numId w:val="114"/>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行权</w:t>
      </w:r>
      <w:r w:rsidRPr="006B66BE">
        <w:rPr>
          <w:rFonts w:asciiTheme="minorEastAsia" w:hAnsiTheme="minorEastAsia" w:hint="eastAsia"/>
        </w:rPr>
        <w:t>日志：日志内容包括：行动事件、</w:t>
      </w:r>
      <w:r>
        <w:rPr>
          <w:rFonts w:asciiTheme="minorEastAsia" w:hAnsiTheme="minorEastAsia" w:hint="eastAsia"/>
        </w:rPr>
        <w:t>行权类别、行权</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245B3B" w:rsidRDefault="00245B3B" w:rsidP="006734D2">
      <w:pPr>
        <w:pStyle w:val="a7"/>
        <w:numPr>
          <w:ilvl w:val="0"/>
          <w:numId w:val="114"/>
        </w:numPr>
        <w:spacing w:line="360" w:lineRule="auto"/>
        <w:ind w:firstLineChars="0"/>
        <w:rPr>
          <w:rFonts w:asciiTheme="minorEastAsia" w:hAnsiTheme="minorEastAsia"/>
        </w:rPr>
      </w:pPr>
      <w:r>
        <w:rPr>
          <w:rFonts w:hint="eastAsia"/>
        </w:rPr>
        <w:t>客户登入网上营业厅后，如果该客户持有供股权，网上营业厅弹出对话框，提醒客户；提醒内容参见规则</w:t>
      </w:r>
      <w:r>
        <w:rPr>
          <w:rFonts w:asciiTheme="minorEastAsia" w:hAnsiTheme="minorEastAsia" w:hint="eastAsia"/>
          <w:lang w:val="en-AU"/>
        </w:rPr>
        <w:t>BR_ACTION_009，如果有多只供股，分成多次对话框，一次对话框提示一只证券信息；</w:t>
      </w:r>
    </w:p>
    <w:p w:rsidR="00CB487B" w:rsidRDefault="00CB487B" w:rsidP="00923FB5">
      <w:pPr>
        <w:pStyle w:val="4"/>
        <w:numPr>
          <w:ilvl w:val="0"/>
          <w:numId w:val="11"/>
        </w:numPr>
      </w:pPr>
      <w:r>
        <w:rPr>
          <w:rFonts w:hint="eastAsia"/>
        </w:rPr>
        <w:t>业务规则</w:t>
      </w:r>
    </w:p>
    <w:p w:rsidR="00CB487B" w:rsidRDefault="00CB487B" w:rsidP="00CB487B">
      <w:pPr>
        <w:pStyle w:val="5"/>
        <w:rPr>
          <w:b/>
          <w:color w:val="000000" w:themeColor="text1"/>
        </w:rPr>
      </w:pPr>
      <w:r w:rsidRPr="00F30438">
        <w:rPr>
          <w:rFonts w:hint="eastAsia"/>
          <w:b/>
        </w:rPr>
        <w:t>BR_</w:t>
      </w:r>
      <w:r>
        <w:rPr>
          <w:rFonts w:hint="eastAsia"/>
          <w:b/>
        </w:rPr>
        <w:t>ACTION</w:t>
      </w:r>
      <w:r w:rsidRPr="00F30438">
        <w:rPr>
          <w:rFonts w:hint="eastAsia"/>
          <w:b/>
        </w:rPr>
        <w:t>_</w:t>
      </w:r>
      <w:r w:rsidR="00245B3B">
        <w:rPr>
          <w:rFonts w:hint="eastAsia"/>
          <w:b/>
        </w:rPr>
        <w:t>009</w:t>
      </w:r>
      <w:r w:rsidRPr="00476F74">
        <w:rPr>
          <w:rFonts w:hint="eastAsia"/>
          <w:b/>
          <w:color w:val="000000" w:themeColor="text1"/>
        </w:rPr>
        <w:t>(</w:t>
      </w:r>
      <w:r>
        <w:rPr>
          <w:rFonts w:hint="eastAsia"/>
          <w:b/>
          <w:color w:val="000000" w:themeColor="text1"/>
        </w:rPr>
        <w:t>供股行权处理</w:t>
      </w:r>
      <w:r w:rsidRPr="00476F74">
        <w:rPr>
          <w:rFonts w:asciiTheme="minorEastAsia" w:hAnsiTheme="minorEastAsia" w:hint="eastAsia"/>
          <w:b/>
          <w:color w:val="000000" w:themeColor="text1"/>
        </w:rPr>
        <w:t>规则</w:t>
      </w:r>
      <w:r w:rsidRPr="00476F74">
        <w:rPr>
          <w:rFonts w:hint="eastAsia"/>
          <w:b/>
          <w:color w:val="000000" w:themeColor="text1"/>
        </w:rPr>
        <w:t>)</w:t>
      </w:r>
    </w:p>
    <w:p w:rsidR="00CB487B" w:rsidRDefault="00CB487B" w:rsidP="00CB487B">
      <w:pPr>
        <w:pStyle w:val="6"/>
        <w:rPr>
          <w:rFonts w:asciiTheme="minorEastAsia" w:hAnsiTheme="minorEastAsia"/>
          <w:i w:val="0"/>
          <w:color w:val="000000" w:themeColor="text1"/>
        </w:rPr>
      </w:pPr>
      <w:r w:rsidRPr="009A4468">
        <w:rPr>
          <w:rFonts w:hint="eastAsia"/>
          <w:i w:val="0"/>
        </w:rPr>
        <w:t>1_</w:t>
      </w:r>
      <w:r>
        <w:rPr>
          <w:rFonts w:hint="eastAsia"/>
          <w:i w:val="0"/>
        </w:rPr>
        <w:t>正常行权</w:t>
      </w:r>
      <w:r>
        <w:rPr>
          <w:rFonts w:hint="eastAsia"/>
          <w:i w:val="0"/>
          <w:color w:val="000000" w:themeColor="text1"/>
        </w:rPr>
        <w:t>处理</w:t>
      </w:r>
      <w:r w:rsidRPr="009A4468">
        <w:rPr>
          <w:rFonts w:asciiTheme="minorEastAsia" w:hAnsiTheme="minorEastAsia" w:hint="eastAsia"/>
          <w:i w:val="0"/>
          <w:color w:val="000000" w:themeColor="text1"/>
        </w:rPr>
        <w:t>规则</w:t>
      </w:r>
      <w:r>
        <w:rPr>
          <w:rFonts w:asciiTheme="minorEastAsia" w:hAnsiTheme="minorEastAsia" w:hint="eastAsia"/>
          <w:i w:val="0"/>
          <w:color w:val="000000" w:themeColor="text1"/>
        </w:rPr>
        <w:t>（即提交功能）</w:t>
      </w:r>
    </w:p>
    <w:tbl>
      <w:tblPr>
        <w:tblStyle w:val="a8"/>
        <w:tblW w:w="8994" w:type="dxa"/>
        <w:tblLook w:val="04A0"/>
      </w:tblPr>
      <w:tblGrid>
        <w:gridCol w:w="1478"/>
        <w:gridCol w:w="803"/>
        <w:gridCol w:w="6713"/>
      </w:tblGrid>
      <w:tr w:rsidR="00CB487B" w:rsidRPr="00601165" w:rsidTr="00CB088A">
        <w:tc>
          <w:tcPr>
            <w:tcW w:w="1478" w:type="dxa"/>
            <w:shd w:val="clear" w:color="auto" w:fill="D9D9D9" w:themeFill="background1" w:themeFillShade="D9"/>
          </w:tcPr>
          <w:p w:rsidR="00CB487B" w:rsidRPr="00601165" w:rsidRDefault="00CB487B" w:rsidP="00CB088A">
            <w:pPr>
              <w:rPr>
                <w:b/>
                <w:color w:val="C00000"/>
              </w:rPr>
            </w:pPr>
            <w:r w:rsidRPr="00601165">
              <w:rPr>
                <w:rFonts w:hint="eastAsia"/>
                <w:b/>
                <w:color w:val="C00000"/>
              </w:rPr>
              <w:t>业务功能</w:t>
            </w:r>
          </w:p>
        </w:tc>
        <w:tc>
          <w:tcPr>
            <w:tcW w:w="803" w:type="dxa"/>
            <w:shd w:val="clear" w:color="auto" w:fill="D9D9D9" w:themeFill="background1" w:themeFillShade="D9"/>
          </w:tcPr>
          <w:p w:rsidR="00CB487B" w:rsidRPr="00601165" w:rsidRDefault="00CB487B" w:rsidP="00CB088A">
            <w:pPr>
              <w:rPr>
                <w:b/>
                <w:color w:val="C00000"/>
              </w:rPr>
            </w:pPr>
            <w:r w:rsidRPr="00601165">
              <w:rPr>
                <w:rFonts w:hint="eastAsia"/>
                <w:b/>
                <w:color w:val="C00000"/>
              </w:rPr>
              <w:t>步骤</w:t>
            </w:r>
          </w:p>
        </w:tc>
        <w:tc>
          <w:tcPr>
            <w:tcW w:w="6713" w:type="dxa"/>
            <w:shd w:val="clear" w:color="auto" w:fill="D9D9D9" w:themeFill="background1" w:themeFillShade="D9"/>
          </w:tcPr>
          <w:p w:rsidR="00CB487B" w:rsidRPr="00601165" w:rsidRDefault="00CB487B" w:rsidP="00CB088A">
            <w:pPr>
              <w:rPr>
                <w:b/>
                <w:color w:val="C00000"/>
              </w:rPr>
            </w:pPr>
            <w:r w:rsidRPr="00601165">
              <w:rPr>
                <w:rFonts w:hint="eastAsia"/>
                <w:b/>
                <w:color w:val="C00000"/>
              </w:rPr>
              <w:t>规则</w:t>
            </w:r>
          </w:p>
        </w:tc>
      </w:tr>
      <w:tr w:rsidR="00CB487B" w:rsidTr="00CB088A">
        <w:tc>
          <w:tcPr>
            <w:tcW w:w="1478" w:type="dxa"/>
            <w:vMerge w:val="restart"/>
          </w:tcPr>
          <w:p w:rsidR="00CB487B" w:rsidRDefault="00CB487B" w:rsidP="00CB088A">
            <w:r>
              <w:rPr>
                <w:rFonts w:hint="eastAsia"/>
              </w:rPr>
              <w:t>常规检验功能</w:t>
            </w:r>
          </w:p>
        </w:tc>
        <w:tc>
          <w:tcPr>
            <w:tcW w:w="803" w:type="dxa"/>
          </w:tcPr>
          <w:p w:rsidR="00CB487B" w:rsidRPr="00601165" w:rsidRDefault="00CB487B" w:rsidP="00CB088A">
            <w:pPr>
              <w:jc w:val="center"/>
              <w:rPr>
                <w:b/>
              </w:rPr>
            </w:pPr>
            <w:r>
              <w:rPr>
                <w:rFonts w:hint="eastAsia"/>
                <w:b/>
              </w:rPr>
              <w:t>1</w:t>
            </w:r>
          </w:p>
        </w:tc>
        <w:tc>
          <w:tcPr>
            <w:tcW w:w="6713" w:type="dxa"/>
          </w:tcPr>
          <w:p w:rsidR="00CB487B" w:rsidRDefault="00CB487B" w:rsidP="00CB088A">
            <w:r>
              <w:rPr>
                <w:rFonts w:hint="eastAsia"/>
              </w:rPr>
              <w:t>检查供股认购数量应小于或等于可认购供股数量</w:t>
            </w:r>
          </w:p>
        </w:tc>
      </w:tr>
      <w:tr w:rsidR="00CB487B" w:rsidTr="00CB088A">
        <w:tc>
          <w:tcPr>
            <w:tcW w:w="1478" w:type="dxa"/>
            <w:vMerge/>
          </w:tcPr>
          <w:p w:rsidR="00CB487B" w:rsidRDefault="00CB487B" w:rsidP="00CB088A"/>
        </w:tc>
        <w:tc>
          <w:tcPr>
            <w:tcW w:w="803" w:type="dxa"/>
          </w:tcPr>
          <w:p w:rsidR="00CB487B" w:rsidRPr="00601165" w:rsidRDefault="00CB487B" w:rsidP="00CB088A">
            <w:pPr>
              <w:jc w:val="center"/>
              <w:rPr>
                <w:b/>
              </w:rPr>
            </w:pPr>
            <w:r>
              <w:rPr>
                <w:rFonts w:hint="eastAsia"/>
                <w:b/>
              </w:rPr>
              <w:t>2</w:t>
            </w:r>
          </w:p>
        </w:tc>
        <w:tc>
          <w:tcPr>
            <w:tcW w:w="6713" w:type="dxa"/>
          </w:tcPr>
          <w:p w:rsidR="00CB487B" w:rsidRDefault="00CB487B" w:rsidP="00CB088A">
            <w:r>
              <w:rPr>
                <w:rFonts w:hint="eastAsia"/>
              </w:rPr>
              <w:t>检查供股认购数量应大于</w:t>
            </w:r>
            <w:r>
              <w:rPr>
                <w:rFonts w:hint="eastAsia"/>
              </w:rPr>
              <w:t>0</w:t>
            </w:r>
          </w:p>
        </w:tc>
      </w:tr>
      <w:tr w:rsidR="00CB487B" w:rsidTr="00CB088A">
        <w:tc>
          <w:tcPr>
            <w:tcW w:w="1478" w:type="dxa"/>
          </w:tcPr>
          <w:p w:rsidR="00CB487B" w:rsidRDefault="00CB487B" w:rsidP="00CB088A">
            <w:r>
              <w:rPr>
                <w:rFonts w:hint="eastAsia"/>
              </w:rPr>
              <w:t>常规检验处理</w:t>
            </w:r>
          </w:p>
        </w:tc>
        <w:tc>
          <w:tcPr>
            <w:tcW w:w="803" w:type="dxa"/>
          </w:tcPr>
          <w:p w:rsidR="00CB487B" w:rsidRPr="00601165" w:rsidRDefault="00CB487B" w:rsidP="00CB088A">
            <w:pPr>
              <w:jc w:val="center"/>
              <w:rPr>
                <w:b/>
              </w:rPr>
            </w:pPr>
          </w:p>
        </w:tc>
        <w:tc>
          <w:tcPr>
            <w:tcW w:w="6713" w:type="dxa"/>
          </w:tcPr>
          <w:p w:rsidR="00CB487B" w:rsidRDefault="00CB487B" w:rsidP="00CB088A">
            <w:r>
              <w:rPr>
                <w:rFonts w:hint="eastAsia"/>
              </w:rPr>
              <w:t>不满足以上条件提示客户，不能正常提交</w:t>
            </w:r>
          </w:p>
        </w:tc>
      </w:tr>
      <w:tr w:rsidR="00CB487B" w:rsidTr="00CB088A">
        <w:tc>
          <w:tcPr>
            <w:tcW w:w="1478" w:type="dxa"/>
            <w:vMerge w:val="restart"/>
          </w:tcPr>
          <w:p w:rsidR="00CB487B" w:rsidRDefault="00CB487B" w:rsidP="00CB088A"/>
          <w:p w:rsidR="00CB487B" w:rsidRDefault="00CB487B" w:rsidP="00CB088A"/>
          <w:p w:rsidR="00CB487B" w:rsidRDefault="00CB487B" w:rsidP="00CB088A">
            <w:r>
              <w:rPr>
                <w:rFonts w:hint="eastAsia"/>
              </w:rPr>
              <w:t>有效认购检查</w:t>
            </w:r>
          </w:p>
        </w:tc>
        <w:tc>
          <w:tcPr>
            <w:tcW w:w="803" w:type="dxa"/>
          </w:tcPr>
          <w:p w:rsidR="00CB487B" w:rsidRPr="00601165" w:rsidRDefault="00CB487B" w:rsidP="00CB088A">
            <w:pPr>
              <w:jc w:val="center"/>
              <w:rPr>
                <w:b/>
              </w:rPr>
            </w:pPr>
            <w:r>
              <w:rPr>
                <w:rFonts w:hint="eastAsia"/>
                <w:b/>
              </w:rPr>
              <w:t>1</w:t>
            </w:r>
          </w:p>
        </w:tc>
        <w:tc>
          <w:tcPr>
            <w:tcW w:w="6713" w:type="dxa"/>
          </w:tcPr>
          <w:p w:rsidR="00CB487B" w:rsidRDefault="00CB487B" w:rsidP="00CB088A">
            <w:r>
              <w:rPr>
                <w:rFonts w:hint="eastAsia"/>
              </w:rPr>
              <w:t>提交后把指令发送到交易系统，发送内容包括：资金号、供股权代码、供股权数量、行权数量、发生资金、指令内容（行权）；</w:t>
            </w:r>
          </w:p>
        </w:tc>
      </w:tr>
      <w:tr w:rsidR="00CB487B" w:rsidTr="00CB088A">
        <w:tc>
          <w:tcPr>
            <w:tcW w:w="1478" w:type="dxa"/>
            <w:vMerge/>
          </w:tcPr>
          <w:p w:rsidR="00CB487B" w:rsidRDefault="00CB487B" w:rsidP="00CB088A"/>
        </w:tc>
        <w:tc>
          <w:tcPr>
            <w:tcW w:w="803" w:type="dxa"/>
          </w:tcPr>
          <w:p w:rsidR="00CB487B" w:rsidRPr="00601165" w:rsidRDefault="00CB487B" w:rsidP="00CB088A">
            <w:pPr>
              <w:jc w:val="center"/>
              <w:rPr>
                <w:b/>
              </w:rPr>
            </w:pPr>
            <w:r>
              <w:rPr>
                <w:rFonts w:hint="eastAsia"/>
                <w:b/>
              </w:rPr>
              <w:t>2</w:t>
            </w:r>
          </w:p>
        </w:tc>
        <w:tc>
          <w:tcPr>
            <w:tcW w:w="6713" w:type="dxa"/>
          </w:tcPr>
          <w:p w:rsidR="00CB487B" w:rsidRDefault="00CB487B" w:rsidP="00CB088A">
            <w:r>
              <w:rPr>
                <w:rFonts w:hint="eastAsia"/>
              </w:rPr>
              <w:t>交易结算系统判断资金不足，系统收到结果后给出提示，行权失败</w:t>
            </w:r>
          </w:p>
        </w:tc>
      </w:tr>
      <w:tr w:rsidR="00CB487B" w:rsidTr="00CB088A">
        <w:tc>
          <w:tcPr>
            <w:tcW w:w="1478" w:type="dxa"/>
            <w:vMerge/>
          </w:tcPr>
          <w:p w:rsidR="00CB487B" w:rsidRDefault="00CB487B" w:rsidP="00CB088A"/>
        </w:tc>
        <w:tc>
          <w:tcPr>
            <w:tcW w:w="803" w:type="dxa"/>
          </w:tcPr>
          <w:p w:rsidR="00CB487B" w:rsidRDefault="00CB487B" w:rsidP="00CB088A">
            <w:pPr>
              <w:jc w:val="center"/>
              <w:rPr>
                <w:b/>
              </w:rPr>
            </w:pPr>
          </w:p>
        </w:tc>
        <w:tc>
          <w:tcPr>
            <w:tcW w:w="6713" w:type="dxa"/>
          </w:tcPr>
          <w:p w:rsidR="00CB487B" w:rsidRPr="002A6A66" w:rsidRDefault="00CB487B" w:rsidP="00CB088A">
            <w:pPr>
              <w:rPr>
                <w:i/>
              </w:rPr>
            </w:pPr>
          </w:p>
        </w:tc>
      </w:tr>
      <w:tr w:rsidR="00CB487B" w:rsidRPr="000F115C" w:rsidTr="00CB088A">
        <w:tc>
          <w:tcPr>
            <w:tcW w:w="1478" w:type="dxa"/>
          </w:tcPr>
          <w:p w:rsidR="00CB487B" w:rsidRPr="000F115C" w:rsidRDefault="00CB487B" w:rsidP="00CB088A">
            <w:pPr>
              <w:rPr>
                <w:rFonts w:asciiTheme="minorEastAsia" w:hAnsiTheme="minorEastAsia"/>
              </w:rPr>
            </w:pPr>
            <w:r w:rsidRPr="000F115C">
              <w:rPr>
                <w:rFonts w:asciiTheme="minorEastAsia" w:hAnsiTheme="minorEastAsia" w:hint="eastAsia"/>
              </w:rPr>
              <w:t>行权处理</w:t>
            </w:r>
          </w:p>
        </w:tc>
        <w:tc>
          <w:tcPr>
            <w:tcW w:w="803" w:type="dxa"/>
          </w:tcPr>
          <w:p w:rsidR="00CB487B" w:rsidRPr="000F115C" w:rsidRDefault="00CB487B" w:rsidP="00CB088A">
            <w:pPr>
              <w:jc w:val="center"/>
              <w:rPr>
                <w:rFonts w:asciiTheme="minorEastAsia" w:hAnsiTheme="minorEastAsia"/>
                <w:b/>
              </w:rPr>
            </w:pPr>
          </w:p>
        </w:tc>
        <w:tc>
          <w:tcPr>
            <w:tcW w:w="6713" w:type="dxa"/>
          </w:tcPr>
          <w:p w:rsidR="00CB487B" w:rsidRPr="000F115C" w:rsidRDefault="00CB487B" w:rsidP="00CB088A">
            <w:pPr>
              <w:rPr>
                <w:rFonts w:asciiTheme="minorEastAsia" w:hAnsiTheme="minorEastAsia"/>
              </w:rPr>
            </w:pPr>
            <w:r w:rsidRPr="000F115C">
              <w:rPr>
                <w:rFonts w:asciiTheme="minorEastAsia" w:hAnsiTheme="minorEastAsia" w:hint="eastAsia"/>
              </w:rPr>
              <w:t>满足所有检查条件后：</w:t>
            </w:r>
          </w:p>
          <w:p w:rsidR="00CB487B" w:rsidRPr="000F115C" w:rsidRDefault="00CB487B" w:rsidP="006C3145">
            <w:pPr>
              <w:pStyle w:val="a7"/>
              <w:numPr>
                <w:ilvl w:val="0"/>
                <w:numId w:val="263"/>
              </w:numPr>
              <w:ind w:firstLineChars="0"/>
              <w:rPr>
                <w:rFonts w:asciiTheme="minorEastAsia" w:hAnsiTheme="minorEastAsia"/>
              </w:rPr>
            </w:pPr>
            <w:r w:rsidRPr="000F115C">
              <w:rPr>
                <w:rFonts w:asciiTheme="minorEastAsia" w:hAnsiTheme="minorEastAsia" w:hint="eastAsia"/>
              </w:rPr>
              <w:t>交易结算系统根据指令完成资金</w:t>
            </w:r>
            <w:r w:rsidR="00BF5234">
              <w:rPr>
                <w:rFonts w:asciiTheme="minorEastAsia" w:hAnsiTheme="minorEastAsia" w:hint="eastAsia"/>
              </w:rPr>
              <w:t>冻结</w:t>
            </w:r>
            <w:r w:rsidRPr="000F115C">
              <w:rPr>
                <w:rFonts w:asciiTheme="minorEastAsia" w:hAnsiTheme="minorEastAsia" w:hint="eastAsia"/>
              </w:rPr>
              <w:t>；</w:t>
            </w:r>
          </w:p>
          <w:p w:rsidR="00CB487B" w:rsidRPr="000F115C" w:rsidRDefault="00CB487B" w:rsidP="006C3145">
            <w:pPr>
              <w:pStyle w:val="a7"/>
              <w:numPr>
                <w:ilvl w:val="0"/>
                <w:numId w:val="263"/>
              </w:numPr>
              <w:ind w:firstLineChars="0"/>
              <w:rPr>
                <w:rFonts w:asciiTheme="minorEastAsia" w:hAnsiTheme="minorEastAsia"/>
              </w:rPr>
            </w:pPr>
            <w:r w:rsidRPr="000F115C">
              <w:rPr>
                <w:rFonts w:asciiTheme="minorEastAsia" w:hAnsiTheme="minorEastAsia" w:hint="eastAsia"/>
              </w:rPr>
              <w:t>交易结算系统根据指令完成供股权证扣减；</w:t>
            </w:r>
          </w:p>
          <w:p w:rsidR="00CB487B" w:rsidRPr="000F115C" w:rsidRDefault="002A6A66" w:rsidP="006C3145">
            <w:pPr>
              <w:pStyle w:val="a7"/>
              <w:numPr>
                <w:ilvl w:val="0"/>
                <w:numId w:val="263"/>
              </w:numPr>
              <w:ind w:firstLineChars="0"/>
              <w:rPr>
                <w:rFonts w:asciiTheme="minorEastAsia" w:hAnsiTheme="minorEastAsia"/>
              </w:rPr>
            </w:pPr>
            <w:r>
              <w:rPr>
                <w:rFonts w:asciiTheme="minorEastAsia" w:hAnsiTheme="minorEastAsia" w:hint="eastAsia"/>
              </w:rPr>
              <w:t>网上营业厅系统根据交易结算系统返回正常状态，完成客户在界面上可</w:t>
            </w:r>
            <w:r w:rsidR="00CB487B" w:rsidRPr="000F115C">
              <w:rPr>
                <w:rFonts w:asciiTheme="minorEastAsia" w:hAnsiTheme="minorEastAsia" w:hint="eastAsia"/>
              </w:rPr>
              <w:t>供股权</w:t>
            </w:r>
            <w:proofErr w:type="gramStart"/>
            <w:r w:rsidR="00CB487B" w:rsidRPr="000F115C">
              <w:rPr>
                <w:rFonts w:asciiTheme="minorEastAsia" w:hAnsiTheme="minorEastAsia" w:hint="eastAsia"/>
              </w:rPr>
              <w:t>证数量</w:t>
            </w:r>
            <w:proofErr w:type="gramEnd"/>
            <w:r w:rsidR="00CB487B" w:rsidRPr="000F115C">
              <w:rPr>
                <w:rFonts w:asciiTheme="minorEastAsia" w:hAnsiTheme="minorEastAsia" w:hint="eastAsia"/>
              </w:rPr>
              <w:t>扣减</w:t>
            </w:r>
          </w:p>
          <w:p w:rsidR="00CB487B" w:rsidRDefault="00CB487B" w:rsidP="006C3145">
            <w:pPr>
              <w:pStyle w:val="a7"/>
              <w:numPr>
                <w:ilvl w:val="0"/>
                <w:numId w:val="263"/>
              </w:numPr>
              <w:ind w:firstLineChars="0"/>
              <w:rPr>
                <w:rFonts w:asciiTheme="minorEastAsia" w:hAnsiTheme="minorEastAsia"/>
              </w:rPr>
            </w:pPr>
            <w:r w:rsidRPr="000F115C">
              <w:rPr>
                <w:rFonts w:asciiTheme="minorEastAsia" w:hAnsiTheme="minorEastAsia" w:hint="eastAsia"/>
              </w:rPr>
              <w:t>提示用户行权成功，刷新界面上行权后的可行权相关的数据；</w:t>
            </w:r>
          </w:p>
          <w:p w:rsidR="00BF079D" w:rsidRDefault="006C3145">
            <w:pPr>
              <w:pStyle w:val="a7"/>
              <w:numPr>
                <w:ilvl w:val="0"/>
                <w:numId w:val="263"/>
              </w:numPr>
              <w:ind w:firstLineChars="0"/>
              <w:rPr>
                <w:rFonts w:asciiTheme="minorEastAsia" w:hAnsiTheme="minorEastAsia"/>
              </w:rPr>
            </w:pPr>
            <w:r>
              <w:rPr>
                <w:rFonts w:asciiTheme="minorEastAsia" w:hAnsiTheme="minorEastAsia" w:hint="eastAsia"/>
              </w:rPr>
              <w:t>写入交易系统资金记录的摘要；</w:t>
            </w:r>
          </w:p>
          <w:p w:rsidR="00BF079D" w:rsidRDefault="006C3145">
            <w:pPr>
              <w:ind w:left="425"/>
            </w:pPr>
            <w:r>
              <w:rPr>
                <w:rFonts w:asciiTheme="minorEastAsia" w:hAnsiTheme="minorEastAsia" w:hint="eastAsia"/>
              </w:rPr>
              <w:t>5.1行</w:t>
            </w:r>
            <w:proofErr w:type="gramStart"/>
            <w:r>
              <w:rPr>
                <w:rFonts w:asciiTheme="minorEastAsia" w:hAnsiTheme="minorEastAsia" w:hint="eastAsia"/>
              </w:rPr>
              <w:t>权资金</w:t>
            </w:r>
            <w:proofErr w:type="gramEnd"/>
            <w:r w:rsidR="00BF5234">
              <w:rPr>
                <w:rFonts w:asciiTheme="minorEastAsia" w:hAnsiTheme="minorEastAsia" w:hint="eastAsia"/>
              </w:rPr>
              <w:t>冻结</w:t>
            </w:r>
            <w:r>
              <w:rPr>
                <w:rFonts w:asciiTheme="minorEastAsia" w:hAnsiTheme="minorEastAsia" w:hint="eastAsia"/>
              </w:rPr>
              <w:t>摘要：</w:t>
            </w:r>
            <w:r>
              <w:rPr>
                <w:rFonts w:hint="eastAsia"/>
              </w:rPr>
              <w:t>XXX</w:t>
            </w:r>
            <w:r>
              <w:rPr>
                <w:rFonts w:hint="eastAsia"/>
              </w:rPr>
              <w:t>供股行权资金；</w:t>
            </w:r>
          </w:p>
          <w:p w:rsidR="00BF079D" w:rsidRDefault="006C3145">
            <w:pPr>
              <w:ind w:left="425"/>
              <w:rPr>
                <w:rFonts w:asciiTheme="minorEastAsia" w:hAnsiTheme="minorEastAsia"/>
              </w:rPr>
            </w:pPr>
            <w:r>
              <w:rPr>
                <w:rFonts w:hint="eastAsia"/>
              </w:rPr>
              <w:t>5.2</w:t>
            </w:r>
            <w:r>
              <w:rPr>
                <w:rFonts w:hint="eastAsia"/>
              </w:rPr>
              <w:t>行权手续费摘要：</w:t>
            </w:r>
            <w:r>
              <w:rPr>
                <w:rFonts w:hint="eastAsia"/>
              </w:rPr>
              <w:t>XXX</w:t>
            </w:r>
            <w:r>
              <w:rPr>
                <w:rFonts w:hint="eastAsia"/>
              </w:rPr>
              <w:t>供股行权手续费；</w:t>
            </w:r>
          </w:p>
        </w:tc>
      </w:tr>
      <w:tr w:rsidR="006C3145" w:rsidRPr="000F115C" w:rsidTr="00CB088A">
        <w:tc>
          <w:tcPr>
            <w:tcW w:w="1478" w:type="dxa"/>
          </w:tcPr>
          <w:p w:rsidR="006C3145" w:rsidRPr="000F115C" w:rsidRDefault="006C3145" w:rsidP="00CB088A">
            <w:pPr>
              <w:rPr>
                <w:rFonts w:asciiTheme="minorEastAsia" w:hAnsiTheme="minorEastAsia"/>
              </w:rPr>
            </w:pPr>
          </w:p>
        </w:tc>
        <w:tc>
          <w:tcPr>
            <w:tcW w:w="803" w:type="dxa"/>
          </w:tcPr>
          <w:p w:rsidR="006C3145" w:rsidRPr="000F115C" w:rsidRDefault="006C3145" w:rsidP="00CB088A">
            <w:pPr>
              <w:jc w:val="center"/>
              <w:rPr>
                <w:rFonts w:asciiTheme="minorEastAsia" w:hAnsiTheme="minorEastAsia"/>
                <w:b/>
              </w:rPr>
            </w:pPr>
          </w:p>
        </w:tc>
        <w:tc>
          <w:tcPr>
            <w:tcW w:w="6713" w:type="dxa"/>
          </w:tcPr>
          <w:p w:rsidR="006C3145" w:rsidRPr="000F115C" w:rsidRDefault="006C3145" w:rsidP="00CB088A">
            <w:pPr>
              <w:rPr>
                <w:rFonts w:asciiTheme="minorEastAsia" w:hAnsiTheme="minorEastAsia"/>
              </w:rPr>
            </w:pPr>
          </w:p>
        </w:tc>
      </w:tr>
    </w:tbl>
    <w:p w:rsidR="00CB487B" w:rsidRDefault="00CB487B" w:rsidP="00CB487B">
      <w:pPr>
        <w:pStyle w:val="6"/>
        <w:rPr>
          <w:rFonts w:asciiTheme="minorEastAsia" w:hAnsiTheme="minorEastAsia"/>
          <w:i w:val="0"/>
          <w:color w:val="000000" w:themeColor="text1"/>
        </w:rPr>
      </w:pPr>
      <w:r>
        <w:rPr>
          <w:rFonts w:hint="eastAsia"/>
          <w:i w:val="0"/>
        </w:rPr>
        <w:lastRenderedPageBreak/>
        <w:t>2</w:t>
      </w:r>
      <w:r w:rsidRPr="009A4468">
        <w:rPr>
          <w:rFonts w:hint="eastAsia"/>
          <w:i w:val="0"/>
        </w:rPr>
        <w:t>_</w:t>
      </w:r>
      <w:r>
        <w:rPr>
          <w:rFonts w:hint="eastAsia"/>
          <w:i w:val="0"/>
        </w:rPr>
        <w:t>额外认购</w:t>
      </w:r>
      <w:r>
        <w:rPr>
          <w:rFonts w:hint="eastAsia"/>
          <w:i w:val="0"/>
          <w:color w:val="000000" w:themeColor="text1"/>
        </w:rPr>
        <w:t>处理</w:t>
      </w:r>
      <w:r w:rsidRPr="009A4468">
        <w:rPr>
          <w:rFonts w:asciiTheme="minorEastAsia" w:hAnsiTheme="minorEastAsia" w:hint="eastAsia"/>
          <w:i w:val="0"/>
          <w:color w:val="000000" w:themeColor="text1"/>
        </w:rPr>
        <w:t>规则</w:t>
      </w:r>
    </w:p>
    <w:tbl>
      <w:tblPr>
        <w:tblStyle w:val="a8"/>
        <w:tblW w:w="8994" w:type="dxa"/>
        <w:tblLook w:val="04A0"/>
      </w:tblPr>
      <w:tblGrid>
        <w:gridCol w:w="1478"/>
        <w:gridCol w:w="803"/>
        <w:gridCol w:w="6713"/>
      </w:tblGrid>
      <w:tr w:rsidR="00CB487B" w:rsidRPr="00601165" w:rsidTr="00CB088A">
        <w:tc>
          <w:tcPr>
            <w:tcW w:w="1478" w:type="dxa"/>
            <w:shd w:val="clear" w:color="auto" w:fill="D9D9D9" w:themeFill="background1" w:themeFillShade="D9"/>
          </w:tcPr>
          <w:p w:rsidR="00CB487B" w:rsidRPr="00601165" w:rsidRDefault="00CB487B" w:rsidP="00CB088A">
            <w:pPr>
              <w:rPr>
                <w:b/>
                <w:color w:val="C00000"/>
              </w:rPr>
            </w:pPr>
            <w:r w:rsidRPr="00601165">
              <w:rPr>
                <w:rFonts w:hint="eastAsia"/>
                <w:b/>
                <w:color w:val="C00000"/>
              </w:rPr>
              <w:t>业务功能</w:t>
            </w:r>
          </w:p>
        </w:tc>
        <w:tc>
          <w:tcPr>
            <w:tcW w:w="803" w:type="dxa"/>
            <w:shd w:val="clear" w:color="auto" w:fill="D9D9D9" w:themeFill="background1" w:themeFillShade="D9"/>
          </w:tcPr>
          <w:p w:rsidR="00CB487B" w:rsidRPr="00601165" w:rsidRDefault="00CB487B" w:rsidP="00CB088A">
            <w:pPr>
              <w:rPr>
                <w:b/>
                <w:color w:val="C00000"/>
              </w:rPr>
            </w:pPr>
            <w:r w:rsidRPr="00601165">
              <w:rPr>
                <w:rFonts w:hint="eastAsia"/>
                <w:b/>
                <w:color w:val="C00000"/>
              </w:rPr>
              <w:t>步骤</w:t>
            </w:r>
          </w:p>
        </w:tc>
        <w:tc>
          <w:tcPr>
            <w:tcW w:w="6713" w:type="dxa"/>
            <w:shd w:val="clear" w:color="auto" w:fill="D9D9D9" w:themeFill="background1" w:themeFillShade="D9"/>
          </w:tcPr>
          <w:p w:rsidR="00CB487B" w:rsidRPr="00601165" w:rsidRDefault="00CB487B" w:rsidP="00CB088A">
            <w:pPr>
              <w:rPr>
                <w:b/>
                <w:color w:val="C00000"/>
              </w:rPr>
            </w:pPr>
            <w:r w:rsidRPr="00601165">
              <w:rPr>
                <w:rFonts w:hint="eastAsia"/>
                <w:b/>
                <w:color w:val="C00000"/>
              </w:rPr>
              <w:t>规则</w:t>
            </w:r>
          </w:p>
        </w:tc>
      </w:tr>
      <w:tr w:rsidR="00CB487B" w:rsidTr="00CB088A">
        <w:tc>
          <w:tcPr>
            <w:tcW w:w="1478" w:type="dxa"/>
          </w:tcPr>
          <w:p w:rsidR="00CB487B" w:rsidRDefault="00CB487B" w:rsidP="00CB088A">
            <w:r>
              <w:rPr>
                <w:rFonts w:hint="eastAsia"/>
              </w:rPr>
              <w:t>常规检验功能</w:t>
            </w:r>
          </w:p>
        </w:tc>
        <w:tc>
          <w:tcPr>
            <w:tcW w:w="803" w:type="dxa"/>
          </w:tcPr>
          <w:p w:rsidR="00CB487B" w:rsidRPr="00601165" w:rsidRDefault="00CB487B" w:rsidP="00CB088A">
            <w:pPr>
              <w:jc w:val="center"/>
              <w:rPr>
                <w:b/>
              </w:rPr>
            </w:pPr>
            <w:r>
              <w:rPr>
                <w:rFonts w:hint="eastAsia"/>
                <w:b/>
              </w:rPr>
              <w:t>1</w:t>
            </w:r>
          </w:p>
        </w:tc>
        <w:tc>
          <w:tcPr>
            <w:tcW w:w="6713" w:type="dxa"/>
          </w:tcPr>
          <w:p w:rsidR="00CB487B" w:rsidRDefault="00CB487B" w:rsidP="00CB088A">
            <w:r>
              <w:rPr>
                <w:rFonts w:hint="eastAsia"/>
              </w:rPr>
              <w:t>检查供股认购数量应大于</w:t>
            </w:r>
            <w:r>
              <w:rPr>
                <w:rFonts w:hint="eastAsia"/>
              </w:rPr>
              <w:t>0</w:t>
            </w:r>
          </w:p>
        </w:tc>
      </w:tr>
      <w:tr w:rsidR="00CB487B" w:rsidTr="00CB088A">
        <w:tc>
          <w:tcPr>
            <w:tcW w:w="1478" w:type="dxa"/>
          </w:tcPr>
          <w:p w:rsidR="00CB487B" w:rsidRDefault="00CB487B" w:rsidP="00CB088A"/>
        </w:tc>
        <w:tc>
          <w:tcPr>
            <w:tcW w:w="803" w:type="dxa"/>
          </w:tcPr>
          <w:p w:rsidR="00CB487B" w:rsidRDefault="00CB487B" w:rsidP="00CB088A">
            <w:pPr>
              <w:jc w:val="center"/>
              <w:rPr>
                <w:b/>
              </w:rPr>
            </w:pPr>
            <w:r>
              <w:rPr>
                <w:rFonts w:hint="eastAsia"/>
                <w:b/>
              </w:rPr>
              <w:t>2</w:t>
            </w:r>
          </w:p>
        </w:tc>
        <w:tc>
          <w:tcPr>
            <w:tcW w:w="6713" w:type="dxa"/>
          </w:tcPr>
          <w:p w:rsidR="00CB487B" w:rsidRDefault="00CB487B" w:rsidP="00CB088A">
            <w:r>
              <w:rPr>
                <w:rFonts w:hint="eastAsia"/>
              </w:rPr>
              <w:t>检查</w:t>
            </w:r>
            <w:proofErr w:type="gramStart"/>
            <w:r>
              <w:rPr>
                <w:rFonts w:hint="eastAsia"/>
              </w:rPr>
              <w:t>改客户</w:t>
            </w:r>
            <w:proofErr w:type="gramEnd"/>
            <w:r>
              <w:rPr>
                <w:rFonts w:hint="eastAsia"/>
              </w:rPr>
              <w:t>本次供</w:t>
            </w:r>
            <w:proofErr w:type="gramStart"/>
            <w:r>
              <w:rPr>
                <w:rFonts w:hint="eastAsia"/>
              </w:rPr>
              <w:t>股行动</w:t>
            </w:r>
            <w:proofErr w:type="gramEnd"/>
            <w:r>
              <w:rPr>
                <w:rFonts w:hint="eastAsia"/>
              </w:rPr>
              <w:t>的股权登记日那天有获得供股权（数据不限）；</w:t>
            </w:r>
          </w:p>
        </w:tc>
      </w:tr>
      <w:tr w:rsidR="00CB487B" w:rsidTr="00CB088A">
        <w:tc>
          <w:tcPr>
            <w:tcW w:w="1478" w:type="dxa"/>
          </w:tcPr>
          <w:p w:rsidR="00CB487B" w:rsidRDefault="00CB487B" w:rsidP="00CB088A">
            <w:r>
              <w:rPr>
                <w:rFonts w:hint="eastAsia"/>
              </w:rPr>
              <w:t>常规检验处理</w:t>
            </w:r>
          </w:p>
        </w:tc>
        <w:tc>
          <w:tcPr>
            <w:tcW w:w="803" w:type="dxa"/>
          </w:tcPr>
          <w:p w:rsidR="00CB487B" w:rsidRPr="00601165" w:rsidRDefault="00CB487B" w:rsidP="00CB088A">
            <w:pPr>
              <w:jc w:val="center"/>
              <w:rPr>
                <w:b/>
              </w:rPr>
            </w:pPr>
          </w:p>
        </w:tc>
        <w:tc>
          <w:tcPr>
            <w:tcW w:w="6713" w:type="dxa"/>
          </w:tcPr>
          <w:p w:rsidR="00CB487B" w:rsidRDefault="00CB487B" w:rsidP="00CB088A">
            <w:r>
              <w:rPr>
                <w:rFonts w:hint="eastAsia"/>
              </w:rPr>
              <w:t>不满足以上条件提示客户，不能正常提交</w:t>
            </w:r>
          </w:p>
        </w:tc>
      </w:tr>
      <w:tr w:rsidR="00CB487B" w:rsidTr="00CB088A">
        <w:tc>
          <w:tcPr>
            <w:tcW w:w="1478" w:type="dxa"/>
            <w:vMerge w:val="restart"/>
          </w:tcPr>
          <w:p w:rsidR="00CB487B" w:rsidRDefault="00CB487B" w:rsidP="00CB088A"/>
          <w:p w:rsidR="00CB487B" w:rsidRDefault="00CB487B" w:rsidP="00CB088A">
            <w:r>
              <w:rPr>
                <w:rFonts w:hint="eastAsia"/>
              </w:rPr>
              <w:t>有效认购检查</w:t>
            </w:r>
          </w:p>
        </w:tc>
        <w:tc>
          <w:tcPr>
            <w:tcW w:w="803" w:type="dxa"/>
          </w:tcPr>
          <w:p w:rsidR="00CB487B" w:rsidRPr="00601165" w:rsidRDefault="00CB487B" w:rsidP="00CB088A">
            <w:pPr>
              <w:jc w:val="center"/>
              <w:rPr>
                <w:b/>
              </w:rPr>
            </w:pPr>
            <w:r>
              <w:rPr>
                <w:rFonts w:hint="eastAsia"/>
                <w:b/>
              </w:rPr>
              <w:t>1</w:t>
            </w:r>
          </w:p>
        </w:tc>
        <w:tc>
          <w:tcPr>
            <w:tcW w:w="6713" w:type="dxa"/>
          </w:tcPr>
          <w:p w:rsidR="00CB487B" w:rsidRDefault="00CB487B" w:rsidP="00CB088A">
            <w:r>
              <w:rPr>
                <w:rFonts w:hint="eastAsia"/>
              </w:rPr>
              <w:t>额外认购点击后把指令发送到交易系统，发送内容包括：资金号、供股权代码、额外认购数量、发生资金、指令内容（额外认购）；</w:t>
            </w:r>
          </w:p>
        </w:tc>
      </w:tr>
      <w:tr w:rsidR="00CB487B" w:rsidTr="00CB088A">
        <w:tc>
          <w:tcPr>
            <w:tcW w:w="1478" w:type="dxa"/>
            <w:vMerge/>
          </w:tcPr>
          <w:p w:rsidR="00CB487B" w:rsidRDefault="00CB487B" w:rsidP="00CB088A"/>
        </w:tc>
        <w:tc>
          <w:tcPr>
            <w:tcW w:w="803" w:type="dxa"/>
          </w:tcPr>
          <w:p w:rsidR="00CB487B" w:rsidRPr="00601165" w:rsidRDefault="00CB487B" w:rsidP="00CB088A">
            <w:pPr>
              <w:jc w:val="center"/>
              <w:rPr>
                <w:b/>
              </w:rPr>
            </w:pPr>
            <w:r>
              <w:rPr>
                <w:rFonts w:hint="eastAsia"/>
                <w:b/>
              </w:rPr>
              <w:t>2</w:t>
            </w:r>
          </w:p>
        </w:tc>
        <w:tc>
          <w:tcPr>
            <w:tcW w:w="6713" w:type="dxa"/>
          </w:tcPr>
          <w:p w:rsidR="00CB487B" w:rsidRDefault="00CB487B" w:rsidP="00CB088A">
            <w:r>
              <w:rPr>
                <w:rFonts w:hint="eastAsia"/>
              </w:rPr>
              <w:t>交易结算系统判断资金不足，系统收到结果后给出提示，行权失败</w:t>
            </w:r>
          </w:p>
        </w:tc>
      </w:tr>
      <w:tr w:rsidR="00CB487B" w:rsidRPr="000F115C" w:rsidTr="00CB088A">
        <w:tc>
          <w:tcPr>
            <w:tcW w:w="1478" w:type="dxa"/>
          </w:tcPr>
          <w:p w:rsidR="00CB487B" w:rsidRPr="000F115C" w:rsidRDefault="00CB487B" w:rsidP="00CB088A">
            <w:pPr>
              <w:rPr>
                <w:rFonts w:asciiTheme="minorEastAsia" w:hAnsiTheme="minorEastAsia"/>
              </w:rPr>
            </w:pPr>
            <w:r w:rsidRPr="000F115C">
              <w:rPr>
                <w:rFonts w:asciiTheme="minorEastAsia" w:hAnsiTheme="minorEastAsia" w:hint="eastAsia"/>
              </w:rPr>
              <w:t>行权处理</w:t>
            </w:r>
          </w:p>
        </w:tc>
        <w:tc>
          <w:tcPr>
            <w:tcW w:w="803" w:type="dxa"/>
          </w:tcPr>
          <w:p w:rsidR="00CB487B" w:rsidRPr="000F115C" w:rsidRDefault="00CB487B" w:rsidP="00CB088A">
            <w:pPr>
              <w:jc w:val="center"/>
              <w:rPr>
                <w:rFonts w:asciiTheme="minorEastAsia" w:hAnsiTheme="minorEastAsia"/>
                <w:b/>
              </w:rPr>
            </w:pPr>
          </w:p>
        </w:tc>
        <w:tc>
          <w:tcPr>
            <w:tcW w:w="6713" w:type="dxa"/>
          </w:tcPr>
          <w:p w:rsidR="00CB487B" w:rsidRPr="000F115C" w:rsidRDefault="00CB487B" w:rsidP="00CB088A">
            <w:pPr>
              <w:rPr>
                <w:rFonts w:asciiTheme="minorEastAsia" w:hAnsiTheme="minorEastAsia"/>
              </w:rPr>
            </w:pPr>
            <w:r w:rsidRPr="000F115C">
              <w:rPr>
                <w:rFonts w:asciiTheme="minorEastAsia" w:hAnsiTheme="minorEastAsia" w:hint="eastAsia"/>
              </w:rPr>
              <w:t>满足所有检查条件后：</w:t>
            </w:r>
          </w:p>
          <w:p w:rsidR="00CB487B" w:rsidRPr="000F115C" w:rsidRDefault="00CB487B" w:rsidP="00D95A93">
            <w:pPr>
              <w:pStyle w:val="a7"/>
              <w:numPr>
                <w:ilvl w:val="0"/>
                <w:numId w:val="47"/>
              </w:numPr>
              <w:ind w:firstLineChars="0"/>
              <w:rPr>
                <w:rFonts w:asciiTheme="minorEastAsia" w:hAnsiTheme="minorEastAsia"/>
              </w:rPr>
            </w:pPr>
            <w:r w:rsidRPr="000F115C">
              <w:rPr>
                <w:rFonts w:asciiTheme="minorEastAsia" w:hAnsiTheme="minorEastAsia" w:hint="eastAsia"/>
              </w:rPr>
              <w:t>交易结算系统根据指令完成资金</w:t>
            </w:r>
            <w:r w:rsidR="00BF5234">
              <w:rPr>
                <w:rFonts w:asciiTheme="minorEastAsia" w:hAnsiTheme="minorEastAsia" w:hint="eastAsia"/>
              </w:rPr>
              <w:t>冻结</w:t>
            </w:r>
            <w:r w:rsidRPr="000F115C">
              <w:rPr>
                <w:rFonts w:asciiTheme="minorEastAsia" w:hAnsiTheme="minorEastAsia" w:hint="eastAsia"/>
              </w:rPr>
              <w:t>；</w:t>
            </w:r>
          </w:p>
          <w:p w:rsidR="00CB487B" w:rsidRPr="000F115C" w:rsidRDefault="00CB487B" w:rsidP="00D95A93">
            <w:pPr>
              <w:pStyle w:val="a7"/>
              <w:numPr>
                <w:ilvl w:val="0"/>
                <w:numId w:val="47"/>
              </w:numPr>
              <w:ind w:firstLineChars="0"/>
              <w:rPr>
                <w:rFonts w:asciiTheme="minorEastAsia" w:hAnsiTheme="minorEastAsia"/>
              </w:rPr>
            </w:pPr>
            <w:r w:rsidRPr="000F115C">
              <w:rPr>
                <w:rFonts w:asciiTheme="minorEastAsia" w:hAnsiTheme="minorEastAsia" w:hint="eastAsia"/>
              </w:rPr>
              <w:t>提示用户行权成功，刷新界面上行权后的可行权相关的数据；</w:t>
            </w:r>
          </w:p>
        </w:tc>
      </w:tr>
    </w:tbl>
    <w:p w:rsidR="00CB487B" w:rsidRDefault="00CB487B" w:rsidP="00CB487B">
      <w:pPr>
        <w:pStyle w:val="6"/>
        <w:rPr>
          <w:rFonts w:asciiTheme="minorEastAsia" w:hAnsiTheme="minorEastAsia"/>
          <w:i w:val="0"/>
          <w:color w:val="000000" w:themeColor="text1"/>
        </w:rPr>
      </w:pPr>
      <w:r>
        <w:rPr>
          <w:rFonts w:hint="eastAsia"/>
          <w:i w:val="0"/>
        </w:rPr>
        <w:t>3</w:t>
      </w:r>
      <w:r w:rsidRPr="009A4468">
        <w:rPr>
          <w:rFonts w:hint="eastAsia"/>
          <w:i w:val="0"/>
        </w:rPr>
        <w:t>_</w:t>
      </w:r>
      <w:r>
        <w:rPr>
          <w:rFonts w:hint="eastAsia"/>
          <w:i w:val="0"/>
        </w:rPr>
        <w:t>供股认购费用计算</w:t>
      </w:r>
      <w:r w:rsidRPr="009A4468">
        <w:rPr>
          <w:rFonts w:asciiTheme="minorEastAsia" w:hAnsiTheme="minorEastAsia" w:hint="eastAsia"/>
          <w:i w:val="0"/>
          <w:color w:val="000000" w:themeColor="text1"/>
        </w:rPr>
        <w:t>规则</w:t>
      </w:r>
    </w:p>
    <w:tbl>
      <w:tblPr>
        <w:tblStyle w:val="a8"/>
        <w:tblW w:w="9039" w:type="dxa"/>
        <w:tblLook w:val="04A0"/>
      </w:tblPr>
      <w:tblGrid>
        <w:gridCol w:w="1478"/>
        <w:gridCol w:w="7561"/>
      </w:tblGrid>
      <w:tr w:rsidR="00CB487B" w:rsidRPr="00601165" w:rsidTr="00CB088A">
        <w:tc>
          <w:tcPr>
            <w:tcW w:w="1478" w:type="dxa"/>
            <w:shd w:val="clear" w:color="auto" w:fill="D9D9D9" w:themeFill="background1" w:themeFillShade="D9"/>
          </w:tcPr>
          <w:p w:rsidR="00CB487B" w:rsidRPr="00601165" w:rsidRDefault="00CB487B" w:rsidP="00CB088A">
            <w:pPr>
              <w:rPr>
                <w:b/>
                <w:color w:val="C00000"/>
              </w:rPr>
            </w:pPr>
            <w:r>
              <w:rPr>
                <w:rFonts w:hint="eastAsia"/>
                <w:b/>
                <w:color w:val="C00000"/>
              </w:rPr>
              <w:t>计算项目</w:t>
            </w:r>
          </w:p>
        </w:tc>
        <w:tc>
          <w:tcPr>
            <w:tcW w:w="7561" w:type="dxa"/>
            <w:shd w:val="clear" w:color="auto" w:fill="D9D9D9" w:themeFill="background1" w:themeFillShade="D9"/>
          </w:tcPr>
          <w:p w:rsidR="00CB487B" w:rsidRPr="00601165" w:rsidRDefault="00CB487B" w:rsidP="00CB088A">
            <w:pPr>
              <w:rPr>
                <w:b/>
                <w:color w:val="C00000"/>
              </w:rPr>
            </w:pPr>
            <w:r w:rsidRPr="00601165">
              <w:rPr>
                <w:rFonts w:hint="eastAsia"/>
                <w:b/>
                <w:color w:val="C00000"/>
              </w:rPr>
              <w:t>规则</w:t>
            </w:r>
          </w:p>
        </w:tc>
      </w:tr>
      <w:tr w:rsidR="00CB487B" w:rsidTr="00CB088A">
        <w:tc>
          <w:tcPr>
            <w:tcW w:w="1478" w:type="dxa"/>
          </w:tcPr>
          <w:p w:rsidR="00CB487B" w:rsidRDefault="00CB487B" w:rsidP="00CB088A">
            <w:r>
              <w:rPr>
                <w:rFonts w:asciiTheme="minorEastAsia" w:hAnsiTheme="minorEastAsia" w:hint="eastAsia"/>
              </w:rPr>
              <w:t>认购金额</w:t>
            </w:r>
          </w:p>
        </w:tc>
        <w:tc>
          <w:tcPr>
            <w:tcW w:w="7561" w:type="dxa"/>
          </w:tcPr>
          <w:p w:rsidR="00CB487B" w:rsidRDefault="00CB487B" w:rsidP="00CB088A">
            <w:r>
              <w:rPr>
                <w:rFonts w:hint="eastAsia"/>
              </w:rPr>
              <w:t>认购数量</w:t>
            </w:r>
            <w:r>
              <w:rPr>
                <w:rFonts w:hint="eastAsia"/>
              </w:rPr>
              <w:t>*</w:t>
            </w:r>
            <w:r>
              <w:rPr>
                <w:rFonts w:hint="eastAsia"/>
              </w:rPr>
              <w:t>认购价格</w:t>
            </w:r>
          </w:p>
        </w:tc>
      </w:tr>
      <w:tr w:rsidR="00CB487B" w:rsidTr="00CB088A">
        <w:tc>
          <w:tcPr>
            <w:tcW w:w="1478" w:type="dxa"/>
            <w:vMerge w:val="restart"/>
          </w:tcPr>
          <w:p w:rsidR="00CB487B" w:rsidRDefault="00CB487B" w:rsidP="00CB088A">
            <w:r>
              <w:rPr>
                <w:rFonts w:hint="eastAsia"/>
              </w:rPr>
              <w:t>手续费</w:t>
            </w:r>
          </w:p>
        </w:tc>
        <w:tc>
          <w:tcPr>
            <w:tcW w:w="7561" w:type="dxa"/>
          </w:tcPr>
          <w:p w:rsidR="00CB487B" w:rsidRDefault="00CB487B" w:rsidP="00CB088A">
            <w:r>
              <w:rPr>
                <w:rFonts w:hint="eastAsia"/>
              </w:rPr>
              <w:t>每手</w:t>
            </w:r>
            <w:r>
              <w:rPr>
                <w:rFonts w:hint="eastAsia"/>
              </w:rPr>
              <w:t>2</w:t>
            </w:r>
            <w:r>
              <w:rPr>
                <w:rFonts w:hint="eastAsia"/>
              </w:rPr>
              <w:t>港元；</w:t>
            </w:r>
            <w:r>
              <w:rPr>
                <w:rFonts w:hint="eastAsia"/>
              </w:rPr>
              <w:t xml:space="preserve">   </w:t>
            </w:r>
            <w:r w:rsidRPr="00D47917">
              <w:rPr>
                <w:rFonts w:hint="eastAsia"/>
                <w:b/>
                <w:color w:val="FF0000"/>
              </w:rPr>
              <w:t>（其它币种需要折算过来</w:t>
            </w:r>
            <w:r w:rsidR="00551326">
              <w:rPr>
                <w:rFonts w:hint="eastAsia"/>
                <w:b/>
                <w:color w:val="FF0000"/>
              </w:rPr>
              <w:t>）</w:t>
            </w:r>
          </w:p>
        </w:tc>
      </w:tr>
      <w:tr w:rsidR="00CB487B" w:rsidRPr="00D47917" w:rsidTr="00CB088A">
        <w:tc>
          <w:tcPr>
            <w:tcW w:w="1478" w:type="dxa"/>
            <w:vMerge/>
          </w:tcPr>
          <w:p w:rsidR="00CB487B" w:rsidRDefault="00CB487B" w:rsidP="00CB088A"/>
        </w:tc>
        <w:tc>
          <w:tcPr>
            <w:tcW w:w="7561" w:type="dxa"/>
          </w:tcPr>
          <w:p w:rsidR="00CB487B" w:rsidRDefault="00CB487B" w:rsidP="00CB088A">
            <w:r>
              <w:rPr>
                <w:rFonts w:hint="eastAsia"/>
              </w:rPr>
              <w:t>不足一手的以一手计算；</w:t>
            </w:r>
          </w:p>
        </w:tc>
      </w:tr>
      <w:tr w:rsidR="00CB487B" w:rsidRPr="00D47917" w:rsidTr="00CB088A">
        <w:tc>
          <w:tcPr>
            <w:tcW w:w="1478" w:type="dxa"/>
            <w:vMerge/>
          </w:tcPr>
          <w:p w:rsidR="00CB487B" w:rsidRDefault="00CB487B" w:rsidP="00CB088A"/>
        </w:tc>
        <w:tc>
          <w:tcPr>
            <w:tcW w:w="7561" w:type="dxa"/>
          </w:tcPr>
          <w:p w:rsidR="00CB487B" w:rsidRDefault="00CB487B" w:rsidP="00CB088A">
            <w:r>
              <w:rPr>
                <w:rFonts w:hint="eastAsia"/>
              </w:rPr>
              <w:t>手续费总额</w:t>
            </w:r>
            <w:r>
              <w:rPr>
                <w:rFonts w:hint="eastAsia"/>
              </w:rPr>
              <w:t>+CCASS</w:t>
            </w:r>
            <w:r>
              <w:rPr>
                <w:rFonts w:hint="eastAsia"/>
              </w:rPr>
              <w:t>收取的行权服务费如果低于</w:t>
            </w:r>
            <w:r>
              <w:rPr>
                <w:rFonts w:hint="eastAsia"/>
              </w:rPr>
              <w:t>50</w:t>
            </w:r>
            <w:r>
              <w:rPr>
                <w:rFonts w:hint="eastAsia"/>
              </w:rPr>
              <w:t>港元的以</w:t>
            </w:r>
            <w:r>
              <w:rPr>
                <w:rFonts w:hint="eastAsia"/>
              </w:rPr>
              <w:t>50</w:t>
            </w:r>
            <w:r>
              <w:rPr>
                <w:rFonts w:hint="eastAsia"/>
              </w:rPr>
              <w:t>港元计算；</w:t>
            </w:r>
          </w:p>
        </w:tc>
      </w:tr>
      <w:tr w:rsidR="00F83EF3" w:rsidRPr="00D47917" w:rsidTr="00F83EF3">
        <w:tc>
          <w:tcPr>
            <w:tcW w:w="1478" w:type="dxa"/>
            <w:vMerge/>
            <w:shd w:val="clear" w:color="auto" w:fill="auto"/>
          </w:tcPr>
          <w:p w:rsidR="00F83EF3" w:rsidRDefault="00F83EF3" w:rsidP="00CB088A"/>
        </w:tc>
        <w:tc>
          <w:tcPr>
            <w:tcW w:w="7561" w:type="dxa"/>
            <w:shd w:val="clear" w:color="auto" w:fill="auto"/>
          </w:tcPr>
          <w:p w:rsidR="00F83EF3" w:rsidRDefault="00A43330" w:rsidP="00CB088A">
            <w:r>
              <w:rPr>
                <w:rFonts w:hint="eastAsia"/>
              </w:rPr>
              <w:t>正常行权与额外行权的手续费分开计算；</w:t>
            </w:r>
          </w:p>
          <w:p w:rsidR="00A43330" w:rsidRDefault="00A43330" w:rsidP="00A43330">
            <w:r>
              <w:rPr>
                <w:rFonts w:hint="eastAsia"/>
              </w:rPr>
              <w:t>额外行权与正常行权一样，任何一项手续费总额</w:t>
            </w:r>
            <w:r>
              <w:rPr>
                <w:rFonts w:hint="eastAsia"/>
              </w:rPr>
              <w:t>+CCASS</w:t>
            </w:r>
            <w:r>
              <w:rPr>
                <w:rFonts w:hint="eastAsia"/>
              </w:rPr>
              <w:t>收取的行权服务费如果低于</w:t>
            </w:r>
            <w:r>
              <w:rPr>
                <w:rFonts w:hint="eastAsia"/>
              </w:rPr>
              <w:t>50</w:t>
            </w:r>
            <w:r>
              <w:rPr>
                <w:rFonts w:hint="eastAsia"/>
              </w:rPr>
              <w:t>港元的以</w:t>
            </w:r>
            <w:r>
              <w:rPr>
                <w:rFonts w:hint="eastAsia"/>
              </w:rPr>
              <w:t>50</w:t>
            </w:r>
            <w:r>
              <w:rPr>
                <w:rFonts w:hint="eastAsia"/>
              </w:rPr>
              <w:t>港元计算；</w:t>
            </w:r>
          </w:p>
        </w:tc>
      </w:tr>
      <w:tr w:rsidR="00A43330" w:rsidRPr="00D47917" w:rsidTr="00F83EF3">
        <w:tc>
          <w:tcPr>
            <w:tcW w:w="1478" w:type="dxa"/>
            <w:vMerge/>
            <w:shd w:val="clear" w:color="auto" w:fill="auto"/>
          </w:tcPr>
          <w:p w:rsidR="00A43330" w:rsidRDefault="00A43330" w:rsidP="00CB088A"/>
        </w:tc>
        <w:tc>
          <w:tcPr>
            <w:tcW w:w="7561" w:type="dxa"/>
            <w:shd w:val="clear" w:color="auto" w:fill="auto"/>
          </w:tcPr>
          <w:p w:rsidR="00A43330" w:rsidRPr="0022325C" w:rsidRDefault="00A43330" w:rsidP="00CB088A">
            <w:pPr>
              <w:rPr>
                <w:b/>
                <w:color w:val="0000FF"/>
              </w:rPr>
            </w:pPr>
            <w:r w:rsidRPr="0022325C">
              <w:rPr>
                <w:rFonts w:hint="eastAsia"/>
                <w:b/>
                <w:color w:val="0000FF"/>
              </w:rPr>
              <w:t>注：手续费中已包括行权行使费用，即手续费即客户本次行权的其它杂费总和；</w:t>
            </w:r>
          </w:p>
        </w:tc>
      </w:tr>
      <w:tr w:rsidR="00CB487B" w:rsidRPr="00D47917" w:rsidTr="00CB088A">
        <w:tc>
          <w:tcPr>
            <w:tcW w:w="1478" w:type="dxa"/>
            <w:vMerge/>
          </w:tcPr>
          <w:p w:rsidR="00CB487B" w:rsidRDefault="00CB487B" w:rsidP="00CB088A"/>
        </w:tc>
        <w:tc>
          <w:tcPr>
            <w:tcW w:w="7561" w:type="dxa"/>
          </w:tcPr>
          <w:p w:rsidR="00CB487B" w:rsidRPr="0022325C" w:rsidRDefault="00F83EF3" w:rsidP="00A43330">
            <w:pPr>
              <w:rPr>
                <w:b/>
                <w:color w:val="0000FF"/>
              </w:rPr>
            </w:pPr>
            <w:r>
              <w:rPr>
                <w:rFonts w:hint="eastAsia"/>
                <w:b/>
                <w:color w:val="0000FF"/>
              </w:rPr>
              <w:t>注：</w:t>
            </w:r>
            <w:r w:rsidR="006B3872" w:rsidRPr="00F83EF3">
              <w:rPr>
                <w:rFonts w:hint="eastAsia"/>
                <w:color w:val="0000FF"/>
              </w:rPr>
              <w:t>如果账户设置了行动不收</w:t>
            </w:r>
            <w:r w:rsidR="006B3872">
              <w:rPr>
                <w:rFonts w:hint="eastAsia"/>
                <w:color w:val="0000FF"/>
              </w:rPr>
              <w:t>取手续</w:t>
            </w:r>
            <w:r w:rsidR="006B3872" w:rsidRPr="00F83EF3">
              <w:rPr>
                <w:rFonts w:hint="eastAsia"/>
                <w:color w:val="0000FF"/>
              </w:rPr>
              <w:t>费，则该类账户不能收</w:t>
            </w:r>
            <w:r w:rsidR="006B3872">
              <w:rPr>
                <w:rFonts w:hint="eastAsia"/>
                <w:color w:val="0000FF"/>
              </w:rPr>
              <w:t>取</w:t>
            </w:r>
            <w:r w:rsidR="006B3872" w:rsidRPr="00F83EF3">
              <w:rPr>
                <w:rFonts w:hint="eastAsia"/>
                <w:color w:val="0000FF"/>
              </w:rPr>
              <w:t>行动的手续费</w:t>
            </w:r>
            <w:r>
              <w:rPr>
                <w:rFonts w:hint="eastAsia"/>
                <w:b/>
                <w:color w:val="0000FF"/>
              </w:rPr>
              <w:t>；</w:t>
            </w:r>
          </w:p>
        </w:tc>
      </w:tr>
      <w:tr w:rsidR="00CB487B" w:rsidRPr="000F115C" w:rsidTr="00CB088A">
        <w:tc>
          <w:tcPr>
            <w:tcW w:w="1478" w:type="dxa"/>
            <w:vMerge w:val="restart"/>
          </w:tcPr>
          <w:p w:rsidR="00CB487B" w:rsidRDefault="00CB487B" w:rsidP="00CB088A"/>
          <w:p w:rsidR="00CB487B" w:rsidRPr="000F115C" w:rsidRDefault="00CB487B" w:rsidP="00CB088A">
            <w:pPr>
              <w:rPr>
                <w:rFonts w:asciiTheme="minorEastAsia" w:hAnsiTheme="minorEastAsia"/>
              </w:rPr>
            </w:pPr>
            <w:r>
              <w:rPr>
                <w:rFonts w:hint="eastAsia"/>
              </w:rPr>
              <w:t>行权服务费</w:t>
            </w:r>
          </w:p>
        </w:tc>
        <w:tc>
          <w:tcPr>
            <w:tcW w:w="7561" w:type="dxa"/>
          </w:tcPr>
          <w:p w:rsidR="00CB487B" w:rsidRDefault="00CB487B" w:rsidP="00CB088A">
            <w:pPr>
              <w:rPr>
                <w:rFonts w:asciiTheme="minorEastAsia" w:hAnsiTheme="minorEastAsia"/>
              </w:rPr>
            </w:pPr>
            <w:r>
              <w:rPr>
                <w:rFonts w:hint="eastAsia"/>
              </w:rPr>
              <w:t>行权服务费</w:t>
            </w:r>
            <w:r>
              <w:rPr>
                <w:rFonts w:asciiTheme="minorEastAsia" w:hAnsiTheme="minorEastAsia" w:hint="eastAsia"/>
              </w:rPr>
              <w:t>由CCASS收取，每手为0.8港元</w:t>
            </w:r>
          </w:p>
          <w:p w:rsidR="006C4903" w:rsidRPr="006C4903" w:rsidRDefault="006C4903" w:rsidP="00CB088A">
            <w:pPr>
              <w:rPr>
                <w:rFonts w:asciiTheme="minorEastAsia" w:hAnsiTheme="minorEastAsia"/>
              </w:rPr>
            </w:pPr>
            <w:r>
              <w:rPr>
                <w:rFonts w:asciiTheme="minorEastAsia" w:hAnsiTheme="minorEastAsia" w:hint="eastAsia"/>
              </w:rPr>
              <w:t>注：CCASS对额外行权不收行权服务费，每股2元港元的手续费全部归券商所有；</w:t>
            </w:r>
          </w:p>
        </w:tc>
      </w:tr>
      <w:tr w:rsidR="00CB487B" w:rsidRPr="000F115C" w:rsidTr="00CB088A">
        <w:tc>
          <w:tcPr>
            <w:tcW w:w="1478" w:type="dxa"/>
            <w:vMerge/>
          </w:tcPr>
          <w:p w:rsidR="00CB487B" w:rsidRPr="000F115C" w:rsidRDefault="00CB487B" w:rsidP="00CB088A">
            <w:pPr>
              <w:rPr>
                <w:rFonts w:asciiTheme="minorEastAsia" w:hAnsiTheme="minorEastAsia"/>
              </w:rPr>
            </w:pPr>
          </w:p>
        </w:tc>
        <w:tc>
          <w:tcPr>
            <w:tcW w:w="7561" w:type="dxa"/>
          </w:tcPr>
          <w:p w:rsidR="00CB487B" w:rsidRPr="000F115C" w:rsidRDefault="00CB487B" w:rsidP="00CB088A">
            <w:pPr>
              <w:rPr>
                <w:rFonts w:asciiTheme="minorEastAsia" w:hAnsiTheme="minorEastAsia"/>
              </w:rPr>
            </w:pPr>
            <w:r>
              <w:rPr>
                <w:rFonts w:asciiTheme="minorEastAsia" w:hAnsiTheme="minorEastAsia" w:hint="eastAsia"/>
              </w:rPr>
              <w:t>不足一手以一手计算；</w:t>
            </w:r>
          </w:p>
        </w:tc>
      </w:tr>
      <w:tr w:rsidR="00CB487B" w:rsidRPr="000F115C" w:rsidTr="00CB088A">
        <w:tc>
          <w:tcPr>
            <w:tcW w:w="1478" w:type="dxa"/>
            <w:vMerge/>
          </w:tcPr>
          <w:p w:rsidR="00CB487B" w:rsidRPr="000F115C" w:rsidRDefault="00CB487B" w:rsidP="00CB088A">
            <w:pPr>
              <w:rPr>
                <w:rFonts w:asciiTheme="minorEastAsia" w:hAnsiTheme="minorEastAsia"/>
              </w:rPr>
            </w:pPr>
          </w:p>
        </w:tc>
        <w:tc>
          <w:tcPr>
            <w:tcW w:w="7561" w:type="dxa"/>
          </w:tcPr>
          <w:p w:rsidR="00CB487B" w:rsidRPr="0022325C" w:rsidRDefault="00CB487B" w:rsidP="00CB088A">
            <w:pPr>
              <w:rPr>
                <w:rFonts w:asciiTheme="minorEastAsia" w:hAnsiTheme="minorEastAsia"/>
                <w:b/>
                <w:color w:val="0000FF"/>
              </w:rPr>
            </w:pPr>
            <w:r w:rsidRPr="0022325C">
              <w:rPr>
                <w:rFonts w:asciiTheme="minorEastAsia" w:hAnsiTheme="minorEastAsia" w:hint="eastAsia"/>
                <w:b/>
                <w:color w:val="0000FF"/>
              </w:rPr>
              <w:t>注：在资金交收时需要计入该费用，即划拨给CCASS的是认购金额+行权服务费；</w:t>
            </w:r>
          </w:p>
        </w:tc>
      </w:tr>
    </w:tbl>
    <w:p w:rsidR="00CB487B" w:rsidRDefault="00CB487B" w:rsidP="00CB487B">
      <w:pPr>
        <w:pStyle w:val="6"/>
        <w:rPr>
          <w:rFonts w:asciiTheme="minorEastAsia" w:hAnsiTheme="minorEastAsia"/>
          <w:i w:val="0"/>
          <w:color w:val="000000" w:themeColor="text1"/>
        </w:rPr>
      </w:pPr>
      <w:r>
        <w:rPr>
          <w:rFonts w:hint="eastAsia"/>
          <w:i w:val="0"/>
        </w:rPr>
        <w:t>4</w:t>
      </w:r>
      <w:r w:rsidRPr="009A4468">
        <w:rPr>
          <w:rFonts w:hint="eastAsia"/>
          <w:i w:val="0"/>
        </w:rPr>
        <w:t>_</w:t>
      </w:r>
      <w:r>
        <w:rPr>
          <w:rFonts w:hint="eastAsia"/>
          <w:i w:val="0"/>
        </w:rPr>
        <w:t>供股风险提示</w:t>
      </w:r>
      <w:r w:rsidRPr="009A4468">
        <w:rPr>
          <w:rFonts w:asciiTheme="minorEastAsia" w:hAnsiTheme="minorEastAsia" w:hint="eastAsia"/>
          <w:i w:val="0"/>
          <w:color w:val="000000" w:themeColor="text1"/>
        </w:rPr>
        <w:t>规则</w:t>
      </w:r>
    </w:p>
    <w:p w:rsidR="00CB487B" w:rsidRDefault="00CB487B" w:rsidP="00CB487B">
      <w:pPr>
        <w:rPr>
          <w:lang w:val="en-AU"/>
        </w:rPr>
      </w:pPr>
    </w:p>
    <w:p w:rsidR="00F71794" w:rsidRDefault="00F71794" w:rsidP="00F71794">
      <w:pPr>
        <w:spacing w:line="360" w:lineRule="auto"/>
        <w:rPr>
          <w:rFonts w:ascii="仿宋" w:eastAsia="仿宋" w:hAnsi="仿宋"/>
          <w:b/>
        </w:rPr>
      </w:pPr>
      <w:r w:rsidRPr="006142D1">
        <w:rPr>
          <w:rFonts w:ascii="仿宋" w:eastAsia="仿宋" w:hAnsi="仿宋" w:hint="eastAsia"/>
          <w:b/>
        </w:rPr>
        <w:t>风险提示</w:t>
      </w:r>
    </w:p>
    <w:p w:rsidR="00F71794" w:rsidRPr="00573DD1" w:rsidRDefault="00F71794" w:rsidP="00F71794">
      <w:pPr>
        <w:spacing w:line="360" w:lineRule="auto"/>
        <w:ind w:firstLineChars="200" w:firstLine="420"/>
        <w:rPr>
          <w:rFonts w:ascii="仿宋" w:eastAsia="仿宋" w:hAnsi="仿宋"/>
        </w:rPr>
      </w:pPr>
      <w:r w:rsidRPr="00573DD1">
        <w:rPr>
          <w:rFonts w:ascii="仿宋" w:eastAsia="仿宋" w:hAnsi="仿宋" w:hint="eastAsia"/>
        </w:rPr>
        <w:t>供股是指</w:t>
      </w:r>
      <w:r w:rsidRPr="00573DD1">
        <w:rPr>
          <w:rFonts w:ascii="仿宋" w:eastAsia="仿宋" w:hAnsi="仿宋"/>
        </w:rPr>
        <w:t>上市公司发行新增股票让现有股东认购，股东可按其持股比例认购新股。</w:t>
      </w:r>
      <w:r w:rsidRPr="00573DD1">
        <w:rPr>
          <w:rFonts w:ascii="仿宋" w:eastAsia="仿宋" w:hAnsi="仿宋" w:hint="eastAsia"/>
        </w:rPr>
        <w:t>如投资者选择行权，即认购新股，请投资者于指定时间准备足额资金进行认购。如不打算行权，建议投资者尽早沽出（供股权的可交易时间较短，超过最后交易日时，供股权的价值将跌为零）。有关供股权的行权规定，如认购价格、交易时间等详细信息，请查阅上市公司公告</w:t>
      </w:r>
      <w:proofErr w:type="gramStart"/>
      <w:r w:rsidRPr="00573DD1">
        <w:rPr>
          <w:rFonts w:ascii="仿宋" w:eastAsia="仿宋" w:hAnsi="仿宋" w:hint="eastAsia"/>
        </w:rPr>
        <w:t>或港交所</w:t>
      </w:r>
      <w:proofErr w:type="gramEnd"/>
      <w:r w:rsidRPr="00573DD1">
        <w:rPr>
          <w:rFonts w:ascii="仿宋" w:eastAsia="仿宋" w:hAnsi="仿宋" w:hint="eastAsia"/>
        </w:rPr>
        <w:t>披露易。</w:t>
      </w:r>
    </w:p>
    <w:p w:rsidR="00F71794" w:rsidRPr="00573DD1" w:rsidRDefault="00F71794" w:rsidP="00F71794">
      <w:pPr>
        <w:spacing w:line="360" w:lineRule="auto"/>
        <w:ind w:firstLineChars="200" w:firstLine="420"/>
        <w:rPr>
          <w:rFonts w:ascii="仿宋" w:eastAsia="仿宋" w:hAnsi="仿宋"/>
        </w:rPr>
      </w:pPr>
      <w:r w:rsidRPr="00573DD1">
        <w:rPr>
          <w:rFonts w:ascii="仿宋" w:eastAsia="仿宋" w:hAnsi="仿宋" w:hint="eastAsia"/>
        </w:rPr>
        <w:t>投资者进行此类产品的交易，需关注其交易规则及交易风险。</w:t>
      </w:r>
    </w:p>
    <w:p w:rsidR="00245B3B" w:rsidRDefault="00245B3B" w:rsidP="00245B3B">
      <w:pPr>
        <w:pStyle w:val="6"/>
        <w:rPr>
          <w:rFonts w:asciiTheme="minorEastAsia" w:hAnsiTheme="minorEastAsia"/>
          <w:i w:val="0"/>
          <w:color w:val="000000" w:themeColor="text1"/>
        </w:rPr>
      </w:pPr>
      <w:r>
        <w:rPr>
          <w:rFonts w:hint="eastAsia"/>
          <w:i w:val="0"/>
        </w:rPr>
        <w:lastRenderedPageBreak/>
        <w:t>5</w:t>
      </w:r>
      <w:r w:rsidRPr="009A4468">
        <w:rPr>
          <w:rFonts w:hint="eastAsia"/>
          <w:i w:val="0"/>
        </w:rPr>
        <w:t>_</w:t>
      </w:r>
      <w:r>
        <w:rPr>
          <w:rFonts w:hint="eastAsia"/>
          <w:i w:val="0"/>
        </w:rPr>
        <w:t>网上营业厅提醒</w:t>
      </w:r>
      <w:r w:rsidRPr="009A4468">
        <w:rPr>
          <w:rFonts w:asciiTheme="minorEastAsia" w:hAnsiTheme="minorEastAsia" w:hint="eastAsia"/>
          <w:i w:val="0"/>
          <w:color w:val="000000" w:themeColor="text1"/>
        </w:rPr>
        <w:t>规则</w:t>
      </w:r>
    </w:p>
    <w:p w:rsidR="00245B3B" w:rsidRDefault="00245B3B" w:rsidP="00245B3B">
      <w:pPr>
        <w:spacing w:line="360" w:lineRule="auto"/>
        <w:ind w:firstLineChars="200" w:firstLine="420"/>
        <w:rPr>
          <w:rFonts w:ascii="仿宋" w:eastAsia="仿宋" w:hAnsi="仿宋"/>
        </w:rPr>
      </w:pPr>
      <w:r>
        <w:rPr>
          <w:rFonts w:ascii="仿宋" w:eastAsia="仿宋" w:hAnsi="仿宋" w:hint="eastAsia"/>
        </w:rPr>
        <w:t>尊敬的客户，</w:t>
      </w:r>
      <w:r w:rsidRPr="003654E6">
        <w:rPr>
          <w:rFonts w:ascii="仿宋" w:eastAsia="仿宋" w:hAnsi="仿宋" w:hint="eastAsia"/>
        </w:rPr>
        <w:t>XXX 股份（代码）对全体投资者实施供股行动</w:t>
      </w:r>
      <w:r>
        <w:rPr>
          <w:rFonts w:ascii="仿宋" w:eastAsia="仿宋" w:hAnsi="仿宋" w:hint="eastAsia"/>
        </w:rPr>
        <w:t>。您账户中持有该供股权（代码），提醒您了解供股详细规定，及时进行股票的行权或沽出供股权。</w:t>
      </w:r>
    </w:p>
    <w:p w:rsidR="00245B3B" w:rsidRDefault="00245B3B" w:rsidP="00245B3B">
      <w:pPr>
        <w:spacing w:line="360" w:lineRule="auto"/>
        <w:rPr>
          <w:rFonts w:ascii="仿宋" w:eastAsia="仿宋" w:hAnsi="仿宋"/>
        </w:rPr>
      </w:pPr>
    </w:p>
    <w:p w:rsidR="00245B3B" w:rsidRDefault="00245B3B" w:rsidP="00245B3B">
      <w:pPr>
        <w:spacing w:line="360" w:lineRule="auto"/>
        <w:rPr>
          <w:rFonts w:ascii="仿宋" w:eastAsia="仿宋" w:hAnsi="仿宋"/>
        </w:rPr>
      </w:pPr>
      <w:proofErr w:type="gramStart"/>
      <w:r>
        <w:rPr>
          <w:rFonts w:ascii="仿宋" w:eastAsia="仿宋" w:hAnsi="仿宋" w:hint="eastAsia"/>
        </w:rPr>
        <w:t>港交所</w:t>
      </w:r>
      <w:proofErr w:type="gramEnd"/>
      <w:r w:rsidR="007F7C1E">
        <w:rPr>
          <w:rFonts w:ascii="仿宋" w:eastAsia="仿宋" w:hAnsi="仿宋" w:hint="eastAsia"/>
        </w:rPr>
        <w:t>信息</w:t>
      </w:r>
      <w:r>
        <w:rPr>
          <w:rFonts w:ascii="仿宋" w:eastAsia="仿宋" w:hAnsi="仿宋" w:hint="eastAsia"/>
        </w:rPr>
        <w:t>披露（点击进入对应连接）</w:t>
      </w:r>
    </w:p>
    <w:p w:rsidR="00245B3B" w:rsidRDefault="002A3C13" w:rsidP="00245B3B">
      <w:pPr>
        <w:spacing w:line="360" w:lineRule="auto"/>
        <w:rPr>
          <w:rFonts w:ascii="仿宋" w:eastAsia="仿宋" w:hAnsi="仿宋"/>
        </w:rPr>
      </w:pPr>
      <w:hyperlink r:id="rId75" w:history="1">
        <w:r w:rsidR="00245B3B" w:rsidRPr="007F168A">
          <w:rPr>
            <w:rStyle w:val="ad"/>
            <w:rFonts w:ascii="仿宋" w:eastAsia="仿宋" w:hAnsi="仿宋"/>
          </w:rPr>
          <w:t>http://sc.hkexnews.hk/gb/sdinotice.hkex.com.hk/di/NSSrchMethod.aspx?src=MAIN&amp;in=1&amp;lang=ZH&amp;</w:t>
        </w:r>
      </w:hyperlink>
    </w:p>
    <w:p w:rsidR="00F71794" w:rsidRPr="00245B3B" w:rsidRDefault="00F71794" w:rsidP="00CB487B"/>
    <w:p w:rsidR="00576117" w:rsidRDefault="00DA44F6" w:rsidP="00576117">
      <w:pPr>
        <w:pStyle w:val="3"/>
        <w:ind w:leftChars="100" w:left="210"/>
      </w:pPr>
      <w:bookmarkStart w:id="68" w:name="_Toc296808731"/>
      <w:r>
        <w:rPr>
          <w:rFonts w:hint="eastAsia"/>
        </w:rPr>
        <w:t>F7</w:t>
      </w:r>
      <w:r w:rsidR="00576117">
        <w:rPr>
          <w:rFonts w:hint="eastAsia"/>
        </w:rPr>
        <w:t>.</w:t>
      </w:r>
      <w:r w:rsidR="0008417B">
        <w:rPr>
          <w:rFonts w:hint="eastAsia"/>
        </w:rPr>
        <w:t>9</w:t>
      </w:r>
      <w:r w:rsidR="00576117">
        <w:rPr>
          <w:rFonts w:hint="eastAsia"/>
        </w:rPr>
        <w:t>客户行权撤消（网上营业厅实现）</w:t>
      </w:r>
      <w:bookmarkEnd w:id="68"/>
    </w:p>
    <w:p w:rsidR="00CB487B" w:rsidRDefault="00CB487B" w:rsidP="00923FB5">
      <w:pPr>
        <w:pStyle w:val="4"/>
        <w:numPr>
          <w:ilvl w:val="0"/>
          <w:numId w:val="12"/>
        </w:numPr>
      </w:pPr>
      <w:r>
        <w:rPr>
          <w:rFonts w:hint="eastAsia"/>
        </w:rPr>
        <w:t>业务描述</w:t>
      </w:r>
    </w:p>
    <w:p w:rsidR="00CB487B" w:rsidRDefault="00CB487B" w:rsidP="00CB487B">
      <w:pPr>
        <w:spacing w:line="360" w:lineRule="auto"/>
        <w:ind w:firstLineChars="200" w:firstLine="420"/>
      </w:pPr>
      <w:r>
        <w:rPr>
          <w:rFonts w:hint="eastAsia"/>
        </w:rPr>
        <w:t>供股行权在行</w:t>
      </w:r>
      <w:proofErr w:type="gramStart"/>
      <w:r>
        <w:rPr>
          <w:rFonts w:hint="eastAsia"/>
        </w:rPr>
        <w:t>权期内客户</w:t>
      </w:r>
      <w:proofErr w:type="gramEnd"/>
      <w:r>
        <w:rPr>
          <w:rFonts w:hint="eastAsia"/>
        </w:rPr>
        <w:t>都可以进行行权，托管结算部</w:t>
      </w:r>
      <w:proofErr w:type="gramStart"/>
      <w:r>
        <w:rPr>
          <w:rFonts w:hint="eastAsia"/>
        </w:rPr>
        <w:t>在行权期结束</w:t>
      </w:r>
      <w:proofErr w:type="gramEnd"/>
      <w:r>
        <w:rPr>
          <w:rFonts w:hint="eastAsia"/>
        </w:rPr>
        <w:t>后一次提交行权结果给</w:t>
      </w:r>
      <w:r>
        <w:rPr>
          <w:rFonts w:hint="eastAsia"/>
        </w:rPr>
        <w:t>CCASS,</w:t>
      </w:r>
      <w:r>
        <w:rPr>
          <w:rFonts w:hint="eastAsia"/>
        </w:rPr>
        <w:t>客户</w:t>
      </w:r>
      <w:proofErr w:type="gramStart"/>
      <w:r>
        <w:rPr>
          <w:rFonts w:hint="eastAsia"/>
        </w:rPr>
        <w:t>在行权期内</w:t>
      </w:r>
      <w:proofErr w:type="gramEnd"/>
      <w:r>
        <w:rPr>
          <w:rFonts w:hint="eastAsia"/>
        </w:rPr>
        <w:t>的行权信息均可以</w:t>
      </w:r>
      <w:r w:rsidR="00FC4773">
        <w:rPr>
          <w:rFonts w:hint="eastAsia"/>
        </w:rPr>
        <w:t>撤单</w:t>
      </w:r>
      <w:r>
        <w:rPr>
          <w:rFonts w:hint="eastAsia"/>
        </w:rPr>
        <w:t>；</w:t>
      </w:r>
    </w:p>
    <w:p w:rsidR="00FC4773" w:rsidRPr="00CC2B4D" w:rsidRDefault="00FC4773" w:rsidP="00FC4773">
      <w:pPr>
        <w:spacing w:line="360" w:lineRule="auto"/>
        <w:ind w:firstLineChars="200" w:firstLine="420"/>
      </w:pPr>
      <w:r>
        <w:rPr>
          <w:rFonts w:hint="eastAsia"/>
        </w:rPr>
        <w:t>撤单根据委托编号逐笔撤销。</w:t>
      </w:r>
    </w:p>
    <w:p w:rsidR="00FC4773" w:rsidRPr="00FC4773" w:rsidRDefault="00FC4773" w:rsidP="00CB487B">
      <w:pPr>
        <w:spacing w:line="360" w:lineRule="auto"/>
        <w:ind w:firstLineChars="200" w:firstLine="420"/>
      </w:pPr>
    </w:p>
    <w:p w:rsidR="00CB487B" w:rsidRDefault="00CB487B" w:rsidP="00923FB5">
      <w:pPr>
        <w:pStyle w:val="4"/>
        <w:numPr>
          <w:ilvl w:val="0"/>
          <w:numId w:val="12"/>
        </w:numPr>
      </w:pPr>
      <w:r>
        <w:rPr>
          <w:rFonts w:hint="eastAsia"/>
        </w:rPr>
        <w:t>用户界面</w:t>
      </w:r>
    </w:p>
    <w:p w:rsidR="00CB487B" w:rsidRDefault="00FB29AC" w:rsidP="00CB487B">
      <w:r>
        <w:object w:dxaOrig="10052" w:dyaOrig="4713">
          <v:shape id="_x0000_i1059" type="#_x0000_t75" style="width:415.5pt;height:195pt" o:ole="">
            <v:imagedata r:id="rId76" o:title=""/>
          </v:shape>
          <o:OLEObject Type="Embed" ProgID="Visio.Drawing.11" ShapeID="_x0000_i1059" DrawAspect="Content" ObjectID="_1402388548" r:id="rId77"/>
        </w:object>
      </w:r>
    </w:p>
    <w:p w:rsidR="00CB487B" w:rsidRDefault="00CB487B" w:rsidP="00CB487B">
      <w:pPr>
        <w:pStyle w:val="5"/>
        <w:rPr>
          <w:b/>
        </w:rPr>
      </w:pPr>
      <w:r>
        <w:rPr>
          <w:rFonts w:hint="eastAsia"/>
          <w:b/>
        </w:rPr>
        <w:lastRenderedPageBreak/>
        <w:t>2.1</w:t>
      </w:r>
      <w:r w:rsidRPr="00361BFD">
        <w:rPr>
          <w:rFonts w:hint="eastAsia"/>
          <w:b/>
        </w:rPr>
        <w:t>界面说明</w:t>
      </w:r>
    </w:p>
    <w:p w:rsidR="00CB487B" w:rsidRDefault="00CB487B" w:rsidP="00D95A93">
      <w:pPr>
        <w:pStyle w:val="a7"/>
        <w:numPr>
          <w:ilvl w:val="0"/>
          <w:numId w:val="48"/>
        </w:numPr>
        <w:spacing w:line="360" w:lineRule="auto"/>
        <w:ind w:firstLineChars="0"/>
        <w:rPr>
          <w:rFonts w:asciiTheme="minorEastAsia" w:hAnsiTheme="minorEastAsia"/>
          <w:lang w:val="en-AU"/>
        </w:rPr>
      </w:pPr>
      <w:r>
        <w:rPr>
          <w:rFonts w:asciiTheme="minorEastAsia" w:hAnsiTheme="minorEastAsia" w:hint="eastAsia"/>
          <w:lang w:val="en-AU"/>
        </w:rPr>
        <w:t>界面显示所有股票未报送的所有供股认购申报单；</w:t>
      </w:r>
    </w:p>
    <w:p w:rsidR="00CB487B" w:rsidRDefault="00CB487B" w:rsidP="00CB487B">
      <w:pPr>
        <w:pStyle w:val="5"/>
      </w:pPr>
      <w:r>
        <w:rPr>
          <w:rFonts w:hint="eastAsia"/>
          <w:b/>
        </w:rPr>
        <w:t>2.2</w:t>
      </w:r>
      <w:r w:rsidRPr="00361BFD">
        <w:rPr>
          <w:rFonts w:hint="eastAsia"/>
          <w:b/>
        </w:rPr>
        <w:t>界面控制点</w:t>
      </w:r>
    </w:p>
    <w:p w:rsidR="00CB487B" w:rsidRDefault="00CB487B" w:rsidP="00923FB5">
      <w:pPr>
        <w:pStyle w:val="4"/>
        <w:numPr>
          <w:ilvl w:val="0"/>
          <w:numId w:val="12"/>
        </w:numPr>
      </w:pPr>
      <w:r>
        <w:rPr>
          <w:rFonts w:hint="eastAsia"/>
        </w:rPr>
        <w:t>业务功能</w:t>
      </w:r>
    </w:p>
    <w:p w:rsidR="00CB487B" w:rsidRDefault="00CB487B" w:rsidP="00D95A93">
      <w:pPr>
        <w:pStyle w:val="a7"/>
        <w:numPr>
          <w:ilvl w:val="0"/>
          <w:numId w:val="49"/>
        </w:numPr>
        <w:spacing w:line="360" w:lineRule="auto"/>
        <w:ind w:firstLineChars="0"/>
        <w:rPr>
          <w:rFonts w:asciiTheme="minorEastAsia" w:hAnsiTheme="minorEastAsia"/>
        </w:rPr>
      </w:pPr>
      <w:r>
        <w:rPr>
          <w:rFonts w:asciiTheme="minorEastAsia" w:hAnsiTheme="minorEastAsia" w:hint="eastAsia"/>
          <w:lang w:val="en-AU"/>
        </w:rPr>
        <w:t>显示所有未上报的行权信息，显示内容包括：申购编号、行动事件、证券代码、证券名称、类别、</w:t>
      </w:r>
      <w:r w:rsidR="00E34A4E">
        <w:rPr>
          <w:rFonts w:asciiTheme="minorEastAsia" w:hAnsiTheme="minorEastAsia" w:hint="eastAsia"/>
          <w:lang w:val="en-AU"/>
        </w:rPr>
        <w:t>数量、币种、委托</w:t>
      </w:r>
      <w:r>
        <w:rPr>
          <w:rFonts w:asciiTheme="minorEastAsia" w:hAnsiTheme="minorEastAsia" w:hint="eastAsia"/>
          <w:lang w:val="en-AU"/>
        </w:rPr>
        <w:t>日期、</w:t>
      </w:r>
      <w:r w:rsidR="00E34A4E">
        <w:rPr>
          <w:rFonts w:asciiTheme="minorEastAsia" w:hAnsiTheme="minorEastAsia" w:hint="eastAsia"/>
          <w:lang w:val="en-AU"/>
        </w:rPr>
        <w:t>委托</w:t>
      </w:r>
      <w:r>
        <w:rPr>
          <w:rFonts w:asciiTheme="minorEastAsia" w:hAnsiTheme="minorEastAsia" w:hint="eastAsia"/>
          <w:lang w:val="en-AU"/>
        </w:rPr>
        <w:t>时间、认购金额、手续费、状态</w:t>
      </w:r>
      <w:ins w:id="69" w:author="谢衍筹" w:date="2012-06-28T11:18:00Z">
        <w:r w:rsidR="00A5387C">
          <w:rPr>
            <w:rFonts w:asciiTheme="minorEastAsia" w:hAnsiTheme="minorEastAsia" w:hint="eastAsia"/>
            <w:lang w:val="en-AU"/>
          </w:rPr>
          <w:t>、行权渠道</w:t>
        </w:r>
      </w:ins>
      <w:r>
        <w:rPr>
          <w:rFonts w:asciiTheme="minorEastAsia" w:hAnsiTheme="minorEastAsia" w:hint="eastAsia"/>
          <w:lang w:val="en-AU"/>
        </w:rPr>
        <w:t>；但不限于以上字段；</w:t>
      </w:r>
      <w:r w:rsidRPr="007468F5">
        <w:rPr>
          <w:rFonts w:asciiTheme="minorEastAsia" w:hAnsiTheme="minorEastAsia" w:hint="eastAsia"/>
        </w:rPr>
        <w:t xml:space="preserve"> </w:t>
      </w:r>
    </w:p>
    <w:p w:rsidR="00CB487B" w:rsidRDefault="00CB487B" w:rsidP="00D95A93">
      <w:pPr>
        <w:pStyle w:val="a7"/>
        <w:numPr>
          <w:ilvl w:val="0"/>
          <w:numId w:val="49"/>
        </w:numPr>
        <w:spacing w:line="360" w:lineRule="auto"/>
        <w:ind w:firstLineChars="0"/>
        <w:rPr>
          <w:rFonts w:asciiTheme="minorEastAsia" w:hAnsiTheme="minorEastAsia"/>
        </w:rPr>
      </w:pPr>
      <w:r>
        <w:rPr>
          <w:rFonts w:asciiTheme="minorEastAsia" w:hAnsiTheme="minorEastAsia" w:hint="eastAsia"/>
        </w:rPr>
        <w:t>可一次选择多个认购记录；</w:t>
      </w:r>
    </w:p>
    <w:p w:rsidR="00CB487B" w:rsidRPr="00A5387C" w:rsidRDefault="00CB487B" w:rsidP="00D95A93">
      <w:pPr>
        <w:pStyle w:val="a7"/>
        <w:numPr>
          <w:ilvl w:val="0"/>
          <w:numId w:val="49"/>
        </w:numPr>
        <w:spacing w:line="360" w:lineRule="auto"/>
        <w:ind w:firstLineChars="0"/>
        <w:rPr>
          <w:ins w:id="70" w:author="谢衍筹" w:date="2012-06-28T11:17:00Z"/>
          <w:rFonts w:asciiTheme="minorEastAsia" w:hAnsiTheme="minorEastAsia" w:hint="eastAsia"/>
          <w:rPrChange w:id="71" w:author="谢衍筹" w:date="2012-06-28T11:17:00Z">
            <w:rPr>
              <w:ins w:id="72" w:author="谢衍筹" w:date="2012-06-28T11:17:00Z"/>
              <w:rFonts w:asciiTheme="minorEastAsia" w:hAnsiTheme="minorEastAsia" w:hint="eastAsia"/>
              <w:lang w:val="en-AU"/>
            </w:rPr>
          </w:rPrChange>
        </w:rPr>
      </w:pPr>
      <w:r>
        <w:rPr>
          <w:rFonts w:asciiTheme="minorEastAsia" w:hAnsiTheme="minorEastAsia" w:hint="eastAsia"/>
        </w:rPr>
        <w:t>通过“撤销”功能完成撤销</w:t>
      </w:r>
      <w:r w:rsidRPr="00392E00">
        <w:rPr>
          <w:rFonts w:asciiTheme="minorEastAsia" w:hAnsiTheme="minorEastAsia" w:hint="eastAsia"/>
        </w:rPr>
        <w:t>，处理参见规则</w:t>
      </w:r>
      <w:r w:rsidRPr="00392E00">
        <w:rPr>
          <w:rFonts w:asciiTheme="minorEastAsia" w:hAnsiTheme="minorEastAsia" w:hint="eastAsia"/>
          <w:lang w:val="en-AU"/>
        </w:rPr>
        <w:t>BR_ACTION_0</w:t>
      </w:r>
      <w:r>
        <w:rPr>
          <w:rFonts w:asciiTheme="minorEastAsia" w:hAnsiTheme="minorEastAsia" w:hint="eastAsia"/>
          <w:lang w:val="en-AU"/>
        </w:rPr>
        <w:t>10</w:t>
      </w:r>
      <w:r w:rsidRPr="00392E00">
        <w:rPr>
          <w:rFonts w:asciiTheme="minorEastAsia" w:hAnsiTheme="minorEastAsia" w:hint="eastAsia"/>
          <w:lang w:val="en-AU"/>
        </w:rPr>
        <w:t>；</w:t>
      </w:r>
    </w:p>
    <w:p w:rsidR="00A5387C" w:rsidRPr="00392E00" w:rsidRDefault="00A5387C" w:rsidP="00A5387C">
      <w:pPr>
        <w:pStyle w:val="a7"/>
        <w:numPr>
          <w:ilvl w:val="1"/>
          <w:numId w:val="49"/>
        </w:numPr>
        <w:spacing w:line="360" w:lineRule="auto"/>
        <w:ind w:firstLineChars="0"/>
        <w:rPr>
          <w:rFonts w:asciiTheme="minorEastAsia" w:hAnsiTheme="minorEastAsia"/>
        </w:rPr>
        <w:pPrChange w:id="73" w:author="谢衍筹" w:date="2012-06-28T11:17:00Z">
          <w:pPr>
            <w:pStyle w:val="a7"/>
            <w:numPr>
              <w:numId w:val="49"/>
            </w:numPr>
            <w:spacing w:line="360" w:lineRule="auto"/>
            <w:ind w:left="420" w:firstLineChars="0" w:hanging="420"/>
          </w:pPr>
        </w:pPrChange>
      </w:pPr>
      <w:ins w:id="74" w:author="谢衍筹" w:date="2012-06-28T11:17:00Z">
        <w:r>
          <w:rPr>
            <w:rFonts w:asciiTheme="minorEastAsia" w:hAnsiTheme="minorEastAsia" w:hint="eastAsia"/>
          </w:rPr>
          <w:t>行权渠道为综合后</w:t>
        </w:r>
      </w:ins>
      <w:ins w:id="75" w:author="谢衍筹" w:date="2012-06-28T11:18:00Z">
        <w:r>
          <w:rPr>
            <w:rFonts w:asciiTheme="minorEastAsia" w:hAnsiTheme="minorEastAsia" w:hint="eastAsia"/>
          </w:rPr>
          <w:t>台，不能撤销；</w:t>
        </w:r>
      </w:ins>
    </w:p>
    <w:p w:rsidR="00E75618" w:rsidRPr="006B66BE" w:rsidRDefault="00E75618" w:rsidP="00E75618">
      <w:pPr>
        <w:pStyle w:val="a7"/>
        <w:numPr>
          <w:ilvl w:val="0"/>
          <w:numId w:val="49"/>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撤单</w:t>
      </w:r>
      <w:r w:rsidRPr="006B66BE">
        <w:rPr>
          <w:rFonts w:asciiTheme="minorEastAsia" w:hAnsiTheme="minorEastAsia" w:hint="eastAsia"/>
        </w:rPr>
        <w:t>日志：日志内容包括：行动事件、</w:t>
      </w:r>
      <w:r>
        <w:rPr>
          <w:rFonts w:asciiTheme="minorEastAsia" w:hAnsiTheme="minorEastAsia" w:hint="eastAsia"/>
        </w:rPr>
        <w:t>行权撤销</w:t>
      </w:r>
      <w:r w:rsidRPr="006B66BE">
        <w:rPr>
          <w:rFonts w:asciiTheme="minorEastAsia" w:hAnsiTheme="minorEastAsia" w:hint="eastAsia"/>
        </w:rPr>
        <w:t>日期、时间</w:t>
      </w:r>
      <w:r>
        <w:rPr>
          <w:rFonts w:asciiTheme="minorEastAsia" w:hAnsiTheme="minorEastAsia" w:hint="eastAsia"/>
        </w:rPr>
        <w:t>；</w:t>
      </w:r>
    </w:p>
    <w:p w:rsidR="00CB487B" w:rsidRDefault="00CB487B" w:rsidP="00923FB5">
      <w:pPr>
        <w:pStyle w:val="4"/>
        <w:numPr>
          <w:ilvl w:val="0"/>
          <w:numId w:val="12"/>
        </w:numPr>
      </w:pPr>
      <w:r>
        <w:rPr>
          <w:rFonts w:hint="eastAsia"/>
        </w:rPr>
        <w:t>业务规则</w:t>
      </w:r>
    </w:p>
    <w:p w:rsidR="00CB487B" w:rsidRDefault="00CB487B" w:rsidP="00CB487B">
      <w:pPr>
        <w:pStyle w:val="5"/>
        <w:rPr>
          <w:b/>
          <w:color w:val="000000" w:themeColor="text1"/>
        </w:rPr>
      </w:pPr>
      <w:r w:rsidRPr="00F30438">
        <w:rPr>
          <w:rFonts w:hint="eastAsia"/>
          <w:b/>
        </w:rPr>
        <w:t>BR_</w:t>
      </w:r>
      <w:r>
        <w:rPr>
          <w:rFonts w:hint="eastAsia"/>
          <w:b/>
        </w:rPr>
        <w:t>ACTION</w:t>
      </w:r>
      <w:r w:rsidRPr="00F30438">
        <w:rPr>
          <w:rFonts w:hint="eastAsia"/>
          <w:b/>
        </w:rPr>
        <w:t>_</w:t>
      </w:r>
      <w:r>
        <w:rPr>
          <w:rFonts w:hint="eastAsia"/>
          <w:b/>
        </w:rPr>
        <w:t>010</w:t>
      </w:r>
      <w:r w:rsidRPr="00476F74">
        <w:rPr>
          <w:rFonts w:hint="eastAsia"/>
          <w:b/>
          <w:color w:val="000000" w:themeColor="text1"/>
        </w:rPr>
        <w:t>(</w:t>
      </w:r>
      <w:r>
        <w:rPr>
          <w:rFonts w:hint="eastAsia"/>
          <w:b/>
          <w:color w:val="000000" w:themeColor="text1"/>
        </w:rPr>
        <w:t>供股行权撤</w:t>
      </w:r>
      <w:r w:rsidRPr="009C7E24">
        <w:rPr>
          <w:rFonts w:hint="eastAsia"/>
          <w:b/>
        </w:rPr>
        <w:t>销</w:t>
      </w:r>
      <w:r w:rsidRPr="00476F74">
        <w:rPr>
          <w:rFonts w:asciiTheme="minorEastAsia" w:hAnsiTheme="minorEastAsia" w:hint="eastAsia"/>
          <w:b/>
          <w:color w:val="000000" w:themeColor="text1"/>
        </w:rPr>
        <w:t>规则</w:t>
      </w:r>
      <w:r w:rsidRPr="00476F74">
        <w:rPr>
          <w:rFonts w:hint="eastAsia"/>
          <w:b/>
          <w:color w:val="000000" w:themeColor="text1"/>
        </w:rPr>
        <w:t>)</w:t>
      </w:r>
    </w:p>
    <w:p w:rsidR="00CB487B" w:rsidRDefault="00CB487B" w:rsidP="00CB487B">
      <w:pPr>
        <w:pStyle w:val="6"/>
        <w:rPr>
          <w:rFonts w:asciiTheme="minorEastAsia" w:hAnsiTheme="minorEastAsia"/>
          <w:i w:val="0"/>
          <w:color w:val="000000" w:themeColor="text1"/>
        </w:rPr>
      </w:pPr>
      <w:r w:rsidRPr="009A4468">
        <w:rPr>
          <w:rFonts w:hint="eastAsia"/>
          <w:i w:val="0"/>
        </w:rPr>
        <w:t>1_</w:t>
      </w:r>
      <w:r>
        <w:rPr>
          <w:rFonts w:hint="eastAsia"/>
          <w:i w:val="0"/>
        </w:rPr>
        <w:t>正常行权撤销</w:t>
      </w:r>
      <w:r>
        <w:rPr>
          <w:rFonts w:hint="eastAsia"/>
          <w:i w:val="0"/>
          <w:color w:val="000000" w:themeColor="text1"/>
        </w:rPr>
        <w:t>处理</w:t>
      </w:r>
      <w:r w:rsidRPr="009A4468">
        <w:rPr>
          <w:rFonts w:asciiTheme="minorEastAsia" w:hAnsiTheme="minorEastAsia" w:hint="eastAsia"/>
          <w:i w:val="0"/>
          <w:color w:val="000000" w:themeColor="text1"/>
        </w:rPr>
        <w:t>规则</w:t>
      </w:r>
      <w:r>
        <w:rPr>
          <w:rFonts w:asciiTheme="minorEastAsia" w:hAnsiTheme="minorEastAsia" w:hint="eastAsia"/>
          <w:i w:val="0"/>
          <w:color w:val="000000" w:themeColor="text1"/>
        </w:rPr>
        <w:t>（即提交功能）</w:t>
      </w:r>
    </w:p>
    <w:tbl>
      <w:tblPr>
        <w:tblStyle w:val="a8"/>
        <w:tblW w:w="8994" w:type="dxa"/>
        <w:tblLook w:val="04A0"/>
      </w:tblPr>
      <w:tblGrid>
        <w:gridCol w:w="1478"/>
        <w:gridCol w:w="803"/>
        <w:gridCol w:w="6713"/>
      </w:tblGrid>
      <w:tr w:rsidR="00CB487B" w:rsidRPr="00601165" w:rsidTr="00CB088A">
        <w:tc>
          <w:tcPr>
            <w:tcW w:w="1478" w:type="dxa"/>
            <w:shd w:val="clear" w:color="auto" w:fill="D9D9D9" w:themeFill="background1" w:themeFillShade="D9"/>
          </w:tcPr>
          <w:p w:rsidR="00CB487B" w:rsidRPr="00601165" w:rsidRDefault="00CB487B" w:rsidP="00CB088A">
            <w:pPr>
              <w:rPr>
                <w:b/>
                <w:color w:val="C00000"/>
              </w:rPr>
            </w:pPr>
            <w:r w:rsidRPr="00601165">
              <w:rPr>
                <w:rFonts w:hint="eastAsia"/>
                <w:b/>
                <w:color w:val="C00000"/>
              </w:rPr>
              <w:t>业务功能</w:t>
            </w:r>
          </w:p>
        </w:tc>
        <w:tc>
          <w:tcPr>
            <w:tcW w:w="803" w:type="dxa"/>
            <w:shd w:val="clear" w:color="auto" w:fill="D9D9D9" w:themeFill="background1" w:themeFillShade="D9"/>
          </w:tcPr>
          <w:p w:rsidR="00CB487B" w:rsidRPr="00601165" w:rsidRDefault="00CB487B" w:rsidP="00CB088A">
            <w:pPr>
              <w:rPr>
                <w:b/>
                <w:color w:val="C00000"/>
              </w:rPr>
            </w:pPr>
            <w:r w:rsidRPr="00601165">
              <w:rPr>
                <w:rFonts w:hint="eastAsia"/>
                <w:b/>
                <w:color w:val="C00000"/>
              </w:rPr>
              <w:t>步骤</w:t>
            </w:r>
          </w:p>
        </w:tc>
        <w:tc>
          <w:tcPr>
            <w:tcW w:w="6713" w:type="dxa"/>
            <w:shd w:val="clear" w:color="auto" w:fill="D9D9D9" w:themeFill="background1" w:themeFillShade="D9"/>
          </w:tcPr>
          <w:p w:rsidR="00CB487B" w:rsidRPr="00601165" w:rsidRDefault="00CB487B" w:rsidP="00CB088A">
            <w:pPr>
              <w:rPr>
                <w:b/>
                <w:color w:val="C00000"/>
              </w:rPr>
            </w:pPr>
            <w:r w:rsidRPr="00601165">
              <w:rPr>
                <w:rFonts w:hint="eastAsia"/>
                <w:b/>
                <w:color w:val="C00000"/>
              </w:rPr>
              <w:t>规则</w:t>
            </w:r>
          </w:p>
        </w:tc>
      </w:tr>
      <w:tr w:rsidR="00CB487B" w:rsidTr="00CB088A">
        <w:tc>
          <w:tcPr>
            <w:tcW w:w="1478" w:type="dxa"/>
            <w:vMerge w:val="restart"/>
          </w:tcPr>
          <w:p w:rsidR="00CB487B" w:rsidRDefault="00CB487B" w:rsidP="00CB088A">
            <w:r>
              <w:rPr>
                <w:rFonts w:hint="eastAsia"/>
              </w:rPr>
              <w:t>撤销检验功能</w:t>
            </w:r>
          </w:p>
        </w:tc>
        <w:tc>
          <w:tcPr>
            <w:tcW w:w="803" w:type="dxa"/>
          </w:tcPr>
          <w:p w:rsidR="00CB487B" w:rsidRPr="00601165" w:rsidRDefault="00CB487B" w:rsidP="00CB088A">
            <w:pPr>
              <w:jc w:val="center"/>
              <w:rPr>
                <w:b/>
              </w:rPr>
            </w:pPr>
            <w:r>
              <w:rPr>
                <w:rFonts w:hint="eastAsia"/>
                <w:b/>
              </w:rPr>
              <w:t>1</w:t>
            </w:r>
          </w:p>
        </w:tc>
        <w:tc>
          <w:tcPr>
            <w:tcW w:w="6713" w:type="dxa"/>
          </w:tcPr>
          <w:p w:rsidR="00CB487B" w:rsidRDefault="00CB487B" w:rsidP="00CB088A">
            <w:r>
              <w:rPr>
                <w:rFonts w:hint="eastAsia"/>
              </w:rPr>
              <w:t>检查撤销的申购编号是否允许撤单，如果状态为不可撤，不允许撤单；</w:t>
            </w:r>
          </w:p>
        </w:tc>
      </w:tr>
      <w:tr w:rsidR="00CB487B" w:rsidTr="00CB088A">
        <w:tc>
          <w:tcPr>
            <w:tcW w:w="1478" w:type="dxa"/>
            <w:vMerge/>
          </w:tcPr>
          <w:p w:rsidR="00CB487B" w:rsidRDefault="00CB487B" w:rsidP="00CB088A"/>
        </w:tc>
        <w:tc>
          <w:tcPr>
            <w:tcW w:w="803" w:type="dxa"/>
          </w:tcPr>
          <w:p w:rsidR="00CB487B" w:rsidRPr="00601165" w:rsidRDefault="00CB487B" w:rsidP="00CB088A">
            <w:pPr>
              <w:jc w:val="center"/>
              <w:rPr>
                <w:b/>
              </w:rPr>
            </w:pPr>
          </w:p>
        </w:tc>
        <w:tc>
          <w:tcPr>
            <w:tcW w:w="6713" w:type="dxa"/>
          </w:tcPr>
          <w:p w:rsidR="00CB487B" w:rsidRDefault="00CB487B" w:rsidP="00CB088A">
            <w:r>
              <w:rPr>
                <w:rFonts w:hint="eastAsia"/>
              </w:rPr>
              <w:t>检查条件是该供股动行未做总部行权汇集；</w:t>
            </w:r>
          </w:p>
        </w:tc>
      </w:tr>
      <w:tr w:rsidR="00CB487B" w:rsidTr="00CB088A">
        <w:tc>
          <w:tcPr>
            <w:tcW w:w="1478" w:type="dxa"/>
          </w:tcPr>
          <w:p w:rsidR="00CB487B" w:rsidRDefault="00CB487B" w:rsidP="00CB088A">
            <w:r>
              <w:rPr>
                <w:rFonts w:hint="eastAsia"/>
              </w:rPr>
              <w:t>撤销检验处理</w:t>
            </w:r>
          </w:p>
        </w:tc>
        <w:tc>
          <w:tcPr>
            <w:tcW w:w="803" w:type="dxa"/>
          </w:tcPr>
          <w:p w:rsidR="00CB487B" w:rsidRPr="00601165" w:rsidRDefault="00CB487B" w:rsidP="00CB088A">
            <w:pPr>
              <w:jc w:val="center"/>
              <w:rPr>
                <w:b/>
              </w:rPr>
            </w:pPr>
          </w:p>
        </w:tc>
        <w:tc>
          <w:tcPr>
            <w:tcW w:w="6713" w:type="dxa"/>
          </w:tcPr>
          <w:p w:rsidR="00CB487B" w:rsidRDefault="00CB487B" w:rsidP="00CB088A">
            <w:r>
              <w:rPr>
                <w:rFonts w:hint="eastAsia"/>
              </w:rPr>
              <w:t>如果不能撤单则不能正常提交，提醒客户；</w:t>
            </w:r>
          </w:p>
        </w:tc>
      </w:tr>
      <w:tr w:rsidR="00CB487B" w:rsidRPr="000F115C" w:rsidTr="00CB088A">
        <w:tc>
          <w:tcPr>
            <w:tcW w:w="1478" w:type="dxa"/>
          </w:tcPr>
          <w:p w:rsidR="00CB487B" w:rsidRPr="000F115C" w:rsidRDefault="00CB487B" w:rsidP="00CB088A">
            <w:pPr>
              <w:rPr>
                <w:rFonts w:asciiTheme="minorEastAsia" w:hAnsiTheme="minorEastAsia"/>
              </w:rPr>
            </w:pPr>
            <w:r w:rsidRPr="000F115C">
              <w:rPr>
                <w:rFonts w:asciiTheme="minorEastAsia" w:hAnsiTheme="minorEastAsia" w:hint="eastAsia"/>
              </w:rPr>
              <w:t>行权处理</w:t>
            </w:r>
          </w:p>
        </w:tc>
        <w:tc>
          <w:tcPr>
            <w:tcW w:w="803" w:type="dxa"/>
          </w:tcPr>
          <w:p w:rsidR="00CB487B" w:rsidRPr="000F115C" w:rsidRDefault="00CB487B" w:rsidP="00CB088A">
            <w:pPr>
              <w:jc w:val="center"/>
              <w:rPr>
                <w:rFonts w:asciiTheme="minorEastAsia" w:hAnsiTheme="minorEastAsia"/>
                <w:b/>
              </w:rPr>
            </w:pPr>
          </w:p>
        </w:tc>
        <w:tc>
          <w:tcPr>
            <w:tcW w:w="6713" w:type="dxa"/>
          </w:tcPr>
          <w:p w:rsidR="00CB487B" w:rsidRPr="000F115C" w:rsidRDefault="00CB487B" w:rsidP="00CB088A">
            <w:pPr>
              <w:rPr>
                <w:rFonts w:asciiTheme="minorEastAsia" w:hAnsiTheme="minorEastAsia"/>
              </w:rPr>
            </w:pPr>
            <w:r w:rsidRPr="000F115C">
              <w:rPr>
                <w:rFonts w:asciiTheme="minorEastAsia" w:hAnsiTheme="minorEastAsia" w:hint="eastAsia"/>
              </w:rPr>
              <w:t>满足所有检查条件后：</w:t>
            </w:r>
          </w:p>
          <w:p w:rsidR="00CB487B" w:rsidRDefault="00CB487B" w:rsidP="00D95A93">
            <w:pPr>
              <w:pStyle w:val="a7"/>
              <w:numPr>
                <w:ilvl w:val="0"/>
                <w:numId w:val="51"/>
              </w:numPr>
              <w:ind w:firstLineChars="0"/>
              <w:rPr>
                <w:rFonts w:asciiTheme="minorEastAsia" w:hAnsiTheme="minorEastAsia"/>
              </w:rPr>
            </w:pPr>
            <w:r>
              <w:rPr>
                <w:rFonts w:asciiTheme="minorEastAsia" w:hAnsiTheme="minorEastAsia" w:hint="eastAsia"/>
              </w:rPr>
              <w:t>网上营业厅撤销行权指令，则恢复其相应的供股权数量，并通知</w:t>
            </w:r>
            <w:r w:rsidRPr="000F115C">
              <w:rPr>
                <w:rFonts w:asciiTheme="minorEastAsia" w:hAnsiTheme="minorEastAsia" w:hint="eastAsia"/>
              </w:rPr>
              <w:t>交易结算系统</w:t>
            </w:r>
            <w:r>
              <w:rPr>
                <w:rFonts w:asciiTheme="minorEastAsia" w:hAnsiTheme="minorEastAsia" w:hint="eastAsia"/>
              </w:rPr>
              <w:t>；</w:t>
            </w:r>
          </w:p>
          <w:p w:rsidR="00CB487B" w:rsidRPr="000F115C" w:rsidRDefault="00CB487B" w:rsidP="00D95A93">
            <w:pPr>
              <w:pStyle w:val="a7"/>
              <w:numPr>
                <w:ilvl w:val="0"/>
                <w:numId w:val="51"/>
              </w:numPr>
              <w:ind w:firstLineChars="0"/>
              <w:rPr>
                <w:rFonts w:asciiTheme="minorEastAsia" w:hAnsiTheme="minorEastAsia"/>
              </w:rPr>
            </w:pPr>
            <w:r>
              <w:rPr>
                <w:rFonts w:asciiTheme="minorEastAsia" w:hAnsiTheme="minorEastAsia" w:hint="eastAsia"/>
              </w:rPr>
              <w:t>交易结算系统</w:t>
            </w:r>
            <w:r w:rsidRPr="000F115C">
              <w:rPr>
                <w:rFonts w:asciiTheme="minorEastAsia" w:hAnsiTheme="minorEastAsia" w:hint="eastAsia"/>
              </w:rPr>
              <w:t>根据</w:t>
            </w:r>
            <w:r>
              <w:rPr>
                <w:rFonts w:asciiTheme="minorEastAsia" w:hAnsiTheme="minorEastAsia" w:hint="eastAsia"/>
              </w:rPr>
              <w:t>收到的撤销行权</w:t>
            </w:r>
            <w:r w:rsidRPr="000F115C">
              <w:rPr>
                <w:rFonts w:asciiTheme="minorEastAsia" w:hAnsiTheme="minorEastAsia" w:hint="eastAsia"/>
              </w:rPr>
              <w:t>指令</w:t>
            </w:r>
            <w:r>
              <w:rPr>
                <w:rFonts w:asciiTheme="minorEastAsia" w:hAnsiTheme="minorEastAsia" w:hint="eastAsia"/>
              </w:rPr>
              <w:t>后，增加客户的供股权证数量，</w:t>
            </w:r>
            <w:r w:rsidR="00BF5234">
              <w:rPr>
                <w:rFonts w:asciiTheme="minorEastAsia" w:hAnsiTheme="minorEastAsia" w:hint="eastAsia"/>
              </w:rPr>
              <w:t>解冻</w:t>
            </w:r>
            <w:r>
              <w:rPr>
                <w:rFonts w:asciiTheme="minorEastAsia" w:hAnsiTheme="minorEastAsia" w:hint="eastAsia"/>
              </w:rPr>
              <w:t>客户因认购引起的资金</w:t>
            </w:r>
            <w:r w:rsidR="00BF5234">
              <w:rPr>
                <w:rFonts w:asciiTheme="minorEastAsia" w:hAnsiTheme="minorEastAsia" w:hint="eastAsia"/>
              </w:rPr>
              <w:t>冻结</w:t>
            </w:r>
            <w:r>
              <w:rPr>
                <w:rFonts w:asciiTheme="minorEastAsia" w:hAnsiTheme="minorEastAsia" w:hint="eastAsia"/>
              </w:rPr>
              <w:t>（包括认购金额，手续费用）</w:t>
            </w:r>
            <w:r w:rsidRPr="000F115C">
              <w:rPr>
                <w:rFonts w:asciiTheme="minorEastAsia" w:hAnsiTheme="minorEastAsia" w:hint="eastAsia"/>
              </w:rPr>
              <w:t>；</w:t>
            </w:r>
          </w:p>
          <w:p w:rsidR="00CB487B" w:rsidRPr="000F115C" w:rsidRDefault="00CB487B" w:rsidP="00D95A93">
            <w:pPr>
              <w:pStyle w:val="a7"/>
              <w:numPr>
                <w:ilvl w:val="0"/>
                <w:numId w:val="51"/>
              </w:numPr>
              <w:ind w:firstLineChars="0"/>
              <w:rPr>
                <w:rFonts w:asciiTheme="minorEastAsia" w:hAnsiTheme="minorEastAsia"/>
              </w:rPr>
            </w:pPr>
            <w:r w:rsidRPr="000F115C">
              <w:rPr>
                <w:rFonts w:asciiTheme="minorEastAsia" w:hAnsiTheme="minorEastAsia" w:hint="eastAsia"/>
              </w:rPr>
              <w:t>提示用户</w:t>
            </w:r>
            <w:r>
              <w:rPr>
                <w:rFonts w:asciiTheme="minorEastAsia" w:hAnsiTheme="minorEastAsia" w:hint="eastAsia"/>
              </w:rPr>
              <w:t>撤销</w:t>
            </w:r>
            <w:r w:rsidRPr="000F115C">
              <w:rPr>
                <w:rFonts w:asciiTheme="minorEastAsia" w:hAnsiTheme="minorEastAsia" w:hint="eastAsia"/>
              </w:rPr>
              <w:t>行权成功，刷新界面</w:t>
            </w:r>
            <w:r>
              <w:rPr>
                <w:rFonts w:asciiTheme="minorEastAsia" w:hAnsiTheme="minorEastAsia" w:hint="eastAsia"/>
              </w:rPr>
              <w:t>可撤销</w:t>
            </w:r>
            <w:r w:rsidRPr="000F115C">
              <w:rPr>
                <w:rFonts w:asciiTheme="minorEastAsia" w:hAnsiTheme="minorEastAsia" w:hint="eastAsia"/>
              </w:rPr>
              <w:t>行权</w:t>
            </w:r>
            <w:r>
              <w:rPr>
                <w:rFonts w:asciiTheme="minorEastAsia" w:hAnsiTheme="minorEastAsia" w:hint="eastAsia"/>
              </w:rPr>
              <w:t>的记录；</w:t>
            </w:r>
          </w:p>
        </w:tc>
      </w:tr>
    </w:tbl>
    <w:p w:rsidR="00CB487B" w:rsidRDefault="00CB487B" w:rsidP="00CB487B">
      <w:pPr>
        <w:pStyle w:val="6"/>
        <w:rPr>
          <w:rFonts w:asciiTheme="minorEastAsia" w:hAnsiTheme="minorEastAsia"/>
          <w:i w:val="0"/>
          <w:color w:val="000000" w:themeColor="text1"/>
        </w:rPr>
      </w:pPr>
      <w:r>
        <w:rPr>
          <w:rFonts w:hint="eastAsia"/>
          <w:i w:val="0"/>
        </w:rPr>
        <w:t>2</w:t>
      </w:r>
      <w:r w:rsidRPr="009A4468">
        <w:rPr>
          <w:rFonts w:hint="eastAsia"/>
          <w:i w:val="0"/>
        </w:rPr>
        <w:t>_</w:t>
      </w:r>
      <w:r>
        <w:rPr>
          <w:rFonts w:hint="eastAsia"/>
          <w:i w:val="0"/>
        </w:rPr>
        <w:t>额外认购撤销</w:t>
      </w:r>
      <w:r>
        <w:rPr>
          <w:rFonts w:hint="eastAsia"/>
          <w:i w:val="0"/>
          <w:color w:val="000000" w:themeColor="text1"/>
        </w:rPr>
        <w:t>处理</w:t>
      </w:r>
      <w:r w:rsidRPr="009A4468">
        <w:rPr>
          <w:rFonts w:asciiTheme="minorEastAsia" w:hAnsiTheme="minorEastAsia" w:hint="eastAsia"/>
          <w:i w:val="0"/>
          <w:color w:val="000000" w:themeColor="text1"/>
        </w:rPr>
        <w:t>规则</w:t>
      </w:r>
    </w:p>
    <w:tbl>
      <w:tblPr>
        <w:tblStyle w:val="a8"/>
        <w:tblW w:w="8994" w:type="dxa"/>
        <w:tblLook w:val="04A0"/>
      </w:tblPr>
      <w:tblGrid>
        <w:gridCol w:w="1478"/>
        <w:gridCol w:w="803"/>
        <w:gridCol w:w="6713"/>
      </w:tblGrid>
      <w:tr w:rsidR="00CB487B" w:rsidRPr="00601165" w:rsidTr="00CB088A">
        <w:tc>
          <w:tcPr>
            <w:tcW w:w="1478" w:type="dxa"/>
            <w:shd w:val="clear" w:color="auto" w:fill="D9D9D9" w:themeFill="background1" w:themeFillShade="D9"/>
          </w:tcPr>
          <w:p w:rsidR="00CB487B" w:rsidRPr="00601165" w:rsidRDefault="00CB487B" w:rsidP="00CB088A">
            <w:pPr>
              <w:rPr>
                <w:b/>
                <w:color w:val="C00000"/>
              </w:rPr>
            </w:pPr>
            <w:r w:rsidRPr="00601165">
              <w:rPr>
                <w:rFonts w:hint="eastAsia"/>
                <w:b/>
                <w:color w:val="C00000"/>
              </w:rPr>
              <w:t>业务功能</w:t>
            </w:r>
          </w:p>
        </w:tc>
        <w:tc>
          <w:tcPr>
            <w:tcW w:w="803" w:type="dxa"/>
            <w:shd w:val="clear" w:color="auto" w:fill="D9D9D9" w:themeFill="background1" w:themeFillShade="D9"/>
          </w:tcPr>
          <w:p w:rsidR="00CB487B" w:rsidRPr="00601165" w:rsidRDefault="00CB487B" w:rsidP="00CB088A">
            <w:pPr>
              <w:rPr>
                <w:b/>
                <w:color w:val="C00000"/>
              </w:rPr>
            </w:pPr>
            <w:r w:rsidRPr="00601165">
              <w:rPr>
                <w:rFonts w:hint="eastAsia"/>
                <w:b/>
                <w:color w:val="C00000"/>
              </w:rPr>
              <w:t>步骤</w:t>
            </w:r>
          </w:p>
        </w:tc>
        <w:tc>
          <w:tcPr>
            <w:tcW w:w="6713" w:type="dxa"/>
            <w:shd w:val="clear" w:color="auto" w:fill="D9D9D9" w:themeFill="background1" w:themeFillShade="D9"/>
          </w:tcPr>
          <w:p w:rsidR="00CB487B" w:rsidRPr="00601165" w:rsidRDefault="00CB487B" w:rsidP="00CB088A">
            <w:pPr>
              <w:rPr>
                <w:b/>
                <w:color w:val="C00000"/>
              </w:rPr>
            </w:pPr>
            <w:r w:rsidRPr="00601165">
              <w:rPr>
                <w:rFonts w:hint="eastAsia"/>
                <w:b/>
                <w:color w:val="C00000"/>
              </w:rPr>
              <w:t>规则</w:t>
            </w:r>
          </w:p>
        </w:tc>
      </w:tr>
      <w:tr w:rsidR="00CB487B" w:rsidTr="00CB088A">
        <w:tc>
          <w:tcPr>
            <w:tcW w:w="1478" w:type="dxa"/>
            <w:vMerge w:val="restart"/>
          </w:tcPr>
          <w:p w:rsidR="00CB487B" w:rsidRDefault="00CB487B" w:rsidP="00CB088A">
            <w:r>
              <w:rPr>
                <w:rFonts w:hint="eastAsia"/>
              </w:rPr>
              <w:t>撤销检验功能</w:t>
            </w:r>
          </w:p>
        </w:tc>
        <w:tc>
          <w:tcPr>
            <w:tcW w:w="803" w:type="dxa"/>
          </w:tcPr>
          <w:p w:rsidR="00CB487B" w:rsidRPr="00601165" w:rsidRDefault="00CB487B" w:rsidP="00CB088A">
            <w:pPr>
              <w:jc w:val="center"/>
              <w:rPr>
                <w:b/>
              </w:rPr>
            </w:pPr>
            <w:r>
              <w:rPr>
                <w:rFonts w:hint="eastAsia"/>
                <w:b/>
              </w:rPr>
              <w:t>1</w:t>
            </w:r>
          </w:p>
        </w:tc>
        <w:tc>
          <w:tcPr>
            <w:tcW w:w="6713" w:type="dxa"/>
          </w:tcPr>
          <w:p w:rsidR="00CB487B" w:rsidRDefault="00CB487B" w:rsidP="00CB088A">
            <w:r>
              <w:rPr>
                <w:rFonts w:hint="eastAsia"/>
              </w:rPr>
              <w:t>检查撤销的申购编号是否允许撤单，如果状态为不可撤，不允许撤单；</w:t>
            </w:r>
          </w:p>
        </w:tc>
      </w:tr>
      <w:tr w:rsidR="00CB487B" w:rsidTr="00CB088A">
        <w:tc>
          <w:tcPr>
            <w:tcW w:w="1478" w:type="dxa"/>
            <w:vMerge/>
          </w:tcPr>
          <w:p w:rsidR="00CB487B" w:rsidRDefault="00CB487B" w:rsidP="00CB088A"/>
        </w:tc>
        <w:tc>
          <w:tcPr>
            <w:tcW w:w="803" w:type="dxa"/>
          </w:tcPr>
          <w:p w:rsidR="00CB487B" w:rsidRPr="00601165" w:rsidRDefault="00CB487B" w:rsidP="00CB088A">
            <w:pPr>
              <w:jc w:val="center"/>
              <w:rPr>
                <w:b/>
              </w:rPr>
            </w:pPr>
          </w:p>
        </w:tc>
        <w:tc>
          <w:tcPr>
            <w:tcW w:w="6713" w:type="dxa"/>
          </w:tcPr>
          <w:p w:rsidR="00CB487B" w:rsidRDefault="00CB487B" w:rsidP="00CB088A">
            <w:r>
              <w:rPr>
                <w:rFonts w:hint="eastAsia"/>
              </w:rPr>
              <w:t>检查条件是该供股动行未做总部行权汇集；</w:t>
            </w:r>
          </w:p>
        </w:tc>
      </w:tr>
      <w:tr w:rsidR="00CB487B" w:rsidTr="00CB088A">
        <w:tc>
          <w:tcPr>
            <w:tcW w:w="1478" w:type="dxa"/>
          </w:tcPr>
          <w:p w:rsidR="00CB487B" w:rsidRDefault="00CB487B" w:rsidP="00CB088A">
            <w:r>
              <w:rPr>
                <w:rFonts w:hint="eastAsia"/>
              </w:rPr>
              <w:t>撤销检验处理</w:t>
            </w:r>
          </w:p>
        </w:tc>
        <w:tc>
          <w:tcPr>
            <w:tcW w:w="803" w:type="dxa"/>
          </w:tcPr>
          <w:p w:rsidR="00CB487B" w:rsidRPr="00601165" w:rsidRDefault="00CB487B" w:rsidP="00CB088A">
            <w:pPr>
              <w:jc w:val="center"/>
              <w:rPr>
                <w:b/>
              </w:rPr>
            </w:pPr>
          </w:p>
        </w:tc>
        <w:tc>
          <w:tcPr>
            <w:tcW w:w="6713" w:type="dxa"/>
          </w:tcPr>
          <w:p w:rsidR="00CB487B" w:rsidRDefault="00CB487B" w:rsidP="00CB088A">
            <w:r>
              <w:rPr>
                <w:rFonts w:hint="eastAsia"/>
              </w:rPr>
              <w:t>如果不能撤单则不能正常提交，提醒客户；</w:t>
            </w:r>
          </w:p>
        </w:tc>
      </w:tr>
      <w:tr w:rsidR="00CB487B" w:rsidRPr="000F115C" w:rsidTr="00CB088A">
        <w:tc>
          <w:tcPr>
            <w:tcW w:w="1478" w:type="dxa"/>
          </w:tcPr>
          <w:p w:rsidR="00CB487B" w:rsidRPr="000F115C" w:rsidRDefault="00CB487B" w:rsidP="00CB088A">
            <w:pPr>
              <w:rPr>
                <w:rFonts w:asciiTheme="minorEastAsia" w:hAnsiTheme="minorEastAsia"/>
              </w:rPr>
            </w:pPr>
            <w:r w:rsidRPr="000F115C">
              <w:rPr>
                <w:rFonts w:asciiTheme="minorEastAsia" w:hAnsiTheme="minorEastAsia" w:hint="eastAsia"/>
              </w:rPr>
              <w:t>行权处理</w:t>
            </w:r>
          </w:p>
        </w:tc>
        <w:tc>
          <w:tcPr>
            <w:tcW w:w="803" w:type="dxa"/>
          </w:tcPr>
          <w:p w:rsidR="00CB487B" w:rsidRPr="000F115C" w:rsidRDefault="00CB487B" w:rsidP="00CB088A">
            <w:pPr>
              <w:jc w:val="center"/>
              <w:rPr>
                <w:rFonts w:asciiTheme="minorEastAsia" w:hAnsiTheme="minorEastAsia"/>
                <w:b/>
              </w:rPr>
            </w:pPr>
          </w:p>
        </w:tc>
        <w:tc>
          <w:tcPr>
            <w:tcW w:w="6713" w:type="dxa"/>
          </w:tcPr>
          <w:p w:rsidR="00CB487B" w:rsidRPr="000F115C" w:rsidRDefault="00CB487B" w:rsidP="00CB088A">
            <w:pPr>
              <w:rPr>
                <w:rFonts w:asciiTheme="minorEastAsia" w:hAnsiTheme="minorEastAsia"/>
              </w:rPr>
            </w:pPr>
            <w:r w:rsidRPr="000F115C">
              <w:rPr>
                <w:rFonts w:asciiTheme="minorEastAsia" w:hAnsiTheme="minorEastAsia" w:hint="eastAsia"/>
              </w:rPr>
              <w:t>满足所有检查条件后：</w:t>
            </w:r>
          </w:p>
          <w:p w:rsidR="00CB487B" w:rsidRDefault="00CB487B" w:rsidP="00D95A93">
            <w:pPr>
              <w:pStyle w:val="a7"/>
              <w:numPr>
                <w:ilvl w:val="0"/>
                <w:numId w:val="52"/>
              </w:numPr>
              <w:ind w:firstLineChars="0"/>
              <w:rPr>
                <w:rFonts w:asciiTheme="minorEastAsia" w:hAnsiTheme="minorEastAsia"/>
              </w:rPr>
            </w:pPr>
            <w:r>
              <w:rPr>
                <w:rFonts w:asciiTheme="minorEastAsia" w:hAnsiTheme="minorEastAsia" w:hint="eastAsia"/>
              </w:rPr>
              <w:t>网上营业厅撤销行权指令，不需要变更供股权证的数量；</w:t>
            </w:r>
          </w:p>
          <w:p w:rsidR="00CB487B" w:rsidRPr="000F115C" w:rsidRDefault="00CB487B" w:rsidP="00D95A93">
            <w:pPr>
              <w:pStyle w:val="a7"/>
              <w:numPr>
                <w:ilvl w:val="0"/>
                <w:numId w:val="52"/>
              </w:numPr>
              <w:ind w:firstLineChars="0"/>
              <w:rPr>
                <w:rFonts w:asciiTheme="minorEastAsia" w:hAnsiTheme="minorEastAsia"/>
              </w:rPr>
            </w:pPr>
            <w:r>
              <w:rPr>
                <w:rFonts w:asciiTheme="minorEastAsia" w:hAnsiTheme="minorEastAsia" w:hint="eastAsia"/>
              </w:rPr>
              <w:lastRenderedPageBreak/>
              <w:t>交易结算系统</w:t>
            </w:r>
            <w:r w:rsidRPr="000F115C">
              <w:rPr>
                <w:rFonts w:asciiTheme="minorEastAsia" w:hAnsiTheme="minorEastAsia" w:hint="eastAsia"/>
              </w:rPr>
              <w:t>根据</w:t>
            </w:r>
            <w:r>
              <w:rPr>
                <w:rFonts w:asciiTheme="minorEastAsia" w:hAnsiTheme="minorEastAsia" w:hint="eastAsia"/>
              </w:rPr>
              <w:t>收到的撤销行权</w:t>
            </w:r>
            <w:r w:rsidRPr="000F115C">
              <w:rPr>
                <w:rFonts w:asciiTheme="minorEastAsia" w:hAnsiTheme="minorEastAsia" w:hint="eastAsia"/>
              </w:rPr>
              <w:t>指令</w:t>
            </w:r>
            <w:r>
              <w:rPr>
                <w:rFonts w:asciiTheme="minorEastAsia" w:hAnsiTheme="minorEastAsia" w:hint="eastAsia"/>
              </w:rPr>
              <w:t>后，</w:t>
            </w:r>
            <w:r w:rsidR="00BF5234">
              <w:rPr>
                <w:rFonts w:asciiTheme="minorEastAsia" w:hAnsiTheme="minorEastAsia" w:hint="eastAsia"/>
              </w:rPr>
              <w:t>解冻</w:t>
            </w:r>
            <w:r>
              <w:rPr>
                <w:rFonts w:asciiTheme="minorEastAsia" w:hAnsiTheme="minorEastAsia" w:hint="eastAsia"/>
              </w:rPr>
              <w:t>客户因</w:t>
            </w:r>
            <w:r w:rsidR="00245B3B">
              <w:rPr>
                <w:rFonts w:asciiTheme="minorEastAsia" w:hAnsiTheme="minorEastAsia" w:hint="eastAsia"/>
              </w:rPr>
              <w:t>额外</w:t>
            </w:r>
            <w:r>
              <w:rPr>
                <w:rFonts w:asciiTheme="minorEastAsia" w:hAnsiTheme="minorEastAsia" w:hint="eastAsia"/>
              </w:rPr>
              <w:t>认购引起的资金</w:t>
            </w:r>
            <w:r w:rsidR="00BF5234">
              <w:rPr>
                <w:rFonts w:asciiTheme="minorEastAsia" w:hAnsiTheme="minorEastAsia" w:hint="eastAsia"/>
              </w:rPr>
              <w:t>冻结</w:t>
            </w:r>
            <w:r>
              <w:rPr>
                <w:rFonts w:asciiTheme="minorEastAsia" w:hAnsiTheme="minorEastAsia" w:hint="eastAsia"/>
              </w:rPr>
              <w:t>（包括认购金额，手续费用）</w:t>
            </w:r>
            <w:r w:rsidRPr="000F115C">
              <w:rPr>
                <w:rFonts w:asciiTheme="minorEastAsia" w:hAnsiTheme="minorEastAsia" w:hint="eastAsia"/>
              </w:rPr>
              <w:t>；</w:t>
            </w:r>
          </w:p>
          <w:p w:rsidR="00CB487B" w:rsidRPr="000F115C" w:rsidRDefault="00CB487B" w:rsidP="00D95A93">
            <w:pPr>
              <w:pStyle w:val="a7"/>
              <w:numPr>
                <w:ilvl w:val="0"/>
                <w:numId w:val="52"/>
              </w:numPr>
              <w:ind w:firstLineChars="0"/>
              <w:rPr>
                <w:rFonts w:asciiTheme="minorEastAsia" w:hAnsiTheme="minorEastAsia"/>
              </w:rPr>
            </w:pPr>
            <w:r w:rsidRPr="000F115C">
              <w:rPr>
                <w:rFonts w:asciiTheme="minorEastAsia" w:hAnsiTheme="minorEastAsia" w:hint="eastAsia"/>
              </w:rPr>
              <w:t>提示用户</w:t>
            </w:r>
            <w:r>
              <w:rPr>
                <w:rFonts w:asciiTheme="minorEastAsia" w:hAnsiTheme="minorEastAsia" w:hint="eastAsia"/>
              </w:rPr>
              <w:t>撤销</w:t>
            </w:r>
            <w:r w:rsidRPr="000F115C">
              <w:rPr>
                <w:rFonts w:asciiTheme="minorEastAsia" w:hAnsiTheme="minorEastAsia" w:hint="eastAsia"/>
              </w:rPr>
              <w:t>行权成功，刷新界面</w:t>
            </w:r>
            <w:r>
              <w:rPr>
                <w:rFonts w:asciiTheme="minorEastAsia" w:hAnsiTheme="minorEastAsia" w:hint="eastAsia"/>
              </w:rPr>
              <w:t>可撤销</w:t>
            </w:r>
            <w:r w:rsidRPr="000F115C">
              <w:rPr>
                <w:rFonts w:asciiTheme="minorEastAsia" w:hAnsiTheme="minorEastAsia" w:hint="eastAsia"/>
              </w:rPr>
              <w:t>行权</w:t>
            </w:r>
            <w:r>
              <w:rPr>
                <w:rFonts w:asciiTheme="minorEastAsia" w:hAnsiTheme="minorEastAsia" w:hint="eastAsia"/>
              </w:rPr>
              <w:t>的记录；</w:t>
            </w:r>
          </w:p>
        </w:tc>
      </w:tr>
    </w:tbl>
    <w:p w:rsidR="00CB487B" w:rsidRPr="00CB487B" w:rsidRDefault="00CB487B" w:rsidP="00CB487B">
      <w:pPr>
        <w:rPr>
          <w:lang w:val="en-AU"/>
        </w:rPr>
      </w:pPr>
    </w:p>
    <w:p w:rsidR="00576117" w:rsidRDefault="00DA44F6" w:rsidP="00576117">
      <w:pPr>
        <w:pStyle w:val="3"/>
        <w:ind w:leftChars="100" w:left="210"/>
      </w:pPr>
      <w:bookmarkStart w:id="76" w:name="_Toc296808732"/>
      <w:r>
        <w:rPr>
          <w:rFonts w:hint="eastAsia"/>
        </w:rPr>
        <w:t>F7</w:t>
      </w:r>
      <w:r w:rsidR="00576117">
        <w:rPr>
          <w:rFonts w:hint="eastAsia"/>
        </w:rPr>
        <w:t>.</w:t>
      </w:r>
      <w:r w:rsidR="0008417B">
        <w:rPr>
          <w:rFonts w:hint="eastAsia"/>
        </w:rPr>
        <w:t>10</w:t>
      </w:r>
      <w:r w:rsidR="00576117">
        <w:rPr>
          <w:rFonts w:hint="eastAsia"/>
        </w:rPr>
        <w:t>供股认购查询（网上营业厅实现）</w:t>
      </w:r>
      <w:bookmarkEnd w:id="76"/>
    </w:p>
    <w:p w:rsidR="00CB487B" w:rsidRDefault="00CB487B" w:rsidP="00923FB5">
      <w:pPr>
        <w:pStyle w:val="4"/>
        <w:numPr>
          <w:ilvl w:val="0"/>
          <w:numId w:val="13"/>
        </w:numPr>
      </w:pPr>
      <w:r>
        <w:rPr>
          <w:rFonts w:hint="eastAsia"/>
        </w:rPr>
        <w:t>业务描述</w:t>
      </w:r>
    </w:p>
    <w:p w:rsidR="00CB487B" w:rsidRDefault="00CB487B" w:rsidP="00CB487B">
      <w:pPr>
        <w:spacing w:line="360" w:lineRule="auto"/>
        <w:ind w:firstLineChars="250" w:firstLine="525"/>
      </w:pPr>
      <w:r>
        <w:rPr>
          <w:rFonts w:hint="eastAsia"/>
        </w:rPr>
        <w:t>供股过程中客户发生认购明细、撤单明细在</w:t>
      </w:r>
      <w:r w:rsidR="00E75618">
        <w:rPr>
          <w:rFonts w:hint="eastAsia"/>
        </w:rPr>
        <w:t>托管结算部代各户行权前</w:t>
      </w:r>
      <w:r w:rsidR="00E75618">
        <w:rPr>
          <w:rFonts w:hint="eastAsia"/>
        </w:rPr>
        <w:t>,</w:t>
      </w:r>
      <w:r>
        <w:rPr>
          <w:rFonts w:hint="eastAsia"/>
        </w:rPr>
        <w:t>系统会保留一段时间（一般为</w:t>
      </w:r>
      <w:r>
        <w:rPr>
          <w:rFonts w:hint="eastAsia"/>
        </w:rPr>
        <w:t>2</w:t>
      </w:r>
      <w:r>
        <w:rPr>
          <w:rFonts w:hint="eastAsia"/>
        </w:rPr>
        <w:t>到</w:t>
      </w:r>
      <w:r>
        <w:rPr>
          <w:rFonts w:hint="eastAsia"/>
        </w:rPr>
        <w:t>3</w:t>
      </w:r>
      <w:r>
        <w:rPr>
          <w:rFonts w:hint="eastAsia"/>
        </w:rPr>
        <w:t>个月），客户在这段时间内可以查询客户的</w:t>
      </w:r>
      <w:r w:rsidR="00E75618">
        <w:rPr>
          <w:rFonts w:hint="eastAsia"/>
        </w:rPr>
        <w:t>委托</w:t>
      </w:r>
      <w:r>
        <w:rPr>
          <w:rFonts w:hint="eastAsia"/>
        </w:rPr>
        <w:t>及撤单明细。</w:t>
      </w:r>
    </w:p>
    <w:p w:rsidR="00CB487B" w:rsidRDefault="00CB487B" w:rsidP="00923FB5">
      <w:pPr>
        <w:pStyle w:val="4"/>
        <w:numPr>
          <w:ilvl w:val="0"/>
          <w:numId w:val="13"/>
        </w:numPr>
      </w:pPr>
      <w:r>
        <w:rPr>
          <w:rFonts w:hint="eastAsia"/>
        </w:rPr>
        <w:t>用户界面</w:t>
      </w:r>
    </w:p>
    <w:p w:rsidR="00CB487B" w:rsidRDefault="00E36F14" w:rsidP="00CB487B">
      <w:r>
        <w:object w:dxaOrig="10052" w:dyaOrig="4883">
          <v:shape id="_x0000_i1060" type="#_x0000_t75" style="width:415.5pt;height:201.75pt" o:ole="">
            <v:imagedata r:id="rId78" o:title=""/>
          </v:shape>
          <o:OLEObject Type="Embed" ProgID="Visio.Drawing.11" ShapeID="_x0000_i1060" DrawAspect="Content" ObjectID="_1402388549" r:id="rId79"/>
        </w:object>
      </w:r>
    </w:p>
    <w:p w:rsidR="00CB487B" w:rsidRDefault="00CB487B" w:rsidP="00CB487B">
      <w:pPr>
        <w:pStyle w:val="5"/>
        <w:rPr>
          <w:b/>
        </w:rPr>
      </w:pPr>
      <w:r>
        <w:rPr>
          <w:rFonts w:hint="eastAsia"/>
          <w:b/>
        </w:rPr>
        <w:t>2.1</w:t>
      </w:r>
      <w:r w:rsidRPr="00361BFD">
        <w:rPr>
          <w:rFonts w:hint="eastAsia"/>
          <w:b/>
        </w:rPr>
        <w:t>界面说明</w:t>
      </w:r>
    </w:p>
    <w:p w:rsidR="00CB487B" w:rsidRDefault="00F540F3" w:rsidP="00D95A93">
      <w:pPr>
        <w:pStyle w:val="a7"/>
        <w:numPr>
          <w:ilvl w:val="0"/>
          <w:numId w:val="53"/>
        </w:numPr>
        <w:spacing w:line="360" w:lineRule="auto"/>
        <w:ind w:firstLineChars="0"/>
        <w:rPr>
          <w:rFonts w:asciiTheme="minorEastAsia" w:hAnsiTheme="minorEastAsia"/>
          <w:lang w:val="en-AU"/>
        </w:rPr>
      </w:pPr>
      <w:r>
        <w:rPr>
          <w:rFonts w:asciiTheme="minorEastAsia" w:hAnsiTheme="minorEastAsia" w:hint="eastAsia"/>
          <w:lang w:val="en-AU"/>
        </w:rPr>
        <w:t>证券代码、操作时间段</w:t>
      </w:r>
    </w:p>
    <w:p w:rsidR="00CB487B" w:rsidRDefault="00CB487B" w:rsidP="00D95A93">
      <w:pPr>
        <w:pStyle w:val="a7"/>
        <w:numPr>
          <w:ilvl w:val="0"/>
          <w:numId w:val="53"/>
        </w:numPr>
        <w:spacing w:line="360" w:lineRule="auto"/>
        <w:ind w:firstLineChars="0"/>
        <w:rPr>
          <w:rFonts w:asciiTheme="minorEastAsia" w:hAnsiTheme="minorEastAsia"/>
          <w:lang w:val="en-AU"/>
        </w:rPr>
      </w:pPr>
      <w:r>
        <w:rPr>
          <w:rFonts w:asciiTheme="minorEastAsia" w:hAnsiTheme="minorEastAsia" w:hint="eastAsia"/>
          <w:lang w:val="en-AU"/>
        </w:rPr>
        <w:t>支持多类业务集成一个界面查询</w:t>
      </w:r>
    </w:p>
    <w:p w:rsidR="00CB487B" w:rsidRDefault="00CB487B" w:rsidP="00CB487B">
      <w:pPr>
        <w:pStyle w:val="5"/>
        <w:rPr>
          <w:b/>
        </w:rPr>
      </w:pPr>
      <w:r>
        <w:rPr>
          <w:rFonts w:hint="eastAsia"/>
          <w:b/>
        </w:rPr>
        <w:t>2.2</w:t>
      </w:r>
      <w:r w:rsidRPr="00361BFD">
        <w:rPr>
          <w:rFonts w:hint="eastAsia"/>
          <w:b/>
        </w:rPr>
        <w:t>界面控制点</w:t>
      </w:r>
    </w:p>
    <w:p w:rsidR="00CB487B" w:rsidRDefault="00CB487B" w:rsidP="00923FB5">
      <w:pPr>
        <w:pStyle w:val="4"/>
        <w:numPr>
          <w:ilvl w:val="0"/>
          <w:numId w:val="13"/>
        </w:numPr>
      </w:pPr>
      <w:r>
        <w:rPr>
          <w:rFonts w:hint="eastAsia"/>
        </w:rPr>
        <w:t>业务功能</w:t>
      </w:r>
    </w:p>
    <w:p w:rsidR="00CB487B" w:rsidRPr="00C45171" w:rsidRDefault="00CB487B" w:rsidP="00D95A93">
      <w:pPr>
        <w:pStyle w:val="a7"/>
        <w:numPr>
          <w:ilvl w:val="0"/>
          <w:numId w:val="54"/>
        </w:numPr>
        <w:spacing w:line="360" w:lineRule="auto"/>
        <w:ind w:firstLineChars="0"/>
        <w:rPr>
          <w:rFonts w:asciiTheme="minorEastAsia" w:hAnsiTheme="minorEastAsia"/>
        </w:rPr>
      </w:pPr>
      <w:r w:rsidRPr="00C45171">
        <w:rPr>
          <w:rFonts w:asciiTheme="minorEastAsia" w:hAnsiTheme="minorEastAsia" w:hint="eastAsia"/>
        </w:rPr>
        <w:t>支持不同行动业务的行权在该界面实现查询，根据不同的业务显示</w:t>
      </w:r>
      <w:r>
        <w:rPr>
          <w:rFonts w:asciiTheme="minorEastAsia" w:hAnsiTheme="minorEastAsia" w:hint="eastAsia"/>
        </w:rPr>
        <w:t>其相应</w:t>
      </w:r>
      <w:r w:rsidRPr="00C45171">
        <w:rPr>
          <w:rFonts w:asciiTheme="minorEastAsia" w:hAnsiTheme="minorEastAsia" w:hint="eastAsia"/>
        </w:rPr>
        <w:t>的元素</w:t>
      </w:r>
      <w:r>
        <w:rPr>
          <w:rFonts w:asciiTheme="minorEastAsia" w:hAnsiTheme="minorEastAsia" w:hint="eastAsia"/>
        </w:rPr>
        <w:t>，供股</w:t>
      </w:r>
      <w:r>
        <w:rPr>
          <w:rFonts w:asciiTheme="minorEastAsia" w:hAnsiTheme="minorEastAsia" w:hint="eastAsia"/>
        </w:rPr>
        <w:lastRenderedPageBreak/>
        <w:t>业务显示内容包括：公司行动、证券代码、证券名称、业务类别（</w:t>
      </w:r>
      <w:r w:rsidR="00E832FF">
        <w:rPr>
          <w:rFonts w:asciiTheme="minorEastAsia" w:hAnsiTheme="minorEastAsia" w:hint="eastAsia"/>
        </w:rPr>
        <w:t>所有认购、</w:t>
      </w:r>
      <w:r w:rsidR="00E832FF">
        <w:rPr>
          <w:rFonts w:asciiTheme="minorEastAsia" w:hAnsiTheme="minorEastAsia" w:hint="eastAsia"/>
          <w:lang w:val="en-AU"/>
        </w:rPr>
        <w:t>行权认购、额外认购</w:t>
      </w:r>
      <w:r>
        <w:rPr>
          <w:rFonts w:asciiTheme="minorEastAsia" w:hAnsiTheme="minorEastAsia" w:hint="eastAsia"/>
          <w:lang w:val="en-AU"/>
        </w:rPr>
        <w:t>/撤销）、</w:t>
      </w:r>
      <w:r w:rsidR="00E36F14">
        <w:rPr>
          <w:rFonts w:asciiTheme="minorEastAsia" w:hAnsiTheme="minorEastAsia" w:hint="eastAsia"/>
          <w:lang w:val="en-AU"/>
        </w:rPr>
        <w:t>数量（</w:t>
      </w:r>
      <w:r>
        <w:rPr>
          <w:rFonts w:asciiTheme="minorEastAsia" w:hAnsiTheme="minorEastAsia" w:hint="eastAsia"/>
          <w:lang w:val="en-AU"/>
        </w:rPr>
        <w:t>认购数量</w:t>
      </w:r>
      <w:r w:rsidR="00E36F14">
        <w:rPr>
          <w:rFonts w:asciiTheme="minorEastAsia" w:hAnsiTheme="minorEastAsia" w:hint="eastAsia"/>
          <w:lang w:val="en-AU"/>
        </w:rPr>
        <w:t>）</w:t>
      </w:r>
      <w:r>
        <w:rPr>
          <w:rFonts w:asciiTheme="minorEastAsia" w:hAnsiTheme="minorEastAsia" w:hint="eastAsia"/>
          <w:lang w:val="en-AU"/>
        </w:rPr>
        <w:t>、</w:t>
      </w:r>
      <w:r w:rsidR="00E36F14">
        <w:rPr>
          <w:rFonts w:asciiTheme="minorEastAsia" w:hAnsiTheme="minorEastAsia" w:hint="eastAsia"/>
          <w:lang w:val="en-AU"/>
        </w:rPr>
        <w:t>币种、价格（</w:t>
      </w:r>
      <w:r>
        <w:rPr>
          <w:rFonts w:asciiTheme="minorEastAsia" w:hAnsiTheme="minorEastAsia" w:hint="eastAsia"/>
          <w:lang w:val="en-AU"/>
        </w:rPr>
        <w:t>认购价格</w:t>
      </w:r>
      <w:r w:rsidR="00E36F14">
        <w:rPr>
          <w:rFonts w:asciiTheme="minorEastAsia" w:hAnsiTheme="minorEastAsia" w:hint="eastAsia"/>
          <w:lang w:val="en-AU"/>
        </w:rPr>
        <w:t>）</w:t>
      </w:r>
      <w:r>
        <w:rPr>
          <w:rFonts w:asciiTheme="minorEastAsia" w:hAnsiTheme="minorEastAsia" w:hint="eastAsia"/>
          <w:lang w:val="en-AU"/>
        </w:rPr>
        <w:t>、</w:t>
      </w:r>
      <w:r w:rsidR="00E36F14">
        <w:rPr>
          <w:rFonts w:asciiTheme="minorEastAsia" w:hAnsiTheme="minorEastAsia" w:hint="eastAsia"/>
          <w:lang w:val="en-AU"/>
        </w:rPr>
        <w:t>（金额）</w:t>
      </w:r>
      <w:r>
        <w:rPr>
          <w:rFonts w:asciiTheme="minorEastAsia" w:hAnsiTheme="minorEastAsia" w:hint="eastAsia"/>
          <w:lang w:val="en-AU"/>
        </w:rPr>
        <w:t>认购金额、</w:t>
      </w:r>
      <w:r w:rsidR="00E36F14">
        <w:rPr>
          <w:rFonts w:asciiTheme="minorEastAsia" w:hAnsiTheme="minorEastAsia" w:hint="eastAsia"/>
          <w:lang w:val="en-AU"/>
        </w:rPr>
        <w:t>费用（</w:t>
      </w:r>
      <w:r>
        <w:rPr>
          <w:rFonts w:asciiTheme="minorEastAsia" w:hAnsiTheme="minorEastAsia" w:hint="eastAsia"/>
          <w:lang w:val="en-AU"/>
        </w:rPr>
        <w:t>认购手续费</w:t>
      </w:r>
      <w:r w:rsidR="00E36F14">
        <w:rPr>
          <w:rFonts w:asciiTheme="minorEastAsia" w:hAnsiTheme="minorEastAsia" w:hint="eastAsia"/>
          <w:lang w:val="en-AU"/>
        </w:rPr>
        <w:t>）</w:t>
      </w:r>
      <w:r>
        <w:rPr>
          <w:rFonts w:asciiTheme="minorEastAsia" w:hAnsiTheme="minorEastAsia" w:hint="eastAsia"/>
          <w:lang w:val="en-AU"/>
        </w:rPr>
        <w:t>、扣款金额（认购金额+认购手续费）、</w:t>
      </w:r>
      <w:r w:rsidR="00E36F14">
        <w:rPr>
          <w:rFonts w:asciiTheme="minorEastAsia" w:hAnsiTheme="minorEastAsia" w:hint="eastAsia"/>
          <w:lang w:val="en-AU"/>
        </w:rPr>
        <w:t>委托</w:t>
      </w:r>
      <w:r>
        <w:rPr>
          <w:rFonts w:asciiTheme="minorEastAsia" w:hAnsiTheme="minorEastAsia" w:hint="eastAsia"/>
          <w:lang w:val="en-AU"/>
        </w:rPr>
        <w:t>日期、</w:t>
      </w:r>
      <w:r w:rsidR="00E36F14">
        <w:rPr>
          <w:rFonts w:asciiTheme="minorEastAsia" w:hAnsiTheme="minorEastAsia" w:hint="eastAsia"/>
          <w:lang w:val="en-AU"/>
        </w:rPr>
        <w:t>委托</w:t>
      </w:r>
      <w:r>
        <w:rPr>
          <w:rFonts w:asciiTheme="minorEastAsia" w:hAnsiTheme="minorEastAsia" w:hint="eastAsia"/>
          <w:lang w:val="en-AU"/>
        </w:rPr>
        <w:t>时间、状态（申报、撤单、申报已发送）</w:t>
      </w:r>
      <w:r w:rsidRPr="00C45171">
        <w:rPr>
          <w:rFonts w:asciiTheme="minorEastAsia" w:hAnsiTheme="minorEastAsia" w:hint="eastAsia"/>
        </w:rPr>
        <w:t>；</w:t>
      </w:r>
      <w:r w:rsidR="00E832FF" w:rsidRPr="00C45171">
        <w:rPr>
          <w:rFonts w:asciiTheme="minorEastAsia" w:hAnsiTheme="minorEastAsia"/>
        </w:rPr>
        <w:t xml:space="preserve"> </w:t>
      </w:r>
    </w:p>
    <w:p w:rsidR="00CB487B" w:rsidRPr="00CB487B" w:rsidRDefault="00CB487B" w:rsidP="00CB487B"/>
    <w:p w:rsidR="00576117" w:rsidRDefault="00DA44F6" w:rsidP="00576117">
      <w:pPr>
        <w:pStyle w:val="3"/>
        <w:ind w:leftChars="100" w:left="210"/>
      </w:pPr>
      <w:bookmarkStart w:id="77" w:name="_Toc296808733"/>
      <w:r>
        <w:rPr>
          <w:rFonts w:hint="eastAsia"/>
        </w:rPr>
        <w:t>F7</w:t>
      </w:r>
      <w:r w:rsidR="00576117">
        <w:rPr>
          <w:rFonts w:hint="eastAsia"/>
        </w:rPr>
        <w:t>.1</w:t>
      </w:r>
      <w:r w:rsidR="0008417B">
        <w:rPr>
          <w:rFonts w:hint="eastAsia"/>
        </w:rPr>
        <w:t>1</w:t>
      </w:r>
      <w:r w:rsidR="00576117">
        <w:rPr>
          <w:rFonts w:hint="eastAsia"/>
        </w:rPr>
        <w:t>供股</w:t>
      </w:r>
      <w:r w:rsidR="00130A31">
        <w:rPr>
          <w:rFonts w:hint="eastAsia"/>
        </w:rPr>
        <w:t>行权处理</w:t>
      </w:r>
      <w:bookmarkEnd w:id="77"/>
    </w:p>
    <w:p w:rsidR="00CB088A" w:rsidRDefault="00CB088A" w:rsidP="006734D2">
      <w:pPr>
        <w:pStyle w:val="4"/>
        <w:numPr>
          <w:ilvl w:val="0"/>
          <w:numId w:val="79"/>
        </w:numPr>
      </w:pPr>
      <w:r>
        <w:rPr>
          <w:rFonts w:hint="eastAsia"/>
        </w:rPr>
        <w:t>业务描述</w:t>
      </w:r>
    </w:p>
    <w:p w:rsidR="00CB088A" w:rsidRDefault="00CB088A" w:rsidP="00CB088A">
      <w:pPr>
        <w:spacing w:line="360" w:lineRule="auto"/>
        <w:ind w:firstLineChars="200" w:firstLine="420"/>
      </w:pPr>
      <w:r>
        <w:rPr>
          <w:rFonts w:hint="eastAsia"/>
        </w:rPr>
        <w:t>供</w:t>
      </w:r>
      <w:proofErr w:type="gramStart"/>
      <w:r>
        <w:rPr>
          <w:rFonts w:hint="eastAsia"/>
        </w:rPr>
        <w:t>股行动</w:t>
      </w:r>
      <w:proofErr w:type="gramEnd"/>
      <w:r>
        <w:rPr>
          <w:rFonts w:hint="eastAsia"/>
        </w:rPr>
        <w:t>在结算参与人指定的内部截止日后，结算</w:t>
      </w:r>
      <w:r w:rsidR="00DB054C">
        <w:rPr>
          <w:rFonts w:hint="eastAsia"/>
        </w:rPr>
        <w:t>参与人</w:t>
      </w:r>
      <w:r>
        <w:rPr>
          <w:rFonts w:hint="eastAsia"/>
        </w:rPr>
        <w:t>不允许客户</w:t>
      </w:r>
      <w:r w:rsidR="00130A31">
        <w:rPr>
          <w:rFonts w:hint="eastAsia"/>
        </w:rPr>
        <w:t>再申报</w:t>
      </w:r>
      <w:r>
        <w:rPr>
          <w:rFonts w:hint="eastAsia"/>
        </w:rPr>
        <w:t>行权。同时结算</w:t>
      </w:r>
      <w:r w:rsidR="00DB054C">
        <w:rPr>
          <w:rFonts w:hint="eastAsia"/>
        </w:rPr>
        <w:t>参与人</w:t>
      </w:r>
      <w:r>
        <w:rPr>
          <w:rFonts w:hint="eastAsia"/>
        </w:rPr>
        <w:t>通过</w:t>
      </w:r>
      <w:r w:rsidR="00DF48D2">
        <w:rPr>
          <w:rFonts w:hint="eastAsia"/>
        </w:rPr>
        <w:t>统计行权的</w:t>
      </w:r>
      <w:r>
        <w:rPr>
          <w:rFonts w:hint="eastAsia"/>
        </w:rPr>
        <w:t>汇总所有客户的行权数据，</w:t>
      </w:r>
      <w:r w:rsidR="00DF48D2">
        <w:rPr>
          <w:rFonts w:hint="eastAsia"/>
        </w:rPr>
        <w:t>并作最终确认，结算托管部人员根据确认后的结果向</w:t>
      </w:r>
      <w:r w:rsidR="00DF48D2">
        <w:rPr>
          <w:rFonts w:hint="eastAsia"/>
        </w:rPr>
        <w:t>CCASS</w:t>
      </w:r>
      <w:r w:rsidR="00DF48D2">
        <w:rPr>
          <w:rFonts w:hint="eastAsia"/>
        </w:rPr>
        <w:t>代</w:t>
      </w:r>
      <w:r w:rsidR="00EC0A99">
        <w:rPr>
          <w:rFonts w:hint="eastAsia"/>
        </w:rPr>
        <w:t>客户行权</w:t>
      </w:r>
      <w:r w:rsidR="00DF48D2">
        <w:rPr>
          <w:rFonts w:hint="eastAsia"/>
        </w:rPr>
        <w:t>，系统并以最确认后的结果作为股份到账的分配依据</w:t>
      </w:r>
      <w:r w:rsidR="00DB054C">
        <w:rPr>
          <w:rFonts w:hint="eastAsia"/>
        </w:rPr>
        <w:t>。</w:t>
      </w:r>
      <w:r w:rsidR="006C4903">
        <w:rPr>
          <w:rFonts w:asciiTheme="minorEastAsia" w:hAnsiTheme="minorEastAsia" w:hint="eastAsia"/>
        </w:rPr>
        <w:t>CCASS对额外行权不收行权服务费，每股2元港元的手续费全部归券商所有。</w:t>
      </w:r>
    </w:p>
    <w:p w:rsidR="00CB088A" w:rsidRDefault="00CB088A" w:rsidP="006734D2">
      <w:pPr>
        <w:pStyle w:val="4"/>
        <w:numPr>
          <w:ilvl w:val="0"/>
          <w:numId w:val="79"/>
        </w:numPr>
      </w:pPr>
      <w:r>
        <w:rPr>
          <w:rFonts w:hint="eastAsia"/>
        </w:rPr>
        <w:t>用户界面</w:t>
      </w:r>
    </w:p>
    <w:p w:rsidR="00CB088A" w:rsidRDefault="003C05E7" w:rsidP="00CB088A">
      <w:r>
        <w:object w:dxaOrig="9881" w:dyaOrig="7491">
          <v:shape id="_x0000_i1061" type="#_x0000_t75" style="width:415.5pt;height:313.5pt" o:ole="">
            <v:imagedata r:id="rId80" o:title=""/>
          </v:shape>
          <o:OLEObject Type="Embed" ProgID="Visio.Drawing.11" ShapeID="_x0000_i1061" DrawAspect="Content" ObjectID="_1402388550" r:id="rId81"/>
        </w:object>
      </w:r>
    </w:p>
    <w:p w:rsidR="00CB088A" w:rsidRDefault="00CB088A" w:rsidP="00CB088A"/>
    <w:p w:rsidR="00CB088A" w:rsidRPr="008040F1" w:rsidRDefault="00CB088A" w:rsidP="00CB088A">
      <w:pPr>
        <w:rPr>
          <w:b/>
        </w:rPr>
      </w:pPr>
      <w:r w:rsidRPr="008040F1">
        <w:rPr>
          <w:rFonts w:hint="eastAsia"/>
          <w:b/>
        </w:rPr>
        <w:t>界面说明</w:t>
      </w:r>
      <w:r>
        <w:rPr>
          <w:rFonts w:hint="eastAsia"/>
          <w:b/>
        </w:rPr>
        <w:t>：</w:t>
      </w:r>
    </w:p>
    <w:p w:rsidR="00DF48D2" w:rsidRDefault="00DF48D2" w:rsidP="006734D2">
      <w:pPr>
        <w:pStyle w:val="a7"/>
        <w:numPr>
          <w:ilvl w:val="0"/>
          <w:numId w:val="80"/>
        </w:numPr>
        <w:spacing w:line="360" w:lineRule="auto"/>
        <w:ind w:firstLineChars="0"/>
        <w:rPr>
          <w:rFonts w:asciiTheme="minorEastAsia" w:hAnsiTheme="minorEastAsia"/>
          <w:lang w:val="en-AU"/>
        </w:rPr>
      </w:pPr>
      <w:r>
        <w:rPr>
          <w:rFonts w:asciiTheme="minorEastAsia" w:hAnsiTheme="minorEastAsia" w:hint="eastAsia"/>
          <w:lang w:val="en-AU"/>
        </w:rPr>
        <w:t>界面上</w:t>
      </w:r>
      <w:r w:rsidRPr="007468F5">
        <w:rPr>
          <w:rFonts w:asciiTheme="minorEastAsia" w:hAnsiTheme="minorEastAsia" w:hint="eastAsia"/>
          <w:lang w:val="en-AU"/>
        </w:rPr>
        <w:t>方</w:t>
      </w:r>
      <w:r>
        <w:rPr>
          <w:rFonts w:asciiTheme="minorEastAsia" w:hAnsiTheme="minorEastAsia" w:hint="eastAsia"/>
          <w:lang w:val="en-AU"/>
        </w:rPr>
        <w:t>显示公司行动需要总部统一行权的事件；</w:t>
      </w:r>
    </w:p>
    <w:p w:rsidR="00DF48D2" w:rsidRDefault="00DF48D2" w:rsidP="006734D2">
      <w:pPr>
        <w:pStyle w:val="a7"/>
        <w:numPr>
          <w:ilvl w:val="0"/>
          <w:numId w:val="80"/>
        </w:numPr>
        <w:spacing w:line="360" w:lineRule="auto"/>
        <w:ind w:firstLineChars="0"/>
        <w:rPr>
          <w:rFonts w:asciiTheme="minorEastAsia" w:hAnsiTheme="minorEastAsia"/>
          <w:lang w:val="en-AU"/>
        </w:rPr>
      </w:pPr>
      <w:r>
        <w:rPr>
          <w:rFonts w:asciiTheme="minorEastAsia" w:hAnsiTheme="minorEastAsia" w:hint="eastAsia"/>
          <w:lang w:val="en-AU"/>
        </w:rPr>
        <w:t>界面中间显示汇总的客户供股行权结果；</w:t>
      </w:r>
    </w:p>
    <w:p w:rsidR="00DF48D2" w:rsidRDefault="00DF48D2" w:rsidP="006734D2">
      <w:pPr>
        <w:pStyle w:val="a7"/>
        <w:numPr>
          <w:ilvl w:val="0"/>
          <w:numId w:val="80"/>
        </w:numPr>
        <w:spacing w:line="360" w:lineRule="auto"/>
        <w:ind w:firstLineChars="0"/>
        <w:rPr>
          <w:rFonts w:asciiTheme="minorEastAsia" w:hAnsiTheme="minorEastAsia"/>
          <w:lang w:val="en-AU"/>
        </w:rPr>
      </w:pPr>
      <w:r>
        <w:rPr>
          <w:rFonts w:asciiTheme="minorEastAsia" w:hAnsiTheme="minorEastAsia" w:hint="eastAsia"/>
          <w:lang w:val="en-AU"/>
        </w:rPr>
        <w:t>界面下方显示选择中的供股的所有明细客户的行权结果数据；</w:t>
      </w:r>
    </w:p>
    <w:p w:rsidR="00CB088A" w:rsidRDefault="00CB088A" w:rsidP="006734D2">
      <w:pPr>
        <w:pStyle w:val="4"/>
        <w:numPr>
          <w:ilvl w:val="0"/>
          <w:numId w:val="79"/>
        </w:numPr>
      </w:pPr>
      <w:r>
        <w:rPr>
          <w:rFonts w:hint="eastAsia"/>
        </w:rPr>
        <w:t>业务功能</w:t>
      </w:r>
    </w:p>
    <w:p w:rsidR="00CB088A" w:rsidRDefault="00CB088A" w:rsidP="006C4903">
      <w:pPr>
        <w:pStyle w:val="a7"/>
        <w:numPr>
          <w:ilvl w:val="0"/>
          <w:numId w:val="209"/>
        </w:numPr>
        <w:spacing w:line="360" w:lineRule="auto"/>
        <w:ind w:firstLineChars="0"/>
        <w:rPr>
          <w:rFonts w:asciiTheme="minorEastAsia" w:hAnsiTheme="minorEastAsia"/>
        </w:rPr>
      </w:pPr>
      <w:r>
        <w:rPr>
          <w:rFonts w:asciiTheme="minorEastAsia" w:hAnsiTheme="minorEastAsia" w:hint="eastAsia"/>
          <w:lang w:val="en-AU"/>
        </w:rPr>
        <w:t>系统在公司行动信息列表中显示已</w:t>
      </w:r>
      <w:proofErr w:type="gramStart"/>
      <w:r>
        <w:rPr>
          <w:rFonts w:asciiTheme="minorEastAsia" w:hAnsiTheme="minorEastAsia" w:hint="eastAsia"/>
          <w:lang w:val="en-AU"/>
        </w:rPr>
        <w:t>作信息</w:t>
      </w:r>
      <w:proofErr w:type="gramEnd"/>
      <w:r>
        <w:rPr>
          <w:rFonts w:asciiTheme="minorEastAsia" w:hAnsiTheme="minorEastAsia" w:hint="eastAsia"/>
          <w:lang w:val="en-AU"/>
        </w:rPr>
        <w:t>发布的行动数据，数据显示内容包括：公司行动、证券代码、证券名称、内部截止日、香港结算截止日、</w:t>
      </w:r>
      <w:r w:rsidR="00DF48D2">
        <w:rPr>
          <w:rFonts w:asciiTheme="minorEastAsia" w:hAnsiTheme="minorEastAsia" w:hint="eastAsia"/>
          <w:lang w:val="en-AU"/>
        </w:rPr>
        <w:t>确认人</w:t>
      </w:r>
      <w:r>
        <w:rPr>
          <w:rFonts w:asciiTheme="minorEastAsia" w:hAnsiTheme="minorEastAsia" w:hint="eastAsia"/>
          <w:lang w:val="en-AU"/>
        </w:rPr>
        <w:t>、</w:t>
      </w:r>
      <w:r w:rsidR="00DF48D2">
        <w:rPr>
          <w:rFonts w:asciiTheme="minorEastAsia" w:hAnsiTheme="minorEastAsia" w:hint="eastAsia"/>
          <w:lang w:val="en-AU"/>
        </w:rPr>
        <w:t>确认时间</w:t>
      </w:r>
      <w:r>
        <w:rPr>
          <w:rFonts w:asciiTheme="minorEastAsia" w:hAnsiTheme="minorEastAsia" w:hint="eastAsia"/>
          <w:lang w:val="en-AU"/>
        </w:rPr>
        <w:t>；</w:t>
      </w:r>
      <w:r w:rsidRPr="007468F5">
        <w:rPr>
          <w:rFonts w:asciiTheme="minorEastAsia" w:hAnsiTheme="minorEastAsia" w:hint="eastAsia"/>
        </w:rPr>
        <w:t xml:space="preserve"> </w:t>
      </w:r>
    </w:p>
    <w:p w:rsidR="00DF48D2" w:rsidRPr="006C4903" w:rsidRDefault="00DF48D2" w:rsidP="006C4903">
      <w:pPr>
        <w:pStyle w:val="a7"/>
        <w:numPr>
          <w:ilvl w:val="0"/>
          <w:numId w:val="209"/>
        </w:numPr>
        <w:spacing w:line="360" w:lineRule="auto"/>
        <w:ind w:firstLineChars="0"/>
        <w:rPr>
          <w:rFonts w:asciiTheme="minorEastAsia" w:hAnsiTheme="minorEastAsia"/>
        </w:rPr>
      </w:pPr>
      <w:r>
        <w:rPr>
          <w:rFonts w:asciiTheme="minorEastAsia" w:hAnsiTheme="minorEastAsia" w:hint="eastAsia"/>
        </w:rPr>
        <w:t>选中一个行动信息后，通过“行权统计”功能把</w:t>
      </w:r>
      <w:r>
        <w:rPr>
          <w:rFonts w:asciiTheme="minorEastAsia" w:hAnsiTheme="minorEastAsia" w:hint="eastAsia"/>
          <w:lang w:val="en-AU"/>
        </w:rPr>
        <w:t>客户行权后汇总信息列出，汇总信息完全参照界面上展示；</w:t>
      </w:r>
    </w:p>
    <w:p w:rsidR="006C4903" w:rsidRDefault="006C4903" w:rsidP="006C4903">
      <w:pPr>
        <w:pStyle w:val="a7"/>
        <w:numPr>
          <w:ilvl w:val="1"/>
          <w:numId w:val="209"/>
        </w:numPr>
        <w:spacing w:line="360" w:lineRule="auto"/>
        <w:ind w:firstLineChars="0"/>
        <w:rPr>
          <w:rFonts w:asciiTheme="minorEastAsia" w:hAnsiTheme="minorEastAsia"/>
        </w:rPr>
      </w:pPr>
      <w:r>
        <w:rPr>
          <w:rFonts w:asciiTheme="minorEastAsia" w:hAnsiTheme="minorEastAsia" w:hint="eastAsia"/>
        </w:rPr>
        <w:t>认购</w:t>
      </w:r>
      <w:r w:rsidR="00BB0980">
        <w:rPr>
          <w:rFonts w:asciiTheme="minorEastAsia" w:hAnsiTheme="minorEastAsia" w:hint="eastAsia"/>
        </w:rPr>
        <w:t>金额</w:t>
      </w:r>
      <w:r>
        <w:rPr>
          <w:rFonts w:asciiTheme="minorEastAsia" w:hAnsiTheme="minorEastAsia" w:hint="eastAsia"/>
        </w:rPr>
        <w:t>：行权与额外供股的总数量*认购价格；</w:t>
      </w:r>
    </w:p>
    <w:p w:rsidR="00D17C9F" w:rsidRDefault="003C05E7">
      <w:pPr>
        <w:pStyle w:val="a7"/>
        <w:numPr>
          <w:ilvl w:val="1"/>
          <w:numId w:val="209"/>
        </w:numPr>
        <w:spacing w:line="360" w:lineRule="auto"/>
        <w:ind w:firstLineChars="0"/>
        <w:rPr>
          <w:rFonts w:asciiTheme="minorEastAsia" w:hAnsiTheme="minorEastAsia"/>
        </w:rPr>
      </w:pPr>
      <w:r>
        <w:rPr>
          <w:rFonts w:asciiTheme="minorEastAsia" w:hAnsiTheme="minorEastAsia" w:hint="eastAsia"/>
        </w:rPr>
        <w:t>行权</w:t>
      </w:r>
      <w:r w:rsidR="006C4903" w:rsidRPr="006C4903">
        <w:rPr>
          <w:rFonts w:asciiTheme="minorEastAsia" w:hAnsiTheme="minorEastAsia" w:hint="eastAsia"/>
        </w:rPr>
        <w:t>费：</w:t>
      </w:r>
      <w:r w:rsidR="00BB0980">
        <w:rPr>
          <w:rFonts w:asciiTheme="minorEastAsia" w:hAnsiTheme="minorEastAsia" w:hint="eastAsia"/>
        </w:rPr>
        <w:t>（行权数量/手数）</w:t>
      </w:r>
      <w:r>
        <w:rPr>
          <w:rFonts w:asciiTheme="minorEastAsia" w:hAnsiTheme="minorEastAsia" w:hint="eastAsia"/>
        </w:rPr>
        <w:t>* 0.8</w:t>
      </w:r>
      <w:r w:rsidR="00BB0980">
        <w:rPr>
          <w:rFonts w:asciiTheme="minorEastAsia" w:hAnsiTheme="minorEastAsia" w:hint="eastAsia"/>
        </w:rPr>
        <w:t>港元；</w:t>
      </w:r>
      <w:r>
        <w:rPr>
          <w:rFonts w:asciiTheme="minorEastAsia" w:hAnsiTheme="minorEastAsia" w:hint="eastAsia"/>
        </w:rPr>
        <w:t>（额外行权数量不能计算）</w:t>
      </w:r>
    </w:p>
    <w:p w:rsidR="00D17C9F" w:rsidRDefault="003C05E7">
      <w:pPr>
        <w:pStyle w:val="a7"/>
        <w:numPr>
          <w:ilvl w:val="1"/>
          <w:numId w:val="209"/>
        </w:numPr>
        <w:spacing w:line="360" w:lineRule="auto"/>
        <w:ind w:firstLineChars="0"/>
        <w:rPr>
          <w:rFonts w:asciiTheme="minorEastAsia" w:hAnsiTheme="minorEastAsia"/>
        </w:rPr>
      </w:pPr>
      <w:r>
        <w:rPr>
          <w:rFonts w:asciiTheme="minorEastAsia" w:hAnsiTheme="minorEastAsia" w:hint="eastAsia"/>
        </w:rPr>
        <w:t xml:space="preserve">手续费收入：（认购数量/手数）*2港元 </w:t>
      </w:r>
      <w:r>
        <w:rPr>
          <w:rFonts w:asciiTheme="minorEastAsia" w:hAnsiTheme="minorEastAsia"/>
        </w:rPr>
        <w:t>–</w:t>
      </w:r>
      <w:r>
        <w:rPr>
          <w:rFonts w:asciiTheme="minorEastAsia" w:hAnsiTheme="minorEastAsia" w:hint="eastAsia"/>
        </w:rPr>
        <w:t xml:space="preserve"> 行权费；认购数量=（行权数量+额外认购数量）</w:t>
      </w:r>
    </w:p>
    <w:p w:rsidR="00DF48D2" w:rsidRPr="006C4903" w:rsidRDefault="00DF48D2" w:rsidP="006C4903">
      <w:pPr>
        <w:pStyle w:val="a7"/>
        <w:numPr>
          <w:ilvl w:val="0"/>
          <w:numId w:val="209"/>
        </w:numPr>
        <w:spacing w:line="360" w:lineRule="auto"/>
        <w:ind w:firstLineChars="0"/>
        <w:rPr>
          <w:rFonts w:asciiTheme="minorEastAsia" w:hAnsiTheme="minorEastAsia"/>
        </w:rPr>
      </w:pPr>
      <w:r>
        <w:rPr>
          <w:rFonts w:asciiTheme="minorEastAsia" w:hAnsiTheme="minorEastAsia" w:hint="eastAsia"/>
        </w:rPr>
        <w:t>选中一个行动信息后，通过“行权统计”功能把</w:t>
      </w:r>
      <w:r>
        <w:rPr>
          <w:rFonts w:asciiTheme="minorEastAsia" w:hAnsiTheme="minorEastAsia" w:hint="eastAsia"/>
          <w:lang w:val="en-AU"/>
        </w:rPr>
        <w:t>客户行权后明细信息列出，信息内容包括：资金账号、客户名称、证券代码（最终行权认购的证券）、供股权数量、行权数量、供股数量、额外供股数量、总认购数量、认购价格、认购金额、手续费、币种、额外</w:t>
      </w:r>
      <w:r w:rsidR="00126609">
        <w:rPr>
          <w:rFonts w:asciiTheme="minorEastAsia" w:hAnsiTheme="minorEastAsia" w:hint="eastAsia"/>
          <w:lang w:val="en-AU"/>
        </w:rPr>
        <w:t>供股</w:t>
      </w:r>
      <w:r>
        <w:rPr>
          <w:rFonts w:asciiTheme="minorEastAsia" w:hAnsiTheme="minorEastAsia" w:hint="eastAsia"/>
          <w:lang w:val="en-AU"/>
        </w:rPr>
        <w:t>时间、</w:t>
      </w:r>
      <w:proofErr w:type="gramStart"/>
      <w:r>
        <w:rPr>
          <w:rFonts w:asciiTheme="minorEastAsia" w:hAnsiTheme="minorEastAsia" w:hint="eastAsia"/>
          <w:lang w:val="en-AU"/>
        </w:rPr>
        <w:t>仓位</w:t>
      </w:r>
      <w:proofErr w:type="gramEnd"/>
      <w:r w:rsidR="00126609">
        <w:rPr>
          <w:rFonts w:asciiTheme="minorEastAsia" w:hAnsiTheme="minorEastAsia" w:hint="eastAsia"/>
          <w:lang w:val="en-AU"/>
        </w:rPr>
        <w:t>、账户类别（托管账户、现金账户、融资账户）</w:t>
      </w:r>
      <w:r>
        <w:rPr>
          <w:rFonts w:asciiTheme="minorEastAsia" w:hAnsiTheme="minorEastAsia" w:hint="eastAsia"/>
          <w:lang w:val="en-AU"/>
        </w:rPr>
        <w:t>；</w:t>
      </w:r>
    </w:p>
    <w:p w:rsidR="002E58FE" w:rsidRPr="002E58FE" w:rsidRDefault="00CB088A" w:rsidP="006C4903">
      <w:pPr>
        <w:pStyle w:val="a7"/>
        <w:numPr>
          <w:ilvl w:val="0"/>
          <w:numId w:val="209"/>
        </w:numPr>
        <w:spacing w:line="360" w:lineRule="auto"/>
        <w:ind w:firstLineChars="0"/>
        <w:rPr>
          <w:rFonts w:asciiTheme="minorEastAsia" w:hAnsiTheme="minorEastAsia"/>
        </w:rPr>
      </w:pPr>
      <w:r>
        <w:rPr>
          <w:rFonts w:asciiTheme="minorEastAsia" w:hAnsiTheme="minorEastAsia" w:hint="eastAsia"/>
          <w:lang w:val="en-AU"/>
        </w:rPr>
        <w:t>系统支持重复“</w:t>
      </w:r>
      <w:r w:rsidR="00126609">
        <w:rPr>
          <w:rFonts w:asciiTheme="minorEastAsia" w:hAnsiTheme="minorEastAsia" w:hint="eastAsia"/>
          <w:lang w:val="en-AU"/>
        </w:rPr>
        <w:t>统计</w:t>
      </w:r>
      <w:r>
        <w:rPr>
          <w:rFonts w:asciiTheme="minorEastAsia" w:hAnsiTheme="minorEastAsia" w:hint="eastAsia"/>
          <w:lang w:val="en-AU"/>
        </w:rPr>
        <w:t>”</w:t>
      </w:r>
      <w:r w:rsidR="002E58FE">
        <w:rPr>
          <w:rFonts w:asciiTheme="minorEastAsia" w:hAnsiTheme="minorEastAsia" w:hint="eastAsia"/>
          <w:lang w:val="en-AU"/>
        </w:rPr>
        <w:t>；</w:t>
      </w:r>
    </w:p>
    <w:p w:rsidR="00CB088A" w:rsidRPr="00126609" w:rsidRDefault="002E58FE" w:rsidP="006C4903">
      <w:pPr>
        <w:pStyle w:val="a7"/>
        <w:numPr>
          <w:ilvl w:val="0"/>
          <w:numId w:val="209"/>
        </w:numPr>
        <w:spacing w:line="360" w:lineRule="auto"/>
        <w:ind w:firstLineChars="0"/>
        <w:rPr>
          <w:rFonts w:asciiTheme="minorEastAsia" w:hAnsiTheme="minorEastAsia"/>
        </w:rPr>
      </w:pPr>
      <w:r>
        <w:rPr>
          <w:rFonts w:asciiTheme="minorEastAsia" w:hAnsiTheme="minorEastAsia" w:hint="eastAsia"/>
        </w:rPr>
        <w:t>系统支持重复</w:t>
      </w:r>
      <w:r w:rsidR="00CB088A">
        <w:rPr>
          <w:rFonts w:asciiTheme="minorEastAsia" w:hAnsiTheme="minorEastAsia" w:hint="eastAsia"/>
          <w:lang w:val="en-AU"/>
        </w:rPr>
        <w:t>“</w:t>
      </w:r>
      <w:r w:rsidR="00126609">
        <w:rPr>
          <w:rFonts w:asciiTheme="minorEastAsia" w:hAnsiTheme="minorEastAsia" w:hint="eastAsia"/>
          <w:lang w:val="en-AU"/>
        </w:rPr>
        <w:t>确认</w:t>
      </w:r>
      <w:r w:rsidR="00CB088A">
        <w:rPr>
          <w:rFonts w:asciiTheme="minorEastAsia" w:hAnsiTheme="minorEastAsia" w:hint="eastAsia"/>
          <w:lang w:val="en-AU"/>
        </w:rPr>
        <w:t>”；</w:t>
      </w:r>
    </w:p>
    <w:p w:rsidR="00126609" w:rsidRPr="00BF5234" w:rsidRDefault="00126609" w:rsidP="006C4903">
      <w:pPr>
        <w:pStyle w:val="a7"/>
        <w:numPr>
          <w:ilvl w:val="0"/>
          <w:numId w:val="209"/>
        </w:numPr>
        <w:spacing w:line="360" w:lineRule="auto"/>
        <w:ind w:firstLineChars="0"/>
        <w:rPr>
          <w:rFonts w:asciiTheme="minorEastAsia" w:hAnsiTheme="minorEastAsia"/>
        </w:rPr>
      </w:pPr>
      <w:r>
        <w:rPr>
          <w:rFonts w:asciiTheme="minorEastAsia" w:hAnsiTheme="minorEastAsia" w:hint="eastAsia"/>
          <w:lang w:val="en-AU"/>
        </w:rPr>
        <w:t>系统支持按额外供</w:t>
      </w:r>
      <w:proofErr w:type="gramStart"/>
      <w:r>
        <w:rPr>
          <w:rFonts w:asciiTheme="minorEastAsia" w:hAnsiTheme="minorEastAsia" w:hint="eastAsia"/>
          <w:lang w:val="en-AU"/>
        </w:rPr>
        <w:t>股时间</w:t>
      </w:r>
      <w:proofErr w:type="gramEnd"/>
      <w:r>
        <w:rPr>
          <w:rFonts w:asciiTheme="minorEastAsia" w:hAnsiTheme="minorEastAsia" w:hint="eastAsia"/>
          <w:lang w:val="en-AU"/>
        </w:rPr>
        <w:t>排序；</w:t>
      </w:r>
    </w:p>
    <w:p w:rsidR="00BF5234" w:rsidRPr="00BF5234" w:rsidRDefault="00BF5234" w:rsidP="006C4903">
      <w:pPr>
        <w:pStyle w:val="a7"/>
        <w:numPr>
          <w:ilvl w:val="0"/>
          <w:numId w:val="209"/>
        </w:numPr>
        <w:spacing w:line="360" w:lineRule="auto"/>
        <w:ind w:firstLineChars="0"/>
        <w:rPr>
          <w:rFonts w:asciiTheme="minorEastAsia" w:hAnsiTheme="minorEastAsia"/>
        </w:rPr>
      </w:pPr>
      <w:r>
        <w:rPr>
          <w:rFonts w:asciiTheme="minorEastAsia" w:hAnsiTheme="minorEastAsia" w:hint="eastAsia"/>
          <w:lang w:val="en-AU"/>
        </w:rPr>
        <w:t>用户确认后，完成资金扣款；</w:t>
      </w:r>
    </w:p>
    <w:p w:rsidR="00895DAB" w:rsidRPr="00895DAB" w:rsidRDefault="00BF5234" w:rsidP="00895DAB">
      <w:pPr>
        <w:pStyle w:val="a7"/>
        <w:numPr>
          <w:ilvl w:val="1"/>
          <w:numId w:val="209"/>
        </w:numPr>
        <w:spacing w:line="360" w:lineRule="auto"/>
        <w:ind w:firstLineChars="0"/>
        <w:rPr>
          <w:rFonts w:asciiTheme="minorEastAsia" w:hAnsiTheme="minorEastAsia"/>
        </w:rPr>
      </w:pPr>
      <w:r>
        <w:rPr>
          <w:rFonts w:asciiTheme="minorEastAsia" w:hAnsiTheme="minorEastAsia" w:hint="eastAsia"/>
          <w:lang w:val="en-AU"/>
        </w:rPr>
        <w:t>解冻原认购资金；</w:t>
      </w:r>
    </w:p>
    <w:p w:rsidR="00895DAB" w:rsidRDefault="00BF5234" w:rsidP="00895DAB">
      <w:pPr>
        <w:pStyle w:val="a7"/>
        <w:numPr>
          <w:ilvl w:val="1"/>
          <w:numId w:val="209"/>
        </w:numPr>
        <w:spacing w:line="360" w:lineRule="auto"/>
        <w:ind w:firstLineChars="0"/>
        <w:rPr>
          <w:rFonts w:asciiTheme="minorEastAsia" w:hAnsiTheme="minorEastAsia"/>
        </w:rPr>
      </w:pPr>
      <w:r>
        <w:rPr>
          <w:rFonts w:asciiTheme="minorEastAsia" w:hAnsiTheme="minorEastAsia" w:hint="eastAsia"/>
          <w:lang w:val="en-AU"/>
        </w:rPr>
        <w:t>完成资金扣款,</w:t>
      </w:r>
      <w:r w:rsidRPr="00BF5234">
        <w:rPr>
          <w:rFonts w:asciiTheme="minorEastAsia" w:hAnsiTheme="minorEastAsia" w:hint="eastAsia"/>
        </w:rPr>
        <w:t xml:space="preserve"> </w:t>
      </w:r>
      <w:r>
        <w:rPr>
          <w:rFonts w:asciiTheme="minorEastAsia" w:hAnsiTheme="minorEastAsia" w:hint="eastAsia"/>
        </w:rPr>
        <w:t>写入交易系统资金记录的摘要</w:t>
      </w:r>
      <w:r>
        <w:rPr>
          <w:rFonts w:hint="eastAsia"/>
        </w:rPr>
        <w:t>；</w:t>
      </w:r>
      <w:r>
        <w:rPr>
          <w:rFonts w:asciiTheme="minorEastAsia" w:hAnsiTheme="minorEastAsia" w:hint="eastAsia"/>
        </w:rPr>
        <w:t xml:space="preserve"> </w:t>
      </w:r>
    </w:p>
    <w:p w:rsidR="00895DAB" w:rsidRPr="00895DAB" w:rsidRDefault="00BF5234" w:rsidP="00895DAB">
      <w:pPr>
        <w:pStyle w:val="a7"/>
        <w:numPr>
          <w:ilvl w:val="2"/>
          <w:numId w:val="209"/>
        </w:numPr>
        <w:spacing w:line="360" w:lineRule="auto"/>
        <w:ind w:firstLineChars="0"/>
        <w:rPr>
          <w:rFonts w:asciiTheme="minorEastAsia" w:hAnsiTheme="minorEastAsia"/>
        </w:rPr>
      </w:pPr>
      <w:r>
        <w:rPr>
          <w:rFonts w:asciiTheme="minorEastAsia" w:hAnsiTheme="minorEastAsia" w:hint="eastAsia"/>
        </w:rPr>
        <w:t>行权资金扣款摘要：</w:t>
      </w:r>
      <w:r>
        <w:rPr>
          <w:rFonts w:hint="eastAsia"/>
        </w:rPr>
        <w:t>XXX</w:t>
      </w:r>
      <w:r>
        <w:rPr>
          <w:rFonts w:hint="eastAsia"/>
        </w:rPr>
        <w:t>供股行权资金；</w:t>
      </w:r>
    </w:p>
    <w:p w:rsidR="00895DAB" w:rsidRPr="00895DAB" w:rsidRDefault="00BF5234" w:rsidP="00895DAB">
      <w:pPr>
        <w:pStyle w:val="a7"/>
        <w:numPr>
          <w:ilvl w:val="2"/>
          <w:numId w:val="209"/>
        </w:numPr>
        <w:spacing w:line="360" w:lineRule="auto"/>
        <w:ind w:firstLineChars="0"/>
        <w:rPr>
          <w:rFonts w:asciiTheme="minorEastAsia" w:hAnsiTheme="minorEastAsia"/>
        </w:rPr>
      </w:pPr>
      <w:r>
        <w:rPr>
          <w:rFonts w:hint="eastAsia"/>
        </w:rPr>
        <w:t>行权手续费摘要：</w:t>
      </w:r>
      <w:r>
        <w:rPr>
          <w:rFonts w:hint="eastAsia"/>
        </w:rPr>
        <w:t>XXX</w:t>
      </w:r>
      <w:r>
        <w:rPr>
          <w:rFonts w:hint="eastAsia"/>
        </w:rPr>
        <w:t>供股行权手续费；</w:t>
      </w:r>
    </w:p>
    <w:p w:rsidR="00126609" w:rsidRPr="00650BB9" w:rsidRDefault="00126609" w:rsidP="006C4903">
      <w:pPr>
        <w:pStyle w:val="a7"/>
        <w:numPr>
          <w:ilvl w:val="0"/>
          <w:numId w:val="209"/>
        </w:numPr>
        <w:spacing w:line="360" w:lineRule="auto"/>
        <w:ind w:firstLineChars="0"/>
        <w:rPr>
          <w:rFonts w:asciiTheme="minorEastAsia" w:hAnsiTheme="minorEastAsia"/>
        </w:rPr>
      </w:pPr>
      <w:r>
        <w:rPr>
          <w:rFonts w:asciiTheme="minorEastAsia" w:hAnsiTheme="minorEastAsia" w:hint="eastAsia"/>
          <w:lang w:val="en-AU"/>
        </w:rPr>
        <w:t>用户确认后，系统把确认人员、确认时间记录到上表中；</w:t>
      </w:r>
    </w:p>
    <w:p w:rsidR="00650BB9" w:rsidRDefault="00650BB9" w:rsidP="00650BB9">
      <w:pPr>
        <w:pStyle w:val="a7"/>
        <w:numPr>
          <w:ilvl w:val="0"/>
          <w:numId w:val="209"/>
        </w:numPr>
        <w:spacing w:line="360" w:lineRule="auto"/>
        <w:ind w:firstLineChars="0"/>
        <w:rPr>
          <w:rFonts w:asciiTheme="minorEastAsia" w:hAnsiTheme="minorEastAsia"/>
        </w:rPr>
      </w:pPr>
      <w:r>
        <w:rPr>
          <w:rFonts w:asciiTheme="minorEastAsia" w:hAnsiTheme="minorEastAsia" w:hint="eastAsia"/>
        </w:rPr>
        <w:t>行权处理认后，系统向客服部的邮箱发送行权处理的信息；</w:t>
      </w:r>
    </w:p>
    <w:p w:rsidR="00650BB9" w:rsidRDefault="00650BB9" w:rsidP="00650BB9">
      <w:pPr>
        <w:pStyle w:val="a7"/>
        <w:numPr>
          <w:ilvl w:val="1"/>
          <w:numId w:val="209"/>
        </w:numPr>
        <w:spacing w:line="360" w:lineRule="auto"/>
        <w:ind w:firstLineChars="0"/>
        <w:rPr>
          <w:rFonts w:asciiTheme="minorEastAsia" w:hAnsiTheme="minorEastAsia"/>
        </w:rPr>
      </w:pPr>
      <w:r>
        <w:rPr>
          <w:rFonts w:asciiTheme="minorEastAsia" w:hAnsiTheme="minorEastAsia" w:hint="eastAsia"/>
        </w:rPr>
        <w:t>发送内容：说明（供股行权</w:t>
      </w:r>
      <w:r w:rsidR="004854F2">
        <w:rPr>
          <w:rFonts w:asciiTheme="minorEastAsia" w:hAnsiTheme="minorEastAsia" w:hint="eastAsia"/>
        </w:rPr>
        <w:t>处理</w:t>
      </w:r>
      <w:r>
        <w:rPr>
          <w:rFonts w:asciiTheme="minorEastAsia" w:hAnsiTheme="minorEastAsia" w:hint="eastAsia"/>
        </w:rPr>
        <w:t>）、供股权代码、认购标的股票代码、认购股票</w:t>
      </w:r>
      <w:r>
        <w:rPr>
          <w:rFonts w:asciiTheme="minorEastAsia" w:hAnsiTheme="minorEastAsia" w:hint="eastAsia"/>
        </w:rPr>
        <w:lastRenderedPageBreak/>
        <w:t>名称、认购数量、</w:t>
      </w:r>
      <w:r w:rsidR="00B1484C">
        <w:rPr>
          <w:rFonts w:asciiTheme="minorEastAsia" w:hAnsiTheme="minorEastAsia" w:hint="eastAsia"/>
        </w:rPr>
        <w:t>额外认购</w:t>
      </w:r>
      <w:r w:rsidR="00CB2A39">
        <w:rPr>
          <w:rFonts w:asciiTheme="minorEastAsia" w:hAnsiTheme="minorEastAsia" w:hint="eastAsia"/>
        </w:rPr>
        <w:t>数量</w:t>
      </w:r>
      <w:r w:rsidR="00E83A80">
        <w:rPr>
          <w:rFonts w:asciiTheme="minorEastAsia" w:hAnsiTheme="minorEastAsia" w:hint="eastAsia"/>
        </w:rPr>
        <w:t>、处理日期</w:t>
      </w:r>
      <w:r>
        <w:rPr>
          <w:rFonts w:asciiTheme="minorEastAsia" w:hAnsiTheme="minorEastAsia" w:hint="eastAsia"/>
        </w:rPr>
        <w:t>。</w:t>
      </w:r>
    </w:p>
    <w:p w:rsidR="004854F2" w:rsidRDefault="004854F2" w:rsidP="004854F2">
      <w:pPr>
        <w:pStyle w:val="a7"/>
        <w:numPr>
          <w:ilvl w:val="1"/>
          <w:numId w:val="209"/>
        </w:numPr>
        <w:spacing w:line="360" w:lineRule="auto"/>
        <w:ind w:firstLineChars="0"/>
        <w:rPr>
          <w:rFonts w:asciiTheme="minorEastAsia" w:hAnsiTheme="minorEastAsia"/>
        </w:rPr>
      </w:pPr>
      <w:r>
        <w:rPr>
          <w:rFonts w:asciiTheme="minorEastAsia" w:hAnsiTheme="minorEastAsia" w:hint="eastAsia"/>
        </w:rPr>
        <w:t>发送格式：以上每一项内容为一行，正常行权、额外认购的数量分别汇总；</w:t>
      </w:r>
    </w:p>
    <w:p w:rsidR="00AF1355" w:rsidRDefault="00AF1355" w:rsidP="004854F2">
      <w:pPr>
        <w:pStyle w:val="a7"/>
        <w:numPr>
          <w:ilvl w:val="1"/>
          <w:numId w:val="209"/>
        </w:numPr>
        <w:spacing w:line="360" w:lineRule="auto"/>
        <w:ind w:firstLineChars="0"/>
        <w:rPr>
          <w:rFonts w:asciiTheme="minorEastAsia" w:hAnsiTheme="minorEastAsia"/>
        </w:rPr>
      </w:pPr>
      <w:r w:rsidRPr="008A157D">
        <w:rPr>
          <w:rFonts w:asciiTheme="minorEastAsia" w:hAnsiTheme="minorEastAsia" w:hint="eastAsia"/>
        </w:rPr>
        <w:t>系统按</w:t>
      </w:r>
      <w:proofErr w:type="gramStart"/>
      <w:r w:rsidRPr="008A157D">
        <w:rPr>
          <w:rFonts w:asciiTheme="minorEastAsia" w:hAnsiTheme="minorEastAsia"/>
          <w:b/>
          <w:color w:val="0000FF"/>
        </w:rPr>
        <w:t>”</w:t>
      </w:r>
      <w:proofErr w:type="gramEnd"/>
      <w:r w:rsidRPr="008A157D">
        <w:rPr>
          <w:rFonts w:hint="eastAsia"/>
          <w:b/>
          <w:color w:val="0000FF"/>
        </w:rPr>
        <w:t xml:space="preserve"> F6.</w:t>
      </w:r>
      <w:r>
        <w:rPr>
          <w:rFonts w:hint="eastAsia"/>
          <w:b/>
          <w:color w:val="0000FF"/>
        </w:rPr>
        <w:t>7</w:t>
      </w:r>
      <w:r>
        <w:rPr>
          <w:rFonts w:hint="eastAsia"/>
          <w:b/>
          <w:color w:val="0000FF"/>
        </w:rPr>
        <w:t>行动行权明细</w:t>
      </w:r>
      <w:r w:rsidRPr="008A157D">
        <w:rPr>
          <w:rFonts w:hint="eastAsia"/>
          <w:b/>
          <w:color w:val="0000FF"/>
        </w:rPr>
        <w:t>查询</w:t>
      </w:r>
      <w:proofErr w:type="gramStart"/>
      <w:r w:rsidRPr="008A157D">
        <w:rPr>
          <w:rFonts w:asciiTheme="minorEastAsia" w:hAnsiTheme="minorEastAsia"/>
          <w:b/>
          <w:color w:val="0000FF"/>
        </w:rPr>
        <w:t>”</w:t>
      </w:r>
      <w:proofErr w:type="gramEnd"/>
      <w:r w:rsidRPr="008A157D">
        <w:rPr>
          <w:rFonts w:asciiTheme="minorEastAsia" w:hAnsiTheme="minorEastAsia" w:hint="eastAsia"/>
        </w:rPr>
        <w:t>生成EXCEL文件，作为邮件发送的附件</w:t>
      </w:r>
      <w:r>
        <w:rPr>
          <w:rFonts w:asciiTheme="minorEastAsia" w:hAnsiTheme="minorEastAsia" w:hint="eastAsia"/>
        </w:rPr>
        <w:t>；</w:t>
      </w:r>
    </w:p>
    <w:p w:rsidR="00DF48D2" w:rsidRPr="006B66BE" w:rsidRDefault="00DF48D2" w:rsidP="006C4903">
      <w:pPr>
        <w:pStyle w:val="a7"/>
        <w:numPr>
          <w:ilvl w:val="0"/>
          <w:numId w:val="209"/>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行权统计、确认</w:t>
      </w:r>
      <w:r w:rsidRPr="006B66BE">
        <w:rPr>
          <w:rFonts w:asciiTheme="minorEastAsia" w:hAnsiTheme="minorEastAsia" w:hint="eastAsia"/>
        </w:rPr>
        <w:t>日志：日志内容包括：行动事件、</w:t>
      </w:r>
      <w:r>
        <w:rPr>
          <w:rFonts w:asciiTheme="minorEastAsia" w:hAnsiTheme="minorEastAsia" w:hint="eastAsia"/>
        </w:rPr>
        <w:t>处理事件、</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08417B" w:rsidRDefault="0008417B" w:rsidP="0008417B">
      <w:pPr>
        <w:pStyle w:val="3"/>
        <w:ind w:leftChars="100" w:left="210"/>
      </w:pPr>
      <w:bookmarkStart w:id="78" w:name="_Toc296808734"/>
      <w:r>
        <w:rPr>
          <w:rFonts w:hint="eastAsia"/>
        </w:rPr>
        <w:t>F7.12</w:t>
      </w:r>
      <w:r>
        <w:rPr>
          <w:rFonts w:hint="eastAsia"/>
        </w:rPr>
        <w:t>供股</w:t>
      </w:r>
      <w:r w:rsidR="00D34713">
        <w:rPr>
          <w:rFonts w:hint="eastAsia"/>
        </w:rPr>
        <w:t>股份</w:t>
      </w:r>
      <w:r w:rsidR="00010F39">
        <w:rPr>
          <w:rFonts w:hint="eastAsia"/>
        </w:rPr>
        <w:t>分配</w:t>
      </w:r>
      <w:r w:rsidR="00D34713">
        <w:rPr>
          <w:rFonts w:hint="eastAsia"/>
        </w:rPr>
        <w:t>手</w:t>
      </w:r>
      <w:r>
        <w:rPr>
          <w:rFonts w:hint="eastAsia"/>
        </w:rPr>
        <w:t>工维护</w:t>
      </w:r>
      <w:bookmarkEnd w:id="78"/>
    </w:p>
    <w:p w:rsidR="0008417B" w:rsidRDefault="0008417B" w:rsidP="006734D2">
      <w:pPr>
        <w:pStyle w:val="4"/>
        <w:numPr>
          <w:ilvl w:val="0"/>
          <w:numId w:val="97"/>
        </w:numPr>
      </w:pPr>
      <w:r>
        <w:rPr>
          <w:rFonts w:hint="eastAsia"/>
        </w:rPr>
        <w:t>业务描述</w:t>
      </w:r>
    </w:p>
    <w:p w:rsidR="0008417B" w:rsidRDefault="00D34713" w:rsidP="0008417B">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供股股份到账包括了供股行权与额外供股的两部分认购数据，对于正常行权的数据系统按行权的原始明细数据进行分拆即可、额外供股部分则不能保证全额认购成功，一般是按一定的比例进行计算中签结果。</w:t>
      </w:r>
      <w:r w:rsidR="0008417B">
        <w:rPr>
          <w:rFonts w:asciiTheme="minorEastAsia" w:hAnsiTheme="minorEastAsia" w:cs="华文仿宋" w:hint="eastAsia"/>
          <w:color w:val="000000"/>
          <w:kern w:val="0"/>
          <w:szCs w:val="21"/>
        </w:rPr>
        <w:t>CCASS在CCNPT02权益</w:t>
      </w:r>
      <w:r>
        <w:rPr>
          <w:rFonts w:asciiTheme="minorEastAsia" w:hAnsiTheme="minorEastAsia" w:cs="华文仿宋" w:hint="eastAsia"/>
          <w:color w:val="000000"/>
          <w:kern w:val="0"/>
          <w:szCs w:val="21"/>
        </w:rPr>
        <w:t>数据</w:t>
      </w:r>
      <w:r w:rsidR="0008417B">
        <w:rPr>
          <w:rFonts w:asciiTheme="minorEastAsia" w:hAnsiTheme="minorEastAsia" w:cs="华文仿宋" w:hint="eastAsia"/>
          <w:color w:val="000000"/>
          <w:kern w:val="0"/>
          <w:szCs w:val="21"/>
        </w:rPr>
        <w:t>文件中</w:t>
      </w:r>
      <w:r>
        <w:rPr>
          <w:rFonts w:asciiTheme="minorEastAsia" w:hAnsiTheme="minorEastAsia" w:cs="华文仿宋" w:hint="eastAsia"/>
          <w:color w:val="000000"/>
          <w:kern w:val="0"/>
          <w:szCs w:val="21"/>
        </w:rPr>
        <w:t>暂没有体现该比例数据，需要手工维护,</w:t>
      </w:r>
      <w:r w:rsidRPr="00D34713">
        <w:rPr>
          <w:rFonts w:asciiTheme="minorEastAsia" w:hAnsiTheme="minorEastAsia" w:cs="华文仿宋" w:hint="eastAsia"/>
          <w:color w:val="000000"/>
          <w:kern w:val="0"/>
          <w:szCs w:val="21"/>
        </w:rPr>
        <w:t xml:space="preserve"> </w:t>
      </w:r>
      <w:r>
        <w:rPr>
          <w:rFonts w:asciiTheme="minorEastAsia" w:hAnsiTheme="minorEastAsia" w:cs="华文仿宋" w:hint="eastAsia"/>
          <w:color w:val="000000"/>
          <w:kern w:val="0"/>
          <w:szCs w:val="21"/>
        </w:rPr>
        <w:t>额外供股的中签比例维护后，系统在数据复核时才能通过。</w:t>
      </w:r>
    </w:p>
    <w:p w:rsidR="0008417B" w:rsidRDefault="0008417B" w:rsidP="006734D2">
      <w:pPr>
        <w:pStyle w:val="4"/>
        <w:numPr>
          <w:ilvl w:val="0"/>
          <w:numId w:val="97"/>
        </w:numPr>
      </w:pPr>
      <w:r>
        <w:rPr>
          <w:rFonts w:hint="eastAsia"/>
        </w:rPr>
        <w:t>用户界面</w:t>
      </w:r>
    </w:p>
    <w:p w:rsidR="0008417B" w:rsidRDefault="00D34713" w:rsidP="0008417B">
      <w:r>
        <w:object w:dxaOrig="9853" w:dyaOrig="4770">
          <v:shape id="_x0000_i1062" type="#_x0000_t75" style="width:415.5pt;height:201pt" o:ole="">
            <v:imagedata r:id="rId82" o:title=""/>
          </v:shape>
          <o:OLEObject Type="Embed" ProgID="Visio.Drawing.11" ShapeID="_x0000_i1062" DrawAspect="Content" ObjectID="_1402388551" r:id="rId83"/>
        </w:object>
      </w:r>
    </w:p>
    <w:p w:rsidR="00EF6294" w:rsidRPr="005254C4" w:rsidRDefault="0008417B" w:rsidP="0008417B">
      <w:pPr>
        <w:rPr>
          <w:b/>
        </w:rPr>
      </w:pPr>
      <w:r w:rsidRPr="005254C4">
        <w:rPr>
          <w:rFonts w:hint="eastAsia"/>
          <w:b/>
        </w:rPr>
        <w:t>界面说明：</w:t>
      </w:r>
      <w:r w:rsidR="00EF6294">
        <w:rPr>
          <w:rFonts w:hint="eastAsia"/>
          <w:b/>
        </w:rPr>
        <w:t>展示内容参考文字说明</w:t>
      </w:r>
    </w:p>
    <w:p w:rsidR="0008417B" w:rsidRDefault="0008417B" w:rsidP="006734D2">
      <w:pPr>
        <w:pStyle w:val="4"/>
        <w:numPr>
          <w:ilvl w:val="0"/>
          <w:numId w:val="97"/>
        </w:numPr>
      </w:pPr>
      <w:r>
        <w:rPr>
          <w:rFonts w:hint="eastAsia"/>
        </w:rPr>
        <w:t>业务功能</w:t>
      </w:r>
    </w:p>
    <w:p w:rsidR="0008417B" w:rsidRPr="00347D98" w:rsidRDefault="0008417B" w:rsidP="006734D2">
      <w:pPr>
        <w:pStyle w:val="a7"/>
        <w:numPr>
          <w:ilvl w:val="0"/>
          <w:numId w:val="99"/>
        </w:numPr>
        <w:spacing w:line="360" w:lineRule="auto"/>
        <w:ind w:firstLineChars="0"/>
        <w:rPr>
          <w:rFonts w:asciiTheme="minorEastAsia" w:hAnsiTheme="minorEastAsia"/>
        </w:rPr>
      </w:pPr>
      <w:r>
        <w:rPr>
          <w:rFonts w:asciiTheme="minorEastAsia" w:hAnsiTheme="minorEastAsia" w:hint="eastAsia"/>
          <w:lang w:val="en-AU"/>
        </w:rPr>
        <w:t>用户输入原股份证券代码，可以查询出</w:t>
      </w:r>
      <w:r w:rsidR="00EF6294">
        <w:rPr>
          <w:rFonts w:asciiTheme="minorEastAsia" w:hAnsiTheme="minorEastAsia" w:hint="eastAsia"/>
          <w:lang w:val="en-AU"/>
        </w:rPr>
        <w:t>股份分配事件未复核</w:t>
      </w:r>
      <w:r>
        <w:rPr>
          <w:rFonts w:asciiTheme="minorEastAsia" w:hAnsiTheme="minorEastAsia" w:hint="eastAsia"/>
          <w:lang w:val="en-AU"/>
        </w:rPr>
        <w:t>供股</w:t>
      </w:r>
      <w:r w:rsidR="00EF6294">
        <w:rPr>
          <w:rFonts w:asciiTheme="minorEastAsia" w:hAnsiTheme="minorEastAsia" w:hint="eastAsia"/>
          <w:lang w:val="en-AU"/>
        </w:rPr>
        <w:t>股份分配</w:t>
      </w:r>
      <w:r>
        <w:rPr>
          <w:rFonts w:asciiTheme="minorEastAsia" w:hAnsiTheme="minorEastAsia" w:hint="eastAsia"/>
          <w:lang w:val="en-AU"/>
        </w:rPr>
        <w:t>的</w:t>
      </w:r>
      <w:r w:rsidR="00EF6294">
        <w:rPr>
          <w:rFonts w:asciiTheme="minorEastAsia" w:hAnsiTheme="minorEastAsia" w:hint="eastAsia"/>
          <w:lang w:val="en-AU"/>
        </w:rPr>
        <w:t>事件，界面显示信息包括：</w:t>
      </w:r>
      <w:r>
        <w:rPr>
          <w:rFonts w:asciiTheme="minorEastAsia" w:hAnsiTheme="minorEastAsia" w:hint="eastAsia"/>
          <w:lang w:val="en-AU"/>
        </w:rPr>
        <w:t>股份代码、供股权代码、股份数量、</w:t>
      </w:r>
      <w:r w:rsidR="00EF6294">
        <w:rPr>
          <w:rFonts w:asciiTheme="minorEastAsia" w:hAnsiTheme="minorEastAsia" w:hint="eastAsia"/>
          <w:lang w:val="en-AU"/>
        </w:rPr>
        <w:t>股份到账日期</w:t>
      </w:r>
      <w:r>
        <w:rPr>
          <w:rFonts w:asciiTheme="minorEastAsia" w:hAnsiTheme="minorEastAsia" w:hint="eastAsia"/>
          <w:lang w:val="en-AU"/>
        </w:rPr>
        <w:t>、公告编号；</w:t>
      </w:r>
    </w:p>
    <w:p w:rsidR="0008417B" w:rsidRDefault="0008417B" w:rsidP="006734D2">
      <w:pPr>
        <w:pStyle w:val="a7"/>
        <w:numPr>
          <w:ilvl w:val="0"/>
          <w:numId w:val="99"/>
        </w:numPr>
        <w:spacing w:line="360" w:lineRule="auto"/>
        <w:ind w:firstLineChars="0"/>
        <w:rPr>
          <w:rFonts w:asciiTheme="minorEastAsia" w:hAnsiTheme="minorEastAsia"/>
        </w:rPr>
      </w:pPr>
      <w:r>
        <w:rPr>
          <w:rFonts w:asciiTheme="minorEastAsia" w:hAnsiTheme="minorEastAsia" w:hint="eastAsia"/>
        </w:rPr>
        <w:lastRenderedPageBreak/>
        <w:t>选择</w:t>
      </w:r>
      <w:r w:rsidR="00EF6294">
        <w:rPr>
          <w:rFonts w:asciiTheme="minorEastAsia" w:hAnsiTheme="minorEastAsia" w:hint="eastAsia"/>
          <w:lang w:val="en-AU"/>
        </w:rPr>
        <w:t>供股股份分配</w:t>
      </w:r>
      <w:r>
        <w:rPr>
          <w:rFonts w:asciiTheme="minorEastAsia" w:hAnsiTheme="minorEastAsia" w:hint="eastAsia"/>
        </w:rPr>
        <w:t>的事件后，用户可以维护</w:t>
      </w:r>
      <w:r w:rsidR="00EF6294">
        <w:rPr>
          <w:rFonts w:asciiTheme="minorEastAsia" w:hAnsiTheme="minorEastAsia" w:hint="eastAsia"/>
        </w:rPr>
        <w:t>供股中签比例</w:t>
      </w:r>
      <w:r>
        <w:rPr>
          <w:rFonts w:asciiTheme="minorEastAsia" w:hAnsiTheme="minorEastAsia" w:hint="eastAsia"/>
        </w:rPr>
        <w:t>；</w:t>
      </w:r>
    </w:p>
    <w:p w:rsidR="0008417B" w:rsidRPr="00240CD6" w:rsidRDefault="0008417B" w:rsidP="006734D2">
      <w:pPr>
        <w:pStyle w:val="a7"/>
        <w:numPr>
          <w:ilvl w:val="0"/>
          <w:numId w:val="99"/>
        </w:numPr>
        <w:spacing w:line="360" w:lineRule="auto"/>
        <w:ind w:firstLineChars="0"/>
        <w:rPr>
          <w:rFonts w:asciiTheme="minorEastAsia" w:hAnsiTheme="minorEastAsia"/>
        </w:rPr>
      </w:pPr>
      <w:r>
        <w:rPr>
          <w:rFonts w:hint="eastAsia"/>
          <w:lang w:val="en-AU"/>
        </w:rPr>
        <w:t>系统能保存手工维护个息；</w:t>
      </w:r>
    </w:p>
    <w:p w:rsidR="0008417B" w:rsidRPr="001B5CEF" w:rsidRDefault="0008417B" w:rsidP="006734D2">
      <w:pPr>
        <w:pStyle w:val="a7"/>
        <w:numPr>
          <w:ilvl w:val="0"/>
          <w:numId w:val="99"/>
        </w:numPr>
        <w:spacing w:line="360" w:lineRule="auto"/>
        <w:ind w:firstLineChars="0"/>
        <w:rPr>
          <w:rFonts w:asciiTheme="minorEastAsia" w:hAnsiTheme="minorEastAsia"/>
        </w:rPr>
      </w:pPr>
      <w:r>
        <w:rPr>
          <w:rFonts w:hint="eastAsia"/>
          <w:lang w:val="en-AU"/>
        </w:rPr>
        <w:t>保存设置后，系统记</w:t>
      </w:r>
      <w:proofErr w:type="gramStart"/>
      <w:r>
        <w:rPr>
          <w:rFonts w:hint="eastAsia"/>
          <w:lang w:val="en-AU"/>
        </w:rPr>
        <w:t>录</w:t>
      </w:r>
      <w:r w:rsidR="00EF6294">
        <w:rPr>
          <w:rFonts w:asciiTheme="minorEastAsia" w:hAnsiTheme="minorEastAsia" w:hint="eastAsia"/>
          <w:lang w:val="en-AU"/>
        </w:rPr>
        <w:t>供股</w:t>
      </w:r>
      <w:proofErr w:type="gramEnd"/>
      <w:r w:rsidR="00EF6294">
        <w:rPr>
          <w:rFonts w:asciiTheme="minorEastAsia" w:hAnsiTheme="minorEastAsia" w:hint="eastAsia"/>
          <w:lang w:val="en-AU"/>
        </w:rPr>
        <w:t>股份分配</w:t>
      </w:r>
      <w:r>
        <w:rPr>
          <w:rFonts w:hint="eastAsia"/>
          <w:lang w:val="en-AU"/>
        </w:rPr>
        <w:t>维护日志：包括</w:t>
      </w:r>
      <w:r w:rsidR="00EF6294">
        <w:rPr>
          <w:rFonts w:hint="eastAsia"/>
          <w:lang w:val="en-AU"/>
        </w:rPr>
        <w:t>维护</w:t>
      </w:r>
      <w:r>
        <w:rPr>
          <w:rFonts w:hint="eastAsia"/>
          <w:lang w:val="en-AU"/>
        </w:rPr>
        <w:t>人、</w:t>
      </w:r>
      <w:r w:rsidR="00EF6294">
        <w:rPr>
          <w:rFonts w:hint="eastAsia"/>
          <w:lang w:val="en-AU"/>
        </w:rPr>
        <w:t>维护</w:t>
      </w:r>
      <w:r>
        <w:rPr>
          <w:rFonts w:hint="eastAsia"/>
          <w:lang w:val="en-AU"/>
        </w:rPr>
        <w:t>日期、</w:t>
      </w:r>
      <w:r w:rsidR="00010F39">
        <w:rPr>
          <w:rFonts w:hint="eastAsia"/>
          <w:lang w:val="en-AU"/>
        </w:rPr>
        <w:t>维护</w:t>
      </w:r>
      <w:r>
        <w:rPr>
          <w:rFonts w:hint="eastAsia"/>
          <w:lang w:val="en-AU"/>
        </w:rPr>
        <w:t>时间、证券代码、</w:t>
      </w:r>
      <w:r w:rsidR="00010F39">
        <w:rPr>
          <w:rFonts w:hint="eastAsia"/>
          <w:lang w:val="en-AU"/>
        </w:rPr>
        <w:t>行动事件（</w:t>
      </w:r>
      <w:r w:rsidR="00EF6294">
        <w:rPr>
          <w:rFonts w:asciiTheme="minorEastAsia" w:hAnsiTheme="minorEastAsia" w:hint="eastAsia"/>
          <w:lang w:val="en-AU"/>
        </w:rPr>
        <w:t>供股股份分配</w:t>
      </w:r>
      <w:r w:rsidR="00010F39">
        <w:rPr>
          <w:rFonts w:asciiTheme="minorEastAsia" w:hAnsiTheme="minorEastAsia" w:hint="eastAsia"/>
          <w:lang w:val="en-AU"/>
        </w:rPr>
        <w:t>）</w:t>
      </w:r>
      <w:r>
        <w:rPr>
          <w:rFonts w:hint="eastAsia"/>
          <w:lang w:val="en-AU"/>
        </w:rPr>
        <w:t>；</w:t>
      </w:r>
    </w:p>
    <w:p w:rsidR="0008417B" w:rsidRDefault="0008417B" w:rsidP="0008417B">
      <w:pPr>
        <w:pStyle w:val="3"/>
        <w:ind w:leftChars="100" w:left="210"/>
      </w:pPr>
      <w:bookmarkStart w:id="79" w:name="_Toc296808735"/>
      <w:r>
        <w:rPr>
          <w:rFonts w:hint="eastAsia"/>
        </w:rPr>
        <w:t>F7.13</w:t>
      </w:r>
      <w:r>
        <w:rPr>
          <w:rFonts w:hint="eastAsia"/>
        </w:rPr>
        <w:t>供股</w:t>
      </w:r>
      <w:r w:rsidR="00010F39">
        <w:rPr>
          <w:rFonts w:hint="eastAsia"/>
        </w:rPr>
        <w:t>股份分配</w:t>
      </w:r>
      <w:r>
        <w:rPr>
          <w:rFonts w:hint="eastAsia"/>
        </w:rPr>
        <w:t>数据复核</w:t>
      </w:r>
      <w:bookmarkEnd w:id="79"/>
    </w:p>
    <w:p w:rsidR="0008417B" w:rsidRDefault="0008417B" w:rsidP="006734D2">
      <w:pPr>
        <w:pStyle w:val="4"/>
        <w:numPr>
          <w:ilvl w:val="0"/>
          <w:numId w:val="98"/>
        </w:numPr>
      </w:pPr>
      <w:r>
        <w:rPr>
          <w:rFonts w:hint="eastAsia"/>
        </w:rPr>
        <w:t>业务描述</w:t>
      </w:r>
    </w:p>
    <w:p w:rsidR="0008417B" w:rsidRPr="008F3B0A" w:rsidRDefault="00010F39" w:rsidP="0008417B">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供</w:t>
      </w:r>
      <w:proofErr w:type="gramStart"/>
      <w:r>
        <w:rPr>
          <w:rFonts w:asciiTheme="minorEastAsia" w:hAnsiTheme="minorEastAsia" w:cs="华文仿宋" w:hint="eastAsia"/>
          <w:color w:val="000000"/>
          <w:kern w:val="0"/>
          <w:szCs w:val="21"/>
        </w:rPr>
        <w:t>股行动</w:t>
      </w:r>
      <w:proofErr w:type="gramEnd"/>
      <w:r>
        <w:rPr>
          <w:rFonts w:asciiTheme="minorEastAsia" w:hAnsiTheme="minorEastAsia" w:cs="华文仿宋" w:hint="eastAsia"/>
          <w:color w:val="000000"/>
          <w:kern w:val="0"/>
          <w:szCs w:val="21"/>
        </w:rPr>
        <w:t>股份</w:t>
      </w:r>
      <w:r w:rsidR="0008417B">
        <w:rPr>
          <w:rFonts w:asciiTheme="minorEastAsia" w:hAnsiTheme="minorEastAsia" w:cs="华文仿宋" w:hint="eastAsia"/>
          <w:color w:val="000000"/>
          <w:kern w:val="0"/>
          <w:szCs w:val="21"/>
        </w:rPr>
        <w:t>分配事件在读取CCASS权益数据后，手工补充了各</w:t>
      </w:r>
      <w:proofErr w:type="gramStart"/>
      <w:r w:rsidR="0008417B">
        <w:rPr>
          <w:rFonts w:asciiTheme="minorEastAsia" w:hAnsiTheme="minorEastAsia" w:cs="华文仿宋" w:hint="eastAsia"/>
          <w:color w:val="000000"/>
          <w:kern w:val="0"/>
          <w:szCs w:val="21"/>
        </w:rPr>
        <w:t>类关键</w:t>
      </w:r>
      <w:proofErr w:type="gramEnd"/>
      <w:r w:rsidR="0008417B">
        <w:rPr>
          <w:rFonts w:asciiTheme="minorEastAsia" w:hAnsiTheme="minorEastAsia" w:cs="华文仿宋" w:hint="eastAsia"/>
          <w:color w:val="000000"/>
          <w:kern w:val="0"/>
          <w:szCs w:val="21"/>
        </w:rPr>
        <w:t>信息后，需要对行动信息做数据复据，如果需要的信息有一类不完整，后续的业务无法顺利控制，数据复核不能过通过。</w:t>
      </w:r>
    </w:p>
    <w:p w:rsidR="0008417B" w:rsidRDefault="0008417B" w:rsidP="006734D2">
      <w:pPr>
        <w:pStyle w:val="4"/>
        <w:numPr>
          <w:ilvl w:val="0"/>
          <w:numId w:val="98"/>
        </w:numPr>
      </w:pPr>
      <w:r>
        <w:rPr>
          <w:rFonts w:hint="eastAsia"/>
        </w:rPr>
        <w:t>用户界面</w:t>
      </w:r>
    </w:p>
    <w:p w:rsidR="0008417B" w:rsidRDefault="00AE58F0" w:rsidP="0008417B">
      <w:r>
        <w:object w:dxaOrig="9542" w:dyaOrig="7524">
          <v:shape id="_x0000_i1063" type="#_x0000_t75" style="width:415.5pt;height:327.75pt" o:ole="">
            <v:imagedata r:id="rId84" o:title=""/>
          </v:shape>
          <o:OLEObject Type="Embed" ProgID="Visio.Drawing.11" ShapeID="_x0000_i1063" DrawAspect="Content" ObjectID="_1402388552" r:id="rId85"/>
        </w:object>
      </w:r>
    </w:p>
    <w:p w:rsidR="0008417B" w:rsidRDefault="0008417B" w:rsidP="0008417B"/>
    <w:p w:rsidR="0008417B" w:rsidRDefault="0008417B" w:rsidP="0008417B">
      <w:pPr>
        <w:rPr>
          <w:b/>
        </w:rPr>
      </w:pPr>
      <w:r w:rsidRPr="00164855">
        <w:rPr>
          <w:rFonts w:hint="eastAsia"/>
          <w:b/>
        </w:rPr>
        <w:lastRenderedPageBreak/>
        <w:t>界面说明</w:t>
      </w:r>
      <w:r>
        <w:rPr>
          <w:rFonts w:hint="eastAsia"/>
          <w:b/>
        </w:rPr>
        <w:t>：</w:t>
      </w:r>
    </w:p>
    <w:p w:rsidR="0008417B" w:rsidRPr="00DA3A48" w:rsidRDefault="0008417B" w:rsidP="006734D2">
      <w:pPr>
        <w:pStyle w:val="a7"/>
        <w:numPr>
          <w:ilvl w:val="0"/>
          <w:numId w:val="100"/>
        </w:numPr>
        <w:spacing w:line="360" w:lineRule="auto"/>
        <w:ind w:firstLineChars="0"/>
        <w:rPr>
          <w:rFonts w:asciiTheme="minorEastAsia" w:hAnsiTheme="minorEastAsia"/>
        </w:rPr>
      </w:pPr>
      <w:r>
        <w:rPr>
          <w:rFonts w:hint="eastAsia"/>
          <w:lang w:val="en-AU"/>
        </w:rPr>
        <w:t>项目内容来源分为：文件自动获得（</w:t>
      </w:r>
      <w:r>
        <w:rPr>
          <w:rFonts w:hint="eastAsia"/>
          <w:lang w:val="en-AU"/>
        </w:rPr>
        <w:t>CCASS</w:t>
      </w:r>
      <w:r>
        <w:rPr>
          <w:rFonts w:hint="eastAsia"/>
          <w:lang w:val="en-AU"/>
        </w:rPr>
        <w:t>）、手工维护、系统计算；</w:t>
      </w:r>
    </w:p>
    <w:p w:rsidR="0008417B" w:rsidRPr="00240CD6" w:rsidRDefault="0008417B" w:rsidP="006734D2">
      <w:pPr>
        <w:pStyle w:val="a7"/>
        <w:numPr>
          <w:ilvl w:val="0"/>
          <w:numId w:val="100"/>
        </w:numPr>
        <w:spacing w:line="360" w:lineRule="auto"/>
        <w:ind w:firstLineChars="0"/>
        <w:rPr>
          <w:rFonts w:asciiTheme="minorEastAsia" w:hAnsiTheme="minorEastAsia"/>
        </w:rPr>
      </w:pPr>
      <w:r>
        <w:rPr>
          <w:rFonts w:hint="eastAsia"/>
        </w:rPr>
        <w:t>状态分为已获得（用打勾表示）与未获得（用</w:t>
      </w:r>
      <w:proofErr w:type="gramStart"/>
      <w:r>
        <w:rPr>
          <w:rFonts w:hint="eastAsia"/>
        </w:rPr>
        <w:t>打叉</w:t>
      </w:r>
      <w:proofErr w:type="gramEnd"/>
      <w:r>
        <w:rPr>
          <w:rFonts w:hint="eastAsia"/>
        </w:rPr>
        <w:t>表示）；</w:t>
      </w:r>
    </w:p>
    <w:p w:rsidR="0008417B" w:rsidRDefault="0008417B" w:rsidP="006734D2">
      <w:pPr>
        <w:pStyle w:val="4"/>
        <w:numPr>
          <w:ilvl w:val="0"/>
          <w:numId w:val="98"/>
        </w:numPr>
      </w:pPr>
      <w:r>
        <w:rPr>
          <w:rFonts w:hint="eastAsia"/>
        </w:rPr>
        <w:t>业务功能</w:t>
      </w:r>
    </w:p>
    <w:p w:rsidR="0008417B" w:rsidRPr="00E86EE6" w:rsidRDefault="0008417B" w:rsidP="00E445EE">
      <w:pPr>
        <w:pStyle w:val="a7"/>
        <w:numPr>
          <w:ilvl w:val="0"/>
          <w:numId w:val="228"/>
        </w:numPr>
        <w:spacing w:line="360" w:lineRule="auto"/>
        <w:ind w:firstLineChars="0"/>
        <w:rPr>
          <w:rFonts w:asciiTheme="minorEastAsia" w:hAnsiTheme="minorEastAsia"/>
        </w:rPr>
      </w:pPr>
      <w:r>
        <w:rPr>
          <w:rFonts w:hint="eastAsia"/>
          <w:lang w:val="en-AU"/>
        </w:rPr>
        <w:t>系统</w:t>
      </w:r>
      <w:r w:rsidRPr="00AD0051">
        <w:rPr>
          <w:rFonts w:hint="eastAsia"/>
          <w:lang w:val="en-AU"/>
        </w:rPr>
        <w:t>显示文件解析后的所有行动内容。显示内容包括：上市公司行动类别、执行类别、</w:t>
      </w:r>
      <w:r>
        <w:rPr>
          <w:rFonts w:hint="eastAsia"/>
          <w:lang w:val="en-AU"/>
        </w:rPr>
        <w:t>行动阶段、</w:t>
      </w:r>
      <w:r w:rsidRPr="00AD0051">
        <w:rPr>
          <w:rFonts w:hint="eastAsia"/>
          <w:lang w:val="en-AU"/>
        </w:rPr>
        <w:t>证券代码、证券名称、币种、日期</w:t>
      </w:r>
      <w:r>
        <w:rPr>
          <w:rFonts w:hint="eastAsia"/>
          <w:lang w:val="en-AU"/>
        </w:rPr>
        <w:t>（文件日期）、</w:t>
      </w:r>
      <w:r w:rsidRPr="00AD0051">
        <w:rPr>
          <w:rFonts w:hint="eastAsia"/>
          <w:lang w:val="en-AU"/>
        </w:rPr>
        <w:t>复核</w:t>
      </w:r>
      <w:r>
        <w:rPr>
          <w:rFonts w:hint="eastAsia"/>
          <w:lang w:val="en-AU"/>
        </w:rPr>
        <w:t>人、复核时间</w:t>
      </w:r>
      <w:r>
        <w:rPr>
          <w:rFonts w:asciiTheme="minorEastAsia" w:hAnsiTheme="minorEastAsia" w:hint="eastAsia"/>
        </w:rPr>
        <w:t>，但不限于以上内容</w:t>
      </w:r>
      <w:r>
        <w:rPr>
          <w:rFonts w:hint="eastAsia"/>
          <w:lang w:val="en-AU"/>
        </w:rPr>
        <w:t>；</w:t>
      </w:r>
    </w:p>
    <w:p w:rsidR="0008417B" w:rsidRDefault="0008417B" w:rsidP="00E445EE">
      <w:pPr>
        <w:pStyle w:val="a7"/>
        <w:numPr>
          <w:ilvl w:val="0"/>
          <w:numId w:val="228"/>
        </w:numPr>
        <w:spacing w:line="360" w:lineRule="auto"/>
        <w:ind w:firstLineChars="0"/>
        <w:rPr>
          <w:rFonts w:asciiTheme="minorEastAsia" w:hAnsiTheme="minorEastAsia"/>
        </w:rPr>
      </w:pPr>
      <w:r>
        <w:rPr>
          <w:rFonts w:asciiTheme="minorEastAsia" w:hAnsiTheme="minorEastAsia" w:hint="eastAsia"/>
        </w:rPr>
        <w:t>用户点击一个供</w:t>
      </w:r>
      <w:proofErr w:type="gramStart"/>
      <w:r>
        <w:rPr>
          <w:rFonts w:asciiTheme="minorEastAsia" w:hAnsiTheme="minorEastAsia" w:hint="eastAsia"/>
        </w:rPr>
        <w:t>股行动</w:t>
      </w:r>
      <w:proofErr w:type="gramEnd"/>
      <w:r>
        <w:rPr>
          <w:rFonts w:asciiTheme="minorEastAsia" w:hAnsiTheme="minorEastAsia" w:hint="eastAsia"/>
        </w:rPr>
        <w:t>事件后，系统将</w:t>
      </w:r>
      <w:proofErr w:type="gramStart"/>
      <w:r>
        <w:rPr>
          <w:rFonts w:asciiTheme="minorEastAsia" w:hAnsiTheme="minorEastAsia" w:hint="eastAsia"/>
        </w:rPr>
        <w:t>此供股行动</w:t>
      </w:r>
      <w:proofErr w:type="gramEnd"/>
      <w:r>
        <w:rPr>
          <w:rFonts w:asciiTheme="minorEastAsia" w:hAnsiTheme="minorEastAsia" w:hint="eastAsia"/>
        </w:rPr>
        <w:t>事件主要信息显示在下面，对已完成的状态用“打勾表示”，未完成的状态用“</w:t>
      </w:r>
      <w:proofErr w:type="gramStart"/>
      <w:r>
        <w:rPr>
          <w:rFonts w:asciiTheme="minorEastAsia" w:hAnsiTheme="minorEastAsia" w:hint="eastAsia"/>
        </w:rPr>
        <w:t>打叉</w:t>
      </w:r>
      <w:proofErr w:type="gramEnd"/>
      <w:r>
        <w:rPr>
          <w:rFonts w:asciiTheme="minorEastAsia" w:hAnsiTheme="minorEastAsia" w:hint="eastAsia"/>
        </w:rPr>
        <w:t>表示”，行动主要内容包括：。</w:t>
      </w:r>
    </w:p>
    <w:tbl>
      <w:tblPr>
        <w:tblStyle w:val="-110"/>
        <w:tblW w:w="8504" w:type="dxa"/>
        <w:tblLook w:val="04A0"/>
      </w:tblPr>
      <w:tblGrid>
        <w:gridCol w:w="2235"/>
        <w:gridCol w:w="850"/>
        <w:gridCol w:w="1656"/>
        <w:gridCol w:w="1179"/>
        <w:gridCol w:w="2584"/>
      </w:tblGrid>
      <w:tr w:rsidR="0008417B" w:rsidRPr="009D2C21" w:rsidTr="00F35456">
        <w:trPr>
          <w:cnfStyle w:val="100000000000"/>
        </w:trPr>
        <w:tc>
          <w:tcPr>
            <w:cnfStyle w:val="001000000000"/>
            <w:tcW w:w="2235" w:type="dxa"/>
            <w:shd w:val="clear" w:color="auto" w:fill="D9D9D9" w:themeFill="background1" w:themeFillShade="D9"/>
          </w:tcPr>
          <w:p w:rsidR="0008417B" w:rsidRPr="009D2C21" w:rsidRDefault="0008417B" w:rsidP="00F35456">
            <w:pPr>
              <w:spacing w:line="276" w:lineRule="auto"/>
              <w:rPr>
                <w:color w:val="C00000"/>
              </w:rPr>
            </w:pPr>
            <w:r>
              <w:rPr>
                <w:rFonts w:hint="eastAsia"/>
                <w:color w:val="C00000"/>
              </w:rPr>
              <w:t>关键项目</w:t>
            </w:r>
          </w:p>
        </w:tc>
        <w:tc>
          <w:tcPr>
            <w:tcW w:w="850" w:type="dxa"/>
            <w:shd w:val="clear" w:color="auto" w:fill="D9D9D9" w:themeFill="background1" w:themeFillShade="D9"/>
          </w:tcPr>
          <w:p w:rsidR="0008417B" w:rsidRPr="009D2C21" w:rsidRDefault="0008417B" w:rsidP="00F35456">
            <w:pPr>
              <w:spacing w:line="276" w:lineRule="auto"/>
              <w:cnfStyle w:val="100000000000"/>
              <w:rPr>
                <w:color w:val="C00000"/>
              </w:rPr>
            </w:pPr>
            <w:r>
              <w:rPr>
                <w:rFonts w:hint="eastAsia"/>
                <w:color w:val="C00000"/>
              </w:rPr>
              <w:t>内容</w:t>
            </w:r>
          </w:p>
        </w:tc>
        <w:tc>
          <w:tcPr>
            <w:tcW w:w="1656" w:type="dxa"/>
            <w:shd w:val="clear" w:color="auto" w:fill="D9D9D9" w:themeFill="background1" w:themeFillShade="D9"/>
          </w:tcPr>
          <w:p w:rsidR="0008417B" w:rsidRPr="009D2C21" w:rsidRDefault="0008417B" w:rsidP="00F35456">
            <w:pPr>
              <w:spacing w:line="276" w:lineRule="auto"/>
              <w:cnfStyle w:val="100000000000"/>
              <w:rPr>
                <w:color w:val="C00000"/>
              </w:rPr>
            </w:pPr>
            <w:r>
              <w:rPr>
                <w:rFonts w:hint="eastAsia"/>
                <w:color w:val="C00000"/>
              </w:rPr>
              <w:t>数据来源</w:t>
            </w:r>
          </w:p>
        </w:tc>
        <w:tc>
          <w:tcPr>
            <w:tcW w:w="1179" w:type="dxa"/>
            <w:shd w:val="clear" w:color="auto" w:fill="D9D9D9" w:themeFill="background1" w:themeFillShade="D9"/>
          </w:tcPr>
          <w:p w:rsidR="0008417B" w:rsidRPr="009D2C21" w:rsidRDefault="0008417B" w:rsidP="00F35456">
            <w:pPr>
              <w:spacing w:line="276" w:lineRule="auto"/>
              <w:jc w:val="center"/>
              <w:cnfStyle w:val="100000000000"/>
              <w:rPr>
                <w:color w:val="C00000"/>
              </w:rPr>
            </w:pPr>
            <w:r>
              <w:rPr>
                <w:rFonts w:hint="eastAsia"/>
                <w:color w:val="C00000"/>
              </w:rPr>
              <w:t>状态</w:t>
            </w:r>
          </w:p>
        </w:tc>
        <w:tc>
          <w:tcPr>
            <w:tcW w:w="2584" w:type="dxa"/>
            <w:shd w:val="clear" w:color="auto" w:fill="D9D9D9" w:themeFill="background1" w:themeFillShade="D9"/>
          </w:tcPr>
          <w:p w:rsidR="0008417B" w:rsidRPr="009D2C21" w:rsidRDefault="0008417B" w:rsidP="00F35456">
            <w:pPr>
              <w:spacing w:line="276" w:lineRule="auto"/>
              <w:jc w:val="center"/>
              <w:cnfStyle w:val="100000000000"/>
              <w:rPr>
                <w:color w:val="C00000"/>
              </w:rPr>
            </w:pPr>
            <w:r>
              <w:rPr>
                <w:rFonts w:hint="eastAsia"/>
                <w:color w:val="C00000"/>
              </w:rPr>
              <w:t>说明</w:t>
            </w:r>
          </w:p>
        </w:tc>
      </w:tr>
      <w:tr w:rsidR="00A242CC" w:rsidTr="00F35456">
        <w:trPr>
          <w:cnfStyle w:val="000000100000"/>
        </w:trPr>
        <w:tc>
          <w:tcPr>
            <w:cnfStyle w:val="001000000000"/>
            <w:tcW w:w="2235" w:type="dxa"/>
            <w:shd w:val="clear" w:color="auto" w:fill="auto"/>
          </w:tcPr>
          <w:p w:rsidR="00A242CC" w:rsidRPr="00376698" w:rsidRDefault="00A242CC" w:rsidP="00FA15CE">
            <w:pPr>
              <w:spacing w:line="276" w:lineRule="auto"/>
              <w:rPr>
                <w:b w:val="0"/>
              </w:rPr>
            </w:pPr>
            <w:r>
              <w:rPr>
                <w:rFonts w:hint="eastAsia"/>
                <w:b w:val="0"/>
              </w:rPr>
              <w:t>供股权代码</w:t>
            </w:r>
          </w:p>
        </w:tc>
        <w:tc>
          <w:tcPr>
            <w:tcW w:w="850" w:type="dxa"/>
            <w:shd w:val="clear" w:color="auto" w:fill="auto"/>
          </w:tcPr>
          <w:p w:rsidR="00A242CC" w:rsidRPr="009539F3" w:rsidRDefault="00A242CC" w:rsidP="00F35456">
            <w:pPr>
              <w:spacing w:line="276" w:lineRule="auto"/>
              <w:jc w:val="center"/>
              <w:cnfStyle w:val="000000100000"/>
              <w:rPr>
                <w:b/>
              </w:rPr>
            </w:pPr>
          </w:p>
        </w:tc>
        <w:tc>
          <w:tcPr>
            <w:tcW w:w="1656" w:type="dxa"/>
            <w:shd w:val="clear" w:color="auto" w:fill="auto"/>
          </w:tcPr>
          <w:p w:rsidR="00A242CC" w:rsidRPr="00E314FE" w:rsidRDefault="00A242CC" w:rsidP="00F35456">
            <w:pPr>
              <w:spacing w:line="276" w:lineRule="auto"/>
              <w:jc w:val="left"/>
              <w:cnfStyle w:val="000000100000"/>
            </w:pPr>
            <w:r w:rsidRPr="00E314FE">
              <w:rPr>
                <w:rFonts w:asciiTheme="minorEastAsia" w:hAnsiTheme="minorEastAsia" w:hint="eastAsia"/>
              </w:rPr>
              <w:t>文件自动获得</w:t>
            </w:r>
          </w:p>
        </w:tc>
        <w:tc>
          <w:tcPr>
            <w:tcW w:w="1179" w:type="dxa"/>
            <w:shd w:val="clear" w:color="auto" w:fill="FFFFFF" w:themeFill="background1"/>
          </w:tcPr>
          <w:p w:rsidR="00A242CC" w:rsidRPr="00E314FE" w:rsidRDefault="00A242CC" w:rsidP="00F35456">
            <w:pPr>
              <w:spacing w:line="276" w:lineRule="auto"/>
              <w:jc w:val="center"/>
              <w:cnfStyle w:val="000000100000"/>
              <w:rPr>
                <w:color w:val="0000FF"/>
              </w:rPr>
            </w:pPr>
            <w:r w:rsidRPr="00E314FE">
              <w:rPr>
                <w:rFonts w:hint="eastAsia"/>
                <w:color w:val="0000FF"/>
              </w:rPr>
              <w:t>必需完成</w:t>
            </w:r>
          </w:p>
        </w:tc>
        <w:tc>
          <w:tcPr>
            <w:tcW w:w="2584" w:type="dxa"/>
            <w:shd w:val="clear" w:color="auto" w:fill="FFFFFF" w:themeFill="background1"/>
          </w:tcPr>
          <w:p w:rsidR="00A242CC" w:rsidRPr="009539F3" w:rsidRDefault="00A242CC" w:rsidP="00F35456">
            <w:pPr>
              <w:spacing w:line="276" w:lineRule="auto"/>
              <w:jc w:val="center"/>
              <w:cnfStyle w:val="000000100000"/>
              <w:rPr>
                <w:b/>
                <w:color w:val="0000FF"/>
              </w:rPr>
            </w:pPr>
          </w:p>
        </w:tc>
      </w:tr>
      <w:tr w:rsidR="00A242CC" w:rsidTr="00F35456">
        <w:trPr>
          <w:cnfStyle w:val="000000010000"/>
        </w:trPr>
        <w:tc>
          <w:tcPr>
            <w:cnfStyle w:val="001000000000"/>
            <w:tcW w:w="2235" w:type="dxa"/>
            <w:shd w:val="clear" w:color="auto" w:fill="auto"/>
          </w:tcPr>
          <w:p w:rsidR="00A242CC" w:rsidRDefault="00A242CC" w:rsidP="00FA15CE">
            <w:pPr>
              <w:spacing w:line="276" w:lineRule="auto"/>
              <w:rPr>
                <w:b w:val="0"/>
              </w:rPr>
            </w:pPr>
            <w:r>
              <w:rPr>
                <w:rFonts w:hint="eastAsia"/>
                <w:b w:val="0"/>
              </w:rPr>
              <w:t>股票代码</w:t>
            </w:r>
          </w:p>
        </w:tc>
        <w:tc>
          <w:tcPr>
            <w:tcW w:w="850" w:type="dxa"/>
            <w:shd w:val="clear" w:color="auto" w:fill="auto"/>
          </w:tcPr>
          <w:p w:rsidR="00A242CC" w:rsidRPr="009539F3" w:rsidRDefault="00A242CC" w:rsidP="00F35456">
            <w:pPr>
              <w:spacing w:line="276" w:lineRule="auto"/>
              <w:jc w:val="center"/>
              <w:cnfStyle w:val="000000010000"/>
              <w:rPr>
                <w:b/>
              </w:rPr>
            </w:pPr>
          </w:p>
        </w:tc>
        <w:tc>
          <w:tcPr>
            <w:tcW w:w="1656" w:type="dxa"/>
            <w:shd w:val="clear" w:color="auto" w:fill="auto"/>
          </w:tcPr>
          <w:p w:rsidR="00A242CC" w:rsidRPr="00E314FE" w:rsidDel="00FA15CE" w:rsidRDefault="00A242CC" w:rsidP="00F35456">
            <w:pPr>
              <w:spacing w:line="276" w:lineRule="auto"/>
              <w:jc w:val="left"/>
              <w:cnfStyle w:val="000000010000"/>
              <w:rPr>
                <w:rFonts w:asciiTheme="minorEastAsia" w:hAnsiTheme="minorEastAsia"/>
              </w:rPr>
            </w:pPr>
            <w:r w:rsidRPr="00E314FE">
              <w:rPr>
                <w:rFonts w:asciiTheme="minorEastAsia" w:hAnsiTheme="minorEastAsia" w:hint="eastAsia"/>
              </w:rPr>
              <w:t>文件自动获得</w:t>
            </w:r>
          </w:p>
        </w:tc>
        <w:tc>
          <w:tcPr>
            <w:tcW w:w="1179" w:type="dxa"/>
            <w:shd w:val="clear" w:color="auto" w:fill="FFFFFF" w:themeFill="background1"/>
          </w:tcPr>
          <w:p w:rsidR="00A242CC" w:rsidRPr="00E314FE" w:rsidDel="00FA15CE" w:rsidRDefault="00A242CC" w:rsidP="00F35456">
            <w:pPr>
              <w:spacing w:line="276" w:lineRule="auto"/>
              <w:jc w:val="center"/>
              <w:cnfStyle w:val="000000010000"/>
              <w:rPr>
                <w:color w:val="0000FF"/>
              </w:rPr>
            </w:pPr>
            <w:r w:rsidRPr="00E314FE">
              <w:rPr>
                <w:rFonts w:hint="eastAsia"/>
                <w:color w:val="0000FF"/>
              </w:rPr>
              <w:t>必需完成</w:t>
            </w:r>
          </w:p>
        </w:tc>
        <w:tc>
          <w:tcPr>
            <w:tcW w:w="2584" w:type="dxa"/>
            <w:shd w:val="clear" w:color="auto" w:fill="FFFFFF" w:themeFill="background1"/>
          </w:tcPr>
          <w:p w:rsidR="00A242CC" w:rsidRPr="009539F3" w:rsidRDefault="00A242CC" w:rsidP="00F35456">
            <w:pPr>
              <w:spacing w:line="276" w:lineRule="auto"/>
              <w:jc w:val="center"/>
              <w:cnfStyle w:val="000000010000"/>
              <w:rPr>
                <w:b/>
                <w:color w:val="0000FF"/>
              </w:rPr>
            </w:pPr>
            <w:r>
              <w:rPr>
                <w:rFonts w:hint="eastAsia"/>
                <w:b/>
                <w:color w:val="0000FF"/>
              </w:rPr>
              <w:t>到账股票代码</w:t>
            </w:r>
          </w:p>
        </w:tc>
      </w:tr>
      <w:tr w:rsidR="00FA15CE" w:rsidTr="00F35456">
        <w:trPr>
          <w:cnfStyle w:val="000000100000"/>
        </w:trPr>
        <w:tc>
          <w:tcPr>
            <w:cnfStyle w:val="001000000000"/>
            <w:tcW w:w="2235" w:type="dxa"/>
            <w:shd w:val="clear" w:color="auto" w:fill="auto"/>
          </w:tcPr>
          <w:p w:rsidR="00FA15CE" w:rsidRDefault="00A242CC" w:rsidP="00F35456">
            <w:pPr>
              <w:spacing w:line="276" w:lineRule="auto"/>
              <w:rPr>
                <w:b w:val="0"/>
              </w:rPr>
            </w:pPr>
            <w:r>
              <w:rPr>
                <w:rFonts w:hint="eastAsia"/>
                <w:b w:val="0"/>
              </w:rPr>
              <w:t>股票数量</w:t>
            </w:r>
          </w:p>
        </w:tc>
        <w:tc>
          <w:tcPr>
            <w:tcW w:w="850" w:type="dxa"/>
            <w:shd w:val="clear" w:color="auto" w:fill="auto"/>
          </w:tcPr>
          <w:p w:rsidR="00FA15CE" w:rsidRPr="009539F3" w:rsidRDefault="00FA15CE" w:rsidP="00F35456">
            <w:pPr>
              <w:spacing w:line="276" w:lineRule="auto"/>
              <w:jc w:val="center"/>
              <w:cnfStyle w:val="000000100000"/>
              <w:rPr>
                <w:b/>
              </w:rPr>
            </w:pPr>
          </w:p>
        </w:tc>
        <w:tc>
          <w:tcPr>
            <w:tcW w:w="1656" w:type="dxa"/>
            <w:shd w:val="clear" w:color="auto" w:fill="auto"/>
          </w:tcPr>
          <w:p w:rsidR="00FA15CE" w:rsidRPr="00E314FE" w:rsidRDefault="00FA15CE" w:rsidP="00F35456">
            <w:pPr>
              <w:spacing w:line="276" w:lineRule="auto"/>
              <w:jc w:val="left"/>
              <w:cnfStyle w:val="000000100000"/>
              <w:rPr>
                <w:rFonts w:asciiTheme="minorEastAsia" w:hAnsiTheme="minorEastAsia"/>
              </w:rPr>
            </w:pPr>
            <w:r w:rsidRPr="00E314FE">
              <w:rPr>
                <w:rFonts w:asciiTheme="minorEastAsia" w:hAnsiTheme="minorEastAsia" w:hint="eastAsia"/>
              </w:rPr>
              <w:t>文件自动获得</w:t>
            </w:r>
          </w:p>
        </w:tc>
        <w:tc>
          <w:tcPr>
            <w:tcW w:w="1179" w:type="dxa"/>
            <w:shd w:val="clear" w:color="auto" w:fill="FFFFFF" w:themeFill="background1"/>
          </w:tcPr>
          <w:p w:rsidR="00FA15CE" w:rsidRPr="00E314FE" w:rsidRDefault="00FA15CE" w:rsidP="00F35456">
            <w:pPr>
              <w:spacing w:line="276" w:lineRule="auto"/>
              <w:jc w:val="center"/>
              <w:cnfStyle w:val="000000100000"/>
              <w:rPr>
                <w:color w:val="0000FF"/>
              </w:rPr>
            </w:pPr>
            <w:r w:rsidRPr="00E314FE">
              <w:rPr>
                <w:rFonts w:hint="eastAsia"/>
                <w:color w:val="0000FF"/>
              </w:rPr>
              <w:t>必需完成</w:t>
            </w:r>
          </w:p>
        </w:tc>
        <w:tc>
          <w:tcPr>
            <w:tcW w:w="2584" w:type="dxa"/>
            <w:shd w:val="clear" w:color="auto" w:fill="FFFFFF" w:themeFill="background1"/>
          </w:tcPr>
          <w:p w:rsidR="00FA15CE" w:rsidRPr="009539F3" w:rsidRDefault="00A242CC" w:rsidP="00F35456">
            <w:pPr>
              <w:spacing w:line="276" w:lineRule="auto"/>
              <w:jc w:val="center"/>
              <w:cnfStyle w:val="000000100000"/>
              <w:rPr>
                <w:b/>
                <w:color w:val="0000FF"/>
              </w:rPr>
            </w:pPr>
            <w:r>
              <w:rPr>
                <w:rFonts w:hint="eastAsia"/>
                <w:b/>
              </w:rPr>
              <w:t>供股到账数量</w:t>
            </w:r>
          </w:p>
        </w:tc>
      </w:tr>
      <w:tr w:rsidR="00FA15CE" w:rsidTr="00F35456">
        <w:trPr>
          <w:cnfStyle w:val="000000010000"/>
        </w:trPr>
        <w:tc>
          <w:tcPr>
            <w:cnfStyle w:val="001000000000"/>
            <w:tcW w:w="2235" w:type="dxa"/>
            <w:shd w:val="clear" w:color="auto" w:fill="auto"/>
          </w:tcPr>
          <w:p w:rsidR="00FA15CE" w:rsidRPr="00376698" w:rsidRDefault="00FA15CE" w:rsidP="00F35456">
            <w:pPr>
              <w:spacing w:line="276" w:lineRule="auto"/>
              <w:rPr>
                <w:b w:val="0"/>
              </w:rPr>
            </w:pPr>
            <w:r>
              <w:rPr>
                <w:rFonts w:hint="eastAsia"/>
                <w:b w:val="0"/>
              </w:rPr>
              <w:t>额外供股中签数量</w:t>
            </w:r>
          </w:p>
        </w:tc>
        <w:tc>
          <w:tcPr>
            <w:tcW w:w="850" w:type="dxa"/>
            <w:shd w:val="clear" w:color="auto" w:fill="auto"/>
          </w:tcPr>
          <w:p w:rsidR="00FA15CE" w:rsidRPr="009539F3" w:rsidRDefault="00FA15CE" w:rsidP="00F35456">
            <w:pPr>
              <w:spacing w:line="276" w:lineRule="auto"/>
              <w:jc w:val="center"/>
              <w:cnfStyle w:val="000000010000"/>
              <w:rPr>
                <w:b/>
              </w:rPr>
            </w:pPr>
          </w:p>
        </w:tc>
        <w:tc>
          <w:tcPr>
            <w:tcW w:w="1656" w:type="dxa"/>
            <w:shd w:val="clear" w:color="auto" w:fill="auto"/>
          </w:tcPr>
          <w:p w:rsidR="00FA15CE" w:rsidRPr="00E314FE" w:rsidRDefault="00FA15CE" w:rsidP="00F35456">
            <w:pPr>
              <w:jc w:val="left"/>
              <w:cnfStyle w:val="000000010000"/>
            </w:pPr>
            <w:r w:rsidRPr="00E314FE">
              <w:rPr>
                <w:rFonts w:asciiTheme="minorEastAsia" w:hAnsiTheme="minorEastAsia" w:hint="eastAsia"/>
              </w:rPr>
              <w:t>文件自动获得</w:t>
            </w:r>
          </w:p>
        </w:tc>
        <w:tc>
          <w:tcPr>
            <w:tcW w:w="1179" w:type="dxa"/>
          </w:tcPr>
          <w:p w:rsidR="00FA15CE" w:rsidRPr="00E314FE" w:rsidRDefault="00FA15CE" w:rsidP="00F35456">
            <w:pPr>
              <w:jc w:val="center"/>
              <w:cnfStyle w:val="000000010000"/>
            </w:pPr>
            <w:r w:rsidRPr="00E314FE">
              <w:rPr>
                <w:rFonts w:hint="eastAsia"/>
                <w:color w:val="0000FF"/>
              </w:rPr>
              <w:t>必需完成</w:t>
            </w:r>
          </w:p>
        </w:tc>
        <w:tc>
          <w:tcPr>
            <w:tcW w:w="2584" w:type="dxa"/>
          </w:tcPr>
          <w:p w:rsidR="00FA15CE" w:rsidRPr="009539F3" w:rsidRDefault="00FA15CE" w:rsidP="00F35456">
            <w:pPr>
              <w:spacing w:line="276" w:lineRule="auto"/>
              <w:jc w:val="center"/>
              <w:cnfStyle w:val="000000010000"/>
              <w:rPr>
                <w:b/>
              </w:rPr>
            </w:pPr>
          </w:p>
        </w:tc>
      </w:tr>
      <w:tr w:rsidR="00FA15CE" w:rsidTr="00F35456">
        <w:trPr>
          <w:cnfStyle w:val="000000100000"/>
        </w:trPr>
        <w:tc>
          <w:tcPr>
            <w:cnfStyle w:val="001000000000"/>
            <w:tcW w:w="2235" w:type="dxa"/>
            <w:shd w:val="clear" w:color="auto" w:fill="auto"/>
          </w:tcPr>
          <w:p w:rsidR="00FA15CE" w:rsidRPr="00376698" w:rsidRDefault="00FA15CE" w:rsidP="00574A38">
            <w:pPr>
              <w:spacing w:line="276" w:lineRule="auto"/>
              <w:rPr>
                <w:b w:val="0"/>
              </w:rPr>
            </w:pPr>
            <w:r>
              <w:rPr>
                <w:rFonts w:hint="eastAsia"/>
                <w:b w:val="0"/>
              </w:rPr>
              <w:t>额外供股中签笔数</w:t>
            </w:r>
          </w:p>
        </w:tc>
        <w:tc>
          <w:tcPr>
            <w:tcW w:w="850" w:type="dxa"/>
            <w:shd w:val="clear" w:color="auto" w:fill="auto"/>
          </w:tcPr>
          <w:p w:rsidR="00FA15CE" w:rsidRPr="009539F3" w:rsidRDefault="00FA15CE" w:rsidP="00F35456">
            <w:pPr>
              <w:spacing w:line="276" w:lineRule="auto"/>
              <w:jc w:val="center"/>
              <w:cnfStyle w:val="000000100000"/>
              <w:rPr>
                <w:b/>
              </w:rPr>
            </w:pPr>
          </w:p>
        </w:tc>
        <w:tc>
          <w:tcPr>
            <w:tcW w:w="1656" w:type="dxa"/>
            <w:shd w:val="clear" w:color="auto" w:fill="auto"/>
          </w:tcPr>
          <w:p w:rsidR="00FA15CE" w:rsidRPr="00E314FE" w:rsidRDefault="00FA15CE" w:rsidP="00F35456">
            <w:pPr>
              <w:jc w:val="left"/>
              <w:cnfStyle w:val="000000100000"/>
            </w:pPr>
            <w:r w:rsidRPr="00E314FE">
              <w:rPr>
                <w:rFonts w:asciiTheme="minorEastAsia" w:hAnsiTheme="minorEastAsia" w:hint="eastAsia"/>
              </w:rPr>
              <w:t>计算</w:t>
            </w:r>
          </w:p>
        </w:tc>
        <w:tc>
          <w:tcPr>
            <w:tcW w:w="1179" w:type="dxa"/>
            <w:shd w:val="clear" w:color="auto" w:fill="FFFFFF" w:themeFill="background1"/>
          </w:tcPr>
          <w:p w:rsidR="00FA15CE" w:rsidRPr="00E314FE" w:rsidRDefault="00FA15CE" w:rsidP="00F35456">
            <w:pPr>
              <w:jc w:val="center"/>
              <w:cnfStyle w:val="000000100000"/>
            </w:pPr>
            <w:r w:rsidRPr="00E314FE">
              <w:rPr>
                <w:rFonts w:hint="eastAsia"/>
                <w:color w:val="0000FF"/>
              </w:rPr>
              <w:t>必需完成</w:t>
            </w:r>
          </w:p>
        </w:tc>
        <w:tc>
          <w:tcPr>
            <w:tcW w:w="2584" w:type="dxa"/>
            <w:shd w:val="clear" w:color="auto" w:fill="FFFFFF" w:themeFill="background1"/>
          </w:tcPr>
          <w:p w:rsidR="00FA15CE" w:rsidRPr="00574A38" w:rsidRDefault="00FA15CE" w:rsidP="00F35456">
            <w:pPr>
              <w:spacing w:line="276" w:lineRule="auto"/>
              <w:jc w:val="center"/>
              <w:cnfStyle w:val="000000100000"/>
              <w:rPr>
                <w:b/>
                <w:color w:val="000000" w:themeColor="text1"/>
              </w:rPr>
            </w:pPr>
            <w:r w:rsidRPr="00574A38">
              <w:rPr>
                <w:rFonts w:hint="eastAsia"/>
                <w:b/>
                <w:color w:val="000000" w:themeColor="text1"/>
              </w:rPr>
              <w:t>额外供</w:t>
            </w:r>
            <w:proofErr w:type="gramStart"/>
            <w:r w:rsidRPr="00574A38">
              <w:rPr>
                <w:rFonts w:hint="eastAsia"/>
                <w:b/>
                <w:color w:val="000000" w:themeColor="text1"/>
              </w:rPr>
              <w:t>股记录</w:t>
            </w:r>
            <w:proofErr w:type="gramEnd"/>
            <w:r w:rsidRPr="00574A38">
              <w:rPr>
                <w:rFonts w:hint="eastAsia"/>
                <w:b/>
                <w:color w:val="000000" w:themeColor="text1"/>
              </w:rPr>
              <w:t>数汇总</w:t>
            </w:r>
          </w:p>
        </w:tc>
      </w:tr>
      <w:tr w:rsidR="00FA15CE" w:rsidTr="00F35456">
        <w:trPr>
          <w:cnfStyle w:val="000000010000"/>
        </w:trPr>
        <w:tc>
          <w:tcPr>
            <w:cnfStyle w:val="001000000000"/>
            <w:tcW w:w="2235" w:type="dxa"/>
            <w:shd w:val="clear" w:color="auto" w:fill="auto"/>
          </w:tcPr>
          <w:p w:rsidR="00FA15CE" w:rsidRPr="00376698" w:rsidRDefault="00FA15CE" w:rsidP="00F35456">
            <w:pPr>
              <w:spacing w:line="276" w:lineRule="auto"/>
              <w:rPr>
                <w:b w:val="0"/>
              </w:rPr>
            </w:pPr>
            <w:r>
              <w:rPr>
                <w:rFonts w:hint="eastAsia"/>
                <w:b w:val="0"/>
              </w:rPr>
              <w:t>额外供股中签比例</w:t>
            </w:r>
          </w:p>
        </w:tc>
        <w:tc>
          <w:tcPr>
            <w:tcW w:w="850" w:type="dxa"/>
            <w:shd w:val="clear" w:color="auto" w:fill="auto"/>
          </w:tcPr>
          <w:p w:rsidR="00FA15CE" w:rsidRPr="009539F3" w:rsidRDefault="00FA15CE" w:rsidP="00F35456">
            <w:pPr>
              <w:spacing w:line="276" w:lineRule="auto"/>
              <w:jc w:val="center"/>
              <w:cnfStyle w:val="000000010000"/>
              <w:rPr>
                <w:b/>
              </w:rPr>
            </w:pPr>
          </w:p>
        </w:tc>
        <w:tc>
          <w:tcPr>
            <w:tcW w:w="1656" w:type="dxa"/>
            <w:shd w:val="clear" w:color="auto" w:fill="auto"/>
          </w:tcPr>
          <w:p w:rsidR="00FA15CE" w:rsidRPr="00E314FE" w:rsidRDefault="00FA15CE" w:rsidP="00F35456">
            <w:pPr>
              <w:jc w:val="left"/>
              <w:cnfStyle w:val="000000010000"/>
            </w:pPr>
            <w:r w:rsidRPr="00E314FE">
              <w:rPr>
                <w:rFonts w:asciiTheme="minorEastAsia" w:hAnsiTheme="minorEastAsia" w:hint="eastAsia"/>
              </w:rPr>
              <w:t>手工维护</w:t>
            </w:r>
          </w:p>
        </w:tc>
        <w:tc>
          <w:tcPr>
            <w:tcW w:w="1179" w:type="dxa"/>
          </w:tcPr>
          <w:p w:rsidR="00FA15CE" w:rsidRPr="00E314FE" w:rsidRDefault="00FA15CE" w:rsidP="00F35456">
            <w:pPr>
              <w:jc w:val="center"/>
              <w:cnfStyle w:val="000000010000"/>
            </w:pPr>
            <w:r w:rsidRPr="00E314FE">
              <w:rPr>
                <w:rFonts w:hint="eastAsia"/>
                <w:color w:val="0000FF"/>
              </w:rPr>
              <w:t>必需完成</w:t>
            </w:r>
          </w:p>
        </w:tc>
        <w:tc>
          <w:tcPr>
            <w:tcW w:w="2584" w:type="dxa"/>
          </w:tcPr>
          <w:p w:rsidR="00FA15CE" w:rsidRPr="009539F3" w:rsidRDefault="00FA15CE" w:rsidP="00F35456">
            <w:pPr>
              <w:spacing w:line="276" w:lineRule="auto"/>
              <w:jc w:val="center"/>
              <w:cnfStyle w:val="000000010000"/>
              <w:rPr>
                <w:b/>
              </w:rPr>
            </w:pPr>
          </w:p>
        </w:tc>
      </w:tr>
      <w:tr w:rsidR="00A242CC" w:rsidTr="00F35456">
        <w:trPr>
          <w:cnfStyle w:val="000000100000"/>
        </w:trPr>
        <w:tc>
          <w:tcPr>
            <w:cnfStyle w:val="001000000000"/>
            <w:tcW w:w="2235" w:type="dxa"/>
            <w:shd w:val="clear" w:color="auto" w:fill="auto"/>
          </w:tcPr>
          <w:p w:rsidR="00A242CC" w:rsidRDefault="00A242CC" w:rsidP="00F35456">
            <w:pPr>
              <w:spacing w:line="276" w:lineRule="auto"/>
              <w:rPr>
                <w:b w:val="0"/>
              </w:rPr>
            </w:pPr>
            <w:r>
              <w:rPr>
                <w:rFonts w:hint="eastAsia"/>
                <w:b w:val="0"/>
              </w:rPr>
              <w:t>认购款项退款</w:t>
            </w:r>
          </w:p>
        </w:tc>
        <w:tc>
          <w:tcPr>
            <w:tcW w:w="850" w:type="dxa"/>
            <w:shd w:val="clear" w:color="auto" w:fill="auto"/>
          </w:tcPr>
          <w:p w:rsidR="00A242CC" w:rsidRPr="009539F3" w:rsidRDefault="00A242CC" w:rsidP="00F35456">
            <w:pPr>
              <w:spacing w:line="276" w:lineRule="auto"/>
              <w:jc w:val="center"/>
              <w:cnfStyle w:val="000000100000"/>
              <w:rPr>
                <w:b/>
              </w:rPr>
            </w:pPr>
          </w:p>
        </w:tc>
        <w:tc>
          <w:tcPr>
            <w:tcW w:w="1656" w:type="dxa"/>
            <w:shd w:val="clear" w:color="auto" w:fill="auto"/>
          </w:tcPr>
          <w:p w:rsidR="00A242CC" w:rsidRPr="00E314FE" w:rsidRDefault="00A242CC" w:rsidP="00F35456">
            <w:pPr>
              <w:jc w:val="left"/>
              <w:cnfStyle w:val="000000100000"/>
              <w:rPr>
                <w:rFonts w:asciiTheme="minorEastAsia" w:hAnsiTheme="minorEastAsia"/>
              </w:rPr>
            </w:pPr>
            <w:r w:rsidRPr="00E314FE">
              <w:rPr>
                <w:rFonts w:asciiTheme="minorEastAsia" w:hAnsiTheme="minorEastAsia" w:hint="eastAsia"/>
              </w:rPr>
              <w:t>文件自动获得</w:t>
            </w:r>
          </w:p>
        </w:tc>
        <w:tc>
          <w:tcPr>
            <w:tcW w:w="1179" w:type="dxa"/>
          </w:tcPr>
          <w:p w:rsidR="00A242CC" w:rsidRPr="00E314FE" w:rsidRDefault="00A242CC" w:rsidP="00F35456">
            <w:pPr>
              <w:jc w:val="center"/>
              <w:cnfStyle w:val="000000100000"/>
              <w:rPr>
                <w:color w:val="0000FF"/>
              </w:rPr>
            </w:pPr>
            <w:r w:rsidRPr="00E314FE">
              <w:rPr>
                <w:rFonts w:hint="eastAsia"/>
                <w:color w:val="0000FF"/>
              </w:rPr>
              <w:t>必需完成</w:t>
            </w:r>
          </w:p>
        </w:tc>
        <w:tc>
          <w:tcPr>
            <w:tcW w:w="2584" w:type="dxa"/>
          </w:tcPr>
          <w:p w:rsidR="00A242CC" w:rsidRPr="009539F3" w:rsidRDefault="00A242CC" w:rsidP="00F35456">
            <w:pPr>
              <w:spacing w:line="276" w:lineRule="auto"/>
              <w:jc w:val="center"/>
              <w:cnfStyle w:val="000000100000"/>
              <w:rPr>
                <w:b/>
              </w:rPr>
            </w:pPr>
            <w:r>
              <w:rPr>
                <w:rFonts w:hint="eastAsia"/>
                <w:b/>
              </w:rPr>
              <w:t>额外认购</w:t>
            </w:r>
            <w:proofErr w:type="gramStart"/>
            <w:r>
              <w:rPr>
                <w:rFonts w:hint="eastAsia"/>
                <w:b/>
              </w:rPr>
              <w:t>不</w:t>
            </w:r>
            <w:proofErr w:type="gramEnd"/>
            <w:r>
              <w:rPr>
                <w:rFonts w:hint="eastAsia"/>
                <w:b/>
              </w:rPr>
              <w:t>中签退款</w:t>
            </w:r>
          </w:p>
        </w:tc>
      </w:tr>
      <w:tr w:rsidR="00A242CC" w:rsidTr="00F35456">
        <w:trPr>
          <w:cnfStyle w:val="000000010000"/>
        </w:trPr>
        <w:tc>
          <w:tcPr>
            <w:cnfStyle w:val="001000000000"/>
            <w:tcW w:w="2235" w:type="dxa"/>
            <w:shd w:val="clear" w:color="auto" w:fill="auto"/>
          </w:tcPr>
          <w:p w:rsidR="00A242CC" w:rsidRDefault="00A242CC" w:rsidP="00F35456">
            <w:pPr>
              <w:spacing w:line="276" w:lineRule="auto"/>
              <w:rPr>
                <w:b w:val="0"/>
              </w:rPr>
            </w:pPr>
            <w:r>
              <w:rPr>
                <w:rFonts w:hint="eastAsia"/>
                <w:b w:val="0"/>
              </w:rPr>
              <w:t>退款币种</w:t>
            </w:r>
          </w:p>
        </w:tc>
        <w:tc>
          <w:tcPr>
            <w:tcW w:w="850" w:type="dxa"/>
            <w:shd w:val="clear" w:color="auto" w:fill="auto"/>
          </w:tcPr>
          <w:p w:rsidR="00A242CC" w:rsidRPr="009539F3" w:rsidRDefault="00A242CC" w:rsidP="00F35456">
            <w:pPr>
              <w:spacing w:line="276" w:lineRule="auto"/>
              <w:jc w:val="center"/>
              <w:cnfStyle w:val="000000010000"/>
              <w:rPr>
                <w:b/>
              </w:rPr>
            </w:pPr>
          </w:p>
        </w:tc>
        <w:tc>
          <w:tcPr>
            <w:tcW w:w="1656" w:type="dxa"/>
            <w:shd w:val="clear" w:color="auto" w:fill="auto"/>
          </w:tcPr>
          <w:p w:rsidR="00A242CC" w:rsidRPr="00E314FE" w:rsidRDefault="00A242CC" w:rsidP="00F35456">
            <w:pPr>
              <w:jc w:val="left"/>
              <w:cnfStyle w:val="000000010000"/>
              <w:rPr>
                <w:rFonts w:asciiTheme="minorEastAsia" w:hAnsiTheme="minorEastAsia"/>
              </w:rPr>
            </w:pPr>
            <w:r w:rsidRPr="00E314FE">
              <w:rPr>
                <w:rFonts w:asciiTheme="minorEastAsia" w:hAnsiTheme="minorEastAsia" w:hint="eastAsia"/>
              </w:rPr>
              <w:t>文件自动获得</w:t>
            </w:r>
          </w:p>
        </w:tc>
        <w:tc>
          <w:tcPr>
            <w:tcW w:w="1179" w:type="dxa"/>
          </w:tcPr>
          <w:p w:rsidR="00A242CC" w:rsidRPr="00E314FE" w:rsidRDefault="00A242CC" w:rsidP="00F35456">
            <w:pPr>
              <w:jc w:val="center"/>
              <w:cnfStyle w:val="000000010000"/>
              <w:rPr>
                <w:color w:val="0000FF"/>
              </w:rPr>
            </w:pPr>
            <w:r w:rsidRPr="00E314FE">
              <w:rPr>
                <w:rFonts w:hint="eastAsia"/>
                <w:color w:val="0000FF"/>
              </w:rPr>
              <w:t>必需完成</w:t>
            </w:r>
          </w:p>
        </w:tc>
        <w:tc>
          <w:tcPr>
            <w:tcW w:w="2584" w:type="dxa"/>
          </w:tcPr>
          <w:p w:rsidR="00A242CC" w:rsidRPr="009539F3" w:rsidRDefault="00A242CC" w:rsidP="00F35456">
            <w:pPr>
              <w:spacing w:line="276" w:lineRule="auto"/>
              <w:jc w:val="center"/>
              <w:cnfStyle w:val="000000010000"/>
              <w:rPr>
                <w:b/>
              </w:rPr>
            </w:pPr>
          </w:p>
        </w:tc>
      </w:tr>
      <w:tr w:rsidR="00A242CC" w:rsidTr="00F35456">
        <w:trPr>
          <w:cnfStyle w:val="000000100000"/>
        </w:trPr>
        <w:tc>
          <w:tcPr>
            <w:cnfStyle w:val="001000000000"/>
            <w:tcW w:w="2235" w:type="dxa"/>
            <w:shd w:val="clear" w:color="auto" w:fill="auto"/>
          </w:tcPr>
          <w:p w:rsidR="00A242CC" w:rsidRDefault="00A242CC" w:rsidP="00F35456">
            <w:pPr>
              <w:spacing w:line="276" w:lineRule="auto"/>
              <w:rPr>
                <w:b w:val="0"/>
              </w:rPr>
            </w:pPr>
            <w:r>
              <w:rPr>
                <w:rFonts w:hint="eastAsia"/>
                <w:b w:val="0"/>
              </w:rPr>
              <w:t>认购价格</w:t>
            </w:r>
          </w:p>
        </w:tc>
        <w:tc>
          <w:tcPr>
            <w:tcW w:w="850" w:type="dxa"/>
            <w:shd w:val="clear" w:color="auto" w:fill="auto"/>
          </w:tcPr>
          <w:p w:rsidR="00A242CC" w:rsidRPr="009539F3" w:rsidRDefault="00A242CC" w:rsidP="00F35456">
            <w:pPr>
              <w:spacing w:line="276" w:lineRule="auto"/>
              <w:jc w:val="center"/>
              <w:cnfStyle w:val="000000100000"/>
              <w:rPr>
                <w:b/>
              </w:rPr>
            </w:pPr>
          </w:p>
        </w:tc>
        <w:tc>
          <w:tcPr>
            <w:tcW w:w="1656" w:type="dxa"/>
            <w:shd w:val="clear" w:color="auto" w:fill="auto"/>
          </w:tcPr>
          <w:p w:rsidR="00A242CC" w:rsidRPr="00E314FE" w:rsidRDefault="00A242CC" w:rsidP="00F35456">
            <w:pPr>
              <w:jc w:val="left"/>
              <w:cnfStyle w:val="000000100000"/>
              <w:rPr>
                <w:rFonts w:asciiTheme="minorEastAsia" w:hAnsiTheme="minorEastAsia"/>
              </w:rPr>
            </w:pPr>
            <w:r>
              <w:rPr>
                <w:rFonts w:asciiTheme="minorEastAsia" w:hAnsiTheme="minorEastAsia" w:hint="eastAsia"/>
              </w:rPr>
              <w:t>从供股行权数</w:t>
            </w:r>
            <w:proofErr w:type="gramStart"/>
            <w:r>
              <w:rPr>
                <w:rFonts w:asciiTheme="minorEastAsia" w:hAnsiTheme="minorEastAsia" w:hint="eastAsia"/>
              </w:rPr>
              <w:t>据获得</w:t>
            </w:r>
            <w:proofErr w:type="gramEnd"/>
          </w:p>
        </w:tc>
        <w:tc>
          <w:tcPr>
            <w:tcW w:w="1179" w:type="dxa"/>
          </w:tcPr>
          <w:p w:rsidR="00A242CC" w:rsidRPr="00E314FE" w:rsidRDefault="00A242CC" w:rsidP="00F35456">
            <w:pPr>
              <w:jc w:val="center"/>
              <w:cnfStyle w:val="000000100000"/>
              <w:rPr>
                <w:color w:val="0000FF"/>
              </w:rPr>
            </w:pPr>
            <w:r w:rsidRPr="00E314FE">
              <w:rPr>
                <w:rFonts w:hint="eastAsia"/>
                <w:color w:val="0000FF"/>
              </w:rPr>
              <w:t>必需完成</w:t>
            </w:r>
          </w:p>
        </w:tc>
        <w:tc>
          <w:tcPr>
            <w:tcW w:w="2584" w:type="dxa"/>
          </w:tcPr>
          <w:p w:rsidR="00A242CC" w:rsidRPr="009539F3" w:rsidRDefault="00A242CC" w:rsidP="00F35456">
            <w:pPr>
              <w:spacing w:line="276" w:lineRule="auto"/>
              <w:jc w:val="center"/>
              <w:cnfStyle w:val="000000100000"/>
              <w:rPr>
                <w:b/>
              </w:rPr>
            </w:pPr>
            <w:r>
              <w:rPr>
                <w:rFonts w:hint="eastAsia"/>
                <w:b/>
              </w:rPr>
              <w:t>用来计算额外供股退款</w:t>
            </w:r>
          </w:p>
        </w:tc>
      </w:tr>
      <w:tr w:rsidR="00320810" w:rsidTr="00F35456">
        <w:trPr>
          <w:cnfStyle w:val="000000010000"/>
        </w:trPr>
        <w:tc>
          <w:tcPr>
            <w:cnfStyle w:val="001000000000"/>
            <w:tcW w:w="2235" w:type="dxa"/>
            <w:shd w:val="clear" w:color="auto" w:fill="auto"/>
          </w:tcPr>
          <w:p w:rsidR="00320810" w:rsidRDefault="00320810" w:rsidP="00F35456">
            <w:pPr>
              <w:spacing w:line="276" w:lineRule="auto"/>
              <w:rPr>
                <w:b w:val="0"/>
              </w:rPr>
            </w:pPr>
            <w:r>
              <w:rPr>
                <w:rFonts w:hint="eastAsia"/>
                <w:b w:val="0"/>
              </w:rPr>
              <w:t>应付日期</w:t>
            </w:r>
          </w:p>
        </w:tc>
        <w:tc>
          <w:tcPr>
            <w:tcW w:w="850" w:type="dxa"/>
            <w:shd w:val="clear" w:color="auto" w:fill="auto"/>
          </w:tcPr>
          <w:p w:rsidR="00320810" w:rsidRPr="009539F3" w:rsidRDefault="00320810" w:rsidP="00F35456">
            <w:pPr>
              <w:spacing w:line="276" w:lineRule="auto"/>
              <w:jc w:val="center"/>
              <w:cnfStyle w:val="000000010000"/>
              <w:rPr>
                <w:b/>
              </w:rPr>
            </w:pPr>
          </w:p>
        </w:tc>
        <w:tc>
          <w:tcPr>
            <w:tcW w:w="1656" w:type="dxa"/>
            <w:shd w:val="clear" w:color="auto" w:fill="auto"/>
          </w:tcPr>
          <w:p w:rsidR="00320810" w:rsidRDefault="00320810" w:rsidP="00F35456">
            <w:pPr>
              <w:jc w:val="left"/>
              <w:cnfStyle w:val="000000010000"/>
              <w:rPr>
                <w:rFonts w:asciiTheme="minorEastAsia" w:hAnsiTheme="minorEastAsia"/>
              </w:rPr>
            </w:pPr>
            <w:r w:rsidRPr="00E314FE">
              <w:rPr>
                <w:rFonts w:asciiTheme="minorEastAsia" w:hAnsiTheme="minorEastAsia" w:hint="eastAsia"/>
              </w:rPr>
              <w:t>文件自动获得</w:t>
            </w:r>
          </w:p>
        </w:tc>
        <w:tc>
          <w:tcPr>
            <w:tcW w:w="1179" w:type="dxa"/>
          </w:tcPr>
          <w:p w:rsidR="00320810" w:rsidRPr="00E314FE" w:rsidRDefault="00320810" w:rsidP="00F35456">
            <w:pPr>
              <w:jc w:val="center"/>
              <w:cnfStyle w:val="000000010000"/>
              <w:rPr>
                <w:color w:val="0000FF"/>
              </w:rPr>
            </w:pPr>
            <w:r w:rsidRPr="00E314FE">
              <w:rPr>
                <w:rFonts w:hint="eastAsia"/>
                <w:color w:val="0000FF"/>
              </w:rPr>
              <w:t>必需完成</w:t>
            </w:r>
          </w:p>
        </w:tc>
        <w:tc>
          <w:tcPr>
            <w:tcW w:w="2584" w:type="dxa"/>
          </w:tcPr>
          <w:p w:rsidR="00320810" w:rsidRDefault="00320810" w:rsidP="00F35456">
            <w:pPr>
              <w:spacing w:line="276" w:lineRule="auto"/>
              <w:jc w:val="center"/>
              <w:cnfStyle w:val="000000010000"/>
              <w:rPr>
                <w:b/>
              </w:rPr>
            </w:pPr>
          </w:p>
        </w:tc>
      </w:tr>
      <w:tr w:rsidR="00AE58F0" w:rsidTr="00F35456">
        <w:trPr>
          <w:cnfStyle w:val="000000100000"/>
        </w:trPr>
        <w:tc>
          <w:tcPr>
            <w:cnfStyle w:val="001000000000"/>
            <w:tcW w:w="2235" w:type="dxa"/>
            <w:shd w:val="clear" w:color="auto" w:fill="auto"/>
          </w:tcPr>
          <w:p w:rsidR="00AE58F0" w:rsidRDefault="00AE58F0" w:rsidP="00F35456">
            <w:pPr>
              <w:spacing w:line="276" w:lineRule="auto"/>
            </w:pPr>
            <w:r>
              <w:rPr>
                <w:rFonts w:hint="eastAsia"/>
              </w:rPr>
              <w:t>是否分配涡轮</w:t>
            </w:r>
          </w:p>
        </w:tc>
        <w:tc>
          <w:tcPr>
            <w:tcW w:w="850" w:type="dxa"/>
            <w:shd w:val="clear" w:color="auto" w:fill="auto"/>
          </w:tcPr>
          <w:p w:rsidR="00AE58F0" w:rsidRPr="009539F3" w:rsidRDefault="00AE58F0" w:rsidP="00F35456">
            <w:pPr>
              <w:spacing w:line="276" w:lineRule="auto"/>
              <w:jc w:val="center"/>
              <w:cnfStyle w:val="000000100000"/>
              <w:rPr>
                <w:b/>
              </w:rPr>
            </w:pPr>
          </w:p>
        </w:tc>
        <w:tc>
          <w:tcPr>
            <w:tcW w:w="1656" w:type="dxa"/>
            <w:shd w:val="clear" w:color="auto" w:fill="auto"/>
          </w:tcPr>
          <w:p w:rsidR="00AE58F0" w:rsidRPr="00E314FE" w:rsidRDefault="00AE58F0" w:rsidP="00F35456">
            <w:pPr>
              <w:jc w:val="left"/>
              <w:cnfStyle w:val="000000100000"/>
              <w:rPr>
                <w:rFonts w:asciiTheme="minorEastAsia" w:hAnsiTheme="minorEastAsia"/>
              </w:rPr>
            </w:pPr>
            <w:r w:rsidRPr="00E314FE">
              <w:rPr>
                <w:rFonts w:asciiTheme="minorEastAsia" w:hAnsiTheme="minorEastAsia" w:hint="eastAsia"/>
              </w:rPr>
              <w:t>文件自动获得</w:t>
            </w:r>
          </w:p>
        </w:tc>
        <w:tc>
          <w:tcPr>
            <w:tcW w:w="1179" w:type="dxa"/>
          </w:tcPr>
          <w:p w:rsidR="00AE58F0" w:rsidRPr="00E314FE" w:rsidRDefault="00AE58F0" w:rsidP="00F35456">
            <w:pPr>
              <w:jc w:val="center"/>
              <w:cnfStyle w:val="000000100000"/>
              <w:rPr>
                <w:color w:val="0000FF"/>
              </w:rPr>
            </w:pPr>
            <w:r>
              <w:rPr>
                <w:rFonts w:hint="eastAsia"/>
                <w:color w:val="0000FF"/>
              </w:rPr>
              <w:t>不强制</w:t>
            </w:r>
          </w:p>
        </w:tc>
        <w:tc>
          <w:tcPr>
            <w:tcW w:w="2584" w:type="dxa"/>
          </w:tcPr>
          <w:p w:rsidR="00AE58F0" w:rsidRDefault="00AE58F0" w:rsidP="00F35456">
            <w:pPr>
              <w:spacing w:line="276" w:lineRule="auto"/>
              <w:jc w:val="center"/>
              <w:cnfStyle w:val="000000100000"/>
              <w:rPr>
                <w:b/>
              </w:rPr>
            </w:pPr>
          </w:p>
        </w:tc>
      </w:tr>
      <w:tr w:rsidR="00AE58F0" w:rsidTr="00F35456">
        <w:trPr>
          <w:cnfStyle w:val="000000010000"/>
        </w:trPr>
        <w:tc>
          <w:tcPr>
            <w:cnfStyle w:val="001000000000"/>
            <w:tcW w:w="2235" w:type="dxa"/>
            <w:shd w:val="clear" w:color="auto" w:fill="auto"/>
          </w:tcPr>
          <w:p w:rsidR="00AE58F0" w:rsidRDefault="00AE58F0" w:rsidP="00F35456">
            <w:pPr>
              <w:spacing w:line="276" w:lineRule="auto"/>
            </w:pPr>
            <w:r>
              <w:rPr>
                <w:rFonts w:hint="eastAsia"/>
              </w:rPr>
              <w:t>涡轮代码</w:t>
            </w:r>
          </w:p>
        </w:tc>
        <w:tc>
          <w:tcPr>
            <w:tcW w:w="850" w:type="dxa"/>
            <w:shd w:val="clear" w:color="auto" w:fill="auto"/>
          </w:tcPr>
          <w:p w:rsidR="00AE58F0" w:rsidRPr="009539F3" w:rsidRDefault="00AE58F0" w:rsidP="00F35456">
            <w:pPr>
              <w:spacing w:line="276" w:lineRule="auto"/>
              <w:jc w:val="center"/>
              <w:cnfStyle w:val="000000010000"/>
              <w:rPr>
                <w:b/>
              </w:rPr>
            </w:pPr>
          </w:p>
        </w:tc>
        <w:tc>
          <w:tcPr>
            <w:tcW w:w="1656" w:type="dxa"/>
            <w:shd w:val="clear" w:color="auto" w:fill="auto"/>
          </w:tcPr>
          <w:p w:rsidR="00AE58F0" w:rsidRPr="00E314FE" w:rsidRDefault="00AE58F0" w:rsidP="00F35456">
            <w:pPr>
              <w:jc w:val="left"/>
              <w:cnfStyle w:val="000000010000"/>
              <w:rPr>
                <w:rFonts w:asciiTheme="minorEastAsia" w:hAnsiTheme="minorEastAsia"/>
              </w:rPr>
            </w:pPr>
            <w:r w:rsidRPr="00E314FE">
              <w:rPr>
                <w:rFonts w:asciiTheme="minorEastAsia" w:hAnsiTheme="minorEastAsia" w:hint="eastAsia"/>
              </w:rPr>
              <w:t>文件自动获得</w:t>
            </w:r>
          </w:p>
        </w:tc>
        <w:tc>
          <w:tcPr>
            <w:tcW w:w="1179" w:type="dxa"/>
          </w:tcPr>
          <w:p w:rsidR="00AE58F0" w:rsidRPr="00E314FE" w:rsidRDefault="00AE58F0" w:rsidP="00F35456">
            <w:pPr>
              <w:jc w:val="center"/>
              <w:cnfStyle w:val="000000010000"/>
              <w:rPr>
                <w:color w:val="0000FF"/>
              </w:rPr>
            </w:pPr>
            <w:r>
              <w:rPr>
                <w:rFonts w:hint="eastAsia"/>
                <w:color w:val="0000FF"/>
              </w:rPr>
              <w:t>不强制</w:t>
            </w:r>
          </w:p>
        </w:tc>
        <w:tc>
          <w:tcPr>
            <w:tcW w:w="2584" w:type="dxa"/>
          </w:tcPr>
          <w:p w:rsidR="00AE58F0" w:rsidRDefault="00AE58F0" w:rsidP="00F35456">
            <w:pPr>
              <w:spacing w:line="276" w:lineRule="auto"/>
              <w:jc w:val="center"/>
              <w:cnfStyle w:val="000000010000"/>
              <w:rPr>
                <w:b/>
              </w:rPr>
            </w:pPr>
          </w:p>
        </w:tc>
      </w:tr>
      <w:tr w:rsidR="00AE58F0" w:rsidTr="00F35456">
        <w:trPr>
          <w:cnfStyle w:val="000000100000"/>
        </w:trPr>
        <w:tc>
          <w:tcPr>
            <w:cnfStyle w:val="001000000000"/>
            <w:tcW w:w="2235" w:type="dxa"/>
            <w:shd w:val="clear" w:color="auto" w:fill="auto"/>
          </w:tcPr>
          <w:p w:rsidR="00AE58F0" w:rsidRDefault="00AE58F0" w:rsidP="00F35456">
            <w:pPr>
              <w:spacing w:line="276" w:lineRule="auto"/>
            </w:pPr>
            <w:r>
              <w:rPr>
                <w:rFonts w:hint="eastAsia"/>
              </w:rPr>
              <w:t>分配比例</w:t>
            </w:r>
          </w:p>
        </w:tc>
        <w:tc>
          <w:tcPr>
            <w:tcW w:w="850" w:type="dxa"/>
            <w:shd w:val="clear" w:color="auto" w:fill="auto"/>
          </w:tcPr>
          <w:p w:rsidR="00AE58F0" w:rsidRPr="009539F3" w:rsidRDefault="00AE58F0" w:rsidP="00F35456">
            <w:pPr>
              <w:spacing w:line="276" w:lineRule="auto"/>
              <w:jc w:val="center"/>
              <w:cnfStyle w:val="000000100000"/>
              <w:rPr>
                <w:b/>
              </w:rPr>
            </w:pPr>
          </w:p>
        </w:tc>
        <w:tc>
          <w:tcPr>
            <w:tcW w:w="1656" w:type="dxa"/>
            <w:shd w:val="clear" w:color="auto" w:fill="auto"/>
          </w:tcPr>
          <w:p w:rsidR="00AE58F0" w:rsidRPr="00E314FE" w:rsidRDefault="00AE58F0" w:rsidP="00F35456">
            <w:pPr>
              <w:jc w:val="left"/>
              <w:cnfStyle w:val="000000100000"/>
              <w:rPr>
                <w:rFonts w:asciiTheme="minorEastAsia" w:hAnsiTheme="minorEastAsia"/>
              </w:rPr>
            </w:pPr>
            <w:r w:rsidRPr="00E314FE">
              <w:rPr>
                <w:rFonts w:asciiTheme="minorEastAsia" w:hAnsiTheme="minorEastAsia" w:hint="eastAsia"/>
              </w:rPr>
              <w:t>文件自动获得</w:t>
            </w:r>
          </w:p>
        </w:tc>
        <w:tc>
          <w:tcPr>
            <w:tcW w:w="1179" w:type="dxa"/>
          </w:tcPr>
          <w:p w:rsidR="00AE58F0" w:rsidRPr="00E314FE" w:rsidRDefault="00AE58F0" w:rsidP="00F35456">
            <w:pPr>
              <w:jc w:val="center"/>
              <w:cnfStyle w:val="000000100000"/>
              <w:rPr>
                <w:color w:val="0000FF"/>
              </w:rPr>
            </w:pPr>
            <w:r>
              <w:rPr>
                <w:rFonts w:hint="eastAsia"/>
                <w:color w:val="0000FF"/>
              </w:rPr>
              <w:t>不强制</w:t>
            </w:r>
          </w:p>
        </w:tc>
        <w:tc>
          <w:tcPr>
            <w:tcW w:w="2584" w:type="dxa"/>
          </w:tcPr>
          <w:p w:rsidR="00AE58F0" w:rsidRDefault="00AE58F0" w:rsidP="00F35456">
            <w:pPr>
              <w:spacing w:line="276" w:lineRule="auto"/>
              <w:jc w:val="center"/>
              <w:cnfStyle w:val="000000100000"/>
              <w:rPr>
                <w:b/>
              </w:rPr>
            </w:pPr>
          </w:p>
        </w:tc>
      </w:tr>
    </w:tbl>
    <w:p w:rsidR="0008417B" w:rsidRDefault="0008417B" w:rsidP="0008417B">
      <w:pPr>
        <w:pStyle w:val="a7"/>
        <w:spacing w:line="360" w:lineRule="auto"/>
        <w:ind w:left="420" w:firstLineChars="0" w:firstLine="0"/>
        <w:rPr>
          <w:rFonts w:asciiTheme="minorEastAsia" w:hAnsiTheme="minorEastAsia"/>
        </w:rPr>
      </w:pPr>
    </w:p>
    <w:p w:rsidR="00D17C9F" w:rsidRDefault="001A5DBF">
      <w:pPr>
        <w:pStyle w:val="a7"/>
        <w:numPr>
          <w:ilvl w:val="1"/>
          <w:numId w:val="228"/>
        </w:numPr>
        <w:spacing w:line="360" w:lineRule="auto"/>
        <w:ind w:firstLineChars="0"/>
        <w:rPr>
          <w:rFonts w:asciiTheme="minorEastAsia" w:hAnsiTheme="minorEastAsia"/>
        </w:rPr>
      </w:pPr>
      <w:r>
        <w:rPr>
          <w:rFonts w:asciiTheme="minorEastAsia" w:hAnsiTheme="minorEastAsia" w:hint="eastAsia"/>
        </w:rPr>
        <w:t>供股如果有附带</w:t>
      </w:r>
      <w:proofErr w:type="gramStart"/>
      <w:r>
        <w:rPr>
          <w:rFonts w:asciiTheme="minorEastAsia" w:hAnsiTheme="minorEastAsia" w:hint="eastAsia"/>
        </w:rPr>
        <w:t>涡沦则</w:t>
      </w:r>
      <w:proofErr w:type="gramEnd"/>
      <w:r>
        <w:rPr>
          <w:rFonts w:asciiTheme="minorEastAsia" w:hAnsiTheme="minorEastAsia" w:hint="eastAsia"/>
        </w:rPr>
        <w:t>在到账数据中会有多条记录，系统采用以上方式确认是同一批数据；</w:t>
      </w:r>
    </w:p>
    <w:p w:rsidR="00D17C9F" w:rsidRDefault="001A5DBF">
      <w:pPr>
        <w:pStyle w:val="a7"/>
        <w:numPr>
          <w:ilvl w:val="2"/>
          <w:numId w:val="228"/>
        </w:numPr>
        <w:spacing w:line="360" w:lineRule="auto"/>
        <w:ind w:firstLineChars="0"/>
        <w:rPr>
          <w:rFonts w:asciiTheme="minorEastAsia" w:hAnsiTheme="minorEastAsia"/>
        </w:rPr>
      </w:pPr>
      <w:r w:rsidRPr="00431756">
        <w:rPr>
          <w:rFonts w:asciiTheme="minorEastAsia" w:hAnsiTheme="minorEastAsia"/>
          <w:szCs w:val="21"/>
        </w:rPr>
        <w:t>Record type</w:t>
      </w:r>
      <w:r>
        <w:rPr>
          <w:rFonts w:asciiTheme="minorEastAsia" w:hAnsiTheme="minorEastAsia" w:hint="eastAsia"/>
          <w:szCs w:val="21"/>
        </w:rPr>
        <w:t>同为F</w:t>
      </w:r>
      <w:r w:rsidR="00E445EE">
        <w:rPr>
          <w:rFonts w:asciiTheme="minorEastAsia" w:hAnsiTheme="minorEastAsia" w:hint="eastAsia"/>
        </w:rPr>
        <w:t>；</w:t>
      </w:r>
    </w:p>
    <w:p w:rsidR="00D17C9F" w:rsidRDefault="001A5DBF">
      <w:pPr>
        <w:pStyle w:val="a7"/>
        <w:numPr>
          <w:ilvl w:val="2"/>
          <w:numId w:val="228"/>
        </w:numPr>
        <w:spacing w:line="360" w:lineRule="auto"/>
        <w:ind w:firstLineChars="0"/>
        <w:rPr>
          <w:rFonts w:asciiTheme="minorEastAsia" w:hAnsiTheme="minorEastAsia"/>
        </w:rPr>
      </w:pPr>
      <w:r>
        <w:rPr>
          <w:rFonts w:asciiTheme="minorEastAsia" w:hAnsiTheme="minorEastAsia" w:hint="eastAsia"/>
        </w:rPr>
        <w:t>公告编号相同；</w:t>
      </w:r>
    </w:p>
    <w:p w:rsidR="00D17C9F" w:rsidRDefault="001A5DBF">
      <w:pPr>
        <w:pStyle w:val="a7"/>
        <w:numPr>
          <w:ilvl w:val="2"/>
          <w:numId w:val="228"/>
        </w:numPr>
        <w:spacing w:line="360" w:lineRule="auto"/>
        <w:ind w:firstLineChars="0"/>
        <w:rPr>
          <w:rFonts w:asciiTheme="minorEastAsia" w:hAnsiTheme="minorEastAsia"/>
        </w:rPr>
      </w:pPr>
      <w:r>
        <w:rPr>
          <w:rFonts w:asciiTheme="minorEastAsia" w:hAnsiTheme="minorEastAsia" w:hint="eastAsia"/>
        </w:rPr>
        <w:t>认购类型相同；</w:t>
      </w:r>
    </w:p>
    <w:p w:rsidR="00D17C9F" w:rsidRDefault="001A5DBF">
      <w:pPr>
        <w:pStyle w:val="a7"/>
        <w:numPr>
          <w:ilvl w:val="2"/>
          <w:numId w:val="228"/>
        </w:numPr>
        <w:spacing w:line="360" w:lineRule="auto"/>
        <w:ind w:firstLineChars="0"/>
        <w:rPr>
          <w:rFonts w:asciiTheme="minorEastAsia" w:hAnsiTheme="minorEastAsia"/>
        </w:rPr>
      </w:pPr>
      <w:r>
        <w:rPr>
          <w:rFonts w:asciiTheme="minorEastAsia" w:hAnsiTheme="minorEastAsia" w:hint="eastAsia"/>
        </w:rPr>
        <w:t>原证券代码相同；</w:t>
      </w:r>
    </w:p>
    <w:p w:rsidR="00D17C9F" w:rsidRDefault="001A5DBF">
      <w:pPr>
        <w:pStyle w:val="a7"/>
        <w:numPr>
          <w:ilvl w:val="2"/>
          <w:numId w:val="228"/>
        </w:numPr>
        <w:spacing w:line="360" w:lineRule="auto"/>
        <w:ind w:firstLineChars="0"/>
        <w:rPr>
          <w:rFonts w:asciiTheme="minorEastAsia" w:hAnsiTheme="minorEastAsia"/>
        </w:rPr>
      </w:pPr>
      <w:r w:rsidRPr="00431756">
        <w:rPr>
          <w:rFonts w:asciiTheme="minorEastAsia" w:hAnsiTheme="minorEastAsia"/>
          <w:szCs w:val="21"/>
        </w:rPr>
        <w:lastRenderedPageBreak/>
        <w:t>Holding type</w:t>
      </w:r>
      <w:r>
        <w:rPr>
          <w:rFonts w:asciiTheme="minorEastAsia" w:hAnsiTheme="minorEastAsia" w:hint="eastAsia"/>
          <w:szCs w:val="21"/>
        </w:rPr>
        <w:t>相同；</w:t>
      </w:r>
    </w:p>
    <w:p w:rsidR="00D17C9F" w:rsidRDefault="001A5DBF">
      <w:pPr>
        <w:pStyle w:val="a7"/>
        <w:numPr>
          <w:ilvl w:val="2"/>
          <w:numId w:val="228"/>
        </w:numPr>
        <w:spacing w:line="360" w:lineRule="auto"/>
        <w:ind w:firstLineChars="0"/>
        <w:rPr>
          <w:rFonts w:asciiTheme="minorEastAsia" w:hAnsiTheme="minorEastAsia"/>
        </w:rPr>
      </w:pPr>
      <w:r w:rsidRPr="00431756">
        <w:rPr>
          <w:rFonts w:asciiTheme="minorEastAsia" w:hAnsiTheme="minorEastAsia"/>
          <w:szCs w:val="21"/>
        </w:rPr>
        <w:t>Receivable type</w:t>
      </w:r>
      <w:r>
        <w:rPr>
          <w:rFonts w:asciiTheme="minorEastAsia" w:hAnsiTheme="minorEastAsia" w:hint="eastAsia"/>
          <w:szCs w:val="21"/>
        </w:rPr>
        <w:t>相同；</w:t>
      </w:r>
    </w:p>
    <w:p w:rsidR="00D17C9F" w:rsidRDefault="00D81B38">
      <w:pPr>
        <w:pStyle w:val="a7"/>
        <w:numPr>
          <w:ilvl w:val="2"/>
          <w:numId w:val="228"/>
        </w:numPr>
        <w:spacing w:line="360" w:lineRule="auto"/>
        <w:ind w:firstLineChars="0"/>
        <w:rPr>
          <w:rFonts w:asciiTheme="minorEastAsia" w:hAnsiTheme="minorEastAsia"/>
        </w:rPr>
      </w:pPr>
      <w:r>
        <w:rPr>
          <w:rFonts w:asciiTheme="minorEastAsia" w:hAnsiTheme="minorEastAsia" w:hint="eastAsia"/>
          <w:szCs w:val="21"/>
        </w:rPr>
        <w:t>事件序列号为02；</w:t>
      </w:r>
    </w:p>
    <w:p w:rsidR="00D17C9F" w:rsidRDefault="00217313">
      <w:pPr>
        <w:pStyle w:val="a7"/>
        <w:numPr>
          <w:ilvl w:val="1"/>
          <w:numId w:val="228"/>
        </w:numPr>
        <w:spacing w:line="360" w:lineRule="auto"/>
        <w:ind w:firstLineChars="0"/>
        <w:rPr>
          <w:rFonts w:asciiTheme="minorEastAsia" w:hAnsiTheme="minorEastAsia"/>
        </w:rPr>
      </w:pPr>
      <w:r>
        <w:rPr>
          <w:rFonts w:asciiTheme="minorEastAsia" w:hAnsiTheme="minorEastAsia" w:hint="eastAsia"/>
        </w:rPr>
        <w:t>如果认购类型为1，即供股，其数据只有一条；</w:t>
      </w:r>
    </w:p>
    <w:p w:rsidR="00D17C9F" w:rsidRDefault="00217313">
      <w:pPr>
        <w:pStyle w:val="a7"/>
        <w:numPr>
          <w:ilvl w:val="1"/>
          <w:numId w:val="228"/>
        </w:numPr>
        <w:spacing w:line="360" w:lineRule="auto"/>
        <w:ind w:firstLineChars="0"/>
        <w:rPr>
          <w:rFonts w:asciiTheme="minorEastAsia" w:hAnsiTheme="minorEastAsia"/>
        </w:rPr>
      </w:pPr>
      <w:r>
        <w:rPr>
          <w:rFonts w:asciiTheme="minorEastAsia" w:hAnsiTheme="minorEastAsia" w:hint="eastAsia"/>
        </w:rPr>
        <w:t>如果认购类型为2，额外供股，有可能有多条数据，系统处理时把它的数据汇总起来；</w:t>
      </w:r>
    </w:p>
    <w:p w:rsidR="00D17C9F" w:rsidRDefault="00046176">
      <w:pPr>
        <w:pStyle w:val="a7"/>
        <w:numPr>
          <w:ilvl w:val="1"/>
          <w:numId w:val="228"/>
        </w:numPr>
        <w:spacing w:line="360" w:lineRule="auto"/>
        <w:ind w:firstLineChars="0"/>
        <w:rPr>
          <w:rFonts w:asciiTheme="minorEastAsia" w:hAnsiTheme="minorEastAsia"/>
        </w:rPr>
      </w:pPr>
      <w:r>
        <w:rPr>
          <w:rFonts w:asciiTheme="minorEastAsia" w:hAnsiTheme="minorEastAsia" w:hint="eastAsia"/>
        </w:rPr>
        <w:t>派发涡轮数据处理：</w:t>
      </w:r>
    </w:p>
    <w:p w:rsidR="00D17C9F" w:rsidRDefault="00D81B38">
      <w:pPr>
        <w:pStyle w:val="a7"/>
        <w:numPr>
          <w:ilvl w:val="2"/>
          <w:numId w:val="228"/>
        </w:numPr>
        <w:spacing w:line="360" w:lineRule="auto"/>
        <w:ind w:firstLineChars="0"/>
        <w:rPr>
          <w:rFonts w:asciiTheme="minorEastAsia" w:hAnsiTheme="minorEastAsia"/>
        </w:rPr>
      </w:pPr>
      <w:r>
        <w:rPr>
          <w:rFonts w:asciiTheme="minorEastAsia" w:hAnsiTheme="minorEastAsia" w:hint="eastAsia"/>
        </w:rPr>
        <w:t>是否有派发涡轮：是否有涡轮记录(</w:t>
      </w:r>
      <w:r>
        <w:rPr>
          <w:rFonts w:asciiTheme="minorEastAsia" w:hAnsiTheme="minorEastAsia" w:hint="eastAsia"/>
          <w:szCs w:val="21"/>
        </w:rPr>
        <w:t>事件序列号为02</w:t>
      </w:r>
      <w:r>
        <w:rPr>
          <w:rFonts w:asciiTheme="minorEastAsia" w:hAnsiTheme="minorEastAsia" w:hint="eastAsia"/>
        </w:rPr>
        <w:t>)；</w:t>
      </w:r>
    </w:p>
    <w:p w:rsidR="00D17C9F" w:rsidRDefault="00D81B38">
      <w:pPr>
        <w:pStyle w:val="a7"/>
        <w:numPr>
          <w:ilvl w:val="2"/>
          <w:numId w:val="228"/>
        </w:numPr>
        <w:spacing w:line="360" w:lineRule="auto"/>
        <w:ind w:firstLineChars="0"/>
        <w:rPr>
          <w:rFonts w:asciiTheme="minorEastAsia" w:hAnsiTheme="minorEastAsia"/>
        </w:rPr>
      </w:pPr>
      <w:r>
        <w:rPr>
          <w:rFonts w:asciiTheme="minorEastAsia" w:hAnsiTheme="minorEastAsia" w:hint="eastAsia"/>
        </w:rPr>
        <w:t>派发比例：</w:t>
      </w:r>
      <w:r w:rsidR="00046176">
        <w:rPr>
          <w:rFonts w:asciiTheme="minorEastAsia" w:hAnsiTheme="minorEastAsia" w:hint="eastAsia"/>
        </w:rPr>
        <w:t>认购数据</w:t>
      </w:r>
      <w:r>
        <w:rPr>
          <w:rFonts w:asciiTheme="minorEastAsia" w:hAnsiTheme="minorEastAsia" w:hint="eastAsia"/>
        </w:rPr>
        <w:t>/</w:t>
      </w:r>
      <w:r w:rsidR="003111EC">
        <w:rPr>
          <w:rFonts w:asciiTheme="minorEastAsia" w:hAnsiTheme="minorEastAsia" w:hint="eastAsia"/>
        </w:rPr>
        <w:t>实际</w:t>
      </w:r>
      <w:r>
        <w:rPr>
          <w:rFonts w:asciiTheme="minorEastAsia" w:hAnsiTheme="minorEastAsia" w:hint="eastAsia"/>
        </w:rPr>
        <w:t>数据；</w:t>
      </w:r>
    </w:p>
    <w:p w:rsidR="00D17C9F" w:rsidRDefault="00D81B38">
      <w:pPr>
        <w:pStyle w:val="a7"/>
        <w:numPr>
          <w:ilvl w:val="2"/>
          <w:numId w:val="228"/>
        </w:numPr>
        <w:spacing w:line="360" w:lineRule="auto"/>
        <w:ind w:firstLineChars="0"/>
        <w:rPr>
          <w:rFonts w:asciiTheme="minorEastAsia" w:hAnsiTheme="minorEastAsia"/>
        </w:rPr>
      </w:pPr>
      <w:r>
        <w:rPr>
          <w:rFonts w:asciiTheme="minorEastAsia" w:hAnsiTheme="minorEastAsia" w:hint="eastAsia"/>
        </w:rPr>
        <w:t>涡轮证券代码：（</w:t>
      </w:r>
      <w:proofErr w:type="gramStart"/>
      <w:r>
        <w:rPr>
          <w:rFonts w:asciiTheme="minorEastAsia" w:hAnsiTheme="minorEastAsia" w:hint="eastAsia"/>
        </w:rPr>
        <w:t>事件序更号</w:t>
      </w:r>
      <w:proofErr w:type="gramEnd"/>
      <w:r>
        <w:rPr>
          <w:rFonts w:asciiTheme="minorEastAsia" w:hAnsiTheme="minorEastAsia" w:hint="eastAsia"/>
        </w:rPr>
        <w:t>为02记录的证券代码）</w:t>
      </w:r>
    </w:p>
    <w:p w:rsidR="00E445EE" w:rsidRPr="00094BAB" w:rsidRDefault="00E445EE" w:rsidP="00E445EE">
      <w:pPr>
        <w:pStyle w:val="a7"/>
        <w:numPr>
          <w:ilvl w:val="0"/>
          <w:numId w:val="228"/>
        </w:numPr>
        <w:spacing w:line="360" w:lineRule="auto"/>
        <w:ind w:firstLineChars="0"/>
        <w:rPr>
          <w:rFonts w:asciiTheme="minorEastAsia" w:hAnsiTheme="minorEastAsia"/>
        </w:rPr>
      </w:pPr>
      <w:r>
        <w:rPr>
          <w:rFonts w:asciiTheme="minorEastAsia" w:hAnsiTheme="minorEastAsia" w:hint="eastAsia"/>
        </w:rPr>
        <w:t>用户通过“复核”功能确认数据无误，如果状态中有一栏为</w:t>
      </w:r>
      <w:proofErr w:type="gramStart"/>
      <w:r>
        <w:rPr>
          <w:rFonts w:asciiTheme="minorEastAsia" w:hAnsiTheme="minorEastAsia" w:hint="eastAsia"/>
        </w:rPr>
        <w:t>打叉</w:t>
      </w:r>
      <w:proofErr w:type="gramEnd"/>
      <w:r>
        <w:rPr>
          <w:rFonts w:asciiTheme="minorEastAsia" w:hAnsiTheme="minorEastAsia" w:hint="eastAsia"/>
        </w:rPr>
        <w:t>，则复核不能通过；</w:t>
      </w:r>
    </w:p>
    <w:p w:rsidR="0008417B" w:rsidRPr="00E86EE6" w:rsidRDefault="0008417B" w:rsidP="00E445EE">
      <w:pPr>
        <w:pStyle w:val="a7"/>
        <w:numPr>
          <w:ilvl w:val="0"/>
          <w:numId w:val="228"/>
        </w:numPr>
        <w:spacing w:line="360" w:lineRule="auto"/>
        <w:ind w:firstLineChars="0"/>
        <w:rPr>
          <w:rFonts w:asciiTheme="minorEastAsia" w:hAnsiTheme="minorEastAsia"/>
        </w:rPr>
      </w:pPr>
      <w:r>
        <w:rPr>
          <w:rFonts w:asciiTheme="minorEastAsia" w:hAnsiTheme="minorEastAsia" w:hint="eastAsia"/>
        </w:rPr>
        <w:t>复核后，系统在列表中复核人、复核时间</w:t>
      </w:r>
      <w:r w:rsidRPr="00AD0051">
        <w:rPr>
          <w:rFonts w:hint="eastAsia"/>
          <w:lang w:val="en-AU"/>
        </w:rPr>
        <w:t>栏</w:t>
      </w:r>
      <w:r>
        <w:rPr>
          <w:rFonts w:hint="eastAsia"/>
          <w:lang w:val="en-AU"/>
        </w:rPr>
        <w:t>填写相应内容；</w:t>
      </w:r>
    </w:p>
    <w:p w:rsidR="0008417B" w:rsidRPr="00D0690D" w:rsidRDefault="0008417B" w:rsidP="00E445EE">
      <w:pPr>
        <w:pStyle w:val="a7"/>
        <w:numPr>
          <w:ilvl w:val="0"/>
          <w:numId w:val="228"/>
        </w:numPr>
        <w:spacing w:line="360" w:lineRule="auto"/>
        <w:ind w:firstLineChars="0"/>
        <w:rPr>
          <w:rFonts w:asciiTheme="minorEastAsia" w:hAnsiTheme="minorEastAsia"/>
        </w:rPr>
      </w:pPr>
      <w:r>
        <w:rPr>
          <w:rFonts w:hint="eastAsia"/>
          <w:lang w:val="en-AU"/>
        </w:rPr>
        <w:t>已复核的数据不能再次复核，如再次复核应提示用户；</w:t>
      </w:r>
    </w:p>
    <w:p w:rsidR="0008417B" w:rsidRPr="0040791B" w:rsidRDefault="0008417B" w:rsidP="00E445EE">
      <w:pPr>
        <w:pStyle w:val="a7"/>
        <w:numPr>
          <w:ilvl w:val="0"/>
          <w:numId w:val="228"/>
        </w:numPr>
        <w:spacing w:line="360" w:lineRule="auto"/>
        <w:ind w:firstLineChars="0"/>
        <w:rPr>
          <w:rFonts w:asciiTheme="minorEastAsia" w:hAnsiTheme="minorEastAsia"/>
        </w:rPr>
      </w:pPr>
      <w:r>
        <w:rPr>
          <w:rFonts w:hint="eastAsia"/>
        </w:rPr>
        <w:t>记录复核日志，日志内容包括：行动事件、复核日期、时间、复核人员；</w:t>
      </w:r>
    </w:p>
    <w:p w:rsidR="0008417B" w:rsidRPr="00DA3A48" w:rsidRDefault="0008417B" w:rsidP="0008417B">
      <w:pPr>
        <w:spacing w:line="360" w:lineRule="auto"/>
        <w:rPr>
          <w:rFonts w:asciiTheme="minorEastAsia" w:hAnsiTheme="minorEastAsia"/>
        </w:rPr>
      </w:pPr>
    </w:p>
    <w:p w:rsidR="00576117" w:rsidRDefault="00DA44F6" w:rsidP="00576117">
      <w:pPr>
        <w:pStyle w:val="3"/>
        <w:ind w:leftChars="100" w:left="210"/>
        <w:rPr>
          <w:lang w:val="en-AU"/>
        </w:rPr>
      </w:pPr>
      <w:bookmarkStart w:id="80" w:name="_Toc296808736"/>
      <w:r>
        <w:rPr>
          <w:rFonts w:hint="eastAsia"/>
        </w:rPr>
        <w:t>F7</w:t>
      </w:r>
      <w:r w:rsidR="00576117">
        <w:rPr>
          <w:rFonts w:hint="eastAsia"/>
        </w:rPr>
        <w:t>.1</w:t>
      </w:r>
      <w:r w:rsidR="0008417B">
        <w:rPr>
          <w:rFonts w:hint="eastAsia"/>
        </w:rPr>
        <w:t>3</w:t>
      </w:r>
      <w:r w:rsidR="00576117">
        <w:rPr>
          <w:rFonts w:hint="eastAsia"/>
        </w:rPr>
        <w:t>供股到账分配</w:t>
      </w:r>
      <w:bookmarkEnd w:id="80"/>
      <w:r w:rsidR="00574A38">
        <w:rPr>
          <w:rFonts w:hint="eastAsia"/>
        </w:rPr>
        <w:t xml:space="preserve"> </w:t>
      </w:r>
    </w:p>
    <w:p w:rsidR="00781535" w:rsidRDefault="00781535" w:rsidP="006734D2">
      <w:pPr>
        <w:pStyle w:val="4"/>
        <w:numPr>
          <w:ilvl w:val="0"/>
          <w:numId w:val="82"/>
        </w:numPr>
      </w:pPr>
      <w:r>
        <w:rPr>
          <w:rFonts w:hint="eastAsia"/>
        </w:rPr>
        <w:t>业务描述</w:t>
      </w:r>
    </w:p>
    <w:p w:rsidR="00574A38" w:rsidRDefault="00781535" w:rsidP="00781535">
      <w:pPr>
        <w:spacing w:line="360" w:lineRule="auto"/>
        <w:ind w:firstLineChars="200" w:firstLine="420"/>
      </w:pPr>
      <w:r>
        <w:rPr>
          <w:rFonts w:hint="eastAsia"/>
        </w:rPr>
        <w:t>供股行权后一段时间，香港结算把供股认购的股份结果能过</w:t>
      </w:r>
      <w:r>
        <w:rPr>
          <w:rFonts w:hint="eastAsia"/>
        </w:rPr>
        <w:t>CCNPT02</w:t>
      </w:r>
      <w:r>
        <w:rPr>
          <w:rFonts w:hint="eastAsia"/>
        </w:rPr>
        <w:t>发送给结算参与人，结算参与人读入文件后，把供股股份分配给客户。</w:t>
      </w:r>
      <w:r w:rsidR="00574A38">
        <w:rPr>
          <w:rFonts w:hint="eastAsia"/>
        </w:rPr>
        <w:t>供股股份分配分为两类数据：一是供股行权，二是额外供股。供股行权在</w:t>
      </w:r>
      <w:r w:rsidR="00574A38">
        <w:rPr>
          <w:rFonts w:hint="eastAsia"/>
        </w:rPr>
        <w:t>CCNPT02</w:t>
      </w:r>
      <w:r w:rsidR="00574A38">
        <w:rPr>
          <w:rFonts w:hint="eastAsia"/>
        </w:rPr>
        <w:t>文件中是一笔总数，系统分配依据是供股的原始行权数据</w:t>
      </w:r>
      <w:r w:rsidR="00574A38">
        <w:rPr>
          <w:rFonts w:hint="eastAsia"/>
        </w:rPr>
        <w:t>,</w:t>
      </w:r>
      <w:r w:rsidR="00574A38" w:rsidRPr="00574A38">
        <w:rPr>
          <w:rFonts w:hint="eastAsia"/>
        </w:rPr>
        <w:t xml:space="preserve"> </w:t>
      </w:r>
      <w:r w:rsidR="00574A38">
        <w:rPr>
          <w:rFonts w:hint="eastAsia"/>
        </w:rPr>
        <w:t>系统处理时需要按认购明细进行拆分，最后对拆分</w:t>
      </w:r>
      <w:proofErr w:type="gramStart"/>
      <w:r w:rsidR="00574A38">
        <w:rPr>
          <w:rFonts w:hint="eastAsia"/>
        </w:rPr>
        <w:t>的结查汇总</w:t>
      </w:r>
      <w:proofErr w:type="gramEnd"/>
      <w:r w:rsidR="00574A38">
        <w:rPr>
          <w:rFonts w:hint="eastAsia"/>
        </w:rPr>
        <w:t>后与香港结算汇总数进行核对；额外供股中签数据是按照结算所给的中签比例进行计算分配</w:t>
      </w:r>
      <w:r w:rsidR="00574A38">
        <w:rPr>
          <w:rFonts w:hint="eastAsia"/>
        </w:rPr>
        <w:t>,</w:t>
      </w:r>
      <w:r w:rsidR="00574A38">
        <w:rPr>
          <w:rFonts w:hint="eastAsia"/>
        </w:rPr>
        <w:t>系统在分配后逐笔核对、汇总核对</w:t>
      </w:r>
      <w:r w:rsidR="00A242CC">
        <w:rPr>
          <w:rFonts w:hint="eastAsia"/>
        </w:rPr>
        <w:t>,</w:t>
      </w:r>
      <w:r w:rsidR="00A242CC">
        <w:rPr>
          <w:rFonts w:hint="eastAsia"/>
        </w:rPr>
        <w:t>额外供</w:t>
      </w:r>
      <w:proofErr w:type="gramStart"/>
      <w:r w:rsidR="00A242CC">
        <w:rPr>
          <w:rFonts w:hint="eastAsia"/>
        </w:rPr>
        <w:t>股数据</w:t>
      </w:r>
      <w:proofErr w:type="gramEnd"/>
      <w:r w:rsidR="00A242CC">
        <w:rPr>
          <w:rFonts w:hint="eastAsia"/>
        </w:rPr>
        <w:t>可能存在</w:t>
      </w:r>
      <w:proofErr w:type="gramStart"/>
      <w:r w:rsidR="00A242CC">
        <w:rPr>
          <w:rFonts w:hint="eastAsia"/>
        </w:rPr>
        <w:t>不</w:t>
      </w:r>
      <w:proofErr w:type="gramEnd"/>
      <w:r w:rsidR="00A242CC">
        <w:rPr>
          <w:rFonts w:hint="eastAsia"/>
        </w:rPr>
        <w:t>中签退款资金，系统应把中签退款资金返还给客户</w:t>
      </w:r>
      <w:r w:rsidR="00574A38">
        <w:rPr>
          <w:rFonts w:hint="eastAsia"/>
        </w:rPr>
        <w:t>。</w:t>
      </w:r>
    </w:p>
    <w:p w:rsidR="00D81B38" w:rsidRDefault="00D81B38" w:rsidP="00781535">
      <w:pPr>
        <w:spacing w:line="360" w:lineRule="auto"/>
        <w:ind w:firstLineChars="200" w:firstLine="420"/>
      </w:pPr>
      <w:r>
        <w:rPr>
          <w:rFonts w:hint="eastAsia"/>
        </w:rPr>
        <w:t>供</w:t>
      </w:r>
      <w:proofErr w:type="gramStart"/>
      <w:r>
        <w:rPr>
          <w:rFonts w:hint="eastAsia"/>
        </w:rPr>
        <w:t>股行动</w:t>
      </w:r>
      <w:proofErr w:type="gramEnd"/>
      <w:r>
        <w:rPr>
          <w:rFonts w:hint="eastAsia"/>
        </w:rPr>
        <w:t>可能存在附带涡轮，如果有附带</w:t>
      </w:r>
      <w:r w:rsidR="007D6D38">
        <w:rPr>
          <w:rFonts w:hint="eastAsia"/>
        </w:rPr>
        <w:t>涡轮，系统还需把涡轮按比例分配给客户。</w:t>
      </w:r>
    </w:p>
    <w:p w:rsidR="00781535" w:rsidRDefault="00781535" w:rsidP="006734D2">
      <w:pPr>
        <w:pStyle w:val="4"/>
        <w:numPr>
          <w:ilvl w:val="0"/>
          <w:numId w:val="82"/>
        </w:numPr>
      </w:pPr>
      <w:r>
        <w:rPr>
          <w:rFonts w:hint="eastAsia"/>
        </w:rPr>
        <w:lastRenderedPageBreak/>
        <w:t>用户界面</w:t>
      </w:r>
    </w:p>
    <w:p w:rsidR="00781535" w:rsidRDefault="007D6D38" w:rsidP="00781535">
      <w:r>
        <w:object w:dxaOrig="11299" w:dyaOrig="7364">
          <v:shape id="_x0000_i1064" type="#_x0000_t75" style="width:415.5pt;height:270.75pt" o:ole="">
            <v:imagedata r:id="rId86" o:title=""/>
          </v:shape>
          <o:OLEObject Type="Embed" ProgID="Visio.Drawing.11" ShapeID="_x0000_i1064" DrawAspect="Content" ObjectID="_1402388553" r:id="rId87"/>
        </w:object>
      </w:r>
    </w:p>
    <w:p w:rsidR="009574AF" w:rsidRDefault="009574AF" w:rsidP="00781535">
      <w:r>
        <w:rPr>
          <w:rFonts w:hint="eastAsia"/>
        </w:rPr>
        <w:t>界面说明：</w:t>
      </w:r>
    </w:p>
    <w:p w:rsidR="009574AF" w:rsidRDefault="009574AF" w:rsidP="006734D2">
      <w:pPr>
        <w:pStyle w:val="a7"/>
        <w:numPr>
          <w:ilvl w:val="0"/>
          <w:numId w:val="102"/>
        </w:numPr>
        <w:spacing w:line="360" w:lineRule="auto"/>
        <w:ind w:firstLineChars="0"/>
        <w:rPr>
          <w:rFonts w:asciiTheme="minorEastAsia" w:hAnsiTheme="minorEastAsia"/>
          <w:lang w:val="en-AU"/>
        </w:rPr>
      </w:pPr>
      <w:r>
        <w:rPr>
          <w:rFonts w:asciiTheme="minorEastAsia" w:hAnsiTheme="minorEastAsia" w:hint="eastAsia"/>
          <w:lang w:val="en-AU"/>
        </w:rPr>
        <w:t>界面上</w:t>
      </w:r>
      <w:r w:rsidRPr="007468F5">
        <w:rPr>
          <w:rFonts w:asciiTheme="minorEastAsia" w:hAnsiTheme="minorEastAsia" w:hint="eastAsia"/>
          <w:lang w:val="en-AU"/>
        </w:rPr>
        <w:t>方</w:t>
      </w:r>
      <w:r>
        <w:rPr>
          <w:rFonts w:asciiTheme="minorEastAsia" w:hAnsiTheme="minorEastAsia" w:hint="eastAsia"/>
          <w:lang w:val="en-AU"/>
        </w:rPr>
        <w:t>显示公司行动需要总部统一行权的事件；</w:t>
      </w:r>
    </w:p>
    <w:p w:rsidR="009574AF" w:rsidRDefault="009574AF" w:rsidP="006734D2">
      <w:pPr>
        <w:pStyle w:val="a7"/>
        <w:numPr>
          <w:ilvl w:val="0"/>
          <w:numId w:val="102"/>
        </w:numPr>
        <w:spacing w:line="360" w:lineRule="auto"/>
        <w:ind w:firstLineChars="0"/>
        <w:rPr>
          <w:rFonts w:asciiTheme="minorEastAsia" w:hAnsiTheme="minorEastAsia"/>
          <w:lang w:val="en-AU"/>
        </w:rPr>
      </w:pPr>
      <w:r>
        <w:rPr>
          <w:rFonts w:asciiTheme="minorEastAsia" w:hAnsiTheme="minorEastAsia" w:hint="eastAsia"/>
          <w:lang w:val="en-AU"/>
        </w:rPr>
        <w:t>界面中间显示汇总的客户供股到账汇总结果；</w:t>
      </w:r>
    </w:p>
    <w:p w:rsidR="009574AF" w:rsidRDefault="009574AF" w:rsidP="006734D2">
      <w:pPr>
        <w:pStyle w:val="a7"/>
        <w:numPr>
          <w:ilvl w:val="0"/>
          <w:numId w:val="102"/>
        </w:numPr>
        <w:spacing w:line="360" w:lineRule="auto"/>
        <w:ind w:firstLineChars="0"/>
        <w:rPr>
          <w:rFonts w:asciiTheme="minorEastAsia" w:hAnsiTheme="minorEastAsia"/>
          <w:lang w:val="en-AU"/>
        </w:rPr>
      </w:pPr>
      <w:r>
        <w:rPr>
          <w:rFonts w:asciiTheme="minorEastAsia" w:hAnsiTheme="minorEastAsia" w:hint="eastAsia"/>
          <w:lang w:val="en-AU"/>
        </w:rPr>
        <w:t>界面下方显示选择中的供股的所有明细客户的处理后到账结果数据；</w:t>
      </w:r>
    </w:p>
    <w:p w:rsidR="00781535" w:rsidRDefault="00781535" w:rsidP="006734D2">
      <w:pPr>
        <w:pStyle w:val="4"/>
        <w:numPr>
          <w:ilvl w:val="0"/>
          <w:numId w:val="82"/>
        </w:numPr>
      </w:pPr>
      <w:r>
        <w:rPr>
          <w:rFonts w:hint="eastAsia"/>
        </w:rPr>
        <w:t>业务功能</w:t>
      </w:r>
    </w:p>
    <w:p w:rsidR="00781535" w:rsidRPr="007468F5" w:rsidRDefault="00781535" w:rsidP="006734D2">
      <w:pPr>
        <w:pStyle w:val="a7"/>
        <w:numPr>
          <w:ilvl w:val="0"/>
          <w:numId w:val="139"/>
        </w:numPr>
        <w:spacing w:line="360" w:lineRule="auto"/>
        <w:ind w:firstLineChars="0"/>
        <w:rPr>
          <w:rFonts w:asciiTheme="minorEastAsia" w:hAnsiTheme="minorEastAsia"/>
        </w:rPr>
      </w:pPr>
      <w:r>
        <w:rPr>
          <w:rFonts w:asciiTheme="minorEastAsia" w:hAnsiTheme="minorEastAsia" w:hint="eastAsia"/>
          <w:lang w:val="en-AU"/>
        </w:rPr>
        <w:t>系统在公司行动信息列表中只能显示已复核的供股</w:t>
      </w:r>
      <w:r w:rsidR="00DC5F4E">
        <w:rPr>
          <w:rFonts w:asciiTheme="minorEastAsia" w:hAnsiTheme="minorEastAsia" w:hint="eastAsia"/>
          <w:lang w:val="en-AU"/>
        </w:rPr>
        <w:t>股份分配</w:t>
      </w:r>
      <w:r>
        <w:rPr>
          <w:rFonts w:asciiTheme="minorEastAsia" w:hAnsiTheme="minorEastAsia" w:hint="eastAsia"/>
          <w:lang w:val="en-AU"/>
        </w:rPr>
        <w:t>行动；</w:t>
      </w:r>
    </w:p>
    <w:p w:rsidR="00417787" w:rsidRDefault="00417787" w:rsidP="006734D2">
      <w:pPr>
        <w:pStyle w:val="a7"/>
        <w:numPr>
          <w:ilvl w:val="0"/>
          <w:numId w:val="139"/>
        </w:numPr>
        <w:spacing w:line="360" w:lineRule="auto"/>
        <w:ind w:firstLineChars="0"/>
        <w:rPr>
          <w:rFonts w:asciiTheme="minorEastAsia" w:hAnsiTheme="minorEastAsia"/>
        </w:rPr>
      </w:pPr>
      <w:r>
        <w:rPr>
          <w:rFonts w:asciiTheme="minorEastAsia" w:hAnsiTheme="minorEastAsia" w:hint="eastAsia"/>
        </w:rPr>
        <w:t>系统在根据规则BR_ACTION_0011进行供股股份分派；</w:t>
      </w:r>
    </w:p>
    <w:p w:rsidR="009574AF" w:rsidRDefault="00781535" w:rsidP="006734D2">
      <w:pPr>
        <w:pStyle w:val="a7"/>
        <w:numPr>
          <w:ilvl w:val="0"/>
          <w:numId w:val="139"/>
        </w:numPr>
        <w:spacing w:line="360" w:lineRule="auto"/>
        <w:ind w:firstLineChars="0"/>
        <w:rPr>
          <w:rFonts w:asciiTheme="minorEastAsia" w:hAnsiTheme="minorEastAsia"/>
        </w:rPr>
      </w:pPr>
      <w:r>
        <w:rPr>
          <w:rFonts w:asciiTheme="minorEastAsia" w:hAnsiTheme="minorEastAsia" w:hint="eastAsia"/>
        </w:rPr>
        <w:t>系统在</w:t>
      </w:r>
      <w:r w:rsidR="00DC5F4E">
        <w:rPr>
          <w:rFonts w:asciiTheme="minorEastAsia" w:hAnsiTheme="minorEastAsia" w:hint="eastAsia"/>
        </w:rPr>
        <w:t>股份</w:t>
      </w:r>
      <w:r>
        <w:rPr>
          <w:rFonts w:asciiTheme="minorEastAsia" w:hAnsiTheme="minorEastAsia" w:hint="eastAsia"/>
        </w:rPr>
        <w:t>分派后在</w:t>
      </w:r>
      <w:r w:rsidR="009574AF">
        <w:rPr>
          <w:rFonts w:asciiTheme="minorEastAsia" w:hAnsiTheme="minorEastAsia" w:hint="eastAsia"/>
        </w:rPr>
        <w:t>中间列表显示汇总信息，信息内容参见界面；</w:t>
      </w:r>
    </w:p>
    <w:p w:rsidR="00D17C9F" w:rsidRDefault="005C3D92">
      <w:pPr>
        <w:pStyle w:val="a7"/>
        <w:numPr>
          <w:ilvl w:val="1"/>
          <w:numId w:val="139"/>
        </w:numPr>
        <w:spacing w:line="360" w:lineRule="auto"/>
        <w:ind w:firstLineChars="0"/>
        <w:rPr>
          <w:rFonts w:asciiTheme="minorEastAsia" w:hAnsiTheme="minorEastAsia"/>
        </w:rPr>
      </w:pPr>
      <w:r>
        <w:rPr>
          <w:rFonts w:asciiTheme="minorEastAsia" w:hAnsiTheme="minorEastAsia" w:hint="eastAsia"/>
        </w:rPr>
        <w:t>供股退款金额需从多</w:t>
      </w:r>
      <w:r w:rsidR="00577566">
        <w:rPr>
          <w:rFonts w:asciiTheme="minorEastAsia" w:hAnsiTheme="minorEastAsia" w:hint="eastAsia"/>
        </w:rPr>
        <w:t>笔额额外退款记录中汇总；</w:t>
      </w:r>
    </w:p>
    <w:p w:rsidR="00C81B8F" w:rsidRDefault="00C81B8F" w:rsidP="006734D2">
      <w:pPr>
        <w:pStyle w:val="a7"/>
        <w:numPr>
          <w:ilvl w:val="0"/>
          <w:numId w:val="139"/>
        </w:numPr>
        <w:spacing w:line="360" w:lineRule="auto"/>
        <w:ind w:firstLineChars="0"/>
        <w:rPr>
          <w:rFonts w:asciiTheme="minorEastAsia" w:hAnsiTheme="minorEastAsia"/>
        </w:rPr>
      </w:pPr>
      <w:r>
        <w:rPr>
          <w:rFonts w:asciiTheme="minorEastAsia" w:hAnsiTheme="minorEastAsia" w:hint="eastAsia"/>
        </w:rPr>
        <w:t>系统在股份分派后在下方列表显示明细信息；</w:t>
      </w:r>
    </w:p>
    <w:p w:rsidR="009574AF" w:rsidRDefault="009574AF" w:rsidP="006734D2">
      <w:pPr>
        <w:pStyle w:val="a7"/>
        <w:numPr>
          <w:ilvl w:val="1"/>
          <w:numId w:val="139"/>
        </w:numPr>
        <w:spacing w:line="360" w:lineRule="auto"/>
        <w:ind w:firstLineChars="0"/>
        <w:rPr>
          <w:rFonts w:asciiTheme="minorEastAsia" w:hAnsiTheme="minorEastAsia"/>
        </w:rPr>
      </w:pPr>
      <w:r>
        <w:rPr>
          <w:rFonts w:asciiTheme="minorEastAsia" w:hAnsiTheme="minorEastAsia" w:hint="eastAsia"/>
        </w:rPr>
        <w:t>信息包括：资金账号、客户名称、证券代码、证券名称、供股数量、额外供股数量、额外供股中签数量、总数量、认购价格、退款金额（额外供股未中签退款）、币种、</w:t>
      </w:r>
      <w:r w:rsidR="007D6D38">
        <w:rPr>
          <w:rFonts w:asciiTheme="minorEastAsia" w:hAnsiTheme="minorEastAsia" w:hint="eastAsia"/>
        </w:rPr>
        <w:t>涡轮代码、涡轮数量、</w:t>
      </w:r>
      <w:r>
        <w:rPr>
          <w:rFonts w:asciiTheme="minorEastAsia" w:hAnsiTheme="minorEastAsia" w:hint="eastAsia"/>
        </w:rPr>
        <w:t>应付日期；</w:t>
      </w:r>
    </w:p>
    <w:p w:rsidR="00C81B8F" w:rsidRDefault="00C81B8F" w:rsidP="006734D2">
      <w:pPr>
        <w:pStyle w:val="a7"/>
        <w:numPr>
          <w:ilvl w:val="1"/>
          <w:numId w:val="139"/>
        </w:numPr>
        <w:spacing w:line="360" w:lineRule="auto"/>
        <w:ind w:firstLineChars="0"/>
        <w:rPr>
          <w:rFonts w:asciiTheme="minorEastAsia" w:hAnsiTheme="minorEastAsia"/>
        </w:rPr>
      </w:pPr>
      <w:r>
        <w:rPr>
          <w:rFonts w:asciiTheme="minorEastAsia" w:hAnsiTheme="minorEastAsia" w:hint="eastAsia"/>
        </w:rPr>
        <w:t>合计内容：供股数量、额外供股中签数量</w:t>
      </w:r>
      <w:r w:rsidR="00320810">
        <w:rPr>
          <w:rFonts w:asciiTheme="minorEastAsia" w:hAnsiTheme="minorEastAsia" w:hint="eastAsia"/>
        </w:rPr>
        <w:t>、退款金额</w:t>
      </w:r>
      <w:r w:rsidR="003111EC">
        <w:rPr>
          <w:rFonts w:asciiTheme="minorEastAsia" w:hAnsiTheme="minorEastAsia" w:hint="eastAsia"/>
        </w:rPr>
        <w:t>、涡轮数量</w:t>
      </w:r>
      <w:r>
        <w:rPr>
          <w:rFonts w:asciiTheme="minorEastAsia" w:hAnsiTheme="minorEastAsia" w:hint="eastAsia"/>
        </w:rPr>
        <w:t>；</w:t>
      </w:r>
    </w:p>
    <w:p w:rsidR="00781535" w:rsidRDefault="00417787" w:rsidP="006734D2">
      <w:pPr>
        <w:pStyle w:val="a7"/>
        <w:numPr>
          <w:ilvl w:val="0"/>
          <w:numId w:val="139"/>
        </w:numPr>
        <w:spacing w:line="360" w:lineRule="auto"/>
        <w:ind w:firstLineChars="0"/>
        <w:rPr>
          <w:rFonts w:asciiTheme="minorEastAsia" w:hAnsiTheme="minorEastAsia"/>
        </w:rPr>
      </w:pPr>
      <w:r>
        <w:rPr>
          <w:rFonts w:asciiTheme="minorEastAsia" w:hAnsiTheme="minorEastAsia" w:hint="eastAsia"/>
        </w:rPr>
        <w:lastRenderedPageBreak/>
        <w:t>系统在股份分派后在上方行动事件</w:t>
      </w:r>
      <w:r w:rsidR="00781535">
        <w:rPr>
          <w:rFonts w:asciiTheme="minorEastAsia" w:hAnsiTheme="minorEastAsia" w:hint="eastAsia"/>
        </w:rPr>
        <w:t>信息列表中填写权益分派人员、分派时间；</w:t>
      </w:r>
    </w:p>
    <w:p w:rsidR="00320810" w:rsidRPr="00320810" w:rsidRDefault="00781535" w:rsidP="006734D2">
      <w:pPr>
        <w:pStyle w:val="a7"/>
        <w:numPr>
          <w:ilvl w:val="0"/>
          <w:numId w:val="139"/>
        </w:numPr>
        <w:spacing w:line="360" w:lineRule="auto"/>
        <w:ind w:firstLineChars="0"/>
        <w:rPr>
          <w:rFonts w:asciiTheme="minorEastAsia" w:hAnsiTheme="minorEastAsia"/>
        </w:rPr>
      </w:pPr>
      <w:r>
        <w:rPr>
          <w:rFonts w:asciiTheme="minorEastAsia" w:hAnsiTheme="minorEastAsia" w:hint="eastAsia"/>
          <w:lang w:val="en-AU"/>
        </w:rPr>
        <w:t>系统根据</w:t>
      </w:r>
      <w:r w:rsidR="00AE6B25">
        <w:rPr>
          <w:rFonts w:asciiTheme="minorEastAsia" w:hAnsiTheme="minorEastAsia" w:hint="eastAsia"/>
          <w:lang w:val="en-AU"/>
        </w:rPr>
        <w:t>历史行权</w:t>
      </w:r>
      <w:r w:rsidR="00320810">
        <w:rPr>
          <w:rFonts w:asciiTheme="minorEastAsia" w:hAnsiTheme="minorEastAsia" w:hint="eastAsia"/>
          <w:lang w:val="en-AU"/>
        </w:rPr>
        <w:t>进行行权数</w:t>
      </w:r>
      <w:proofErr w:type="gramStart"/>
      <w:r w:rsidR="00320810">
        <w:rPr>
          <w:rFonts w:asciiTheme="minorEastAsia" w:hAnsiTheme="minorEastAsia" w:hint="eastAsia"/>
          <w:lang w:val="en-AU"/>
        </w:rPr>
        <w:t>据股份</w:t>
      </w:r>
      <w:proofErr w:type="gramEnd"/>
      <w:r w:rsidR="00320810">
        <w:rPr>
          <w:rFonts w:asciiTheme="minorEastAsia" w:hAnsiTheme="minorEastAsia" w:hint="eastAsia"/>
          <w:lang w:val="en-AU"/>
        </w:rPr>
        <w:t>分派；</w:t>
      </w:r>
    </w:p>
    <w:p w:rsidR="00D17C9F" w:rsidRDefault="00320810">
      <w:pPr>
        <w:pStyle w:val="a7"/>
        <w:numPr>
          <w:ilvl w:val="1"/>
          <w:numId w:val="139"/>
        </w:numPr>
        <w:spacing w:line="360" w:lineRule="auto"/>
        <w:ind w:firstLineChars="0"/>
        <w:rPr>
          <w:rFonts w:asciiTheme="minorEastAsia" w:hAnsiTheme="minorEastAsia"/>
          <w:lang w:val="en-AU"/>
        </w:rPr>
      </w:pPr>
      <w:r>
        <w:rPr>
          <w:rFonts w:asciiTheme="minorEastAsia" w:hAnsiTheme="minorEastAsia" w:hint="eastAsia"/>
          <w:lang w:val="en-AU"/>
        </w:rPr>
        <w:t>按正常行权的历史数据分配客户的股份</w:t>
      </w:r>
      <w:r w:rsidRPr="00425E2F">
        <w:rPr>
          <w:rFonts w:asciiTheme="minorEastAsia" w:hAnsiTheme="minorEastAsia" w:hint="eastAsia"/>
          <w:lang w:val="en-AU"/>
        </w:rPr>
        <w:t>；</w:t>
      </w:r>
    </w:p>
    <w:p w:rsidR="00D17C9F" w:rsidRDefault="00320810">
      <w:pPr>
        <w:pStyle w:val="a7"/>
        <w:numPr>
          <w:ilvl w:val="1"/>
          <w:numId w:val="139"/>
        </w:numPr>
        <w:spacing w:line="360" w:lineRule="auto"/>
        <w:ind w:firstLineChars="0"/>
        <w:rPr>
          <w:rFonts w:asciiTheme="minorEastAsia" w:hAnsiTheme="minorEastAsia"/>
          <w:lang w:val="en-AU"/>
        </w:rPr>
      </w:pPr>
      <w:r>
        <w:rPr>
          <w:rFonts w:asciiTheme="minorEastAsia" w:hAnsiTheme="minorEastAsia" w:hint="eastAsia"/>
          <w:lang w:val="en-AU"/>
        </w:rPr>
        <w:t>把客户分配后的股份汇总起来，并与香港结算提供的总数核对，如果数据相同则分配正确，反之则重新分配或检查数据；</w:t>
      </w:r>
    </w:p>
    <w:p w:rsidR="00781535" w:rsidRDefault="00320810" w:rsidP="006734D2">
      <w:pPr>
        <w:pStyle w:val="a7"/>
        <w:numPr>
          <w:ilvl w:val="0"/>
          <w:numId w:val="139"/>
        </w:numPr>
        <w:spacing w:line="360" w:lineRule="auto"/>
        <w:ind w:firstLineChars="0"/>
        <w:rPr>
          <w:rFonts w:asciiTheme="minorEastAsia" w:hAnsiTheme="minorEastAsia"/>
        </w:rPr>
      </w:pPr>
      <w:r>
        <w:rPr>
          <w:rFonts w:asciiTheme="minorEastAsia" w:hAnsiTheme="minorEastAsia" w:hint="eastAsia"/>
        </w:rPr>
        <w:t>系统根据历史</w:t>
      </w:r>
      <w:r w:rsidR="00AE6B25">
        <w:rPr>
          <w:rFonts w:asciiTheme="minorEastAsia" w:hAnsiTheme="minorEastAsia" w:hint="eastAsia"/>
          <w:lang w:val="en-AU"/>
        </w:rPr>
        <w:t>额外认购明细</w:t>
      </w:r>
      <w:r w:rsidR="00781535">
        <w:rPr>
          <w:rFonts w:asciiTheme="minorEastAsia" w:hAnsiTheme="minorEastAsia" w:hint="eastAsia"/>
          <w:lang w:val="en-AU"/>
        </w:rPr>
        <w:t>进行</w:t>
      </w:r>
      <w:r w:rsidR="00AE6B25">
        <w:rPr>
          <w:rFonts w:asciiTheme="minorEastAsia" w:hAnsiTheme="minorEastAsia" w:hint="eastAsia"/>
          <w:lang w:val="en-AU"/>
        </w:rPr>
        <w:t>股份分</w:t>
      </w:r>
      <w:r w:rsidR="00781535">
        <w:rPr>
          <w:rFonts w:asciiTheme="minorEastAsia" w:hAnsiTheme="minorEastAsia" w:hint="eastAsia"/>
          <w:lang w:val="en-AU"/>
        </w:rPr>
        <w:t>派</w:t>
      </w:r>
      <w:r w:rsidR="00AE6B25">
        <w:rPr>
          <w:rFonts w:asciiTheme="minorEastAsia" w:hAnsiTheme="minorEastAsia" w:hint="eastAsia"/>
        </w:rPr>
        <w:t>；</w:t>
      </w:r>
    </w:p>
    <w:p w:rsidR="00D17C9F" w:rsidRDefault="00320810">
      <w:pPr>
        <w:pStyle w:val="a7"/>
        <w:numPr>
          <w:ilvl w:val="1"/>
          <w:numId w:val="139"/>
        </w:numPr>
        <w:spacing w:line="360" w:lineRule="auto"/>
        <w:ind w:firstLineChars="0"/>
        <w:rPr>
          <w:rFonts w:asciiTheme="minorEastAsia" w:hAnsiTheme="minorEastAsia"/>
          <w:lang w:val="en-AU"/>
        </w:rPr>
      </w:pPr>
      <w:r>
        <w:rPr>
          <w:rFonts w:asciiTheme="minorEastAsia" w:hAnsiTheme="minorEastAsia" w:hint="eastAsia"/>
          <w:lang w:val="en-AU"/>
        </w:rPr>
        <w:t>根据所有额外供股认购数据按额外供股中签比例进行计算，汇总后与CCASS汇总数据核对，核对都正确后分配完成；</w:t>
      </w:r>
    </w:p>
    <w:p w:rsidR="00320810" w:rsidRDefault="00320810" w:rsidP="00320810">
      <w:pPr>
        <w:pStyle w:val="a7"/>
        <w:numPr>
          <w:ilvl w:val="0"/>
          <w:numId w:val="139"/>
        </w:numPr>
        <w:spacing w:line="360" w:lineRule="auto"/>
        <w:ind w:firstLineChars="0"/>
        <w:rPr>
          <w:rFonts w:asciiTheme="minorEastAsia" w:hAnsiTheme="minorEastAsia"/>
        </w:rPr>
      </w:pPr>
      <w:r>
        <w:rPr>
          <w:rFonts w:asciiTheme="minorEastAsia" w:hAnsiTheme="minorEastAsia" w:hint="eastAsia"/>
        </w:rPr>
        <w:t>系统根据历史</w:t>
      </w:r>
      <w:r>
        <w:rPr>
          <w:rFonts w:asciiTheme="minorEastAsia" w:hAnsiTheme="minorEastAsia" w:hint="eastAsia"/>
          <w:lang w:val="en-AU"/>
        </w:rPr>
        <w:t>额外认购明细进行资金分派</w:t>
      </w:r>
      <w:r>
        <w:rPr>
          <w:rFonts w:asciiTheme="minorEastAsia" w:hAnsiTheme="minorEastAsia" w:hint="eastAsia"/>
        </w:rPr>
        <w:t>；</w:t>
      </w:r>
    </w:p>
    <w:p w:rsidR="00D17C9F" w:rsidRDefault="006D7174">
      <w:pPr>
        <w:pStyle w:val="a7"/>
        <w:numPr>
          <w:ilvl w:val="1"/>
          <w:numId w:val="139"/>
        </w:numPr>
        <w:spacing w:line="360" w:lineRule="auto"/>
        <w:ind w:firstLineChars="0"/>
        <w:rPr>
          <w:rFonts w:asciiTheme="minorEastAsia" w:hAnsiTheme="minorEastAsia"/>
          <w:lang w:val="en-AU"/>
        </w:rPr>
      </w:pPr>
      <w:r>
        <w:rPr>
          <w:rFonts w:asciiTheme="minorEastAsia" w:hAnsiTheme="minorEastAsia" w:hint="eastAsia"/>
          <w:lang w:val="en-AU"/>
        </w:rPr>
        <w:t>根据所有额外供股认购数据，以及额外供股中签比例进行计算出未中签数量，再根据认购价格计算出未中签的退款金额，把汇总后的退款金额与CCASS退款总金额进行核对，对如正确，则退款分配完成；</w:t>
      </w:r>
    </w:p>
    <w:p w:rsidR="00B01C25" w:rsidRPr="00320810" w:rsidRDefault="00B01C25" w:rsidP="00B01C25">
      <w:pPr>
        <w:pStyle w:val="a7"/>
        <w:numPr>
          <w:ilvl w:val="0"/>
          <w:numId w:val="139"/>
        </w:numPr>
        <w:spacing w:line="360" w:lineRule="auto"/>
        <w:ind w:firstLineChars="0"/>
        <w:rPr>
          <w:rFonts w:asciiTheme="minorEastAsia" w:hAnsiTheme="minorEastAsia"/>
        </w:rPr>
      </w:pPr>
      <w:r>
        <w:rPr>
          <w:rFonts w:asciiTheme="minorEastAsia" w:hAnsiTheme="minorEastAsia" w:hint="eastAsia"/>
          <w:lang w:val="en-AU"/>
        </w:rPr>
        <w:t>如果存在分派涡轮，系统根据涡轮派发比例计算中客户的涡轮数量；</w:t>
      </w:r>
    </w:p>
    <w:p w:rsidR="00B01C25" w:rsidRDefault="00B01C25" w:rsidP="00B01C25">
      <w:pPr>
        <w:pStyle w:val="a7"/>
        <w:numPr>
          <w:ilvl w:val="1"/>
          <w:numId w:val="139"/>
        </w:numPr>
        <w:spacing w:line="360" w:lineRule="auto"/>
        <w:ind w:firstLineChars="0"/>
        <w:rPr>
          <w:rFonts w:asciiTheme="minorEastAsia" w:hAnsiTheme="minorEastAsia"/>
          <w:lang w:val="en-AU"/>
        </w:rPr>
      </w:pPr>
      <w:r>
        <w:rPr>
          <w:rFonts w:asciiTheme="minorEastAsia" w:hAnsiTheme="minorEastAsia" w:hint="eastAsia"/>
          <w:lang w:val="en-AU"/>
        </w:rPr>
        <w:t>按分配后的证券股份数量按涡轮派发比例计算中客户的涡轮数量</w:t>
      </w:r>
      <w:r w:rsidRPr="00425E2F">
        <w:rPr>
          <w:rFonts w:asciiTheme="minorEastAsia" w:hAnsiTheme="minorEastAsia" w:hint="eastAsia"/>
          <w:lang w:val="en-AU"/>
        </w:rPr>
        <w:t>；</w:t>
      </w:r>
    </w:p>
    <w:p w:rsidR="00B01C25" w:rsidRDefault="00B01C25" w:rsidP="00B01C25">
      <w:pPr>
        <w:pStyle w:val="a7"/>
        <w:numPr>
          <w:ilvl w:val="1"/>
          <w:numId w:val="139"/>
        </w:numPr>
        <w:spacing w:line="360" w:lineRule="auto"/>
        <w:ind w:firstLineChars="0"/>
        <w:rPr>
          <w:rFonts w:asciiTheme="minorEastAsia" w:hAnsiTheme="minorEastAsia"/>
          <w:lang w:val="en-AU"/>
        </w:rPr>
      </w:pPr>
      <w:r>
        <w:rPr>
          <w:rFonts w:asciiTheme="minorEastAsia" w:hAnsiTheme="minorEastAsia" w:hint="eastAsia"/>
          <w:lang w:val="en-AU"/>
        </w:rPr>
        <w:t>把客户分配后的涡轮汇总起来，并与香港结算提供的总数核对，如果数据相同则分配正确，反之则重新分配或检查数据；</w:t>
      </w:r>
    </w:p>
    <w:p w:rsidR="00652658" w:rsidRDefault="00652658" w:rsidP="006734D2">
      <w:pPr>
        <w:pStyle w:val="a7"/>
        <w:numPr>
          <w:ilvl w:val="0"/>
          <w:numId w:val="139"/>
        </w:numPr>
        <w:spacing w:line="360" w:lineRule="auto"/>
        <w:ind w:firstLineChars="0"/>
        <w:rPr>
          <w:rFonts w:asciiTheme="minorEastAsia" w:hAnsiTheme="minorEastAsia"/>
        </w:rPr>
      </w:pPr>
      <w:r>
        <w:rPr>
          <w:rFonts w:asciiTheme="minorEastAsia" w:hAnsiTheme="minorEastAsia" w:hint="eastAsia"/>
        </w:rPr>
        <w:t>分配异常时，系统在任务列表中提示分配异常；</w:t>
      </w:r>
    </w:p>
    <w:p w:rsidR="00652658" w:rsidRDefault="00652658" w:rsidP="006734D2">
      <w:pPr>
        <w:pStyle w:val="a7"/>
        <w:numPr>
          <w:ilvl w:val="1"/>
          <w:numId w:val="139"/>
        </w:numPr>
        <w:spacing w:line="360" w:lineRule="auto"/>
        <w:ind w:firstLineChars="0"/>
        <w:rPr>
          <w:rFonts w:asciiTheme="minorEastAsia" w:hAnsiTheme="minorEastAsia"/>
        </w:rPr>
      </w:pPr>
      <w:r>
        <w:rPr>
          <w:rFonts w:asciiTheme="minorEastAsia" w:hAnsiTheme="minorEastAsia" w:hint="eastAsia"/>
        </w:rPr>
        <w:t>行动任务中显示的供股数量&lt;&gt;合计的供股数量；</w:t>
      </w:r>
    </w:p>
    <w:p w:rsidR="00652658" w:rsidRPr="00F92072" w:rsidRDefault="00652658" w:rsidP="006734D2">
      <w:pPr>
        <w:pStyle w:val="a7"/>
        <w:numPr>
          <w:ilvl w:val="1"/>
          <w:numId w:val="139"/>
        </w:numPr>
        <w:spacing w:line="360" w:lineRule="auto"/>
        <w:ind w:firstLineChars="0"/>
        <w:rPr>
          <w:rFonts w:asciiTheme="minorEastAsia" w:hAnsiTheme="minorEastAsia"/>
        </w:rPr>
      </w:pPr>
      <w:r>
        <w:rPr>
          <w:rFonts w:asciiTheme="minorEastAsia" w:hAnsiTheme="minorEastAsia" w:hint="eastAsia"/>
        </w:rPr>
        <w:t>行动任务中显示的额外供股中签数量&lt;&gt;合计的额外供股中签数量；</w:t>
      </w:r>
    </w:p>
    <w:p w:rsidR="006D7174" w:rsidRDefault="006D7174" w:rsidP="006D7174">
      <w:pPr>
        <w:pStyle w:val="a7"/>
        <w:numPr>
          <w:ilvl w:val="1"/>
          <w:numId w:val="139"/>
        </w:numPr>
        <w:spacing w:line="360" w:lineRule="auto"/>
        <w:ind w:firstLineChars="0"/>
        <w:rPr>
          <w:rFonts w:asciiTheme="minorEastAsia" w:hAnsiTheme="minorEastAsia"/>
        </w:rPr>
      </w:pPr>
      <w:r>
        <w:rPr>
          <w:rFonts w:asciiTheme="minorEastAsia" w:hAnsiTheme="minorEastAsia" w:hint="eastAsia"/>
        </w:rPr>
        <w:t>行动任务中显示的额外供股退款金额&lt;&gt;合计的额外供股退款金额；</w:t>
      </w:r>
    </w:p>
    <w:p w:rsidR="00B01C25" w:rsidRPr="00F92072" w:rsidRDefault="00B01C25" w:rsidP="006D7174">
      <w:pPr>
        <w:pStyle w:val="a7"/>
        <w:numPr>
          <w:ilvl w:val="1"/>
          <w:numId w:val="139"/>
        </w:numPr>
        <w:spacing w:line="360" w:lineRule="auto"/>
        <w:ind w:firstLineChars="0"/>
        <w:rPr>
          <w:rFonts w:asciiTheme="minorEastAsia" w:hAnsiTheme="minorEastAsia"/>
        </w:rPr>
      </w:pPr>
      <w:r>
        <w:rPr>
          <w:rFonts w:asciiTheme="minorEastAsia" w:hAnsiTheme="minorEastAsia" w:hint="eastAsia"/>
        </w:rPr>
        <w:t>如果有涡轮，行动任务中显示的涡轮总数量&lt;&gt;合计的涡轮数量；</w:t>
      </w:r>
    </w:p>
    <w:p w:rsidR="00652658" w:rsidRPr="00F92072" w:rsidRDefault="00652658" w:rsidP="006734D2">
      <w:pPr>
        <w:pStyle w:val="a7"/>
        <w:numPr>
          <w:ilvl w:val="1"/>
          <w:numId w:val="139"/>
        </w:numPr>
        <w:spacing w:line="360" w:lineRule="auto"/>
        <w:ind w:firstLineChars="0"/>
        <w:rPr>
          <w:rFonts w:asciiTheme="minorEastAsia" w:hAnsiTheme="minorEastAsia"/>
        </w:rPr>
      </w:pPr>
      <w:r>
        <w:rPr>
          <w:rFonts w:asciiTheme="minorEastAsia" w:hAnsiTheme="minorEastAsia" w:hint="eastAsia"/>
        </w:rPr>
        <w:t>以上任一条满足，分配异常；</w:t>
      </w:r>
    </w:p>
    <w:p w:rsidR="00781535" w:rsidRPr="006B66BE" w:rsidRDefault="00AE6B25" w:rsidP="006734D2">
      <w:pPr>
        <w:pStyle w:val="a7"/>
        <w:numPr>
          <w:ilvl w:val="0"/>
          <w:numId w:val="139"/>
        </w:numPr>
        <w:spacing w:line="360" w:lineRule="auto"/>
        <w:ind w:firstLineChars="0"/>
        <w:rPr>
          <w:rFonts w:asciiTheme="minorEastAsia" w:hAnsiTheme="minorEastAsia"/>
        </w:rPr>
      </w:pPr>
      <w:r>
        <w:rPr>
          <w:rFonts w:asciiTheme="minorEastAsia" w:hAnsiTheme="minorEastAsia" w:hint="eastAsia"/>
          <w:lang w:val="en-AU"/>
        </w:rPr>
        <w:t>股份</w:t>
      </w:r>
      <w:r w:rsidR="00781535">
        <w:rPr>
          <w:rFonts w:asciiTheme="minorEastAsia" w:hAnsiTheme="minorEastAsia" w:hint="eastAsia"/>
          <w:lang w:val="en-AU"/>
        </w:rPr>
        <w:t>分派后的行动事件在未做确认分派前系统支持重复</w:t>
      </w:r>
      <w:proofErr w:type="gramStart"/>
      <w:r w:rsidR="00781535">
        <w:rPr>
          <w:rFonts w:asciiTheme="minorEastAsia" w:hAnsiTheme="minorEastAsia" w:hint="eastAsia"/>
          <w:lang w:val="en-AU"/>
        </w:rPr>
        <w:t>做</w:t>
      </w:r>
      <w:r>
        <w:rPr>
          <w:rFonts w:asciiTheme="minorEastAsia" w:hAnsiTheme="minorEastAsia" w:hint="eastAsia"/>
          <w:lang w:val="en-AU"/>
        </w:rPr>
        <w:t>股份</w:t>
      </w:r>
      <w:proofErr w:type="gramEnd"/>
      <w:r w:rsidR="00781535">
        <w:rPr>
          <w:rFonts w:asciiTheme="minorEastAsia" w:hAnsiTheme="minorEastAsia" w:hint="eastAsia"/>
          <w:lang w:val="en-AU"/>
        </w:rPr>
        <w:t>分派，反之则提示用户，</w:t>
      </w:r>
      <w:r w:rsidR="00F112E9">
        <w:rPr>
          <w:rFonts w:asciiTheme="minorEastAsia" w:hAnsiTheme="minorEastAsia" w:hint="eastAsia"/>
        </w:rPr>
        <w:t>股份</w:t>
      </w:r>
      <w:r w:rsidR="00781535">
        <w:rPr>
          <w:rFonts w:asciiTheme="minorEastAsia" w:hAnsiTheme="minorEastAsia" w:hint="eastAsia"/>
          <w:lang w:val="en-AU"/>
        </w:rPr>
        <w:t>分派已确认不能再作权益分派</w:t>
      </w:r>
      <w:r w:rsidR="00781535" w:rsidRPr="006B66BE">
        <w:rPr>
          <w:rFonts w:asciiTheme="minorEastAsia" w:hAnsiTheme="minorEastAsia" w:hint="eastAsia"/>
        </w:rPr>
        <w:t>；</w:t>
      </w:r>
    </w:p>
    <w:p w:rsidR="00781535" w:rsidRDefault="00781535" w:rsidP="006734D2">
      <w:pPr>
        <w:pStyle w:val="a7"/>
        <w:numPr>
          <w:ilvl w:val="0"/>
          <w:numId w:val="139"/>
        </w:numPr>
        <w:spacing w:line="360" w:lineRule="auto"/>
        <w:ind w:firstLineChars="0"/>
        <w:rPr>
          <w:rFonts w:asciiTheme="minorEastAsia" w:hAnsiTheme="minorEastAsia"/>
        </w:rPr>
      </w:pPr>
      <w:r w:rsidRPr="006B66BE">
        <w:rPr>
          <w:rFonts w:asciiTheme="minorEastAsia" w:hAnsiTheme="minorEastAsia" w:hint="eastAsia"/>
        </w:rPr>
        <w:t>记录</w:t>
      </w:r>
      <w:r w:rsidR="00AE6B25">
        <w:rPr>
          <w:rFonts w:asciiTheme="minorEastAsia" w:hAnsiTheme="minorEastAsia" w:hint="eastAsia"/>
          <w:lang w:val="en-AU"/>
        </w:rPr>
        <w:t>股份</w:t>
      </w:r>
      <w:r>
        <w:rPr>
          <w:rFonts w:asciiTheme="minorEastAsia" w:hAnsiTheme="minorEastAsia" w:hint="eastAsia"/>
        </w:rPr>
        <w:t>分派</w:t>
      </w:r>
      <w:r w:rsidRPr="006B66BE">
        <w:rPr>
          <w:rFonts w:asciiTheme="minorEastAsia" w:hAnsiTheme="minorEastAsia" w:hint="eastAsia"/>
        </w:rPr>
        <w:t>日志：日志内容包括：行动事件、</w:t>
      </w:r>
      <w:r w:rsidR="00AE6B25">
        <w:rPr>
          <w:rFonts w:asciiTheme="minorEastAsia" w:hAnsiTheme="minorEastAsia" w:hint="eastAsia"/>
          <w:lang w:val="en-AU"/>
        </w:rPr>
        <w:t>股份</w:t>
      </w:r>
      <w:r>
        <w:rPr>
          <w:rFonts w:asciiTheme="minorEastAsia" w:hAnsiTheme="minorEastAsia" w:hint="eastAsia"/>
        </w:rPr>
        <w:t>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576117" w:rsidRDefault="00DA44F6" w:rsidP="00576117">
      <w:pPr>
        <w:pStyle w:val="3"/>
        <w:ind w:leftChars="100" w:left="210"/>
      </w:pPr>
      <w:bookmarkStart w:id="81" w:name="_Toc296808737"/>
      <w:r>
        <w:rPr>
          <w:rFonts w:hint="eastAsia"/>
        </w:rPr>
        <w:lastRenderedPageBreak/>
        <w:t>F7</w:t>
      </w:r>
      <w:r w:rsidR="00576117">
        <w:rPr>
          <w:rFonts w:hint="eastAsia"/>
        </w:rPr>
        <w:t>.1</w:t>
      </w:r>
      <w:r w:rsidR="00417787">
        <w:rPr>
          <w:rFonts w:hint="eastAsia"/>
        </w:rPr>
        <w:t>4</w:t>
      </w:r>
      <w:r w:rsidR="00576117">
        <w:rPr>
          <w:rFonts w:hint="eastAsia"/>
        </w:rPr>
        <w:t>供股到账确认</w:t>
      </w:r>
      <w:bookmarkEnd w:id="81"/>
    </w:p>
    <w:p w:rsidR="00AE6B25" w:rsidRDefault="00AE6B25" w:rsidP="006734D2">
      <w:pPr>
        <w:pStyle w:val="4"/>
        <w:numPr>
          <w:ilvl w:val="0"/>
          <w:numId w:val="84"/>
        </w:numPr>
      </w:pPr>
      <w:r>
        <w:rPr>
          <w:rFonts w:hint="eastAsia"/>
        </w:rPr>
        <w:t>业务描述</w:t>
      </w:r>
    </w:p>
    <w:p w:rsidR="00AE6B25" w:rsidRDefault="00AE6B25" w:rsidP="00AE6B25">
      <w:pPr>
        <w:spacing w:line="360" w:lineRule="auto"/>
        <w:ind w:firstLineChars="200" w:firstLine="420"/>
      </w:pPr>
      <w:r>
        <w:rPr>
          <w:rFonts w:hint="eastAsia"/>
        </w:rPr>
        <w:t>供股</w:t>
      </w:r>
      <w:r w:rsidR="00A2652F">
        <w:rPr>
          <w:rFonts w:hint="eastAsia"/>
        </w:rPr>
        <w:t>股份分配数据</w:t>
      </w:r>
      <w:r>
        <w:rPr>
          <w:rFonts w:hint="eastAsia"/>
        </w:rPr>
        <w:t>分派后需要确认，确认一般是由不同的人员来操作，确认后把供股</w:t>
      </w:r>
      <w:r w:rsidR="00A2652F">
        <w:rPr>
          <w:rFonts w:hint="eastAsia"/>
        </w:rPr>
        <w:t>股份分配</w:t>
      </w:r>
      <w:r>
        <w:rPr>
          <w:rFonts w:hint="eastAsia"/>
        </w:rPr>
        <w:t>相关信息推送到交易系统，同时生成客户通知清单。</w:t>
      </w:r>
    </w:p>
    <w:p w:rsidR="00AE6B25" w:rsidRDefault="00AE6B25" w:rsidP="006734D2">
      <w:pPr>
        <w:pStyle w:val="4"/>
        <w:numPr>
          <w:ilvl w:val="0"/>
          <w:numId w:val="84"/>
        </w:numPr>
      </w:pPr>
      <w:r>
        <w:rPr>
          <w:rFonts w:hint="eastAsia"/>
        </w:rPr>
        <w:t>用户界面</w:t>
      </w:r>
    </w:p>
    <w:p w:rsidR="00AE6B25" w:rsidRDefault="00D370FB" w:rsidP="00AE6B25">
      <w:r>
        <w:object w:dxaOrig="11299" w:dyaOrig="6830">
          <v:shape id="_x0000_i1065" type="#_x0000_t75" style="width:415.5pt;height:251.25pt" o:ole="">
            <v:imagedata r:id="rId88" o:title=""/>
          </v:shape>
          <o:OLEObject Type="Embed" ProgID="Visio.Drawing.11" ShapeID="_x0000_i1065" DrawAspect="Content" ObjectID="_1402388554" r:id="rId89"/>
        </w:object>
      </w:r>
    </w:p>
    <w:p w:rsidR="00AE6B25" w:rsidRDefault="006C4903" w:rsidP="006734D2">
      <w:pPr>
        <w:pStyle w:val="4"/>
        <w:numPr>
          <w:ilvl w:val="0"/>
          <w:numId w:val="84"/>
        </w:numPr>
      </w:pPr>
      <w:r>
        <w:rPr>
          <w:rFonts w:hint="eastAsia"/>
        </w:rPr>
        <w:t>业</w:t>
      </w:r>
      <w:r w:rsidR="00AE6B25">
        <w:rPr>
          <w:rFonts w:hint="eastAsia"/>
        </w:rPr>
        <w:t>务功能</w:t>
      </w:r>
    </w:p>
    <w:p w:rsidR="00AE6B25" w:rsidRPr="007468F5" w:rsidRDefault="007B56C6" w:rsidP="006734D2">
      <w:pPr>
        <w:pStyle w:val="a7"/>
        <w:numPr>
          <w:ilvl w:val="0"/>
          <w:numId w:val="140"/>
        </w:numPr>
        <w:spacing w:line="360" w:lineRule="auto"/>
        <w:ind w:firstLineChars="0"/>
        <w:rPr>
          <w:rFonts w:asciiTheme="minorEastAsia" w:hAnsiTheme="minorEastAsia"/>
        </w:rPr>
      </w:pPr>
      <w:r>
        <w:rPr>
          <w:rFonts w:asciiTheme="minorEastAsia" w:hAnsiTheme="minorEastAsia" w:hint="eastAsia"/>
        </w:rPr>
        <w:t>系统列出</w:t>
      </w:r>
      <w:r w:rsidR="00AE6B25">
        <w:rPr>
          <w:rFonts w:hint="eastAsia"/>
          <w:lang w:val="en-AU"/>
        </w:rPr>
        <w:t>已</w:t>
      </w:r>
      <w:r>
        <w:rPr>
          <w:rFonts w:hint="eastAsia"/>
          <w:lang w:val="en-AU"/>
        </w:rPr>
        <w:t>分派的供股</w:t>
      </w:r>
      <w:r w:rsidR="00C81B8F">
        <w:rPr>
          <w:rFonts w:hint="eastAsia"/>
          <w:lang w:val="en-AU"/>
        </w:rPr>
        <w:t>，并且状态为正确的</w:t>
      </w:r>
      <w:r>
        <w:rPr>
          <w:rFonts w:hint="eastAsia"/>
          <w:lang w:val="en-AU"/>
        </w:rPr>
        <w:t>股份数据</w:t>
      </w:r>
      <w:r w:rsidR="00AE6B25">
        <w:rPr>
          <w:rFonts w:asciiTheme="minorEastAsia" w:hAnsiTheme="minorEastAsia" w:hint="eastAsia"/>
          <w:lang w:val="en-AU"/>
        </w:rPr>
        <w:t>；</w:t>
      </w:r>
      <w:r w:rsidR="00AE6B25" w:rsidRPr="007468F5">
        <w:rPr>
          <w:rFonts w:asciiTheme="minorEastAsia" w:hAnsiTheme="minorEastAsia" w:hint="eastAsia"/>
        </w:rPr>
        <w:t xml:space="preserve"> </w:t>
      </w:r>
    </w:p>
    <w:p w:rsidR="007B56C6" w:rsidRDefault="007B56C6" w:rsidP="006734D2">
      <w:pPr>
        <w:pStyle w:val="a7"/>
        <w:numPr>
          <w:ilvl w:val="0"/>
          <w:numId w:val="140"/>
        </w:numPr>
        <w:spacing w:line="360" w:lineRule="auto"/>
        <w:ind w:firstLineChars="0"/>
        <w:rPr>
          <w:rFonts w:asciiTheme="minorEastAsia" w:hAnsiTheme="minorEastAsia"/>
        </w:rPr>
      </w:pPr>
      <w:r>
        <w:rPr>
          <w:rFonts w:asciiTheme="minorEastAsia" w:hAnsiTheme="minorEastAsia" w:hint="eastAsia"/>
        </w:rPr>
        <w:t>用户选择行动信息后，列出分配明细 ；</w:t>
      </w:r>
    </w:p>
    <w:p w:rsidR="006D7174" w:rsidRPr="006D7174" w:rsidRDefault="007B56C6" w:rsidP="006734D2">
      <w:pPr>
        <w:pStyle w:val="a7"/>
        <w:numPr>
          <w:ilvl w:val="0"/>
          <w:numId w:val="140"/>
        </w:numPr>
        <w:spacing w:line="360" w:lineRule="auto"/>
        <w:ind w:firstLineChars="0"/>
        <w:rPr>
          <w:rFonts w:asciiTheme="minorEastAsia" w:hAnsiTheme="minorEastAsia"/>
        </w:rPr>
      </w:pPr>
      <w:r>
        <w:rPr>
          <w:rFonts w:asciiTheme="minorEastAsia" w:hAnsiTheme="minorEastAsia" w:hint="eastAsia"/>
          <w:lang w:val="en-AU"/>
        </w:rPr>
        <w:t>股份分派确认功能实现把已分配的数据推送到交易系统</w:t>
      </w:r>
      <w:r w:rsidR="006D7174">
        <w:rPr>
          <w:rFonts w:asciiTheme="minorEastAsia" w:hAnsiTheme="minorEastAsia" w:hint="eastAsia"/>
          <w:lang w:val="en-AU"/>
        </w:rPr>
        <w:t>；</w:t>
      </w:r>
    </w:p>
    <w:p w:rsidR="00D17C9F" w:rsidRDefault="006D7174">
      <w:pPr>
        <w:pStyle w:val="a7"/>
        <w:numPr>
          <w:ilvl w:val="1"/>
          <w:numId w:val="140"/>
        </w:numPr>
        <w:spacing w:line="360" w:lineRule="auto"/>
        <w:ind w:firstLineChars="0"/>
        <w:rPr>
          <w:rFonts w:asciiTheme="minorEastAsia" w:hAnsiTheme="minorEastAsia"/>
        </w:rPr>
      </w:pPr>
      <w:r>
        <w:rPr>
          <w:rFonts w:asciiTheme="minorEastAsia" w:hAnsiTheme="minorEastAsia" w:hint="eastAsia"/>
          <w:lang w:val="en-AU"/>
        </w:rPr>
        <w:t>股份</w:t>
      </w:r>
      <w:r w:rsidR="007B56C6">
        <w:rPr>
          <w:rFonts w:asciiTheme="minorEastAsia" w:hAnsiTheme="minorEastAsia" w:hint="eastAsia"/>
          <w:lang w:val="en-AU"/>
        </w:rPr>
        <w:t>推送内容包括：</w:t>
      </w:r>
      <w:r w:rsidR="008F1870">
        <w:rPr>
          <w:rFonts w:asciiTheme="minorEastAsia" w:hAnsiTheme="minorEastAsia" w:hint="eastAsia"/>
          <w:lang w:val="en-AU"/>
        </w:rPr>
        <w:t>资金账户、股票代码、股份数量、</w:t>
      </w:r>
      <w:r w:rsidR="007B56C6">
        <w:rPr>
          <w:rFonts w:asciiTheme="minorEastAsia" w:hAnsiTheme="minorEastAsia" w:hint="eastAsia"/>
          <w:lang w:val="en-AU"/>
        </w:rPr>
        <w:t>日期（处理日期）</w:t>
      </w:r>
      <w:r w:rsidR="008F1870">
        <w:rPr>
          <w:rFonts w:asciiTheme="minorEastAsia" w:hAnsiTheme="minorEastAsia" w:hint="eastAsia"/>
          <w:lang w:val="en-AU"/>
        </w:rPr>
        <w:t>、</w:t>
      </w:r>
      <w:r w:rsidR="002F3A6B">
        <w:rPr>
          <w:rFonts w:asciiTheme="minorEastAsia" w:hAnsiTheme="minorEastAsia" w:hint="eastAsia"/>
          <w:lang w:val="en-AU"/>
        </w:rPr>
        <w:t>市场、</w:t>
      </w:r>
      <w:r w:rsidR="008F1870">
        <w:rPr>
          <w:rFonts w:asciiTheme="minorEastAsia" w:hAnsiTheme="minorEastAsia" w:hint="eastAsia"/>
          <w:lang w:val="en-AU"/>
        </w:rPr>
        <w:t>变动类别（</w:t>
      </w:r>
      <w:r w:rsidR="002F3A6B">
        <w:rPr>
          <w:rFonts w:asciiTheme="minorEastAsia" w:hAnsiTheme="minorEastAsia" w:hint="eastAsia"/>
          <w:lang w:val="en-AU"/>
        </w:rPr>
        <w:t>行权、额外供股）；</w:t>
      </w:r>
    </w:p>
    <w:p w:rsidR="00D17C9F" w:rsidRDefault="006D7174">
      <w:pPr>
        <w:pStyle w:val="a7"/>
        <w:numPr>
          <w:ilvl w:val="1"/>
          <w:numId w:val="140"/>
        </w:numPr>
        <w:spacing w:line="360" w:lineRule="auto"/>
        <w:ind w:firstLineChars="0"/>
        <w:rPr>
          <w:rFonts w:asciiTheme="minorEastAsia" w:hAnsiTheme="minorEastAsia"/>
        </w:rPr>
      </w:pPr>
      <w:r>
        <w:rPr>
          <w:rFonts w:asciiTheme="minorEastAsia" w:hAnsiTheme="minorEastAsia" w:hint="eastAsia"/>
          <w:lang w:val="en-AU"/>
        </w:rPr>
        <w:t>退款资金推送内容包括：资金账户、币种、退款资金；</w:t>
      </w:r>
    </w:p>
    <w:p w:rsidR="008828BA" w:rsidRPr="00AC47DE" w:rsidRDefault="008828BA" w:rsidP="008828BA">
      <w:pPr>
        <w:pStyle w:val="a7"/>
        <w:numPr>
          <w:ilvl w:val="2"/>
          <w:numId w:val="140"/>
        </w:numPr>
        <w:spacing w:line="360" w:lineRule="auto"/>
        <w:ind w:firstLineChars="0"/>
        <w:rPr>
          <w:rFonts w:asciiTheme="minorEastAsia" w:hAnsiTheme="minorEastAsia"/>
        </w:rPr>
      </w:pPr>
      <w:r>
        <w:rPr>
          <w:rFonts w:hint="eastAsia"/>
        </w:rPr>
        <w:t>写入</w:t>
      </w:r>
      <w:r>
        <w:rPr>
          <w:rFonts w:hint="eastAsia"/>
        </w:rPr>
        <w:t>ABC</w:t>
      </w:r>
      <w:r>
        <w:rPr>
          <w:rFonts w:hint="eastAsia"/>
        </w:rPr>
        <w:t>系统时摘要规则：额外供股未中签退款</w:t>
      </w:r>
      <w:r>
        <w:rPr>
          <w:rFonts w:hint="eastAsia"/>
        </w:rPr>
        <w:t xml:space="preserve"> XXX</w:t>
      </w:r>
      <w:r>
        <w:rPr>
          <w:rFonts w:hint="eastAsia"/>
        </w:rPr>
        <w:t>（</w:t>
      </w:r>
      <w:r>
        <w:rPr>
          <w:rFonts w:hint="eastAsia"/>
        </w:rPr>
        <w:t xml:space="preserve"> XXX</w:t>
      </w:r>
      <w:r>
        <w:rPr>
          <w:rFonts w:hint="eastAsia"/>
        </w:rPr>
        <w:t>供股代码）；</w:t>
      </w:r>
    </w:p>
    <w:p w:rsidR="00D17C9F" w:rsidRDefault="008828BA">
      <w:pPr>
        <w:pStyle w:val="a7"/>
        <w:numPr>
          <w:ilvl w:val="2"/>
          <w:numId w:val="140"/>
        </w:numPr>
        <w:spacing w:line="360" w:lineRule="auto"/>
        <w:ind w:firstLineChars="0"/>
        <w:rPr>
          <w:rFonts w:asciiTheme="minorEastAsia" w:hAnsiTheme="minorEastAsia"/>
        </w:rPr>
      </w:pPr>
      <w:r>
        <w:rPr>
          <w:rFonts w:hint="eastAsia"/>
        </w:rPr>
        <w:lastRenderedPageBreak/>
        <w:t>举例：额外供股未中签退款</w:t>
      </w:r>
      <w:r>
        <w:rPr>
          <w:rFonts w:hint="eastAsia"/>
        </w:rPr>
        <w:t xml:space="preserve"> 160000</w:t>
      </w:r>
      <w:r w:rsidRPr="008828BA">
        <w:rPr>
          <w:rFonts w:asciiTheme="minorEastAsia" w:hAnsiTheme="minorEastAsia" w:hint="eastAsia"/>
        </w:rPr>
        <w:t>（00464</w:t>
      </w:r>
      <w:r w:rsidR="00D32819">
        <w:rPr>
          <w:rFonts w:asciiTheme="minorEastAsia" w:hAnsiTheme="minorEastAsia" w:hint="eastAsia"/>
        </w:rPr>
        <w:t>）</w:t>
      </w:r>
      <w:r>
        <w:rPr>
          <w:rFonts w:hint="eastAsia"/>
        </w:rPr>
        <w:t>；</w:t>
      </w:r>
    </w:p>
    <w:p w:rsidR="00A92B93" w:rsidRDefault="00F12896">
      <w:pPr>
        <w:pStyle w:val="a7"/>
        <w:numPr>
          <w:ilvl w:val="1"/>
          <w:numId w:val="140"/>
        </w:numPr>
        <w:spacing w:line="360" w:lineRule="auto"/>
        <w:ind w:firstLineChars="0"/>
        <w:rPr>
          <w:rFonts w:asciiTheme="minorEastAsia" w:hAnsiTheme="minorEastAsia"/>
        </w:rPr>
      </w:pPr>
      <w:r>
        <w:rPr>
          <w:rFonts w:asciiTheme="minorEastAsia" w:hAnsiTheme="minorEastAsia" w:hint="eastAsia"/>
          <w:lang w:val="en-AU"/>
        </w:rPr>
        <w:t>调用交易结算系统中的成本核算方法，重新计算股票成本；</w:t>
      </w:r>
    </w:p>
    <w:p w:rsidR="002F3A6B" w:rsidRPr="00C81B8F" w:rsidRDefault="002F3A6B" w:rsidP="006734D2">
      <w:pPr>
        <w:pStyle w:val="a7"/>
        <w:numPr>
          <w:ilvl w:val="0"/>
          <w:numId w:val="140"/>
        </w:numPr>
        <w:spacing w:line="360" w:lineRule="auto"/>
        <w:ind w:firstLineChars="0"/>
        <w:rPr>
          <w:rFonts w:asciiTheme="minorEastAsia" w:hAnsiTheme="minorEastAsia"/>
        </w:rPr>
      </w:pPr>
      <w:r>
        <w:rPr>
          <w:rFonts w:asciiTheme="minorEastAsia" w:hAnsiTheme="minorEastAsia" w:hint="eastAsia"/>
          <w:lang w:val="en-AU"/>
        </w:rPr>
        <w:t>股份分派确认功能实现把已分派的数据生成通知客户的清单，内容包括：客户资金、客户中文名称、客户英文名称、证券代码、股份数量、市场、到账日期、变动类别、客户手机号码、客户EMAIL；</w:t>
      </w:r>
    </w:p>
    <w:p w:rsidR="00C81B8F" w:rsidRDefault="00C81B8F" w:rsidP="006734D2">
      <w:pPr>
        <w:pStyle w:val="a7"/>
        <w:numPr>
          <w:ilvl w:val="1"/>
          <w:numId w:val="140"/>
        </w:numPr>
        <w:spacing w:line="360" w:lineRule="auto"/>
        <w:ind w:firstLineChars="0"/>
        <w:rPr>
          <w:rFonts w:asciiTheme="minorEastAsia" w:hAnsiTheme="minorEastAsia"/>
        </w:rPr>
      </w:pPr>
      <w:r>
        <w:rPr>
          <w:rFonts w:asciiTheme="minorEastAsia" w:hAnsiTheme="minorEastAsia" w:hint="eastAsia"/>
        </w:rPr>
        <w:t>合计内容：供股数量、额外供股中签数量；</w:t>
      </w:r>
    </w:p>
    <w:p w:rsidR="00AE6B25" w:rsidRDefault="002F3A6B" w:rsidP="006734D2">
      <w:pPr>
        <w:pStyle w:val="a7"/>
        <w:numPr>
          <w:ilvl w:val="0"/>
          <w:numId w:val="140"/>
        </w:numPr>
        <w:spacing w:line="360" w:lineRule="auto"/>
        <w:ind w:firstLineChars="0"/>
        <w:rPr>
          <w:rFonts w:asciiTheme="minorEastAsia" w:hAnsiTheme="minorEastAsia"/>
        </w:rPr>
      </w:pPr>
      <w:r>
        <w:rPr>
          <w:rFonts w:asciiTheme="minorEastAsia" w:hAnsiTheme="minorEastAsia" w:hint="eastAsia"/>
        </w:rPr>
        <w:t>股份</w:t>
      </w:r>
      <w:r w:rsidR="00AE6B25" w:rsidRPr="00093155">
        <w:rPr>
          <w:rFonts w:asciiTheme="minorEastAsia" w:hAnsiTheme="minorEastAsia" w:hint="eastAsia"/>
        </w:rPr>
        <w:t>确认后在上方列表中确认人、确认时间需填写；</w:t>
      </w:r>
    </w:p>
    <w:p w:rsidR="00AE6B25" w:rsidRDefault="002F3A6B" w:rsidP="006734D2">
      <w:pPr>
        <w:pStyle w:val="a7"/>
        <w:numPr>
          <w:ilvl w:val="0"/>
          <w:numId w:val="140"/>
        </w:numPr>
        <w:spacing w:line="360" w:lineRule="auto"/>
        <w:ind w:firstLineChars="0"/>
        <w:rPr>
          <w:rFonts w:asciiTheme="minorEastAsia" w:hAnsiTheme="minorEastAsia"/>
        </w:rPr>
      </w:pPr>
      <w:r>
        <w:rPr>
          <w:rFonts w:asciiTheme="minorEastAsia" w:hAnsiTheme="minorEastAsia" w:hint="eastAsia"/>
        </w:rPr>
        <w:t>股份</w:t>
      </w:r>
      <w:r w:rsidR="00AE6B25">
        <w:rPr>
          <w:rFonts w:asciiTheme="minorEastAsia" w:hAnsiTheme="minorEastAsia" w:hint="eastAsia"/>
        </w:rPr>
        <w:t>确认后不能重复确认，如重复操作系统应提示用户；</w:t>
      </w:r>
    </w:p>
    <w:p w:rsidR="00AE6B25" w:rsidRDefault="00AE6B25" w:rsidP="006734D2">
      <w:pPr>
        <w:pStyle w:val="a7"/>
        <w:numPr>
          <w:ilvl w:val="0"/>
          <w:numId w:val="140"/>
        </w:numPr>
        <w:spacing w:line="360" w:lineRule="auto"/>
        <w:ind w:firstLineChars="0"/>
        <w:rPr>
          <w:rFonts w:asciiTheme="minorEastAsia" w:hAnsiTheme="minorEastAsia"/>
        </w:rPr>
      </w:pPr>
      <w:r w:rsidRPr="006B66BE">
        <w:rPr>
          <w:rFonts w:asciiTheme="minorEastAsia" w:hAnsiTheme="minorEastAsia" w:hint="eastAsia"/>
        </w:rPr>
        <w:t>记录</w:t>
      </w:r>
      <w:r w:rsidR="002F3A6B">
        <w:rPr>
          <w:rFonts w:asciiTheme="minorEastAsia" w:hAnsiTheme="minorEastAsia" w:hint="eastAsia"/>
        </w:rPr>
        <w:t>股份</w:t>
      </w:r>
      <w:r>
        <w:rPr>
          <w:rFonts w:asciiTheme="minorEastAsia" w:hAnsiTheme="minorEastAsia" w:hint="eastAsia"/>
        </w:rPr>
        <w:t>分派确认</w:t>
      </w:r>
      <w:r w:rsidRPr="006B66BE">
        <w:rPr>
          <w:rFonts w:asciiTheme="minorEastAsia" w:hAnsiTheme="minorEastAsia" w:hint="eastAsia"/>
        </w:rPr>
        <w:t>日志：日志内容包括：行动事件、</w:t>
      </w:r>
      <w:r w:rsidR="002F3A6B">
        <w:rPr>
          <w:rFonts w:asciiTheme="minorEastAsia" w:hAnsiTheme="minorEastAsia" w:hint="eastAsia"/>
        </w:rPr>
        <w:t>股份</w:t>
      </w:r>
      <w:r>
        <w:rPr>
          <w:rFonts w:asciiTheme="minorEastAsia" w:hAnsiTheme="minorEastAsia" w:hint="eastAsia"/>
        </w:rPr>
        <w:t>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F112E9" w:rsidRDefault="00F112E9" w:rsidP="006734D2">
      <w:pPr>
        <w:pStyle w:val="a7"/>
        <w:numPr>
          <w:ilvl w:val="0"/>
          <w:numId w:val="140"/>
        </w:numPr>
        <w:spacing w:line="360" w:lineRule="auto"/>
        <w:ind w:firstLineChars="0"/>
        <w:rPr>
          <w:rFonts w:asciiTheme="minorEastAsia" w:hAnsiTheme="minorEastAsia"/>
        </w:rPr>
      </w:pPr>
      <w:r>
        <w:rPr>
          <w:rFonts w:asciiTheme="minorEastAsia" w:hAnsiTheme="minorEastAsia" w:hint="eastAsia"/>
        </w:rPr>
        <w:t>股份确认后系统自动完成“</w:t>
      </w:r>
      <w:r w:rsidRPr="00E314BD">
        <w:rPr>
          <w:rFonts w:asciiTheme="minorEastAsia" w:hAnsiTheme="minorEastAsia" w:hint="eastAsia"/>
          <w:b/>
          <w:color w:val="000000" w:themeColor="text1"/>
        </w:rPr>
        <w:t>F</w:t>
      </w:r>
      <w:r>
        <w:rPr>
          <w:rFonts w:asciiTheme="minorEastAsia" w:hAnsiTheme="minorEastAsia" w:hint="eastAsia"/>
          <w:b/>
          <w:color w:val="000000" w:themeColor="text1"/>
        </w:rPr>
        <w:t>7.15</w:t>
      </w:r>
      <w:r w:rsidRPr="00E314BD">
        <w:rPr>
          <w:rFonts w:asciiTheme="minorEastAsia" w:hAnsiTheme="minorEastAsia" w:hint="eastAsia"/>
          <w:b/>
          <w:color w:val="000000" w:themeColor="text1"/>
        </w:rPr>
        <w:t>.</w:t>
      </w:r>
      <w:r>
        <w:rPr>
          <w:rFonts w:asciiTheme="minorEastAsia" w:hAnsiTheme="minorEastAsia" w:hint="eastAsia"/>
          <w:b/>
          <w:color w:val="000000" w:themeColor="text1"/>
        </w:rPr>
        <w:t>供股到账</w:t>
      </w:r>
      <w:proofErr w:type="gramStart"/>
      <w:r>
        <w:rPr>
          <w:rFonts w:asciiTheme="minorEastAsia" w:hAnsiTheme="minorEastAsia" w:hint="eastAsia"/>
          <w:b/>
          <w:color w:val="000000" w:themeColor="text1"/>
        </w:rPr>
        <w:t>息</w:t>
      </w:r>
      <w:proofErr w:type="gramEnd"/>
      <w:r w:rsidRPr="00E314BD">
        <w:rPr>
          <w:rFonts w:asciiTheme="minorEastAsia" w:hAnsiTheme="minorEastAsia" w:hint="eastAsia"/>
          <w:b/>
          <w:color w:val="000000" w:themeColor="text1"/>
        </w:rPr>
        <w:t>发布</w:t>
      </w:r>
      <w:r>
        <w:rPr>
          <w:rFonts w:asciiTheme="minorEastAsia" w:hAnsiTheme="minorEastAsia" w:hint="eastAsia"/>
        </w:rPr>
        <w:t>”；</w:t>
      </w:r>
    </w:p>
    <w:p w:rsidR="00CB2A39" w:rsidRDefault="00CB2A39" w:rsidP="00CB2A39">
      <w:pPr>
        <w:pStyle w:val="a7"/>
        <w:numPr>
          <w:ilvl w:val="0"/>
          <w:numId w:val="140"/>
        </w:numPr>
        <w:spacing w:line="360" w:lineRule="auto"/>
        <w:ind w:firstLineChars="0"/>
        <w:rPr>
          <w:rFonts w:asciiTheme="minorEastAsia" w:hAnsiTheme="minorEastAsia"/>
        </w:rPr>
      </w:pPr>
      <w:r>
        <w:rPr>
          <w:rFonts w:asciiTheme="minorEastAsia" w:hAnsiTheme="minorEastAsia" w:hint="eastAsia"/>
        </w:rPr>
        <w:t>股份确认后，系统向客服部的邮箱发送供股股份确认信息；</w:t>
      </w:r>
    </w:p>
    <w:p w:rsidR="00E83A80" w:rsidRDefault="00CB2A39" w:rsidP="00CB2A39">
      <w:pPr>
        <w:pStyle w:val="a7"/>
        <w:numPr>
          <w:ilvl w:val="1"/>
          <w:numId w:val="140"/>
        </w:numPr>
        <w:spacing w:line="360" w:lineRule="auto"/>
        <w:ind w:firstLineChars="0"/>
        <w:rPr>
          <w:rFonts w:asciiTheme="minorEastAsia" w:hAnsiTheme="minorEastAsia"/>
        </w:rPr>
      </w:pPr>
      <w:r>
        <w:rPr>
          <w:rFonts w:asciiTheme="minorEastAsia" w:hAnsiTheme="minorEastAsia" w:hint="eastAsia"/>
        </w:rPr>
        <w:t>发送内容：说明（供股股份确认）、供股权代码、标的证券代码、证券名称、供股到账股份数量、</w:t>
      </w:r>
      <w:r w:rsidR="00E83A80">
        <w:rPr>
          <w:rFonts w:asciiTheme="minorEastAsia" w:hAnsiTheme="minorEastAsia" w:hint="eastAsia"/>
        </w:rPr>
        <w:t>额外认购中</w:t>
      </w:r>
      <w:proofErr w:type="gramStart"/>
      <w:r w:rsidR="00E83A80">
        <w:rPr>
          <w:rFonts w:asciiTheme="minorEastAsia" w:hAnsiTheme="minorEastAsia" w:hint="eastAsia"/>
        </w:rPr>
        <w:t>筌</w:t>
      </w:r>
      <w:proofErr w:type="gramEnd"/>
      <w:r w:rsidR="00E83A80">
        <w:rPr>
          <w:rFonts w:asciiTheme="minorEastAsia" w:hAnsiTheme="minorEastAsia" w:hint="eastAsia"/>
        </w:rPr>
        <w:t>数量</w:t>
      </w:r>
      <w:r>
        <w:rPr>
          <w:rFonts w:asciiTheme="minorEastAsia" w:hAnsiTheme="minorEastAsia" w:hint="eastAsia"/>
        </w:rPr>
        <w:t>、</w:t>
      </w:r>
      <w:r w:rsidR="00E83A80">
        <w:rPr>
          <w:rFonts w:asciiTheme="minorEastAsia" w:hAnsiTheme="minorEastAsia" w:hint="eastAsia"/>
        </w:rPr>
        <w:t>退款金额、到账日期；</w:t>
      </w:r>
    </w:p>
    <w:p w:rsidR="004854F2" w:rsidRDefault="004854F2" w:rsidP="004854F2">
      <w:pPr>
        <w:pStyle w:val="a7"/>
        <w:numPr>
          <w:ilvl w:val="1"/>
          <w:numId w:val="140"/>
        </w:numPr>
        <w:spacing w:line="360" w:lineRule="auto"/>
        <w:ind w:firstLineChars="0"/>
        <w:rPr>
          <w:rFonts w:asciiTheme="minorEastAsia" w:hAnsiTheme="minorEastAsia"/>
        </w:rPr>
      </w:pPr>
      <w:r>
        <w:rPr>
          <w:rFonts w:asciiTheme="minorEastAsia" w:hAnsiTheme="minorEastAsia" w:hint="eastAsia"/>
        </w:rPr>
        <w:t>发送格式：以上每一项内容为一行，正常行权、额外认购的数量,退款金额分别汇总；</w:t>
      </w:r>
    </w:p>
    <w:p w:rsidR="00CB2A39" w:rsidRPr="006B66BE" w:rsidRDefault="00D370FB" w:rsidP="006734D2">
      <w:pPr>
        <w:pStyle w:val="a7"/>
        <w:numPr>
          <w:ilvl w:val="0"/>
          <w:numId w:val="140"/>
        </w:numPr>
        <w:spacing w:line="360" w:lineRule="auto"/>
        <w:ind w:firstLineChars="0"/>
        <w:rPr>
          <w:rFonts w:asciiTheme="minorEastAsia" w:hAnsiTheme="minorEastAsia"/>
        </w:rPr>
      </w:pPr>
      <w:r>
        <w:rPr>
          <w:rFonts w:asciiTheme="minorEastAsia" w:hAnsiTheme="minorEastAsia" w:hint="eastAsia"/>
          <w:lang w:val="en-AU"/>
        </w:rPr>
        <w:t>权益确认前可以回退到权益处理状态；</w:t>
      </w:r>
    </w:p>
    <w:p w:rsidR="00576117" w:rsidRDefault="00DA44F6" w:rsidP="00576117">
      <w:pPr>
        <w:pStyle w:val="3"/>
        <w:ind w:leftChars="100" w:left="210"/>
      </w:pPr>
      <w:bookmarkStart w:id="82" w:name="_Toc296808738"/>
      <w:r>
        <w:rPr>
          <w:rFonts w:hint="eastAsia"/>
        </w:rPr>
        <w:t>F7</w:t>
      </w:r>
      <w:r w:rsidR="00576117">
        <w:rPr>
          <w:rFonts w:hint="eastAsia"/>
        </w:rPr>
        <w:t>.1</w:t>
      </w:r>
      <w:r w:rsidR="00417787">
        <w:rPr>
          <w:rFonts w:hint="eastAsia"/>
        </w:rPr>
        <w:t>5</w:t>
      </w:r>
      <w:r w:rsidR="00576117">
        <w:rPr>
          <w:rFonts w:hint="eastAsia"/>
        </w:rPr>
        <w:t>供股到账信息发布</w:t>
      </w:r>
      <w:bookmarkEnd w:id="82"/>
      <w:ins w:id="83" w:author="谢衍筹" w:date="2012-06-28T10:07:00Z">
        <w:r w:rsidR="00F355A4">
          <w:rPr>
            <w:rFonts w:hint="eastAsia"/>
          </w:rPr>
          <w:t xml:space="preserve"> </w:t>
        </w:r>
      </w:ins>
    </w:p>
    <w:p w:rsidR="0013660C" w:rsidRDefault="0013660C" w:rsidP="006734D2">
      <w:pPr>
        <w:pStyle w:val="4"/>
        <w:numPr>
          <w:ilvl w:val="0"/>
          <w:numId w:val="85"/>
        </w:numPr>
      </w:pPr>
      <w:r>
        <w:rPr>
          <w:rFonts w:hint="eastAsia"/>
        </w:rPr>
        <w:t>业务描述</w:t>
      </w:r>
    </w:p>
    <w:p w:rsidR="0013660C" w:rsidRDefault="0013660C" w:rsidP="0013660C">
      <w:pPr>
        <w:spacing w:line="360" w:lineRule="auto"/>
        <w:ind w:firstLineChars="200" w:firstLine="420"/>
      </w:pPr>
      <w:r>
        <w:rPr>
          <w:rFonts w:hint="eastAsia"/>
        </w:rPr>
        <w:t>供股股份信息确认后，结算参与人把到账信息通知给每个投资者。</w:t>
      </w:r>
    </w:p>
    <w:p w:rsidR="0013660C" w:rsidRDefault="0013660C" w:rsidP="006734D2">
      <w:pPr>
        <w:pStyle w:val="4"/>
        <w:numPr>
          <w:ilvl w:val="0"/>
          <w:numId w:val="85"/>
        </w:numPr>
      </w:pPr>
      <w:r>
        <w:rPr>
          <w:rFonts w:hint="eastAsia"/>
        </w:rPr>
        <w:t>业务功能</w:t>
      </w:r>
    </w:p>
    <w:p w:rsidR="0013660C" w:rsidRDefault="0013660C" w:rsidP="006734D2">
      <w:pPr>
        <w:pStyle w:val="a7"/>
        <w:numPr>
          <w:ilvl w:val="0"/>
          <w:numId w:val="86"/>
        </w:numPr>
        <w:spacing w:line="360" w:lineRule="auto"/>
        <w:ind w:firstLineChars="0"/>
        <w:rPr>
          <w:rFonts w:asciiTheme="minorEastAsia" w:hAnsiTheme="minorEastAsia"/>
        </w:rPr>
      </w:pPr>
      <w:r>
        <w:rPr>
          <w:rFonts w:asciiTheme="minorEastAsia" w:hAnsiTheme="minorEastAsia" w:hint="eastAsia"/>
          <w:lang w:val="en-AU"/>
        </w:rPr>
        <w:t>股权登记日权益分派短信模板，参见规则BR_ACTION_012；</w:t>
      </w:r>
      <w:r w:rsidRPr="007468F5">
        <w:rPr>
          <w:rFonts w:asciiTheme="minorEastAsia" w:hAnsiTheme="minorEastAsia" w:hint="eastAsia"/>
        </w:rPr>
        <w:t xml:space="preserve"> </w:t>
      </w:r>
    </w:p>
    <w:p w:rsidR="0013660C" w:rsidRDefault="0013660C" w:rsidP="006734D2">
      <w:pPr>
        <w:pStyle w:val="a7"/>
        <w:numPr>
          <w:ilvl w:val="0"/>
          <w:numId w:val="86"/>
        </w:numPr>
        <w:spacing w:line="360" w:lineRule="auto"/>
        <w:ind w:firstLineChars="0"/>
        <w:rPr>
          <w:rFonts w:asciiTheme="minorEastAsia" w:hAnsiTheme="minorEastAsia"/>
        </w:rPr>
      </w:pPr>
      <w:r>
        <w:rPr>
          <w:rFonts w:asciiTheme="minorEastAsia" w:hAnsiTheme="minorEastAsia" w:hint="eastAsia"/>
          <w:lang w:val="en-AU"/>
        </w:rPr>
        <w:t>股权登记日权益分派邮件模板，参见规则BR_ACTION_012；</w:t>
      </w:r>
      <w:r w:rsidRPr="007468F5">
        <w:rPr>
          <w:rFonts w:asciiTheme="minorEastAsia" w:hAnsiTheme="minorEastAsia" w:hint="eastAsia"/>
        </w:rPr>
        <w:t xml:space="preserve"> </w:t>
      </w:r>
    </w:p>
    <w:p w:rsidR="00F112E9" w:rsidRDefault="00F112E9" w:rsidP="006734D2">
      <w:pPr>
        <w:pStyle w:val="a7"/>
        <w:numPr>
          <w:ilvl w:val="0"/>
          <w:numId w:val="86"/>
        </w:numPr>
        <w:spacing w:line="360" w:lineRule="auto"/>
        <w:ind w:firstLineChars="0"/>
        <w:rPr>
          <w:rFonts w:asciiTheme="minorEastAsia" w:hAnsiTheme="minorEastAsia"/>
        </w:rPr>
      </w:pPr>
      <w:r>
        <w:rPr>
          <w:rFonts w:asciiTheme="minorEastAsia" w:hAnsiTheme="minorEastAsia" w:hint="eastAsia"/>
        </w:rPr>
        <w:t>系统根据后台配置，实现通过短信接口、邮件接口把确认后的股份信息发布给最终客户；</w:t>
      </w:r>
    </w:p>
    <w:p w:rsidR="00F112E9" w:rsidRPr="006B66BE" w:rsidRDefault="00F112E9" w:rsidP="006734D2">
      <w:pPr>
        <w:pStyle w:val="a7"/>
        <w:numPr>
          <w:ilvl w:val="0"/>
          <w:numId w:val="86"/>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信息发布</w:t>
      </w:r>
      <w:r w:rsidRPr="006B66BE">
        <w:rPr>
          <w:rFonts w:asciiTheme="minorEastAsia" w:hAnsiTheme="minorEastAsia" w:hint="eastAsia"/>
        </w:rPr>
        <w:t>日志：日志内容包括：行动事件、</w:t>
      </w:r>
      <w:r>
        <w:rPr>
          <w:rFonts w:asciiTheme="minorEastAsia" w:hAnsiTheme="minorEastAsia" w:hint="eastAsia"/>
        </w:rPr>
        <w:t>股份分派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13660C" w:rsidRDefault="0013660C" w:rsidP="006734D2">
      <w:pPr>
        <w:pStyle w:val="4"/>
        <w:numPr>
          <w:ilvl w:val="0"/>
          <w:numId w:val="85"/>
        </w:numPr>
      </w:pPr>
      <w:r>
        <w:rPr>
          <w:rFonts w:hint="eastAsia"/>
        </w:rPr>
        <w:lastRenderedPageBreak/>
        <w:t>业务规则</w:t>
      </w:r>
    </w:p>
    <w:p w:rsidR="0013660C" w:rsidRPr="00F30438" w:rsidRDefault="0013660C" w:rsidP="0013660C">
      <w:pPr>
        <w:pStyle w:val="5"/>
        <w:rPr>
          <w:b/>
        </w:rPr>
      </w:pPr>
      <w:r w:rsidRPr="00F30438">
        <w:rPr>
          <w:rFonts w:hint="eastAsia"/>
          <w:b/>
        </w:rPr>
        <w:t>BR_</w:t>
      </w:r>
      <w:r>
        <w:rPr>
          <w:rFonts w:hint="eastAsia"/>
          <w:b/>
        </w:rPr>
        <w:t>ACTION</w:t>
      </w:r>
      <w:r w:rsidRPr="00F30438">
        <w:rPr>
          <w:rFonts w:hint="eastAsia"/>
          <w:b/>
        </w:rPr>
        <w:t>_</w:t>
      </w:r>
      <w:r>
        <w:rPr>
          <w:rFonts w:hint="eastAsia"/>
          <w:b/>
        </w:rPr>
        <w:t>012</w:t>
      </w:r>
      <w:r w:rsidRPr="00476F74">
        <w:rPr>
          <w:rFonts w:hint="eastAsia"/>
          <w:b/>
          <w:color w:val="000000" w:themeColor="text1"/>
        </w:rPr>
        <w:t>(</w:t>
      </w:r>
      <w:r>
        <w:rPr>
          <w:rFonts w:hint="eastAsia"/>
          <w:b/>
          <w:color w:val="000000" w:themeColor="text1"/>
        </w:rPr>
        <w:t>信息发布文字处理</w:t>
      </w:r>
      <w:r w:rsidRPr="00476F74">
        <w:rPr>
          <w:rFonts w:asciiTheme="minorEastAsia" w:hAnsiTheme="minorEastAsia" w:hint="eastAsia"/>
          <w:b/>
          <w:color w:val="000000" w:themeColor="text1"/>
        </w:rPr>
        <w:t>规则</w:t>
      </w:r>
      <w:r w:rsidRPr="00476F74">
        <w:rPr>
          <w:rFonts w:hint="eastAsia"/>
          <w:b/>
          <w:color w:val="000000" w:themeColor="text1"/>
        </w:rPr>
        <w:t>)</w:t>
      </w:r>
    </w:p>
    <w:p w:rsidR="0013660C" w:rsidRDefault="0013660C" w:rsidP="0013660C">
      <w:pPr>
        <w:pStyle w:val="6"/>
        <w:rPr>
          <w:i w:val="0"/>
          <w:color w:val="000000" w:themeColor="text1"/>
        </w:rPr>
      </w:pPr>
      <w:r w:rsidRPr="009A4468">
        <w:rPr>
          <w:rFonts w:hint="eastAsia"/>
          <w:i w:val="0"/>
        </w:rPr>
        <w:t>1_</w:t>
      </w:r>
      <w:r w:rsidRPr="00163A97">
        <w:rPr>
          <w:rFonts w:asciiTheme="minorEastAsia" w:hAnsiTheme="minorEastAsia" w:hint="eastAsia"/>
          <w:i w:val="0"/>
        </w:rPr>
        <w:t>股权登记日权益</w:t>
      </w:r>
      <w:r>
        <w:rPr>
          <w:rFonts w:hint="eastAsia"/>
          <w:i w:val="0"/>
        </w:rPr>
        <w:t>分派</w:t>
      </w:r>
      <w:r>
        <w:rPr>
          <w:rFonts w:asciiTheme="minorEastAsia" w:hAnsiTheme="minorEastAsia" w:hint="eastAsia"/>
          <w:i w:val="0"/>
        </w:rPr>
        <w:t>手机短信</w:t>
      </w:r>
      <w:r>
        <w:rPr>
          <w:rFonts w:hint="eastAsia"/>
          <w:i w:val="0"/>
          <w:color w:val="000000" w:themeColor="text1"/>
        </w:rPr>
        <w:t>通知模板</w:t>
      </w:r>
    </w:p>
    <w:p w:rsidR="0013660C" w:rsidRPr="00BE5244" w:rsidRDefault="0013660C" w:rsidP="0013660C">
      <w:pPr>
        <w:spacing w:line="360" w:lineRule="auto"/>
        <w:rPr>
          <w:shd w:val="clear" w:color="auto" w:fill="FABF8F" w:themeFill="accent6" w:themeFillTint="99"/>
          <w:lang w:val="en-AU"/>
        </w:rPr>
      </w:pPr>
      <w:r w:rsidRPr="00BE5244">
        <w:rPr>
          <w:rFonts w:hint="eastAsia"/>
          <w:shd w:val="clear" w:color="auto" w:fill="FABF8F" w:themeFill="accent6" w:themeFillTint="99"/>
          <w:lang w:val="en-AU"/>
        </w:rPr>
        <w:t>尊敬</w:t>
      </w:r>
      <w:r w:rsidRPr="00BE5244">
        <w:rPr>
          <w:rFonts w:hint="eastAsia"/>
          <w:shd w:val="clear" w:color="auto" w:fill="FABF8F" w:themeFill="accent6" w:themeFillTint="99"/>
          <w:lang w:val="en-AU"/>
        </w:rPr>
        <w:t xml:space="preserve"> XXX </w:t>
      </w:r>
      <w:r w:rsidRPr="00BE5244">
        <w:rPr>
          <w:rFonts w:hint="eastAsia"/>
          <w:shd w:val="clear" w:color="auto" w:fill="FABF8F" w:themeFill="accent6" w:themeFillTint="99"/>
          <w:lang w:val="en-AU"/>
        </w:rPr>
        <w:t>客户</w:t>
      </w:r>
      <w:r w:rsidRPr="00BE5244">
        <w:rPr>
          <w:rFonts w:hint="eastAsia"/>
          <w:shd w:val="clear" w:color="auto" w:fill="FABF8F" w:themeFill="accent6" w:themeFillTint="99"/>
          <w:lang w:val="en-AU"/>
        </w:rPr>
        <w:t xml:space="preserve"> </w:t>
      </w:r>
      <w:r w:rsidRPr="00BE5244">
        <w:rPr>
          <w:rFonts w:hint="eastAsia"/>
          <w:shd w:val="clear" w:color="auto" w:fill="FABF8F" w:themeFill="accent6" w:themeFillTint="99"/>
          <w:lang w:val="en-AU"/>
        </w:rPr>
        <w:t>：</w:t>
      </w:r>
    </w:p>
    <w:p w:rsidR="0013660C" w:rsidRPr="00BE5244" w:rsidRDefault="0013660C" w:rsidP="0013660C">
      <w:pPr>
        <w:spacing w:line="360" w:lineRule="auto"/>
        <w:rPr>
          <w:shd w:val="clear" w:color="auto" w:fill="FABF8F" w:themeFill="accent6" w:themeFillTint="99"/>
          <w:lang w:val="en-AU"/>
        </w:rPr>
      </w:pPr>
      <w:r w:rsidRPr="00BE5244">
        <w:rPr>
          <w:rFonts w:hint="eastAsia"/>
          <w:shd w:val="clear" w:color="auto" w:fill="FABF8F" w:themeFill="accent6" w:themeFillTint="99"/>
          <w:lang w:val="en-AU"/>
        </w:rPr>
        <w:t xml:space="preserve">     XXX </w:t>
      </w:r>
      <w:r w:rsidRPr="00BE5244">
        <w:rPr>
          <w:rFonts w:hint="eastAsia"/>
          <w:shd w:val="clear" w:color="auto" w:fill="FABF8F" w:themeFill="accent6" w:themeFillTint="99"/>
          <w:lang w:val="en-AU"/>
        </w:rPr>
        <w:t>股份（代码）供</w:t>
      </w:r>
      <w:proofErr w:type="gramStart"/>
      <w:r w:rsidRPr="00BE5244">
        <w:rPr>
          <w:rFonts w:hint="eastAsia"/>
          <w:shd w:val="clear" w:color="auto" w:fill="FABF8F" w:themeFill="accent6" w:themeFillTint="99"/>
          <w:lang w:val="en-AU"/>
        </w:rPr>
        <w:t>股行动</w:t>
      </w:r>
      <w:proofErr w:type="gramEnd"/>
      <w:r w:rsidR="00FE1611">
        <w:rPr>
          <w:rFonts w:hint="eastAsia"/>
          <w:shd w:val="clear" w:color="auto" w:fill="FABF8F" w:themeFill="accent6" w:themeFillTint="99"/>
          <w:lang w:val="en-AU"/>
        </w:rPr>
        <w:t>的股份已到账</w:t>
      </w:r>
      <w:r w:rsidRPr="00BE5244">
        <w:rPr>
          <w:rFonts w:hint="eastAsia"/>
          <w:shd w:val="clear" w:color="auto" w:fill="FABF8F" w:themeFill="accent6" w:themeFillTint="99"/>
          <w:lang w:val="en-AU"/>
        </w:rPr>
        <w:t>，</w:t>
      </w:r>
      <w:proofErr w:type="gramStart"/>
      <w:r w:rsidR="00FE1611">
        <w:rPr>
          <w:rFonts w:hint="eastAsia"/>
          <w:shd w:val="clear" w:color="auto" w:fill="FABF8F" w:themeFill="accent6" w:themeFillTint="99"/>
          <w:lang w:val="en-AU"/>
        </w:rPr>
        <w:t>您供股</w:t>
      </w:r>
      <w:proofErr w:type="gramEnd"/>
      <w:r w:rsidR="00FE1611">
        <w:rPr>
          <w:rFonts w:hint="eastAsia"/>
          <w:shd w:val="clear" w:color="auto" w:fill="FABF8F" w:themeFill="accent6" w:themeFillTint="99"/>
          <w:lang w:val="en-AU"/>
        </w:rPr>
        <w:t>行权获得股份数量为</w:t>
      </w:r>
      <w:r w:rsidR="00FE1611">
        <w:rPr>
          <w:rFonts w:hint="eastAsia"/>
          <w:shd w:val="clear" w:color="auto" w:fill="FABF8F" w:themeFill="accent6" w:themeFillTint="99"/>
          <w:lang w:val="en-AU"/>
        </w:rPr>
        <w:t>XXX</w:t>
      </w:r>
      <w:r w:rsidR="00FE1611">
        <w:rPr>
          <w:rFonts w:hint="eastAsia"/>
          <w:shd w:val="clear" w:color="auto" w:fill="FABF8F" w:themeFill="accent6" w:themeFillTint="99"/>
          <w:lang w:val="en-AU"/>
        </w:rPr>
        <w:t>份，额外认购获得</w:t>
      </w:r>
      <w:r w:rsidR="00FE1611">
        <w:rPr>
          <w:rFonts w:hint="eastAsia"/>
          <w:shd w:val="clear" w:color="auto" w:fill="FABF8F" w:themeFill="accent6" w:themeFillTint="99"/>
          <w:lang w:val="en-AU"/>
        </w:rPr>
        <w:t>XXX</w:t>
      </w:r>
      <w:r w:rsidR="00FE1611">
        <w:rPr>
          <w:rFonts w:hint="eastAsia"/>
          <w:shd w:val="clear" w:color="auto" w:fill="FABF8F" w:themeFill="accent6" w:themeFillTint="99"/>
          <w:lang w:val="en-AU"/>
        </w:rPr>
        <w:t>份，额外认购未中签部分退款金额为</w:t>
      </w:r>
      <w:r w:rsidR="00FE1611">
        <w:rPr>
          <w:rFonts w:hint="eastAsia"/>
          <w:shd w:val="clear" w:color="auto" w:fill="FABF8F" w:themeFill="accent6" w:themeFillTint="99"/>
          <w:lang w:val="en-AU"/>
        </w:rPr>
        <w:t xml:space="preserve"> XXX </w:t>
      </w:r>
      <w:r w:rsidR="00FE1611">
        <w:rPr>
          <w:rFonts w:hint="eastAsia"/>
          <w:shd w:val="clear" w:color="auto" w:fill="FABF8F" w:themeFill="accent6" w:themeFillTint="99"/>
          <w:lang w:val="en-AU"/>
        </w:rPr>
        <w:t>（币种）。</w:t>
      </w:r>
      <w:r w:rsidRPr="00BE5244">
        <w:rPr>
          <w:rFonts w:hint="eastAsia"/>
          <w:shd w:val="clear" w:color="auto" w:fill="FABF8F" w:themeFill="accent6" w:themeFillTint="99"/>
          <w:lang w:val="en-AU"/>
        </w:rPr>
        <w:t xml:space="preserve"> </w:t>
      </w:r>
      <w:r w:rsidRPr="00BE5244">
        <w:rPr>
          <w:rFonts w:hint="eastAsia"/>
          <w:shd w:val="clear" w:color="auto" w:fill="FABF8F" w:themeFill="accent6" w:themeFillTint="99"/>
          <w:lang w:val="en-AU"/>
        </w:rPr>
        <w:t>敬请关注</w:t>
      </w:r>
      <w:r w:rsidRPr="00BE5244">
        <w:rPr>
          <w:rFonts w:hint="eastAsia"/>
          <w:shd w:val="clear" w:color="auto" w:fill="FABF8F" w:themeFill="accent6" w:themeFillTint="99"/>
          <w:lang w:val="en-AU"/>
        </w:rPr>
        <w:t>XXXX</w:t>
      </w:r>
    </w:p>
    <w:p w:rsidR="0013660C" w:rsidRDefault="0013660C" w:rsidP="0013660C">
      <w:pPr>
        <w:spacing w:line="360" w:lineRule="auto"/>
        <w:rPr>
          <w:shd w:val="clear" w:color="auto" w:fill="FABF8F" w:themeFill="accent6" w:themeFillTint="99"/>
          <w:lang w:val="en-AU"/>
        </w:rPr>
      </w:pPr>
      <w:r w:rsidRPr="00BE5244">
        <w:rPr>
          <w:rFonts w:hint="eastAsia"/>
          <w:shd w:val="clear" w:color="auto" w:fill="FABF8F" w:themeFill="accent6" w:themeFillTint="99"/>
          <w:lang w:val="en-AU"/>
        </w:rPr>
        <w:t xml:space="preserve">                                                    </w:t>
      </w:r>
      <w:r w:rsidRPr="00BE5244">
        <w:rPr>
          <w:rFonts w:hint="eastAsia"/>
          <w:shd w:val="clear" w:color="auto" w:fill="FABF8F" w:themeFill="accent6" w:themeFillTint="99"/>
          <w:lang w:val="en-AU"/>
        </w:rPr>
        <w:t>国信香港竭诚为您服务，</w:t>
      </w:r>
      <w:r w:rsidRPr="00BE5244">
        <w:rPr>
          <w:rFonts w:hint="eastAsia"/>
          <w:shd w:val="clear" w:color="auto" w:fill="FABF8F" w:themeFill="accent6" w:themeFillTint="99"/>
          <w:lang w:val="en-AU"/>
        </w:rPr>
        <w:t>XXX</w:t>
      </w:r>
    </w:p>
    <w:p w:rsidR="00F112E9" w:rsidRDefault="00F112E9" w:rsidP="0013660C">
      <w:pPr>
        <w:spacing w:line="360" w:lineRule="auto"/>
        <w:rPr>
          <w:shd w:val="clear" w:color="auto" w:fill="FABF8F" w:themeFill="accent6" w:themeFillTint="99"/>
          <w:lang w:val="en-AU"/>
        </w:rPr>
      </w:pPr>
    </w:p>
    <w:p w:rsidR="0013660C" w:rsidRDefault="0013660C" w:rsidP="0013660C">
      <w:pPr>
        <w:pStyle w:val="6"/>
        <w:rPr>
          <w:i w:val="0"/>
          <w:color w:val="000000" w:themeColor="text1"/>
        </w:rPr>
      </w:pPr>
      <w:r>
        <w:rPr>
          <w:rFonts w:hint="eastAsia"/>
          <w:i w:val="0"/>
        </w:rPr>
        <w:t>2</w:t>
      </w:r>
      <w:r w:rsidRPr="009A4468">
        <w:rPr>
          <w:rFonts w:hint="eastAsia"/>
          <w:i w:val="0"/>
        </w:rPr>
        <w:t>_</w:t>
      </w:r>
      <w:r w:rsidRPr="00163A97">
        <w:rPr>
          <w:rFonts w:asciiTheme="minorEastAsia" w:hAnsiTheme="minorEastAsia" w:hint="eastAsia"/>
          <w:i w:val="0"/>
        </w:rPr>
        <w:t>股权登记日权益</w:t>
      </w:r>
      <w:r>
        <w:rPr>
          <w:rFonts w:hint="eastAsia"/>
          <w:i w:val="0"/>
        </w:rPr>
        <w:t>分派</w:t>
      </w:r>
      <w:r>
        <w:rPr>
          <w:rFonts w:asciiTheme="minorEastAsia" w:hAnsiTheme="minorEastAsia" w:hint="eastAsia"/>
          <w:i w:val="0"/>
        </w:rPr>
        <w:t>邮件</w:t>
      </w:r>
      <w:r>
        <w:rPr>
          <w:rFonts w:hint="eastAsia"/>
          <w:i w:val="0"/>
          <w:color w:val="000000" w:themeColor="text1"/>
        </w:rPr>
        <w:t>通知模板</w:t>
      </w:r>
    </w:p>
    <w:p w:rsidR="0013660C" w:rsidRPr="0009473F" w:rsidRDefault="0013660C" w:rsidP="0013660C">
      <w:pPr>
        <w:rPr>
          <w:lang w:val="en-AU"/>
        </w:rPr>
      </w:pPr>
      <w:r>
        <w:rPr>
          <w:rFonts w:hint="eastAsia"/>
          <w:lang w:val="en-AU"/>
        </w:rPr>
        <w:t>参见</w:t>
      </w:r>
      <w:r w:rsidR="00ED5AC0">
        <w:rPr>
          <w:rFonts w:hint="eastAsia"/>
          <w:lang w:val="en-AU"/>
        </w:rPr>
        <w:t>《</w:t>
      </w:r>
      <w:r w:rsidR="00ED5AC0" w:rsidRPr="00ED5AC0">
        <w:rPr>
          <w:rFonts w:hint="eastAsia"/>
          <w:lang w:val="en-AU"/>
        </w:rPr>
        <w:t>供股指示表</w:t>
      </w:r>
      <w:r w:rsidR="00ED5AC0" w:rsidRPr="00ED5AC0">
        <w:rPr>
          <w:rFonts w:hint="eastAsia"/>
          <w:lang w:val="en-AU"/>
        </w:rPr>
        <w:t>-1.pdf</w:t>
      </w:r>
      <w:r w:rsidR="00ED5AC0">
        <w:rPr>
          <w:rFonts w:hint="eastAsia"/>
          <w:lang w:val="en-AU"/>
        </w:rPr>
        <w:t>》</w:t>
      </w:r>
    </w:p>
    <w:p w:rsidR="0013660C" w:rsidRPr="0013660C" w:rsidRDefault="0013660C" w:rsidP="0013660C"/>
    <w:p w:rsidR="00576117" w:rsidRDefault="00DA44F6" w:rsidP="00576117">
      <w:pPr>
        <w:pStyle w:val="3"/>
        <w:ind w:leftChars="100" w:left="210"/>
      </w:pPr>
      <w:bookmarkStart w:id="84" w:name="_Toc296808739"/>
      <w:r>
        <w:rPr>
          <w:rFonts w:hint="eastAsia"/>
        </w:rPr>
        <w:t>F7</w:t>
      </w:r>
      <w:r w:rsidR="00576117">
        <w:rPr>
          <w:rFonts w:hint="eastAsia"/>
        </w:rPr>
        <w:t>.1</w:t>
      </w:r>
      <w:r w:rsidR="00417787">
        <w:rPr>
          <w:rFonts w:hint="eastAsia"/>
        </w:rPr>
        <w:t>6</w:t>
      </w:r>
      <w:r w:rsidR="00576117">
        <w:rPr>
          <w:rFonts w:hint="eastAsia"/>
        </w:rPr>
        <w:t>供股权过期处理</w:t>
      </w:r>
      <w:bookmarkEnd w:id="84"/>
    </w:p>
    <w:p w:rsidR="00061282" w:rsidRDefault="00061282" w:rsidP="006734D2">
      <w:pPr>
        <w:pStyle w:val="4"/>
        <w:numPr>
          <w:ilvl w:val="0"/>
          <w:numId w:val="87"/>
        </w:numPr>
      </w:pPr>
      <w:r>
        <w:rPr>
          <w:rFonts w:hint="eastAsia"/>
        </w:rPr>
        <w:t>业务描述</w:t>
      </w:r>
    </w:p>
    <w:p w:rsidR="00061282" w:rsidRDefault="00061282" w:rsidP="00061282">
      <w:pPr>
        <w:spacing w:line="360" w:lineRule="auto"/>
        <w:ind w:firstLineChars="200" w:firstLine="420"/>
      </w:pPr>
      <w:r>
        <w:rPr>
          <w:rFonts w:hint="eastAsia"/>
        </w:rPr>
        <w:t>供股到账一段时间</w:t>
      </w:r>
      <w:r w:rsidR="00CD61F4">
        <w:rPr>
          <w:rFonts w:hint="eastAsia"/>
        </w:rPr>
        <w:t>后，香港结算把供股权未行权的股份扣除，通过输入过期供股权信息，</w:t>
      </w:r>
      <w:r>
        <w:rPr>
          <w:rFonts w:hint="eastAsia"/>
        </w:rPr>
        <w:t>系统把交易系统内的所有</w:t>
      </w:r>
      <w:proofErr w:type="gramStart"/>
      <w:r>
        <w:rPr>
          <w:rFonts w:hint="eastAsia"/>
        </w:rPr>
        <w:t>该股供权的</w:t>
      </w:r>
      <w:proofErr w:type="gramEnd"/>
      <w:r>
        <w:rPr>
          <w:rFonts w:hint="eastAsia"/>
        </w:rPr>
        <w:t>数量清除。</w:t>
      </w:r>
      <w:r w:rsidR="003B6ACA">
        <w:rPr>
          <w:rFonts w:hint="eastAsia"/>
        </w:rPr>
        <w:t>并把本次供股业务归档</w:t>
      </w:r>
      <w:r w:rsidR="00263278">
        <w:rPr>
          <w:rFonts w:asciiTheme="minorEastAsia" w:hAnsiTheme="minorEastAsia" w:hint="eastAsia"/>
        </w:rPr>
        <w:t>。</w:t>
      </w:r>
    </w:p>
    <w:p w:rsidR="00061282" w:rsidRDefault="00061282" w:rsidP="006734D2">
      <w:pPr>
        <w:pStyle w:val="4"/>
        <w:numPr>
          <w:ilvl w:val="0"/>
          <w:numId w:val="87"/>
        </w:numPr>
      </w:pPr>
      <w:r>
        <w:rPr>
          <w:rFonts w:hint="eastAsia"/>
        </w:rPr>
        <w:t>用户界面</w:t>
      </w:r>
    </w:p>
    <w:p w:rsidR="00061282" w:rsidRPr="00492120" w:rsidRDefault="00061282" w:rsidP="00061282">
      <w:r>
        <w:object w:dxaOrig="9031" w:dyaOrig="3579">
          <v:shape id="_x0000_i1066" type="#_x0000_t75" style="width:415.5pt;height:164.25pt" o:ole="">
            <v:imagedata r:id="rId90" o:title=""/>
          </v:shape>
          <o:OLEObject Type="Embed" ProgID="Visio.Drawing.11" ShapeID="_x0000_i1066" DrawAspect="Content" ObjectID="_1402388555" r:id="rId91"/>
        </w:object>
      </w:r>
    </w:p>
    <w:p w:rsidR="00061282" w:rsidRDefault="00061282" w:rsidP="006734D2">
      <w:pPr>
        <w:pStyle w:val="4"/>
        <w:numPr>
          <w:ilvl w:val="0"/>
          <w:numId w:val="87"/>
        </w:numPr>
      </w:pPr>
      <w:r>
        <w:rPr>
          <w:rFonts w:hint="eastAsia"/>
        </w:rPr>
        <w:lastRenderedPageBreak/>
        <w:t>业务功能</w:t>
      </w:r>
    </w:p>
    <w:p w:rsidR="00061282" w:rsidRPr="007468F5" w:rsidRDefault="003B6ACA" w:rsidP="006734D2">
      <w:pPr>
        <w:pStyle w:val="a7"/>
        <w:numPr>
          <w:ilvl w:val="0"/>
          <w:numId w:val="88"/>
        </w:numPr>
        <w:spacing w:line="360" w:lineRule="auto"/>
        <w:ind w:firstLineChars="0"/>
        <w:rPr>
          <w:rFonts w:asciiTheme="minorEastAsia" w:hAnsiTheme="minorEastAsia"/>
        </w:rPr>
      </w:pPr>
      <w:r>
        <w:rPr>
          <w:rFonts w:asciiTheme="minorEastAsia" w:hAnsiTheme="minorEastAsia" w:hint="eastAsia"/>
          <w:lang w:val="en-AU"/>
        </w:rPr>
        <w:t>用户输入供股权代码，查询后列表相应的供股信息；信息包括：行动内容、证券代码、证券名称、供股权代码、权益日期（权益分日期）、币种、归档状态、归档日期；</w:t>
      </w:r>
    </w:p>
    <w:p w:rsidR="003B6ACA" w:rsidRDefault="003B6ACA" w:rsidP="006734D2">
      <w:pPr>
        <w:pStyle w:val="a7"/>
        <w:numPr>
          <w:ilvl w:val="0"/>
          <w:numId w:val="88"/>
        </w:numPr>
        <w:spacing w:line="360" w:lineRule="auto"/>
        <w:ind w:firstLineChars="0"/>
        <w:rPr>
          <w:rFonts w:asciiTheme="minorEastAsia" w:hAnsiTheme="minorEastAsia"/>
        </w:rPr>
      </w:pPr>
      <w:r>
        <w:rPr>
          <w:rFonts w:asciiTheme="minorEastAsia" w:hAnsiTheme="minorEastAsia" w:hint="eastAsia"/>
        </w:rPr>
        <w:t>用户通过“过期扣减”功能实现</w:t>
      </w:r>
      <w:proofErr w:type="gramStart"/>
      <w:r>
        <w:rPr>
          <w:rFonts w:asciiTheme="minorEastAsia" w:hAnsiTheme="minorEastAsia" w:hint="eastAsia"/>
        </w:rPr>
        <w:t>扣减扣减</w:t>
      </w:r>
      <w:proofErr w:type="gramEnd"/>
      <w:r>
        <w:rPr>
          <w:rFonts w:asciiTheme="minorEastAsia" w:hAnsiTheme="minorEastAsia" w:hint="eastAsia"/>
        </w:rPr>
        <w:t>交易系统中的供股权数量；</w:t>
      </w:r>
    </w:p>
    <w:p w:rsidR="003B6ACA" w:rsidRDefault="003B6ACA" w:rsidP="006734D2">
      <w:pPr>
        <w:pStyle w:val="a7"/>
        <w:numPr>
          <w:ilvl w:val="0"/>
          <w:numId w:val="88"/>
        </w:numPr>
        <w:spacing w:line="360" w:lineRule="auto"/>
        <w:ind w:firstLineChars="0"/>
        <w:rPr>
          <w:rFonts w:asciiTheme="minorEastAsia" w:hAnsiTheme="minorEastAsia"/>
        </w:rPr>
      </w:pPr>
      <w:r>
        <w:rPr>
          <w:rFonts w:asciiTheme="minorEastAsia" w:hAnsiTheme="minorEastAsia" w:hint="eastAsia"/>
        </w:rPr>
        <w:t>系统把该供股权相对应的所有供股阶段（权益分派、股份分派）归档；</w:t>
      </w:r>
    </w:p>
    <w:p w:rsidR="00061282" w:rsidRDefault="00061282" w:rsidP="006734D2">
      <w:pPr>
        <w:pStyle w:val="a7"/>
        <w:numPr>
          <w:ilvl w:val="0"/>
          <w:numId w:val="88"/>
        </w:numPr>
        <w:spacing w:line="360" w:lineRule="auto"/>
        <w:ind w:firstLineChars="0"/>
        <w:rPr>
          <w:rFonts w:asciiTheme="minorEastAsia" w:hAnsiTheme="minorEastAsia"/>
        </w:rPr>
      </w:pPr>
      <w:r>
        <w:rPr>
          <w:rFonts w:asciiTheme="minorEastAsia" w:hAnsiTheme="minorEastAsia" w:hint="eastAsia"/>
        </w:rPr>
        <w:t>系统在</w:t>
      </w:r>
      <w:r w:rsidR="003B6ACA">
        <w:rPr>
          <w:rFonts w:asciiTheme="minorEastAsia" w:hAnsiTheme="minorEastAsia" w:hint="eastAsia"/>
        </w:rPr>
        <w:t>“过期扣减”</w:t>
      </w:r>
      <w:r>
        <w:rPr>
          <w:rFonts w:asciiTheme="minorEastAsia" w:hAnsiTheme="minorEastAsia" w:hint="eastAsia"/>
        </w:rPr>
        <w:t>后在信息列表中填写</w:t>
      </w:r>
      <w:r w:rsidR="003B6ACA">
        <w:rPr>
          <w:rFonts w:asciiTheme="minorEastAsia" w:hAnsiTheme="minorEastAsia" w:hint="eastAsia"/>
        </w:rPr>
        <w:t>归档状态</w:t>
      </w:r>
      <w:r>
        <w:rPr>
          <w:rFonts w:asciiTheme="minorEastAsia" w:hAnsiTheme="minorEastAsia" w:hint="eastAsia"/>
        </w:rPr>
        <w:t>、</w:t>
      </w:r>
      <w:r w:rsidR="003B6ACA">
        <w:rPr>
          <w:rFonts w:asciiTheme="minorEastAsia" w:hAnsiTheme="minorEastAsia" w:hint="eastAsia"/>
        </w:rPr>
        <w:t>归档日期</w:t>
      </w:r>
      <w:r>
        <w:rPr>
          <w:rFonts w:asciiTheme="minorEastAsia" w:hAnsiTheme="minorEastAsia" w:hint="eastAsia"/>
        </w:rPr>
        <w:t>；</w:t>
      </w:r>
    </w:p>
    <w:p w:rsidR="00061282" w:rsidRDefault="00061282" w:rsidP="006734D2">
      <w:pPr>
        <w:pStyle w:val="a7"/>
        <w:numPr>
          <w:ilvl w:val="0"/>
          <w:numId w:val="88"/>
        </w:numPr>
        <w:spacing w:line="360" w:lineRule="auto"/>
        <w:ind w:firstLineChars="0"/>
        <w:rPr>
          <w:rFonts w:asciiTheme="minorEastAsia" w:hAnsiTheme="minorEastAsia"/>
        </w:rPr>
      </w:pPr>
      <w:r w:rsidRPr="006B66BE">
        <w:rPr>
          <w:rFonts w:asciiTheme="minorEastAsia" w:hAnsiTheme="minorEastAsia" w:hint="eastAsia"/>
        </w:rPr>
        <w:t>记录</w:t>
      </w:r>
      <w:r w:rsidR="003B6ACA">
        <w:rPr>
          <w:rFonts w:asciiTheme="minorEastAsia" w:hAnsiTheme="minorEastAsia" w:hint="eastAsia"/>
        </w:rPr>
        <w:t>“过期扣减”</w:t>
      </w:r>
      <w:r w:rsidRPr="006B66BE">
        <w:rPr>
          <w:rFonts w:asciiTheme="minorEastAsia" w:hAnsiTheme="minorEastAsia" w:hint="eastAsia"/>
        </w:rPr>
        <w:t>日志：日志内容包括：行动事件、</w:t>
      </w:r>
      <w:r w:rsidR="003B6ACA">
        <w:rPr>
          <w:rFonts w:asciiTheme="minorEastAsia" w:hAnsiTheme="minorEastAsia" w:hint="eastAsia"/>
        </w:rPr>
        <w:t>过期扣减</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061282" w:rsidRPr="00061282" w:rsidRDefault="00061282" w:rsidP="00061282"/>
    <w:p w:rsidR="00576117" w:rsidRDefault="00DA44F6" w:rsidP="00576117">
      <w:pPr>
        <w:pStyle w:val="3"/>
        <w:ind w:leftChars="100" w:left="210"/>
      </w:pPr>
      <w:bookmarkStart w:id="85" w:name="_Toc296808740"/>
      <w:r>
        <w:rPr>
          <w:rFonts w:hint="eastAsia"/>
        </w:rPr>
        <w:t>F7</w:t>
      </w:r>
      <w:r w:rsidR="00576117">
        <w:rPr>
          <w:rFonts w:hint="eastAsia"/>
        </w:rPr>
        <w:t>.1</w:t>
      </w:r>
      <w:r w:rsidR="00417787">
        <w:rPr>
          <w:rFonts w:hint="eastAsia"/>
        </w:rPr>
        <w:t>7</w:t>
      </w:r>
      <w:r w:rsidR="00576117">
        <w:rPr>
          <w:rFonts w:hint="eastAsia"/>
        </w:rPr>
        <w:t>供</w:t>
      </w:r>
      <w:proofErr w:type="gramStart"/>
      <w:r w:rsidR="00576117">
        <w:rPr>
          <w:rFonts w:hint="eastAsia"/>
        </w:rPr>
        <w:t>股交收报</w:t>
      </w:r>
      <w:proofErr w:type="gramEnd"/>
      <w:r w:rsidR="00576117">
        <w:rPr>
          <w:rFonts w:hint="eastAsia"/>
        </w:rPr>
        <w:t>表</w:t>
      </w:r>
      <w:bookmarkEnd w:id="85"/>
    </w:p>
    <w:p w:rsidR="00164855" w:rsidRDefault="00164855" w:rsidP="006734D2">
      <w:pPr>
        <w:pStyle w:val="4"/>
        <w:numPr>
          <w:ilvl w:val="0"/>
          <w:numId w:val="78"/>
        </w:numPr>
      </w:pPr>
      <w:r>
        <w:rPr>
          <w:rFonts w:hint="eastAsia"/>
        </w:rPr>
        <w:t>业务描述</w:t>
      </w:r>
    </w:p>
    <w:p w:rsidR="006B18D2" w:rsidRDefault="006B18D2" w:rsidP="006B18D2">
      <w:pPr>
        <w:spacing w:line="360" w:lineRule="auto"/>
        <w:ind w:firstLineChars="200" w:firstLine="420"/>
      </w:pPr>
      <w:r>
        <w:rPr>
          <w:rFonts w:hint="eastAsia"/>
        </w:rPr>
        <w:t>根据权益分派的结果、行权结果、股份到账结果等</w:t>
      </w:r>
      <w:proofErr w:type="gramStart"/>
      <w:r>
        <w:rPr>
          <w:rFonts w:hint="eastAsia"/>
        </w:rPr>
        <w:t>生成交</w:t>
      </w:r>
      <w:proofErr w:type="gramEnd"/>
      <w:r>
        <w:rPr>
          <w:rFonts w:hint="eastAsia"/>
        </w:rPr>
        <w:t>收报表，交</w:t>
      </w:r>
      <w:proofErr w:type="gramStart"/>
      <w:r>
        <w:rPr>
          <w:rFonts w:hint="eastAsia"/>
        </w:rPr>
        <w:t>收报表</w:t>
      </w:r>
      <w:proofErr w:type="gramEnd"/>
      <w:r>
        <w:rPr>
          <w:rFonts w:hint="eastAsia"/>
        </w:rPr>
        <w:t>包含两部分内容，一是股份交</w:t>
      </w:r>
      <w:proofErr w:type="gramStart"/>
      <w:r>
        <w:rPr>
          <w:rFonts w:hint="eastAsia"/>
        </w:rPr>
        <w:t>收结果</w:t>
      </w:r>
      <w:proofErr w:type="gramEnd"/>
      <w:r>
        <w:rPr>
          <w:rFonts w:hint="eastAsia"/>
        </w:rPr>
        <w:t>数据、二是供股资金变动数据</w:t>
      </w:r>
      <w:r w:rsidR="00263278">
        <w:rPr>
          <w:rFonts w:asciiTheme="minorEastAsia" w:hAnsiTheme="minorEastAsia" w:hint="eastAsia"/>
        </w:rPr>
        <w:t>。</w:t>
      </w:r>
    </w:p>
    <w:p w:rsidR="00164855" w:rsidRDefault="00164855" w:rsidP="006734D2">
      <w:pPr>
        <w:pStyle w:val="4"/>
        <w:numPr>
          <w:ilvl w:val="0"/>
          <w:numId w:val="78"/>
        </w:numPr>
      </w:pPr>
      <w:r>
        <w:rPr>
          <w:rFonts w:hint="eastAsia"/>
        </w:rPr>
        <w:t>用户界面</w:t>
      </w:r>
    </w:p>
    <w:p w:rsidR="006B18D2" w:rsidRPr="006B18D2" w:rsidRDefault="006B18D2" w:rsidP="006B18D2">
      <w:r>
        <w:object w:dxaOrig="11356" w:dyaOrig="6868">
          <v:shape id="_x0000_i1067" type="#_x0000_t75" style="width:414.75pt;height:251.25pt" o:ole="">
            <v:imagedata r:id="rId92" o:title=""/>
          </v:shape>
          <o:OLEObject Type="Embed" ProgID="Visio.Drawing.11" ShapeID="_x0000_i1067" DrawAspect="Content" ObjectID="_1402388556" r:id="rId93"/>
        </w:object>
      </w:r>
    </w:p>
    <w:p w:rsidR="00164855" w:rsidRDefault="00164855" w:rsidP="006734D2">
      <w:pPr>
        <w:pStyle w:val="4"/>
        <w:numPr>
          <w:ilvl w:val="0"/>
          <w:numId w:val="78"/>
        </w:numPr>
      </w:pPr>
      <w:r>
        <w:rPr>
          <w:rFonts w:hint="eastAsia"/>
        </w:rPr>
        <w:lastRenderedPageBreak/>
        <w:t>业务功能</w:t>
      </w:r>
    </w:p>
    <w:p w:rsidR="0014492B" w:rsidRDefault="0014492B" w:rsidP="006734D2">
      <w:pPr>
        <w:pStyle w:val="a7"/>
        <w:numPr>
          <w:ilvl w:val="0"/>
          <w:numId w:val="89"/>
        </w:numPr>
        <w:spacing w:line="360" w:lineRule="auto"/>
        <w:ind w:firstLineChars="0"/>
        <w:rPr>
          <w:rFonts w:asciiTheme="minorEastAsia" w:hAnsiTheme="minorEastAsia"/>
        </w:rPr>
      </w:pPr>
      <w:r>
        <w:rPr>
          <w:rFonts w:asciiTheme="minorEastAsia" w:hAnsiTheme="minorEastAsia" w:hint="eastAsia"/>
        </w:rPr>
        <w:t>系统能根据供</w:t>
      </w:r>
      <w:proofErr w:type="gramStart"/>
      <w:r>
        <w:rPr>
          <w:rFonts w:asciiTheme="minorEastAsia" w:hAnsiTheme="minorEastAsia" w:hint="eastAsia"/>
        </w:rPr>
        <w:t>股</w:t>
      </w:r>
      <w:r w:rsidR="00263278">
        <w:rPr>
          <w:rFonts w:asciiTheme="minorEastAsia" w:hAnsiTheme="minorEastAsia" w:hint="eastAsia"/>
        </w:rPr>
        <w:t>行动</w:t>
      </w:r>
      <w:proofErr w:type="gramEnd"/>
      <w:r>
        <w:rPr>
          <w:rFonts w:asciiTheme="minorEastAsia" w:hAnsiTheme="minorEastAsia" w:hint="eastAsia"/>
        </w:rPr>
        <w:t>的供股权分派数据统计出股份交收数据，股份交</w:t>
      </w:r>
      <w:proofErr w:type="gramStart"/>
      <w:r>
        <w:rPr>
          <w:rFonts w:asciiTheme="minorEastAsia" w:hAnsiTheme="minorEastAsia" w:hint="eastAsia"/>
        </w:rPr>
        <w:t>收数据</w:t>
      </w:r>
      <w:proofErr w:type="gramEnd"/>
      <w:r>
        <w:rPr>
          <w:rFonts w:asciiTheme="minorEastAsia" w:hAnsiTheme="minorEastAsia" w:hint="eastAsia"/>
        </w:rPr>
        <w:t>按资金账户的不同类别</w:t>
      </w:r>
      <w:r w:rsidR="00DB21BD">
        <w:rPr>
          <w:rFonts w:asciiTheme="minorEastAsia" w:hAnsiTheme="minorEastAsia" w:hint="eastAsia"/>
        </w:rPr>
        <w:t>汇总</w:t>
      </w:r>
      <w:r w:rsidR="00263278">
        <w:rPr>
          <w:rFonts w:asciiTheme="minorEastAsia" w:hAnsiTheme="minorEastAsia" w:hint="eastAsia"/>
        </w:rPr>
        <w:t>，参见规则BR_ACTION_012</w:t>
      </w:r>
      <w:r w:rsidR="00263278">
        <w:rPr>
          <w:rFonts w:hint="eastAsia"/>
        </w:rPr>
        <w:t>；</w:t>
      </w:r>
    </w:p>
    <w:p w:rsidR="00DB21BD" w:rsidRPr="0014492B" w:rsidRDefault="00DB21BD" w:rsidP="006734D2">
      <w:pPr>
        <w:pStyle w:val="a7"/>
        <w:numPr>
          <w:ilvl w:val="0"/>
          <w:numId w:val="89"/>
        </w:numPr>
        <w:spacing w:line="360" w:lineRule="auto"/>
        <w:ind w:firstLineChars="0"/>
        <w:rPr>
          <w:rFonts w:asciiTheme="minorEastAsia" w:hAnsiTheme="minorEastAsia"/>
        </w:rPr>
      </w:pPr>
      <w:r>
        <w:rPr>
          <w:rFonts w:asciiTheme="minorEastAsia" w:hAnsiTheme="minorEastAsia" w:hint="eastAsia"/>
        </w:rPr>
        <w:t>系统能根据供</w:t>
      </w:r>
      <w:proofErr w:type="gramStart"/>
      <w:r>
        <w:rPr>
          <w:rFonts w:asciiTheme="minorEastAsia" w:hAnsiTheme="minorEastAsia" w:hint="eastAsia"/>
        </w:rPr>
        <w:t>股行动</w:t>
      </w:r>
      <w:proofErr w:type="gramEnd"/>
      <w:r>
        <w:rPr>
          <w:rFonts w:asciiTheme="minorEastAsia" w:hAnsiTheme="minorEastAsia" w:hint="eastAsia"/>
        </w:rPr>
        <w:t>的行权数据统计出资金交收数据，资金交</w:t>
      </w:r>
      <w:proofErr w:type="gramStart"/>
      <w:r>
        <w:rPr>
          <w:rFonts w:asciiTheme="minorEastAsia" w:hAnsiTheme="minorEastAsia" w:hint="eastAsia"/>
        </w:rPr>
        <w:t>收数据</w:t>
      </w:r>
      <w:proofErr w:type="gramEnd"/>
      <w:r>
        <w:rPr>
          <w:rFonts w:asciiTheme="minorEastAsia" w:hAnsiTheme="minorEastAsia" w:hint="eastAsia"/>
        </w:rPr>
        <w:t>按自有、客户资金，结算参与人费用收入等汇总，参见规则BR_ACTION_012；</w:t>
      </w:r>
    </w:p>
    <w:p w:rsidR="00DB21BD" w:rsidRPr="0014492B" w:rsidRDefault="00DB21BD" w:rsidP="006734D2">
      <w:pPr>
        <w:pStyle w:val="a7"/>
        <w:numPr>
          <w:ilvl w:val="0"/>
          <w:numId w:val="89"/>
        </w:numPr>
        <w:spacing w:line="360" w:lineRule="auto"/>
        <w:ind w:firstLineChars="0"/>
        <w:rPr>
          <w:rFonts w:asciiTheme="minorEastAsia" w:hAnsiTheme="minorEastAsia"/>
        </w:rPr>
      </w:pPr>
      <w:r>
        <w:rPr>
          <w:rFonts w:asciiTheme="minorEastAsia" w:hAnsiTheme="minorEastAsia" w:hint="eastAsia"/>
        </w:rPr>
        <w:t>系统能根据供</w:t>
      </w:r>
      <w:proofErr w:type="gramStart"/>
      <w:r>
        <w:rPr>
          <w:rFonts w:asciiTheme="minorEastAsia" w:hAnsiTheme="minorEastAsia" w:hint="eastAsia"/>
        </w:rPr>
        <w:t>股行动</w:t>
      </w:r>
      <w:proofErr w:type="gramEnd"/>
      <w:r>
        <w:rPr>
          <w:rFonts w:asciiTheme="minorEastAsia" w:hAnsiTheme="minorEastAsia" w:hint="eastAsia"/>
        </w:rPr>
        <w:t>的股份分派数据统计出资金交收数据、股份交收数据，资金交</w:t>
      </w:r>
      <w:proofErr w:type="gramStart"/>
      <w:r>
        <w:rPr>
          <w:rFonts w:asciiTheme="minorEastAsia" w:hAnsiTheme="minorEastAsia" w:hint="eastAsia"/>
        </w:rPr>
        <w:t>收数据</w:t>
      </w:r>
      <w:proofErr w:type="gramEnd"/>
      <w:r>
        <w:rPr>
          <w:rFonts w:asciiTheme="minorEastAsia" w:hAnsiTheme="minorEastAsia" w:hint="eastAsia"/>
        </w:rPr>
        <w:t>按自有、客户资金，结算参与人费用收入等汇总；股份交</w:t>
      </w:r>
      <w:proofErr w:type="gramStart"/>
      <w:r>
        <w:rPr>
          <w:rFonts w:asciiTheme="minorEastAsia" w:hAnsiTheme="minorEastAsia" w:hint="eastAsia"/>
        </w:rPr>
        <w:t>收数据</w:t>
      </w:r>
      <w:proofErr w:type="gramEnd"/>
      <w:r>
        <w:rPr>
          <w:rFonts w:asciiTheme="minorEastAsia" w:hAnsiTheme="minorEastAsia" w:hint="eastAsia"/>
        </w:rPr>
        <w:t>按资金账户的不同类别汇总，参见规则BR_ACTION_012；</w:t>
      </w:r>
    </w:p>
    <w:p w:rsidR="00164855" w:rsidRDefault="00164855" w:rsidP="006734D2">
      <w:pPr>
        <w:pStyle w:val="4"/>
        <w:numPr>
          <w:ilvl w:val="0"/>
          <w:numId w:val="78"/>
        </w:numPr>
      </w:pPr>
      <w:r>
        <w:rPr>
          <w:rFonts w:hint="eastAsia"/>
        </w:rPr>
        <w:t>业务规则</w:t>
      </w:r>
    </w:p>
    <w:bookmarkEnd w:id="35"/>
    <w:p w:rsidR="00263278" w:rsidRPr="00F30438" w:rsidRDefault="00263278" w:rsidP="00263278">
      <w:pPr>
        <w:pStyle w:val="5"/>
        <w:rPr>
          <w:b/>
        </w:rPr>
      </w:pPr>
      <w:r w:rsidRPr="00F30438">
        <w:rPr>
          <w:rFonts w:hint="eastAsia"/>
          <w:b/>
        </w:rPr>
        <w:t>BR_</w:t>
      </w:r>
      <w:r>
        <w:rPr>
          <w:rFonts w:hint="eastAsia"/>
          <w:b/>
        </w:rPr>
        <w:t>ACTION</w:t>
      </w:r>
      <w:r w:rsidRPr="00F30438">
        <w:rPr>
          <w:rFonts w:hint="eastAsia"/>
          <w:b/>
        </w:rPr>
        <w:t>_</w:t>
      </w:r>
      <w:r>
        <w:rPr>
          <w:rFonts w:hint="eastAsia"/>
          <w:b/>
        </w:rPr>
        <w:t>012</w:t>
      </w:r>
      <w:r w:rsidRPr="00476F74">
        <w:rPr>
          <w:rFonts w:hint="eastAsia"/>
          <w:b/>
          <w:color w:val="000000" w:themeColor="text1"/>
        </w:rPr>
        <w:t>(</w:t>
      </w:r>
      <w:r>
        <w:rPr>
          <w:rFonts w:hint="eastAsia"/>
          <w:b/>
          <w:color w:val="000000" w:themeColor="text1"/>
        </w:rPr>
        <w:t>信息发布文字处理</w:t>
      </w:r>
      <w:r w:rsidRPr="00476F74">
        <w:rPr>
          <w:rFonts w:asciiTheme="minorEastAsia" w:hAnsiTheme="minorEastAsia" w:hint="eastAsia"/>
          <w:b/>
          <w:color w:val="000000" w:themeColor="text1"/>
        </w:rPr>
        <w:t>规则</w:t>
      </w:r>
      <w:r w:rsidRPr="00476F74">
        <w:rPr>
          <w:rFonts w:hint="eastAsia"/>
          <w:b/>
          <w:color w:val="000000" w:themeColor="text1"/>
        </w:rPr>
        <w:t>)</w:t>
      </w:r>
    </w:p>
    <w:p w:rsidR="007F2ECD" w:rsidRDefault="007F2ECD" w:rsidP="00A30B3D"/>
    <w:tbl>
      <w:tblPr>
        <w:tblStyle w:val="a8"/>
        <w:tblW w:w="8755" w:type="dxa"/>
        <w:tblLook w:val="04A0"/>
      </w:tblPr>
      <w:tblGrid>
        <w:gridCol w:w="1242"/>
        <w:gridCol w:w="851"/>
        <w:gridCol w:w="5528"/>
        <w:gridCol w:w="1134"/>
      </w:tblGrid>
      <w:tr w:rsidR="00263278" w:rsidRPr="002E3141" w:rsidTr="002E3141">
        <w:tc>
          <w:tcPr>
            <w:tcW w:w="1242" w:type="dxa"/>
            <w:shd w:val="clear" w:color="auto" w:fill="BFBFBF" w:themeFill="background1" w:themeFillShade="BF"/>
          </w:tcPr>
          <w:p w:rsidR="002E3141" w:rsidRDefault="00263278" w:rsidP="00A30B3D">
            <w:pPr>
              <w:rPr>
                <w:b/>
                <w:color w:val="C00000"/>
              </w:rPr>
            </w:pPr>
            <w:r w:rsidRPr="002E3141">
              <w:rPr>
                <w:rFonts w:hint="eastAsia"/>
                <w:b/>
                <w:color w:val="C00000"/>
              </w:rPr>
              <w:t>交收业</w:t>
            </w:r>
          </w:p>
          <w:p w:rsidR="00263278" w:rsidRPr="002E3141" w:rsidRDefault="00263278" w:rsidP="00A30B3D">
            <w:pPr>
              <w:rPr>
                <w:b/>
                <w:color w:val="C00000"/>
              </w:rPr>
            </w:pPr>
            <w:proofErr w:type="gramStart"/>
            <w:r w:rsidRPr="002E3141">
              <w:rPr>
                <w:rFonts w:hint="eastAsia"/>
                <w:b/>
                <w:color w:val="C00000"/>
              </w:rPr>
              <w:t>务</w:t>
            </w:r>
            <w:proofErr w:type="gramEnd"/>
            <w:r w:rsidRPr="002E3141">
              <w:rPr>
                <w:rFonts w:hint="eastAsia"/>
                <w:b/>
                <w:color w:val="C00000"/>
              </w:rPr>
              <w:t>内容</w:t>
            </w:r>
          </w:p>
        </w:tc>
        <w:tc>
          <w:tcPr>
            <w:tcW w:w="851" w:type="dxa"/>
            <w:shd w:val="clear" w:color="auto" w:fill="BFBFBF" w:themeFill="background1" w:themeFillShade="BF"/>
          </w:tcPr>
          <w:p w:rsidR="002E3141" w:rsidRDefault="002E3141" w:rsidP="002E3141">
            <w:pPr>
              <w:rPr>
                <w:b/>
                <w:color w:val="C00000"/>
              </w:rPr>
            </w:pPr>
            <w:r w:rsidRPr="002E3141">
              <w:rPr>
                <w:rFonts w:hint="eastAsia"/>
                <w:b/>
                <w:color w:val="C00000"/>
              </w:rPr>
              <w:t>交收</w:t>
            </w:r>
          </w:p>
          <w:p w:rsidR="00263278" w:rsidRPr="002E3141" w:rsidRDefault="002E3141" w:rsidP="002E3141">
            <w:pPr>
              <w:rPr>
                <w:b/>
                <w:color w:val="C00000"/>
              </w:rPr>
            </w:pPr>
            <w:r>
              <w:rPr>
                <w:rFonts w:hint="eastAsia"/>
                <w:b/>
                <w:color w:val="C00000"/>
              </w:rPr>
              <w:t>类别</w:t>
            </w:r>
          </w:p>
        </w:tc>
        <w:tc>
          <w:tcPr>
            <w:tcW w:w="5528" w:type="dxa"/>
            <w:shd w:val="clear" w:color="auto" w:fill="BFBFBF" w:themeFill="background1" w:themeFillShade="BF"/>
          </w:tcPr>
          <w:p w:rsidR="00263278" w:rsidRPr="002E3141" w:rsidRDefault="002E3141" w:rsidP="00A850E2">
            <w:pPr>
              <w:rPr>
                <w:b/>
                <w:color w:val="C00000"/>
              </w:rPr>
            </w:pPr>
            <w:r w:rsidRPr="002E3141">
              <w:rPr>
                <w:rFonts w:hint="eastAsia"/>
                <w:b/>
                <w:color w:val="C00000"/>
              </w:rPr>
              <w:t>交收</w:t>
            </w:r>
            <w:r>
              <w:rPr>
                <w:rFonts w:hint="eastAsia"/>
                <w:b/>
                <w:color w:val="C00000"/>
              </w:rPr>
              <w:t>明细</w:t>
            </w:r>
          </w:p>
        </w:tc>
        <w:tc>
          <w:tcPr>
            <w:tcW w:w="1134" w:type="dxa"/>
            <w:shd w:val="clear" w:color="auto" w:fill="BFBFBF" w:themeFill="background1" w:themeFillShade="BF"/>
          </w:tcPr>
          <w:p w:rsidR="00263278" w:rsidRPr="002E3141" w:rsidRDefault="00263278" w:rsidP="00A30B3D">
            <w:pPr>
              <w:rPr>
                <w:b/>
                <w:color w:val="C00000"/>
              </w:rPr>
            </w:pPr>
            <w:r w:rsidRPr="002E3141">
              <w:rPr>
                <w:rFonts w:hint="eastAsia"/>
                <w:b/>
                <w:color w:val="C00000"/>
              </w:rPr>
              <w:t>交收方向</w:t>
            </w:r>
          </w:p>
        </w:tc>
      </w:tr>
      <w:tr w:rsidR="002E3141" w:rsidTr="002E3141">
        <w:tc>
          <w:tcPr>
            <w:tcW w:w="1242" w:type="dxa"/>
            <w:vMerge w:val="restart"/>
          </w:tcPr>
          <w:p w:rsidR="002E3141" w:rsidRDefault="002E3141" w:rsidP="00A30B3D">
            <w:pPr>
              <w:rPr>
                <w:rFonts w:asciiTheme="minorEastAsia" w:hAnsiTheme="minorEastAsia"/>
              </w:rPr>
            </w:pPr>
          </w:p>
          <w:p w:rsidR="002E3141" w:rsidRDefault="002E3141" w:rsidP="00A30B3D">
            <w:pPr>
              <w:rPr>
                <w:rFonts w:asciiTheme="minorEastAsia" w:hAnsiTheme="minorEastAsia"/>
              </w:rPr>
            </w:pPr>
            <w:r>
              <w:rPr>
                <w:rFonts w:asciiTheme="minorEastAsia" w:hAnsiTheme="minorEastAsia" w:hint="eastAsia"/>
              </w:rPr>
              <w:t>供股权</w:t>
            </w:r>
          </w:p>
          <w:p w:rsidR="002E3141" w:rsidRDefault="002E3141" w:rsidP="00A30B3D">
            <w:r>
              <w:rPr>
                <w:rFonts w:asciiTheme="minorEastAsia" w:hAnsiTheme="minorEastAsia" w:hint="eastAsia"/>
              </w:rPr>
              <w:t>交收</w:t>
            </w:r>
          </w:p>
        </w:tc>
        <w:tc>
          <w:tcPr>
            <w:tcW w:w="851" w:type="dxa"/>
            <w:vMerge w:val="restart"/>
          </w:tcPr>
          <w:p w:rsidR="002E3141" w:rsidRDefault="002E3141" w:rsidP="00A30B3D"/>
          <w:p w:rsidR="002E3141" w:rsidRDefault="002E3141" w:rsidP="00A30B3D">
            <w:r>
              <w:rPr>
                <w:rFonts w:hint="eastAsia"/>
              </w:rPr>
              <w:t>股份</w:t>
            </w:r>
          </w:p>
        </w:tc>
        <w:tc>
          <w:tcPr>
            <w:tcW w:w="5528" w:type="dxa"/>
          </w:tcPr>
          <w:p w:rsidR="002E3141" w:rsidRDefault="002E3141" w:rsidP="00A850E2">
            <w:r>
              <w:rPr>
                <w:rFonts w:asciiTheme="minorEastAsia" w:hAnsiTheme="minorEastAsia" w:hint="eastAsia"/>
              </w:rPr>
              <w:t>托管账户、现金账户汇总一笔数据</w:t>
            </w:r>
          </w:p>
        </w:tc>
        <w:tc>
          <w:tcPr>
            <w:tcW w:w="1134" w:type="dxa"/>
          </w:tcPr>
          <w:p w:rsidR="002E3141" w:rsidRDefault="002E3141" w:rsidP="00A30B3D">
            <w:r>
              <w:rPr>
                <w:rFonts w:hint="eastAsia"/>
              </w:rPr>
              <w:t>转入</w:t>
            </w:r>
          </w:p>
        </w:tc>
      </w:tr>
      <w:tr w:rsidR="002E3141" w:rsidTr="002E3141">
        <w:tc>
          <w:tcPr>
            <w:tcW w:w="1242" w:type="dxa"/>
            <w:vMerge/>
          </w:tcPr>
          <w:p w:rsidR="002E3141" w:rsidRDefault="002E3141" w:rsidP="00A30B3D"/>
        </w:tc>
        <w:tc>
          <w:tcPr>
            <w:tcW w:w="851" w:type="dxa"/>
            <w:vMerge/>
          </w:tcPr>
          <w:p w:rsidR="002E3141" w:rsidRDefault="002E3141" w:rsidP="00A30B3D"/>
        </w:tc>
        <w:tc>
          <w:tcPr>
            <w:tcW w:w="5528" w:type="dxa"/>
          </w:tcPr>
          <w:p w:rsidR="002E3141" w:rsidRDefault="002E3141" w:rsidP="00A850E2">
            <w:r>
              <w:rPr>
                <w:rFonts w:hint="eastAsia"/>
              </w:rPr>
              <w:t>保证金账户汇总一笔数据</w:t>
            </w:r>
          </w:p>
        </w:tc>
        <w:tc>
          <w:tcPr>
            <w:tcW w:w="1134" w:type="dxa"/>
          </w:tcPr>
          <w:p w:rsidR="002E3141" w:rsidRDefault="002E3141" w:rsidP="00A30B3D">
            <w:r>
              <w:rPr>
                <w:rFonts w:hint="eastAsia"/>
              </w:rPr>
              <w:t>转入</w:t>
            </w:r>
          </w:p>
        </w:tc>
      </w:tr>
      <w:tr w:rsidR="002E3141" w:rsidTr="002E3141">
        <w:tc>
          <w:tcPr>
            <w:tcW w:w="1242" w:type="dxa"/>
            <w:vMerge/>
          </w:tcPr>
          <w:p w:rsidR="002E3141" w:rsidRDefault="002E3141" w:rsidP="00A30B3D"/>
        </w:tc>
        <w:tc>
          <w:tcPr>
            <w:tcW w:w="851" w:type="dxa"/>
            <w:vMerge/>
          </w:tcPr>
          <w:p w:rsidR="002E3141" w:rsidRDefault="002E3141" w:rsidP="00A30B3D"/>
        </w:tc>
        <w:tc>
          <w:tcPr>
            <w:tcW w:w="5528" w:type="dxa"/>
          </w:tcPr>
          <w:p w:rsidR="002E3141" w:rsidRDefault="002E3141" w:rsidP="00A850E2">
            <w:proofErr w:type="gramStart"/>
            <w:r>
              <w:rPr>
                <w:rFonts w:hint="eastAsia"/>
              </w:rPr>
              <w:t>权益仓交收</w:t>
            </w:r>
            <w:proofErr w:type="gramEnd"/>
            <w:r>
              <w:rPr>
                <w:rFonts w:hint="eastAsia"/>
              </w:rPr>
              <w:t>（以上两个汇总）</w:t>
            </w:r>
          </w:p>
        </w:tc>
        <w:tc>
          <w:tcPr>
            <w:tcW w:w="1134" w:type="dxa"/>
          </w:tcPr>
          <w:p w:rsidR="002E3141" w:rsidRDefault="002E3141" w:rsidP="00A30B3D">
            <w:r>
              <w:rPr>
                <w:rFonts w:hint="eastAsia"/>
              </w:rPr>
              <w:t>转出</w:t>
            </w:r>
          </w:p>
        </w:tc>
      </w:tr>
      <w:tr w:rsidR="002E3141" w:rsidTr="002E3141">
        <w:tc>
          <w:tcPr>
            <w:tcW w:w="1242" w:type="dxa"/>
            <w:vMerge w:val="restart"/>
          </w:tcPr>
          <w:p w:rsidR="002E3141" w:rsidRDefault="002E3141" w:rsidP="00A30B3D"/>
          <w:p w:rsidR="002E3141" w:rsidRDefault="002E3141" w:rsidP="00A30B3D"/>
          <w:p w:rsidR="002E3141" w:rsidRDefault="002E3141" w:rsidP="00A30B3D"/>
          <w:p w:rsidR="002E3141" w:rsidRDefault="002E3141" w:rsidP="00A30B3D"/>
          <w:p w:rsidR="002E3141" w:rsidRDefault="002E3141" w:rsidP="00A30B3D">
            <w:r>
              <w:rPr>
                <w:rFonts w:hint="eastAsia"/>
              </w:rPr>
              <w:t>供股行权</w:t>
            </w:r>
          </w:p>
          <w:p w:rsidR="002E3141" w:rsidRDefault="002E3141" w:rsidP="00A30B3D">
            <w:r>
              <w:rPr>
                <w:rFonts w:hint="eastAsia"/>
              </w:rPr>
              <w:t>交收</w:t>
            </w:r>
          </w:p>
        </w:tc>
        <w:tc>
          <w:tcPr>
            <w:tcW w:w="851" w:type="dxa"/>
            <w:vMerge w:val="restart"/>
          </w:tcPr>
          <w:p w:rsidR="002E3141" w:rsidRDefault="002E3141" w:rsidP="00A30B3D"/>
          <w:p w:rsidR="002E3141" w:rsidRDefault="002E3141" w:rsidP="00A30B3D"/>
          <w:p w:rsidR="002E3141" w:rsidRDefault="002E3141" w:rsidP="00A30B3D"/>
          <w:p w:rsidR="002E3141" w:rsidRDefault="002E3141" w:rsidP="00A30B3D"/>
          <w:p w:rsidR="002E3141" w:rsidRDefault="002E3141" w:rsidP="00A30B3D">
            <w:r>
              <w:rPr>
                <w:rFonts w:hint="eastAsia"/>
              </w:rPr>
              <w:t>资金</w:t>
            </w:r>
          </w:p>
        </w:tc>
        <w:tc>
          <w:tcPr>
            <w:tcW w:w="5528" w:type="dxa"/>
          </w:tcPr>
          <w:p w:rsidR="002E3141" w:rsidRDefault="002E3141" w:rsidP="00A850E2">
            <w:r>
              <w:rPr>
                <w:rFonts w:hint="eastAsia"/>
              </w:rPr>
              <w:t>客户资金支出汇总数</w:t>
            </w:r>
          </w:p>
          <w:p w:rsidR="002E3141" w:rsidRPr="002E3141" w:rsidRDefault="002E3141" w:rsidP="002E3141">
            <w:r>
              <w:rPr>
                <w:rFonts w:hint="eastAsia"/>
              </w:rPr>
              <w:t>(</w:t>
            </w:r>
            <w:r>
              <w:rPr>
                <w:rFonts w:hint="eastAsia"/>
              </w:rPr>
              <w:t>托管账户、现金账户、保证金账户</w:t>
            </w:r>
            <w:r>
              <w:rPr>
                <w:rFonts w:hint="eastAsia"/>
              </w:rPr>
              <w:t>)</w:t>
            </w:r>
            <w:r>
              <w:rPr>
                <w:rFonts w:hint="eastAsia"/>
              </w:rPr>
              <w:t>发生客户认购资金</w:t>
            </w:r>
          </w:p>
        </w:tc>
        <w:tc>
          <w:tcPr>
            <w:tcW w:w="1134" w:type="dxa"/>
          </w:tcPr>
          <w:p w:rsidR="002E3141" w:rsidRDefault="002E3141" w:rsidP="00A30B3D">
            <w:r>
              <w:rPr>
                <w:rFonts w:hint="eastAsia"/>
              </w:rPr>
              <w:t>支出</w:t>
            </w:r>
          </w:p>
        </w:tc>
      </w:tr>
      <w:tr w:rsidR="002E3141" w:rsidTr="002E3141">
        <w:tc>
          <w:tcPr>
            <w:tcW w:w="1242" w:type="dxa"/>
            <w:vMerge/>
          </w:tcPr>
          <w:p w:rsidR="002E3141" w:rsidRDefault="002E3141" w:rsidP="00A30B3D"/>
        </w:tc>
        <w:tc>
          <w:tcPr>
            <w:tcW w:w="851" w:type="dxa"/>
            <w:vMerge/>
          </w:tcPr>
          <w:p w:rsidR="002E3141" w:rsidRDefault="002E3141" w:rsidP="00A30B3D"/>
        </w:tc>
        <w:tc>
          <w:tcPr>
            <w:tcW w:w="5528" w:type="dxa"/>
          </w:tcPr>
          <w:p w:rsidR="002E3141" w:rsidRDefault="002E3141" w:rsidP="002E3141">
            <w:r>
              <w:rPr>
                <w:rFonts w:hint="eastAsia"/>
              </w:rPr>
              <w:t>自有资金支出汇总数</w:t>
            </w:r>
          </w:p>
          <w:p w:rsidR="002E3141" w:rsidRDefault="002E3141" w:rsidP="00A850E2">
            <w:r>
              <w:rPr>
                <w:rFonts w:hint="eastAsia"/>
              </w:rPr>
              <w:t>(</w:t>
            </w:r>
            <w:r>
              <w:rPr>
                <w:rFonts w:hint="eastAsia"/>
              </w:rPr>
              <w:t>托管账户、现金账户、保证金账户</w:t>
            </w:r>
            <w:r>
              <w:rPr>
                <w:rFonts w:hint="eastAsia"/>
              </w:rPr>
              <w:t>)</w:t>
            </w:r>
            <w:r>
              <w:rPr>
                <w:rFonts w:hint="eastAsia"/>
              </w:rPr>
              <w:t>发生客户认购资金</w:t>
            </w:r>
            <w:r>
              <w:rPr>
                <w:rFonts w:hint="eastAsia"/>
              </w:rPr>
              <w:t xml:space="preserve">   </w:t>
            </w:r>
            <w:r>
              <w:rPr>
                <w:rFonts w:hint="eastAsia"/>
              </w:rPr>
              <w:t>；（目前没有自营业务）</w:t>
            </w:r>
          </w:p>
        </w:tc>
        <w:tc>
          <w:tcPr>
            <w:tcW w:w="1134" w:type="dxa"/>
          </w:tcPr>
          <w:p w:rsidR="002E3141" w:rsidRDefault="002E3141" w:rsidP="00A30B3D">
            <w:r>
              <w:rPr>
                <w:rFonts w:hint="eastAsia"/>
              </w:rPr>
              <w:t>支出</w:t>
            </w:r>
          </w:p>
        </w:tc>
      </w:tr>
      <w:tr w:rsidR="002E3141" w:rsidTr="002E3141">
        <w:tc>
          <w:tcPr>
            <w:tcW w:w="1242" w:type="dxa"/>
            <w:vMerge/>
          </w:tcPr>
          <w:p w:rsidR="002E3141" w:rsidRDefault="002E3141" w:rsidP="00A30B3D"/>
        </w:tc>
        <w:tc>
          <w:tcPr>
            <w:tcW w:w="851" w:type="dxa"/>
            <w:vMerge/>
          </w:tcPr>
          <w:p w:rsidR="002E3141" w:rsidRDefault="002E3141" w:rsidP="00A30B3D"/>
        </w:tc>
        <w:tc>
          <w:tcPr>
            <w:tcW w:w="5528" w:type="dxa"/>
          </w:tcPr>
          <w:p w:rsidR="002E3141" w:rsidRDefault="002E3141" w:rsidP="002E3141">
            <w:r>
              <w:rPr>
                <w:rFonts w:hint="eastAsia"/>
              </w:rPr>
              <w:t>自有资金收入汇总数</w:t>
            </w:r>
          </w:p>
          <w:p w:rsidR="002E3141" w:rsidRDefault="002E3141" w:rsidP="002E3141">
            <w:r>
              <w:rPr>
                <w:rFonts w:hint="eastAsia"/>
              </w:rPr>
              <w:t>（所有账户认购引起的费用）手续费</w:t>
            </w:r>
            <w:r>
              <w:rPr>
                <w:rFonts w:hint="eastAsia"/>
              </w:rPr>
              <w:t>-</w:t>
            </w:r>
            <w:r>
              <w:rPr>
                <w:rFonts w:hint="eastAsia"/>
              </w:rPr>
              <w:t>行权费</w:t>
            </w:r>
          </w:p>
        </w:tc>
        <w:tc>
          <w:tcPr>
            <w:tcW w:w="1134" w:type="dxa"/>
          </w:tcPr>
          <w:p w:rsidR="002E3141" w:rsidRDefault="002E3141" w:rsidP="00A30B3D">
            <w:r>
              <w:rPr>
                <w:rFonts w:hint="eastAsia"/>
              </w:rPr>
              <w:t>转入</w:t>
            </w:r>
          </w:p>
        </w:tc>
      </w:tr>
      <w:tr w:rsidR="002E3141" w:rsidTr="002E3141">
        <w:tc>
          <w:tcPr>
            <w:tcW w:w="1242" w:type="dxa"/>
            <w:vMerge/>
          </w:tcPr>
          <w:p w:rsidR="002E3141" w:rsidRDefault="002E3141" w:rsidP="00A30B3D"/>
        </w:tc>
        <w:tc>
          <w:tcPr>
            <w:tcW w:w="851" w:type="dxa"/>
            <w:vMerge/>
          </w:tcPr>
          <w:p w:rsidR="002E3141" w:rsidRDefault="002E3141" w:rsidP="00A30B3D"/>
        </w:tc>
        <w:tc>
          <w:tcPr>
            <w:tcW w:w="5528" w:type="dxa"/>
          </w:tcPr>
          <w:p w:rsidR="002E3141" w:rsidRDefault="002E3141" w:rsidP="002E3141">
            <w:r>
              <w:rPr>
                <w:rFonts w:hint="eastAsia"/>
              </w:rPr>
              <w:t>交收自有账户汇总数</w:t>
            </w:r>
          </w:p>
          <w:p w:rsidR="002E3141" w:rsidRDefault="002E3141" w:rsidP="002E3141">
            <w:r>
              <w:rPr>
                <w:rFonts w:hint="eastAsia"/>
              </w:rPr>
              <w:t>（所有</w:t>
            </w:r>
            <w:proofErr w:type="gramStart"/>
            <w:r>
              <w:rPr>
                <w:rFonts w:hint="eastAsia"/>
              </w:rPr>
              <w:t>认购总</w:t>
            </w:r>
            <w:proofErr w:type="gramEnd"/>
            <w:r>
              <w:rPr>
                <w:rFonts w:hint="eastAsia"/>
              </w:rPr>
              <w:t>资金</w:t>
            </w:r>
            <w:r>
              <w:rPr>
                <w:rFonts w:hint="eastAsia"/>
              </w:rPr>
              <w:t xml:space="preserve">- </w:t>
            </w:r>
            <w:r>
              <w:rPr>
                <w:rFonts w:hint="eastAsia"/>
              </w:rPr>
              <w:t>（手续费</w:t>
            </w:r>
            <w:r>
              <w:rPr>
                <w:rFonts w:hint="eastAsia"/>
              </w:rPr>
              <w:t>-</w:t>
            </w:r>
            <w:r>
              <w:rPr>
                <w:rFonts w:hint="eastAsia"/>
              </w:rPr>
              <w:t>行权费））</w:t>
            </w:r>
          </w:p>
        </w:tc>
        <w:tc>
          <w:tcPr>
            <w:tcW w:w="1134" w:type="dxa"/>
          </w:tcPr>
          <w:p w:rsidR="002E3141" w:rsidRDefault="002E3141" w:rsidP="00A30B3D">
            <w:r>
              <w:rPr>
                <w:rFonts w:hint="eastAsia"/>
              </w:rPr>
              <w:t>转入</w:t>
            </w:r>
          </w:p>
        </w:tc>
      </w:tr>
      <w:tr w:rsidR="005B55F5" w:rsidTr="002E3141">
        <w:tc>
          <w:tcPr>
            <w:tcW w:w="1242" w:type="dxa"/>
            <w:vMerge w:val="restart"/>
          </w:tcPr>
          <w:p w:rsidR="005B55F5" w:rsidRDefault="005B55F5" w:rsidP="00A30B3D">
            <w:r>
              <w:rPr>
                <w:rFonts w:hint="eastAsia"/>
              </w:rPr>
              <w:t>股份分配</w:t>
            </w:r>
          </w:p>
          <w:p w:rsidR="005B55F5" w:rsidRDefault="005B55F5" w:rsidP="00A30B3D">
            <w:r>
              <w:rPr>
                <w:rFonts w:hint="eastAsia"/>
              </w:rPr>
              <w:t>交收</w:t>
            </w:r>
          </w:p>
        </w:tc>
        <w:tc>
          <w:tcPr>
            <w:tcW w:w="851" w:type="dxa"/>
            <w:vMerge w:val="restart"/>
          </w:tcPr>
          <w:p w:rsidR="005B55F5" w:rsidRDefault="005B55F5" w:rsidP="00A30B3D">
            <w:r>
              <w:rPr>
                <w:rFonts w:hint="eastAsia"/>
              </w:rPr>
              <w:t>股份</w:t>
            </w:r>
          </w:p>
        </w:tc>
        <w:tc>
          <w:tcPr>
            <w:tcW w:w="5528" w:type="dxa"/>
          </w:tcPr>
          <w:p w:rsidR="005B55F5" w:rsidRDefault="005B55F5" w:rsidP="00A850E2">
            <w:r>
              <w:rPr>
                <w:rFonts w:asciiTheme="minorEastAsia" w:hAnsiTheme="minorEastAsia" w:hint="eastAsia"/>
              </w:rPr>
              <w:t>托管账户、现金账户汇总一笔数据</w:t>
            </w:r>
          </w:p>
        </w:tc>
        <w:tc>
          <w:tcPr>
            <w:tcW w:w="1134" w:type="dxa"/>
          </w:tcPr>
          <w:p w:rsidR="005B55F5" w:rsidRDefault="005B55F5" w:rsidP="00A850E2">
            <w:r>
              <w:rPr>
                <w:rFonts w:hint="eastAsia"/>
              </w:rPr>
              <w:t>转入</w:t>
            </w:r>
          </w:p>
        </w:tc>
      </w:tr>
      <w:tr w:rsidR="005B55F5" w:rsidTr="002E3141">
        <w:tc>
          <w:tcPr>
            <w:tcW w:w="1242" w:type="dxa"/>
            <w:vMerge/>
          </w:tcPr>
          <w:p w:rsidR="005B55F5" w:rsidRDefault="005B55F5" w:rsidP="00A30B3D"/>
        </w:tc>
        <w:tc>
          <w:tcPr>
            <w:tcW w:w="851" w:type="dxa"/>
            <w:vMerge/>
          </w:tcPr>
          <w:p w:rsidR="005B55F5" w:rsidRDefault="005B55F5" w:rsidP="00A30B3D"/>
        </w:tc>
        <w:tc>
          <w:tcPr>
            <w:tcW w:w="5528" w:type="dxa"/>
          </w:tcPr>
          <w:p w:rsidR="005B55F5" w:rsidRDefault="005B55F5" w:rsidP="00A850E2">
            <w:r>
              <w:rPr>
                <w:rFonts w:hint="eastAsia"/>
              </w:rPr>
              <w:t>保证金账户汇总一笔数据</w:t>
            </w:r>
          </w:p>
        </w:tc>
        <w:tc>
          <w:tcPr>
            <w:tcW w:w="1134" w:type="dxa"/>
          </w:tcPr>
          <w:p w:rsidR="005B55F5" w:rsidRDefault="005B55F5" w:rsidP="00A850E2">
            <w:r>
              <w:rPr>
                <w:rFonts w:hint="eastAsia"/>
              </w:rPr>
              <w:t>转入</w:t>
            </w:r>
          </w:p>
        </w:tc>
      </w:tr>
      <w:tr w:rsidR="005B55F5" w:rsidTr="002E3141">
        <w:tc>
          <w:tcPr>
            <w:tcW w:w="1242" w:type="dxa"/>
            <w:vMerge/>
          </w:tcPr>
          <w:p w:rsidR="005B55F5" w:rsidRDefault="005B55F5" w:rsidP="00A30B3D"/>
        </w:tc>
        <w:tc>
          <w:tcPr>
            <w:tcW w:w="851" w:type="dxa"/>
            <w:vMerge/>
          </w:tcPr>
          <w:p w:rsidR="005B55F5" w:rsidRDefault="005B55F5" w:rsidP="00A30B3D"/>
        </w:tc>
        <w:tc>
          <w:tcPr>
            <w:tcW w:w="5528" w:type="dxa"/>
          </w:tcPr>
          <w:p w:rsidR="005B55F5" w:rsidRDefault="005B55F5" w:rsidP="00A850E2">
            <w:proofErr w:type="gramStart"/>
            <w:r>
              <w:rPr>
                <w:rFonts w:hint="eastAsia"/>
              </w:rPr>
              <w:t>权益仓交收</w:t>
            </w:r>
            <w:proofErr w:type="gramEnd"/>
            <w:r>
              <w:rPr>
                <w:rFonts w:hint="eastAsia"/>
              </w:rPr>
              <w:t>（以上两个汇总）</w:t>
            </w:r>
          </w:p>
        </w:tc>
        <w:tc>
          <w:tcPr>
            <w:tcW w:w="1134" w:type="dxa"/>
          </w:tcPr>
          <w:p w:rsidR="005B55F5" w:rsidRDefault="005B55F5" w:rsidP="00A850E2">
            <w:r>
              <w:rPr>
                <w:rFonts w:hint="eastAsia"/>
              </w:rPr>
              <w:t>转出</w:t>
            </w:r>
          </w:p>
        </w:tc>
      </w:tr>
      <w:tr w:rsidR="002E3141" w:rsidTr="002E3141">
        <w:tc>
          <w:tcPr>
            <w:tcW w:w="1242" w:type="dxa"/>
          </w:tcPr>
          <w:p w:rsidR="002E3141" w:rsidRDefault="002E3141" w:rsidP="00A30B3D"/>
        </w:tc>
        <w:tc>
          <w:tcPr>
            <w:tcW w:w="851" w:type="dxa"/>
          </w:tcPr>
          <w:p w:rsidR="002E3141" w:rsidRDefault="00DB21BD" w:rsidP="00A30B3D">
            <w:r>
              <w:rPr>
                <w:rFonts w:hint="eastAsia"/>
              </w:rPr>
              <w:t>资金</w:t>
            </w:r>
          </w:p>
        </w:tc>
        <w:tc>
          <w:tcPr>
            <w:tcW w:w="5528" w:type="dxa"/>
          </w:tcPr>
          <w:p w:rsidR="002E3141" w:rsidRDefault="00DB21BD" w:rsidP="002E3141">
            <w:r>
              <w:rPr>
                <w:rFonts w:hint="eastAsia"/>
              </w:rPr>
              <w:t>确认一下认购交款</w:t>
            </w:r>
          </w:p>
          <w:p w:rsidR="00DB21BD" w:rsidRDefault="00DB21BD" w:rsidP="002E3141">
            <w:r>
              <w:rPr>
                <w:rFonts w:hint="eastAsia"/>
              </w:rPr>
              <w:t>到期退款</w:t>
            </w:r>
          </w:p>
          <w:p w:rsidR="00DB21BD" w:rsidRDefault="00DB21BD" w:rsidP="002E3141">
            <w:r>
              <w:rPr>
                <w:rFonts w:hint="eastAsia"/>
              </w:rPr>
              <w:t>中签缴款方式</w:t>
            </w:r>
          </w:p>
        </w:tc>
        <w:tc>
          <w:tcPr>
            <w:tcW w:w="1134" w:type="dxa"/>
          </w:tcPr>
          <w:p w:rsidR="002E3141" w:rsidRDefault="002E3141" w:rsidP="00A30B3D"/>
        </w:tc>
      </w:tr>
      <w:tr w:rsidR="002E3141" w:rsidTr="002E3141">
        <w:tc>
          <w:tcPr>
            <w:tcW w:w="1242" w:type="dxa"/>
          </w:tcPr>
          <w:p w:rsidR="002E3141" w:rsidRDefault="00EB4ABE" w:rsidP="00A30B3D">
            <w:r>
              <w:rPr>
                <w:rFonts w:hint="eastAsia"/>
              </w:rPr>
              <w:t>供股权派发</w:t>
            </w:r>
          </w:p>
        </w:tc>
        <w:tc>
          <w:tcPr>
            <w:tcW w:w="851" w:type="dxa"/>
          </w:tcPr>
          <w:p w:rsidR="002E3141" w:rsidRDefault="00EB4ABE" w:rsidP="00A30B3D">
            <w:r>
              <w:rPr>
                <w:rFonts w:hint="eastAsia"/>
              </w:rPr>
              <w:t>资金</w:t>
            </w:r>
          </w:p>
        </w:tc>
        <w:tc>
          <w:tcPr>
            <w:tcW w:w="5528" w:type="dxa"/>
          </w:tcPr>
          <w:p w:rsidR="002E3141" w:rsidRDefault="00EB4ABE" w:rsidP="002E3141">
            <w:r>
              <w:rPr>
                <w:rFonts w:hint="eastAsia"/>
              </w:rPr>
              <w:t>供股权派发的过户费，从客户资金支出，转入自有资金</w:t>
            </w:r>
          </w:p>
        </w:tc>
        <w:tc>
          <w:tcPr>
            <w:tcW w:w="1134" w:type="dxa"/>
          </w:tcPr>
          <w:p w:rsidR="002E3141" w:rsidRDefault="00EB4ABE" w:rsidP="00A30B3D">
            <w:r>
              <w:rPr>
                <w:rFonts w:hint="eastAsia"/>
              </w:rPr>
              <w:t>转入</w:t>
            </w:r>
          </w:p>
        </w:tc>
      </w:tr>
    </w:tbl>
    <w:p w:rsidR="00263278" w:rsidRDefault="00263278" w:rsidP="00A30B3D"/>
    <w:p w:rsidR="005B55F5" w:rsidRDefault="005B55F5" w:rsidP="005B55F5">
      <w:pPr>
        <w:pStyle w:val="3"/>
        <w:ind w:leftChars="100" w:left="210"/>
      </w:pPr>
      <w:bookmarkStart w:id="86" w:name="_Toc296808741"/>
      <w:r>
        <w:rPr>
          <w:rFonts w:hint="eastAsia"/>
        </w:rPr>
        <w:lastRenderedPageBreak/>
        <w:t>F7.17</w:t>
      </w:r>
      <w:r>
        <w:rPr>
          <w:rFonts w:hint="eastAsia"/>
        </w:rPr>
        <w:t>营销平台查询供股信息</w:t>
      </w:r>
      <w:bookmarkEnd w:id="86"/>
    </w:p>
    <w:p w:rsidR="005B55F5" w:rsidRDefault="005B55F5" w:rsidP="006734D2">
      <w:pPr>
        <w:pStyle w:val="4"/>
        <w:numPr>
          <w:ilvl w:val="0"/>
          <w:numId w:val="112"/>
        </w:numPr>
      </w:pPr>
      <w:r>
        <w:rPr>
          <w:rFonts w:hint="eastAsia"/>
        </w:rPr>
        <w:t>业务描述</w:t>
      </w:r>
    </w:p>
    <w:p w:rsidR="005B55F5" w:rsidRDefault="005B55F5" w:rsidP="005B55F5">
      <w:pPr>
        <w:spacing w:line="360" w:lineRule="auto"/>
        <w:ind w:firstLineChars="200" w:firstLine="420"/>
      </w:pPr>
      <w:r>
        <w:rPr>
          <w:rFonts w:hint="eastAsia"/>
        </w:rPr>
        <w:t>营销平台坐席人员直接面对着客户，客户对在收到短信或邮件后，对供股情况不了解就会接通客服的坐席服务人员，系统提供数据接口，供坐席人员能通过营销平台访问到本系统的供</w:t>
      </w:r>
      <w:proofErr w:type="gramStart"/>
      <w:r>
        <w:rPr>
          <w:rFonts w:hint="eastAsia"/>
        </w:rPr>
        <w:t>股行动</w:t>
      </w:r>
      <w:proofErr w:type="gramEnd"/>
      <w:r>
        <w:rPr>
          <w:rFonts w:hint="eastAsia"/>
        </w:rPr>
        <w:t>相关数据。</w:t>
      </w:r>
    </w:p>
    <w:p w:rsidR="005B55F5" w:rsidRDefault="005B55F5" w:rsidP="005B55F5">
      <w:pPr>
        <w:spacing w:line="360" w:lineRule="auto"/>
        <w:ind w:firstLineChars="200" w:firstLine="420"/>
      </w:pPr>
    </w:p>
    <w:p w:rsidR="005B55F5" w:rsidRDefault="009F5673" w:rsidP="006734D2">
      <w:pPr>
        <w:pStyle w:val="4"/>
        <w:numPr>
          <w:ilvl w:val="0"/>
          <w:numId w:val="112"/>
        </w:numPr>
      </w:pPr>
      <w:r>
        <w:rPr>
          <w:rFonts w:hint="eastAsia"/>
        </w:rPr>
        <w:t>接口描述</w:t>
      </w:r>
    </w:p>
    <w:p w:rsidR="005B55F5" w:rsidRPr="00F30438" w:rsidRDefault="005B55F5" w:rsidP="005B55F5">
      <w:pPr>
        <w:pStyle w:val="5"/>
        <w:rPr>
          <w:b/>
        </w:rPr>
      </w:pPr>
      <w:r>
        <w:rPr>
          <w:rFonts w:hint="eastAsia"/>
          <w:b/>
        </w:rPr>
        <w:t>1_</w:t>
      </w:r>
      <w:r w:rsidR="009F5673">
        <w:rPr>
          <w:rFonts w:hint="eastAsia"/>
          <w:b/>
        </w:rPr>
        <w:t>接入内容</w:t>
      </w:r>
    </w:p>
    <w:p w:rsidR="00B01233" w:rsidRDefault="00B01233" w:rsidP="006734D2">
      <w:pPr>
        <w:pStyle w:val="a7"/>
        <w:numPr>
          <w:ilvl w:val="0"/>
          <w:numId w:val="113"/>
        </w:numPr>
        <w:spacing w:line="360" w:lineRule="auto"/>
        <w:ind w:firstLineChars="0"/>
      </w:pPr>
      <w:r>
        <w:rPr>
          <w:rFonts w:hint="eastAsia"/>
        </w:rPr>
        <w:t>行动类别；</w:t>
      </w:r>
    </w:p>
    <w:p w:rsidR="00847D85" w:rsidRDefault="00847D85" w:rsidP="006734D2">
      <w:pPr>
        <w:pStyle w:val="a7"/>
        <w:numPr>
          <w:ilvl w:val="0"/>
          <w:numId w:val="113"/>
        </w:numPr>
        <w:spacing w:line="360" w:lineRule="auto"/>
        <w:ind w:firstLineChars="0"/>
      </w:pPr>
      <w:r>
        <w:rPr>
          <w:rFonts w:hint="eastAsia"/>
        </w:rPr>
        <w:t>资金账号；</w:t>
      </w:r>
    </w:p>
    <w:p w:rsidR="00847D85" w:rsidRDefault="00FB404E" w:rsidP="006734D2">
      <w:pPr>
        <w:pStyle w:val="a7"/>
        <w:numPr>
          <w:ilvl w:val="0"/>
          <w:numId w:val="113"/>
        </w:numPr>
        <w:spacing w:line="360" w:lineRule="auto"/>
        <w:ind w:firstLineChars="0"/>
      </w:pPr>
      <w:r>
        <w:rPr>
          <w:rFonts w:hint="eastAsia"/>
        </w:rPr>
        <w:t>正股证券代码</w:t>
      </w:r>
      <w:r w:rsidR="00847D85">
        <w:rPr>
          <w:rFonts w:hint="eastAsia"/>
        </w:rPr>
        <w:t>（可空）；</w:t>
      </w:r>
    </w:p>
    <w:p w:rsidR="005B55F5" w:rsidRDefault="00FB404E" w:rsidP="006734D2">
      <w:pPr>
        <w:pStyle w:val="a7"/>
        <w:numPr>
          <w:ilvl w:val="0"/>
          <w:numId w:val="113"/>
        </w:numPr>
        <w:spacing w:line="360" w:lineRule="auto"/>
        <w:ind w:firstLineChars="0"/>
      </w:pPr>
      <w:r>
        <w:rPr>
          <w:rFonts w:hint="eastAsia"/>
        </w:rPr>
        <w:t>供股权代码</w:t>
      </w:r>
      <w:r w:rsidR="00847D85">
        <w:rPr>
          <w:rFonts w:hint="eastAsia"/>
        </w:rPr>
        <w:t xml:space="preserve">  </w:t>
      </w:r>
      <w:r w:rsidR="00847D85">
        <w:rPr>
          <w:rFonts w:hint="eastAsia"/>
        </w:rPr>
        <w:t>（可空）；</w:t>
      </w:r>
    </w:p>
    <w:p w:rsidR="009F5673" w:rsidRPr="00F30438" w:rsidRDefault="009F5673" w:rsidP="009F5673">
      <w:pPr>
        <w:pStyle w:val="5"/>
        <w:rPr>
          <w:b/>
        </w:rPr>
      </w:pPr>
      <w:r>
        <w:rPr>
          <w:rFonts w:hint="eastAsia"/>
          <w:b/>
        </w:rPr>
        <w:t>2_</w:t>
      </w:r>
      <w:r>
        <w:rPr>
          <w:rFonts w:hint="eastAsia"/>
          <w:b/>
        </w:rPr>
        <w:t>输出内容</w:t>
      </w:r>
    </w:p>
    <w:p w:rsidR="00847D85" w:rsidRDefault="00B01233" w:rsidP="00847D85">
      <w:pPr>
        <w:pStyle w:val="a7"/>
        <w:ind w:firstLineChars="0" w:firstLine="0"/>
      </w:pPr>
      <w:r>
        <w:rPr>
          <w:rFonts w:ascii="仿宋" w:hAnsi="仿宋" w:hint="eastAsia"/>
        </w:rPr>
        <w:t>行动类别、</w:t>
      </w:r>
      <w:r w:rsidR="00847D85">
        <w:rPr>
          <w:rFonts w:ascii="仿宋" w:hAnsi="仿宋" w:hint="eastAsia"/>
        </w:rPr>
        <w:t>客户姓名、资金账号、证券代码、证券名称、供股权代码、认购标的证券代码、认购标的证券名称、股权登记日、股权登记日前持有股数、供股权派发比例、持有供股权数、认购比例、是否额外供股、认购价格、供股所需资金（含手续费）、</w:t>
      </w:r>
      <w:r w:rsidR="00FB3D6F">
        <w:rPr>
          <w:rFonts w:ascii="仿宋" w:hAnsi="仿宋" w:hint="eastAsia"/>
        </w:rPr>
        <w:t>最新供股权数量结余、最新可用供股权</w:t>
      </w:r>
      <w:r w:rsidR="00847D85">
        <w:rPr>
          <w:rFonts w:ascii="仿宋" w:hAnsi="仿宋" w:hint="eastAsia"/>
        </w:rPr>
        <w:t>数量</w:t>
      </w:r>
      <w:r w:rsidR="00FB3D6F">
        <w:rPr>
          <w:rFonts w:ascii="仿宋" w:hAnsi="仿宋" w:hint="eastAsia"/>
        </w:rPr>
        <w:t>、供股权起始交易日、供股权截止交易日、供股行权起始交易日、供股行权截止交易日</w:t>
      </w:r>
      <w:r w:rsidR="00847D85">
        <w:rPr>
          <w:rFonts w:ascii="仿宋" w:hAnsi="仿宋" w:hint="eastAsia"/>
        </w:rPr>
        <w:t>。</w:t>
      </w:r>
    </w:p>
    <w:p w:rsidR="005B55F5" w:rsidRDefault="005B55F5" w:rsidP="00A30B3D"/>
    <w:p w:rsidR="00F35441" w:rsidRDefault="00F35441" w:rsidP="00F35441">
      <w:pPr>
        <w:pStyle w:val="3"/>
        <w:ind w:leftChars="100" w:left="210"/>
      </w:pPr>
      <w:r>
        <w:rPr>
          <w:rFonts w:hint="eastAsia"/>
        </w:rPr>
        <w:t>F</w:t>
      </w:r>
      <w:r w:rsidR="00E34F65">
        <w:rPr>
          <w:rFonts w:hint="eastAsia"/>
        </w:rPr>
        <w:t>7</w:t>
      </w:r>
      <w:r>
        <w:rPr>
          <w:rFonts w:hint="eastAsia"/>
        </w:rPr>
        <w:t>.1</w:t>
      </w:r>
      <w:r w:rsidR="00E34F65">
        <w:rPr>
          <w:rFonts w:hint="eastAsia"/>
        </w:rPr>
        <w:t>8</w:t>
      </w:r>
      <w:r w:rsidR="00E34F65">
        <w:rPr>
          <w:rFonts w:hint="eastAsia"/>
        </w:rPr>
        <w:t>供</w:t>
      </w:r>
      <w:proofErr w:type="gramStart"/>
      <w:r w:rsidR="00E34F65">
        <w:rPr>
          <w:rFonts w:hint="eastAsia"/>
        </w:rPr>
        <w:t>股</w:t>
      </w:r>
      <w:r>
        <w:rPr>
          <w:rFonts w:hint="eastAsia"/>
        </w:rPr>
        <w:t>交收报</w:t>
      </w:r>
      <w:proofErr w:type="gramEnd"/>
      <w:r>
        <w:rPr>
          <w:rFonts w:hint="eastAsia"/>
        </w:rPr>
        <w:t>表</w:t>
      </w:r>
    </w:p>
    <w:p w:rsidR="00F35441" w:rsidRDefault="00F35441" w:rsidP="00F35441">
      <w:pPr>
        <w:pStyle w:val="4"/>
        <w:numPr>
          <w:ilvl w:val="0"/>
          <w:numId w:val="156"/>
        </w:numPr>
      </w:pPr>
      <w:r>
        <w:rPr>
          <w:rFonts w:hint="eastAsia"/>
        </w:rPr>
        <w:t>业务描述</w:t>
      </w:r>
    </w:p>
    <w:p w:rsidR="00F35441" w:rsidRDefault="00F35441" w:rsidP="00F35441">
      <w:pPr>
        <w:spacing w:line="360" w:lineRule="auto"/>
        <w:ind w:firstLineChars="200" w:firstLine="420"/>
        <w:rPr>
          <w:rFonts w:asciiTheme="minorEastAsia" w:hAnsiTheme="minorEastAsia"/>
        </w:rPr>
      </w:pPr>
      <w:r>
        <w:rPr>
          <w:rFonts w:hint="eastAsia"/>
        </w:rPr>
        <w:t>根据</w:t>
      </w:r>
      <w:r w:rsidR="00E34F65">
        <w:rPr>
          <w:rFonts w:hint="eastAsia"/>
        </w:rPr>
        <w:t>供股权益分配、供股行权、供股到账三个段段分别生成不同的交收报表</w:t>
      </w:r>
      <w:r>
        <w:rPr>
          <w:rFonts w:hint="eastAsia"/>
        </w:rPr>
        <w:t>，在系统提供的统一的交收报表中可以查询出来</w:t>
      </w:r>
      <w:r>
        <w:rPr>
          <w:rFonts w:asciiTheme="minorEastAsia" w:hAnsiTheme="minorEastAsia" w:hint="eastAsia"/>
        </w:rPr>
        <w:t>。</w:t>
      </w:r>
    </w:p>
    <w:p w:rsidR="00E34F65" w:rsidRDefault="00E34F65" w:rsidP="00E34F65">
      <w:pPr>
        <w:pStyle w:val="5"/>
        <w:numPr>
          <w:ilvl w:val="0"/>
          <w:numId w:val="215"/>
        </w:numPr>
      </w:pPr>
      <w:r>
        <w:rPr>
          <w:rFonts w:hint="eastAsia"/>
        </w:rPr>
        <w:t>供股权益分配</w:t>
      </w:r>
    </w:p>
    <w:p w:rsidR="00E34F65" w:rsidRPr="00E34F65" w:rsidRDefault="00E34F65" w:rsidP="00E34F65">
      <w:pPr>
        <w:rPr>
          <w:lang w:val="en-AU"/>
        </w:rPr>
      </w:pPr>
    </w:p>
    <w:tbl>
      <w:tblPr>
        <w:tblStyle w:val="a8"/>
        <w:tblW w:w="8755" w:type="dxa"/>
        <w:tblLook w:val="04A0"/>
      </w:tblPr>
      <w:tblGrid>
        <w:gridCol w:w="1241"/>
        <w:gridCol w:w="851"/>
        <w:gridCol w:w="1240"/>
        <w:gridCol w:w="1701"/>
        <w:gridCol w:w="1710"/>
        <w:gridCol w:w="1080"/>
        <w:gridCol w:w="932"/>
      </w:tblGrid>
      <w:tr w:rsidR="0055691A" w:rsidRPr="002E3141" w:rsidTr="0055691A">
        <w:tc>
          <w:tcPr>
            <w:tcW w:w="1241" w:type="dxa"/>
            <w:shd w:val="clear" w:color="auto" w:fill="BFBFBF" w:themeFill="background1" w:themeFillShade="BF"/>
          </w:tcPr>
          <w:p w:rsidR="0055691A" w:rsidRDefault="0055691A" w:rsidP="000C2DD7">
            <w:pPr>
              <w:rPr>
                <w:b/>
                <w:color w:val="C00000"/>
              </w:rPr>
            </w:pPr>
            <w:r w:rsidRPr="002E3141">
              <w:rPr>
                <w:rFonts w:hint="eastAsia"/>
                <w:b/>
                <w:color w:val="C00000"/>
              </w:rPr>
              <w:t>交收业</w:t>
            </w:r>
          </w:p>
          <w:p w:rsidR="0055691A" w:rsidRPr="002E3141" w:rsidRDefault="0055691A" w:rsidP="000C2DD7">
            <w:pPr>
              <w:rPr>
                <w:b/>
                <w:color w:val="C00000"/>
              </w:rPr>
            </w:pPr>
            <w:proofErr w:type="gramStart"/>
            <w:r w:rsidRPr="002E3141">
              <w:rPr>
                <w:rFonts w:hint="eastAsia"/>
                <w:b/>
                <w:color w:val="C00000"/>
              </w:rPr>
              <w:lastRenderedPageBreak/>
              <w:t>务</w:t>
            </w:r>
            <w:proofErr w:type="gramEnd"/>
            <w:r w:rsidRPr="002E3141">
              <w:rPr>
                <w:rFonts w:hint="eastAsia"/>
                <w:b/>
                <w:color w:val="C00000"/>
              </w:rPr>
              <w:t>内容</w:t>
            </w:r>
          </w:p>
        </w:tc>
        <w:tc>
          <w:tcPr>
            <w:tcW w:w="851" w:type="dxa"/>
            <w:shd w:val="clear" w:color="auto" w:fill="BFBFBF" w:themeFill="background1" w:themeFillShade="BF"/>
          </w:tcPr>
          <w:p w:rsidR="0055691A" w:rsidRDefault="0055691A" w:rsidP="000C2DD7">
            <w:pPr>
              <w:rPr>
                <w:b/>
                <w:color w:val="C00000"/>
              </w:rPr>
            </w:pPr>
            <w:r w:rsidRPr="002E3141">
              <w:rPr>
                <w:rFonts w:hint="eastAsia"/>
                <w:b/>
                <w:color w:val="C00000"/>
              </w:rPr>
              <w:lastRenderedPageBreak/>
              <w:t>交收</w:t>
            </w:r>
          </w:p>
          <w:p w:rsidR="0055691A" w:rsidRPr="002E3141" w:rsidRDefault="0055691A" w:rsidP="000C2DD7">
            <w:pPr>
              <w:rPr>
                <w:b/>
                <w:color w:val="C00000"/>
              </w:rPr>
            </w:pPr>
            <w:r>
              <w:rPr>
                <w:rFonts w:hint="eastAsia"/>
                <w:b/>
                <w:color w:val="C00000"/>
              </w:rPr>
              <w:lastRenderedPageBreak/>
              <w:t>类别</w:t>
            </w:r>
          </w:p>
        </w:tc>
        <w:tc>
          <w:tcPr>
            <w:tcW w:w="1240" w:type="dxa"/>
            <w:shd w:val="clear" w:color="auto" w:fill="BFBFBF" w:themeFill="background1" w:themeFillShade="BF"/>
          </w:tcPr>
          <w:p w:rsidR="0055691A" w:rsidRPr="002E3141" w:rsidRDefault="0055691A" w:rsidP="000C2DD7">
            <w:pPr>
              <w:rPr>
                <w:b/>
                <w:color w:val="C00000"/>
              </w:rPr>
            </w:pPr>
            <w:r w:rsidRPr="002E3141">
              <w:rPr>
                <w:rFonts w:hint="eastAsia"/>
                <w:b/>
                <w:color w:val="C00000"/>
              </w:rPr>
              <w:lastRenderedPageBreak/>
              <w:t>交收</w:t>
            </w:r>
            <w:r>
              <w:rPr>
                <w:rFonts w:hint="eastAsia"/>
                <w:b/>
                <w:color w:val="C00000"/>
              </w:rPr>
              <w:t>明细</w:t>
            </w:r>
          </w:p>
        </w:tc>
        <w:tc>
          <w:tcPr>
            <w:tcW w:w="1701" w:type="dxa"/>
            <w:shd w:val="clear" w:color="auto" w:fill="BFBFBF" w:themeFill="background1" w:themeFillShade="BF"/>
          </w:tcPr>
          <w:p w:rsidR="0055691A" w:rsidRPr="002E3141" w:rsidRDefault="0055691A" w:rsidP="000C2DD7">
            <w:pPr>
              <w:rPr>
                <w:b/>
                <w:color w:val="C00000"/>
              </w:rPr>
            </w:pPr>
            <w:r w:rsidRPr="002E3141">
              <w:rPr>
                <w:rFonts w:hint="eastAsia"/>
                <w:b/>
                <w:color w:val="C00000"/>
              </w:rPr>
              <w:t>交收方向</w:t>
            </w:r>
          </w:p>
        </w:tc>
        <w:tc>
          <w:tcPr>
            <w:tcW w:w="1710" w:type="dxa"/>
            <w:shd w:val="clear" w:color="auto" w:fill="BFBFBF" w:themeFill="background1" w:themeFillShade="BF"/>
          </w:tcPr>
          <w:p w:rsidR="0055691A" w:rsidRPr="002E3141" w:rsidRDefault="0055691A" w:rsidP="000C2DD7">
            <w:pPr>
              <w:rPr>
                <w:b/>
                <w:color w:val="C00000"/>
              </w:rPr>
            </w:pPr>
            <w:r>
              <w:rPr>
                <w:rFonts w:hint="eastAsia"/>
                <w:b/>
                <w:color w:val="C00000"/>
              </w:rPr>
              <w:t>调整</w:t>
            </w:r>
            <w:r w:rsidRPr="002E3141">
              <w:rPr>
                <w:rFonts w:hint="eastAsia"/>
                <w:b/>
                <w:color w:val="C00000"/>
              </w:rPr>
              <w:t>方向</w:t>
            </w:r>
          </w:p>
          <w:p w:rsidR="0055691A" w:rsidRPr="002E3141" w:rsidRDefault="0055691A" w:rsidP="000C2DD7">
            <w:pPr>
              <w:rPr>
                <w:b/>
                <w:color w:val="C00000"/>
              </w:rPr>
            </w:pPr>
          </w:p>
        </w:tc>
        <w:tc>
          <w:tcPr>
            <w:tcW w:w="1080" w:type="dxa"/>
            <w:shd w:val="clear" w:color="auto" w:fill="BFBFBF" w:themeFill="background1" w:themeFillShade="BF"/>
          </w:tcPr>
          <w:p w:rsidR="0055691A" w:rsidRPr="002E3141" w:rsidRDefault="0055691A" w:rsidP="0055691A">
            <w:pPr>
              <w:rPr>
                <w:b/>
                <w:color w:val="C00000"/>
              </w:rPr>
            </w:pPr>
            <w:r>
              <w:rPr>
                <w:rFonts w:hint="eastAsia"/>
                <w:b/>
                <w:color w:val="C00000"/>
              </w:rPr>
              <w:lastRenderedPageBreak/>
              <w:t>数量</w:t>
            </w:r>
          </w:p>
        </w:tc>
        <w:tc>
          <w:tcPr>
            <w:tcW w:w="932" w:type="dxa"/>
            <w:shd w:val="clear" w:color="auto" w:fill="BFBFBF" w:themeFill="background1" w:themeFillShade="BF"/>
          </w:tcPr>
          <w:p w:rsidR="0055691A" w:rsidRPr="002E3141" w:rsidRDefault="0055691A" w:rsidP="0055691A">
            <w:pPr>
              <w:rPr>
                <w:b/>
                <w:color w:val="C00000"/>
              </w:rPr>
            </w:pPr>
            <w:r>
              <w:rPr>
                <w:rFonts w:hint="eastAsia"/>
                <w:b/>
                <w:color w:val="C00000"/>
              </w:rPr>
              <w:t>币种</w:t>
            </w:r>
          </w:p>
        </w:tc>
      </w:tr>
      <w:tr w:rsidR="0055691A" w:rsidRPr="002E3141" w:rsidTr="002965A4">
        <w:tc>
          <w:tcPr>
            <w:tcW w:w="8755" w:type="dxa"/>
            <w:gridSpan w:val="7"/>
          </w:tcPr>
          <w:p w:rsidR="0055691A" w:rsidRPr="00DB5224" w:rsidRDefault="0055691A" w:rsidP="0055691A">
            <w:pPr>
              <w:rPr>
                <w:b/>
                <w:color w:val="000000" w:themeColor="text1"/>
              </w:rPr>
            </w:pPr>
            <w:r>
              <w:rPr>
                <w:rFonts w:hint="eastAsia"/>
                <w:b/>
                <w:color w:val="000000" w:themeColor="text1"/>
              </w:rPr>
              <w:lastRenderedPageBreak/>
              <w:t>CCASS</w:t>
            </w:r>
            <w:r>
              <w:rPr>
                <w:rFonts w:hint="eastAsia"/>
                <w:b/>
                <w:color w:val="000000" w:themeColor="text1"/>
              </w:rPr>
              <w:t>汇总数据</w:t>
            </w:r>
          </w:p>
        </w:tc>
      </w:tr>
      <w:tr w:rsidR="0055691A" w:rsidTr="0055691A">
        <w:trPr>
          <w:trHeight w:val="706"/>
        </w:trPr>
        <w:tc>
          <w:tcPr>
            <w:tcW w:w="1241" w:type="dxa"/>
          </w:tcPr>
          <w:p w:rsidR="0055691A" w:rsidRDefault="0055691A" w:rsidP="000C2DD7">
            <w:pPr>
              <w:rPr>
                <w:lang w:val="en-AU"/>
              </w:rPr>
            </w:pPr>
            <w:r>
              <w:rPr>
                <w:rFonts w:hint="eastAsia"/>
                <w:lang w:val="en-AU"/>
              </w:rPr>
              <w:t>供股权益分配</w:t>
            </w:r>
          </w:p>
        </w:tc>
        <w:tc>
          <w:tcPr>
            <w:tcW w:w="851" w:type="dxa"/>
          </w:tcPr>
          <w:p w:rsidR="0055691A" w:rsidDel="00E34F65" w:rsidRDefault="0055691A" w:rsidP="000C2DD7">
            <w:r>
              <w:rPr>
                <w:rFonts w:hint="eastAsia"/>
              </w:rPr>
              <w:t>股份</w:t>
            </w:r>
          </w:p>
        </w:tc>
        <w:tc>
          <w:tcPr>
            <w:tcW w:w="1240" w:type="dxa"/>
          </w:tcPr>
          <w:p w:rsidR="0055691A" w:rsidDel="00E34F65" w:rsidRDefault="0055691A" w:rsidP="000C2DD7">
            <w:r>
              <w:rPr>
                <w:rFonts w:hint="eastAsia"/>
                <w:lang w:val="en-AU"/>
              </w:rPr>
              <w:t>供股权</w:t>
            </w:r>
          </w:p>
        </w:tc>
        <w:tc>
          <w:tcPr>
            <w:tcW w:w="1701" w:type="dxa"/>
          </w:tcPr>
          <w:p w:rsidR="0055691A" w:rsidDel="00E34F65" w:rsidRDefault="0055691A" w:rsidP="000C2DD7">
            <w:r>
              <w:rPr>
                <w:rFonts w:hint="eastAsia"/>
              </w:rPr>
              <w:t>转出</w:t>
            </w:r>
          </w:p>
        </w:tc>
        <w:tc>
          <w:tcPr>
            <w:tcW w:w="1710" w:type="dxa"/>
          </w:tcPr>
          <w:p w:rsidR="0055691A" w:rsidRDefault="0055691A" w:rsidP="000C2DD7">
            <w:r>
              <w:rPr>
                <w:rFonts w:hint="eastAsia"/>
              </w:rPr>
              <w:t>权益仓转入</w:t>
            </w:r>
          </w:p>
        </w:tc>
        <w:tc>
          <w:tcPr>
            <w:tcW w:w="1080" w:type="dxa"/>
          </w:tcPr>
          <w:p w:rsidR="0055691A" w:rsidRDefault="0055691A" w:rsidP="0055691A"/>
        </w:tc>
        <w:tc>
          <w:tcPr>
            <w:tcW w:w="932" w:type="dxa"/>
          </w:tcPr>
          <w:p w:rsidR="0055691A" w:rsidRDefault="0055691A" w:rsidP="0055691A"/>
        </w:tc>
      </w:tr>
      <w:tr w:rsidR="0055691A" w:rsidTr="002965A4">
        <w:tc>
          <w:tcPr>
            <w:tcW w:w="8755" w:type="dxa"/>
            <w:gridSpan w:val="7"/>
          </w:tcPr>
          <w:p w:rsidR="0055691A" w:rsidRPr="00762AE8" w:rsidRDefault="0055691A" w:rsidP="0055691A">
            <w:pPr>
              <w:rPr>
                <w:b/>
                <w:color w:val="000000" w:themeColor="text1"/>
              </w:rPr>
            </w:pPr>
            <w:r w:rsidRPr="00762AE8">
              <w:rPr>
                <w:rFonts w:hint="eastAsia"/>
                <w:b/>
                <w:color w:val="000000" w:themeColor="text1"/>
              </w:rPr>
              <w:t>客户</w:t>
            </w:r>
            <w:r>
              <w:rPr>
                <w:rFonts w:hint="eastAsia"/>
                <w:b/>
                <w:color w:val="000000" w:themeColor="text1"/>
              </w:rPr>
              <w:t>汇总</w:t>
            </w:r>
          </w:p>
        </w:tc>
      </w:tr>
      <w:tr w:rsidR="0055691A" w:rsidTr="0055691A">
        <w:tc>
          <w:tcPr>
            <w:tcW w:w="1241" w:type="dxa"/>
            <w:vMerge w:val="restart"/>
          </w:tcPr>
          <w:p w:rsidR="0055691A" w:rsidRDefault="0055691A" w:rsidP="000C2DD7">
            <w:r>
              <w:rPr>
                <w:rFonts w:hint="eastAsia"/>
                <w:lang w:val="en-AU"/>
              </w:rPr>
              <w:t>供股权益分配</w:t>
            </w:r>
          </w:p>
        </w:tc>
        <w:tc>
          <w:tcPr>
            <w:tcW w:w="851" w:type="dxa"/>
          </w:tcPr>
          <w:p w:rsidR="0055691A" w:rsidRDefault="0055691A" w:rsidP="000C2DD7">
            <w:r>
              <w:rPr>
                <w:rFonts w:hint="eastAsia"/>
              </w:rPr>
              <w:t>股份</w:t>
            </w:r>
          </w:p>
        </w:tc>
        <w:tc>
          <w:tcPr>
            <w:tcW w:w="1240" w:type="dxa"/>
          </w:tcPr>
          <w:p w:rsidR="0055691A" w:rsidRDefault="0055691A" w:rsidP="000C2DD7">
            <w:pPr>
              <w:rPr>
                <w:lang w:val="en-AU"/>
              </w:rPr>
            </w:pPr>
            <w:r>
              <w:rPr>
                <w:rFonts w:hint="eastAsia"/>
                <w:lang w:val="en-AU"/>
              </w:rPr>
              <w:t>供股权</w:t>
            </w:r>
          </w:p>
        </w:tc>
        <w:tc>
          <w:tcPr>
            <w:tcW w:w="1701" w:type="dxa"/>
          </w:tcPr>
          <w:p w:rsidR="0055691A" w:rsidRDefault="0055691A" w:rsidP="000C2DD7">
            <w:r>
              <w:rPr>
                <w:rFonts w:hint="eastAsia"/>
              </w:rPr>
              <w:t>转入</w:t>
            </w:r>
          </w:p>
        </w:tc>
        <w:tc>
          <w:tcPr>
            <w:tcW w:w="1710" w:type="dxa"/>
          </w:tcPr>
          <w:p w:rsidR="0055691A" w:rsidRDefault="0055691A" w:rsidP="000C2DD7">
            <w:r>
              <w:rPr>
                <w:rFonts w:hint="eastAsia"/>
              </w:rPr>
              <w:t>现金账户</w:t>
            </w:r>
          </w:p>
        </w:tc>
        <w:tc>
          <w:tcPr>
            <w:tcW w:w="1080" w:type="dxa"/>
          </w:tcPr>
          <w:p w:rsidR="0055691A" w:rsidRDefault="0055691A" w:rsidP="0055691A"/>
        </w:tc>
        <w:tc>
          <w:tcPr>
            <w:tcW w:w="932" w:type="dxa"/>
          </w:tcPr>
          <w:p w:rsidR="0055691A" w:rsidRDefault="0055691A" w:rsidP="0055691A"/>
        </w:tc>
      </w:tr>
      <w:tr w:rsidR="0055691A" w:rsidTr="0055691A">
        <w:tc>
          <w:tcPr>
            <w:tcW w:w="1241" w:type="dxa"/>
            <w:vMerge/>
          </w:tcPr>
          <w:p w:rsidR="0055691A" w:rsidRDefault="0055691A" w:rsidP="000C2DD7"/>
        </w:tc>
        <w:tc>
          <w:tcPr>
            <w:tcW w:w="851" w:type="dxa"/>
          </w:tcPr>
          <w:p w:rsidR="0055691A" w:rsidRDefault="0055691A" w:rsidP="000C2DD7">
            <w:r>
              <w:rPr>
                <w:rFonts w:hint="eastAsia"/>
              </w:rPr>
              <w:t>股份</w:t>
            </w:r>
          </w:p>
        </w:tc>
        <w:tc>
          <w:tcPr>
            <w:tcW w:w="1240" w:type="dxa"/>
          </w:tcPr>
          <w:p w:rsidR="0055691A" w:rsidRDefault="0055691A" w:rsidP="000C2DD7">
            <w:pPr>
              <w:rPr>
                <w:lang w:val="en-AU"/>
              </w:rPr>
            </w:pPr>
            <w:r>
              <w:rPr>
                <w:rFonts w:hint="eastAsia"/>
                <w:lang w:val="en-AU"/>
              </w:rPr>
              <w:t>供股权</w:t>
            </w:r>
          </w:p>
        </w:tc>
        <w:tc>
          <w:tcPr>
            <w:tcW w:w="1701" w:type="dxa"/>
          </w:tcPr>
          <w:p w:rsidR="0055691A" w:rsidRDefault="0055691A" w:rsidP="000C2DD7">
            <w:r>
              <w:rPr>
                <w:rFonts w:hint="eastAsia"/>
              </w:rPr>
              <w:t>转入</w:t>
            </w:r>
          </w:p>
        </w:tc>
        <w:tc>
          <w:tcPr>
            <w:tcW w:w="1710" w:type="dxa"/>
          </w:tcPr>
          <w:p w:rsidR="0055691A" w:rsidRDefault="0055691A" w:rsidP="000C2DD7">
            <w:r>
              <w:rPr>
                <w:rFonts w:hint="eastAsia"/>
              </w:rPr>
              <w:t>MARGIN</w:t>
            </w:r>
            <w:r>
              <w:rPr>
                <w:rFonts w:hint="eastAsia"/>
              </w:rPr>
              <w:t>账户</w:t>
            </w:r>
          </w:p>
        </w:tc>
        <w:tc>
          <w:tcPr>
            <w:tcW w:w="1080" w:type="dxa"/>
          </w:tcPr>
          <w:p w:rsidR="0055691A" w:rsidRDefault="0055691A" w:rsidP="0055691A"/>
        </w:tc>
        <w:tc>
          <w:tcPr>
            <w:tcW w:w="932" w:type="dxa"/>
          </w:tcPr>
          <w:p w:rsidR="0055691A" w:rsidRDefault="0055691A" w:rsidP="0055691A"/>
        </w:tc>
      </w:tr>
      <w:tr w:rsidR="00EB4ABE" w:rsidRPr="002E3141" w:rsidTr="00BA78F1">
        <w:tc>
          <w:tcPr>
            <w:tcW w:w="8755" w:type="dxa"/>
            <w:gridSpan w:val="7"/>
          </w:tcPr>
          <w:p w:rsidR="00EB4ABE" w:rsidRPr="00DB5224" w:rsidRDefault="00EB4ABE" w:rsidP="00BA78F1">
            <w:pPr>
              <w:rPr>
                <w:b/>
                <w:color w:val="000000" w:themeColor="text1"/>
              </w:rPr>
            </w:pPr>
            <w:r>
              <w:rPr>
                <w:rFonts w:hint="eastAsia"/>
                <w:b/>
                <w:color w:val="000000" w:themeColor="text1"/>
              </w:rPr>
              <w:t>CCASS</w:t>
            </w:r>
            <w:r>
              <w:rPr>
                <w:rFonts w:hint="eastAsia"/>
                <w:b/>
                <w:color w:val="000000" w:themeColor="text1"/>
              </w:rPr>
              <w:t>汇总数据（目前无此资金）</w:t>
            </w:r>
          </w:p>
        </w:tc>
      </w:tr>
      <w:tr w:rsidR="00EB4ABE" w:rsidTr="00BA78F1">
        <w:tc>
          <w:tcPr>
            <w:tcW w:w="8755" w:type="dxa"/>
            <w:gridSpan w:val="7"/>
          </w:tcPr>
          <w:p w:rsidR="00EB4ABE" w:rsidRPr="00762AE8" w:rsidRDefault="00EB4ABE" w:rsidP="00BA78F1">
            <w:pPr>
              <w:rPr>
                <w:b/>
                <w:color w:val="000000" w:themeColor="text1"/>
              </w:rPr>
            </w:pPr>
            <w:r w:rsidRPr="00762AE8">
              <w:rPr>
                <w:rFonts w:hint="eastAsia"/>
                <w:b/>
                <w:color w:val="000000" w:themeColor="text1"/>
              </w:rPr>
              <w:t>客户</w:t>
            </w:r>
            <w:r>
              <w:rPr>
                <w:rFonts w:hint="eastAsia"/>
                <w:b/>
                <w:color w:val="000000" w:themeColor="text1"/>
              </w:rPr>
              <w:t>汇总</w:t>
            </w:r>
          </w:p>
        </w:tc>
      </w:tr>
      <w:tr w:rsidR="00EB4ABE" w:rsidTr="00BA78F1">
        <w:tc>
          <w:tcPr>
            <w:tcW w:w="1241" w:type="dxa"/>
          </w:tcPr>
          <w:p w:rsidR="00EB4ABE" w:rsidRDefault="00EB4ABE" w:rsidP="00EB4ABE">
            <w:r>
              <w:rPr>
                <w:rFonts w:hint="eastAsia"/>
                <w:lang w:val="en-AU"/>
              </w:rPr>
              <w:t>供股权分配</w:t>
            </w:r>
          </w:p>
        </w:tc>
        <w:tc>
          <w:tcPr>
            <w:tcW w:w="851" w:type="dxa"/>
          </w:tcPr>
          <w:p w:rsidR="00EB4ABE" w:rsidRDefault="00EB4ABE" w:rsidP="00BA78F1">
            <w:r>
              <w:rPr>
                <w:rFonts w:hint="eastAsia"/>
              </w:rPr>
              <w:t>资金</w:t>
            </w:r>
          </w:p>
        </w:tc>
        <w:tc>
          <w:tcPr>
            <w:tcW w:w="1240" w:type="dxa"/>
          </w:tcPr>
          <w:p w:rsidR="00EB4ABE" w:rsidRDefault="00EB4ABE" w:rsidP="00BA78F1">
            <w:pPr>
              <w:rPr>
                <w:lang w:val="en-AU"/>
              </w:rPr>
            </w:pPr>
            <w:r>
              <w:rPr>
                <w:rFonts w:hint="eastAsia"/>
                <w:lang w:val="en-AU"/>
              </w:rPr>
              <w:t>过户费</w:t>
            </w:r>
          </w:p>
        </w:tc>
        <w:tc>
          <w:tcPr>
            <w:tcW w:w="1701" w:type="dxa"/>
          </w:tcPr>
          <w:p w:rsidR="00EB4ABE" w:rsidRDefault="00EB4ABE" w:rsidP="00BA78F1">
            <w:proofErr w:type="gramStart"/>
            <w:r>
              <w:rPr>
                <w:rFonts w:hint="eastAsia"/>
              </w:rPr>
              <w:t>贷收</w:t>
            </w:r>
            <w:proofErr w:type="gramEnd"/>
          </w:p>
        </w:tc>
        <w:tc>
          <w:tcPr>
            <w:tcW w:w="1710" w:type="dxa"/>
          </w:tcPr>
          <w:p w:rsidR="00EB4ABE" w:rsidRDefault="00EB4ABE" w:rsidP="00BA78F1">
            <w:r>
              <w:rPr>
                <w:rFonts w:hint="eastAsia"/>
              </w:rPr>
              <w:t>客户调自有</w:t>
            </w:r>
          </w:p>
        </w:tc>
        <w:tc>
          <w:tcPr>
            <w:tcW w:w="1080" w:type="dxa"/>
          </w:tcPr>
          <w:p w:rsidR="00EB4ABE" w:rsidRDefault="00EB4ABE" w:rsidP="00BA78F1"/>
        </w:tc>
        <w:tc>
          <w:tcPr>
            <w:tcW w:w="932" w:type="dxa"/>
          </w:tcPr>
          <w:p w:rsidR="00EB4ABE" w:rsidRDefault="00EB4ABE" w:rsidP="00BA78F1">
            <w:r>
              <w:rPr>
                <w:rFonts w:hint="eastAsia"/>
              </w:rPr>
              <w:t>港币</w:t>
            </w:r>
          </w:p>
        </w:tc>
      </w:tr>
    </w:tbl>
    <w:p w:rsidR="00E34F65" w:rsidRPr="00E34F65" w:rsidRDefault="00E34F65" w:rsidP="00E34F65">
      <w:pPr>
        <w:rPr>
          <w:lang w:val="en-AU"/>
        </w:rPr>
      </w:pPr>
    </w:p>
    <w:p w:rsidR="00E34F65" w:rsidRDefault="00E34F65" w:rsidP="00F32235">
      <w:pPr>
        <w:pStyle w:val="5"/>
        <w:numPr>
          <w:ilvl w:val="0"/>
          <w:numId w:val="215"/>
        </w:numPr>
      </w:pPr>
      <w:r>
        <w:rPr>
          <w:rFonts w:hint="eastAsia"/>
        </w:rPr>
        <w:t>供股行权</w:t>
      </w:r>
    </w:p>
    <w:tbl>
      <w:tblPr>
        <w:tblStyle w:val="a8"/>
        <w:tblW w:w="8755" w:type="dxa"/>
        <w:tblLook w:val="04A0"/>
      </w:tblPr>
      <w:tblGrid>
        <w:gridCol w:w="1241"/>
        <w:gridCol w:w="1135"/>
        <w:gridCol w:w="1446"/>
        <w:gridCol w:w="1701"/>
        <w:gridCol w:w="1185"/>
        <w:gridCol w:w="102"/>
        <w:gridCol w:w="960"/>
        <w:gridCol w:w="33"/>
        <w:gridCol w:w="952"/>
      </w:tblGrid>
      <w:tr w:rsidR="0055691A" w:rsidRPr="002E3141" w:rsidTr="0055691A">
        <w:tc>
          <w:tcPr>
            <w:tcW w:w="1241" w:type="dxa"/>
            <w:shd w:val="clear" w:color="auto" w:fill="BFBFBF" w:themeFill="background1" w:themeFillShade="BF"/>
          </w:tcPr>
          <w:p w:rsidR="0055691A" w:rsidRDefault="0055691A" w:rsidP="000C2DD7">
            <w:pPr>
              <w:rPr>
                <w:b/>
                <w:color w:val="C00000"/>
              </w:rPr>
            </w:pPr>
            <w:r w:rsidRPr="002E3141">
              <w:rPr>
                <w:rFonts w:hint="eastAsia"/>
                <w:b/>
                <w:color w:val="C00000"/>
              </w:rPr>
              <w:t>交收业</w:t>
            </w:r>
          </w:p>
          <w:p w:rsidR="0055691A" w:rsidRPr="002E3141" w:rsidRDefault="0055691A" w:rsidP="000C2DD7">
            <w:pPr>
              <w:rPr>
                <w:b/>
                <w:color w:val="C00000"/>
              </w:rPr>
            </w:pPr>
            <w:proofErr w:type="gramStart"/>
            <w:r w:rsidRPr="002E3141">
              <w:rPr>
                <w:rFonts w:hint="eastAsia"/>
                <w:b/>
                <w:color w:val="C00000"/>
              </w:rPr>
              <w:t>务</w:t>
            </w:r>
            <w:proofErr w:type="gramEnd"/>
            <w:r w:rsidRPr="002E3141">
              <w:rPr>
                <w:rFonts w:hint="eastAsia"/>
                <w:b/>
                <w:color w:val="C00000"/>
              </w:rPr>
              <w:t>内容</w:t>
            </w:r>
          </w:p>
        </w:tc>
        <w:tc>
          <w:tcPr>
            <w:tcW w:w="1135" w:type="dxa"/>
            <w:shd w:val="clear" w:color="auto" w:fill="BFBFBF" w:themeFill="background1" w:themeFillShade="BF"/>
          </w:tcPr>
          <w:p w:rsidR="0055691A" w:rsidRDefault="0055691A" w:rsidP="000C2DD7">
            <w:pPr>
              <w:rPr>
                <w:b/>
                <w:color w:val="C00000"/>
              </w:rPr>
            </w:pPr>
            <w:r w:rsidRPr="002E3141">
              <w:rPr>
                <w:rFonts w:hint="eastAsia"/>
                <w:b/>
                <w:color w:val="C00000"/>
              </w:rPr>
              <w:t>交收</w:t>
            </w:r>
          </w:p>
          <w:p w:rsidR="0055691A" w:rsidRPr="002E3141" w:rsidRDefault="0055691A" w:rsidP="000C2DD7">
            <w:pPr>
              <w:rPr>
                <w:b/>
                <w:color w:val="C00000"/>
              </w:rPr>
            </w:pPr>
            <w:r>
              <w:rPr>
                <w:rFonts w:hint="eastAsia"/>
                <w:b/>
                <w:color w:val="C00000"/>
              </w:rPr>
              <w:t>类别</w:t>
            </w:r>
          </w:p>
        </w:tc>
        <w:tc>
          <w:tcPr>
            <w:tcW w:w="1446" w:type="dxa"/>
            <w:shd w:val="clear" w:color="auto" w:fill="BFBFBF" w:themeFill="background1" w:themeFillShade="BF"/>
          </w:tcPr>
          <w:p w:rsidR="0055691A" w:rsidRPr="002E3141" w:rsidRDefault="0055691A" w:rsidP="000C2DD7">
            <w:pPr>
              <w:rPr>
                <w:b/>
                <w:color w:val="C00000"/>
              </w:rPr>
            </w:pPr>
            <w:r w:rsidRPr="002E3141">
              <w:rPr>
                <w:rFonts w:hint="eastAsia"/>
                <w:b/>
                <w:color w:val="C00000"/>
              </w:rPr>
              <w:t>交收</w:t>
            </w:r>
            <w:r>
              <w:rPr>
                <w:rFonts w:hint="eastAsia"/>
                <w:b/>
                <w:color w:val="C00000"/>
              </w:rPr>
              <w:t>明细</w:t>
            </w:r>
          </w:p>
        </w:tc>
        <w:tc>
          <w:tcPr>
            <w:tcW w:w="1701" w:type="dxa"/>
            <w:shd w:val="clear" w:color="auto" w:fill="BFBFBF" w:themeFill="background1" w:themeFillShade="BF"/>
          </w:tcPr>
          <w:p w:rsidR="0055691A" w:rsidRPr="002E3141" w:rsidRDefault="0055691A" w:rsidP="000C2DD7">
            <w:pPr>
              <w:rPr>
                <w:b/>
                <w:color w:val="C00000"/>
              </w:rPr>
            </w:pPr>
            <w:r w:rsidRPr="002E3141">
              <w:rPr>
                <w:rFonts w:hint="eastAsia"/>
                <w:b/>
                <w:color w:val="C00000"/>
              </w:rPr>
              <w:t>交收方向</w:t>
            </w:r>
          </w:p>
        </w:tc>
        <w:tc>
          <w:tcPr>
            <w:tcW w:w="1185" w:type="dxa"/>
            <w:shd w:val="clear" w:color="auto" w:fill="BFBFBF" w:themeFill="background1" w:themeFillShade="BF"/>
          </w:tcPr>
          <w:p w:rsidR="0055691A" w:rsidRPr="002E3141" w:rsidRDefault="0055691A" w:rsidP="000C2DD7">
            <w:pPr>
              <w:rPr>
                <w:b/>
                <w:color w:val="C00000"/>
              </w:rPr>
            </w:pPr>
            <w:r>
              <w:rPr>
                <w:rFonts w:hint="eastAsia"/>
                <w:b/>
                <w:color w:val="C00000"/>
              </w:rPr>
              <w:t>调整</w:t>
            </w:r>
            <w:r w:rsidRPr="002E3141">
              <w:rPr>
                <w:rFonts w:hint="eastAsia"/>
                <w:b/>
                <w:color w:val="C00000"/>
              </w:rPr>
              <w:t>方向</w:t>
            </w:r>
          </w:p>
          <w:p w:rsidR="0055691A" w:rsidRPr="002E3141" w:rsidRDefault="0055691A" w:rsidP="000C2DD7">
            <w:pPr>
              <w:rPr>
                <w:b/>
                <w:color w:val="C00000"/>
              </w:rPr>
            </w:pPr>
          </w:p>
        </w:tc>
        <w:tc>
          <w:tcPr>
            <w:tcW w:w="1095" w:type="dxa"/>
            <w:gridSpan w:val="3"/>
            <w:shd w:val="clear" w:color="auto" w:fill="BFBFBF" w:themeFill="background1" w:themeFillShade="BF"/>
          </w:tcPr>
          <w:p w:rsidR="0055691A" w:rsidRPr="002E3141" w:rsidRDefault="0055691A" w:rsidP="0055691A">
            <w:pPr>
              <w:rPr>
                <w:b/>
                <w:color w:val="C00000"/>
              </w:rPr>
            </w:pPr>
            <w:r>
              <w:rPr>
                <w:rFonts w:hint="eastAsia"/>
                <w:b/>
                <w:color w:val="C00000"/>
              </w:rPr>
              <w:t>数量</w:t>
            </w:r>
          </w:p>
        </w:tc>
        <w:tc>
          <w:tcPr>
            <w:tcW w:w="952" w:type="dxa"/>
            <w:shd w:val="clear" w:color="auto" w:fill="BFBFBF" w:themeFill="background1" w:themeFillShade="BF"/>
          </w:tcPr>
          <w:p w:rsidR="0055691A" w:rsidRPr="002E3141" w:rsidRDefault="0055691A" w:rsidP="0055691A">
            <w:pPr>
              <w:rPr>
                <w:b/>
                <w:color w:val="C00000"/>
              </w:rPr>
            </w:pPr>
            <w:r>
              <w:rPr>
                <w:rFonts w:hint="eastAsia"/>
                <w:b/>
                <w:color w:val="C00000"/>
              </w:rPr>
              <w:t>币种</w:t>
            </w:r>
          </w:p>
        </w:tc>
      </w:tr>
      <w:tr w:rsidR="0055691A" w:rsidRPr="002E3141" w:rsidTr="002965A4">
        <w:tc>
          <w:tcPr>
            <w:tcW w:w="8755" w:type="dxa"/>
            <w:gridSpan w:val="9"/>
          </w:tcPr>
          <w:p w:rsidR="0055691A" w:rsidRPr="00DB5224" w:rsidRDefault="0055691A" w:rsidP="0055691A">
            <w:pPr>
              <w:rPr>
                <w:b/>
                <w:color w:val="000000" w:themeColor="text1"/>
              </w:rPr>
            </w:pPr>
            <w:r>
              <w:rPr>
                <w:rFonts w:hint="eastAsia"/>
                <w:b/>
                <w:color w:val="000000" w:themeColor="text1"/>
              </w:rPr>
              <w:t>CCASS</w:t>
            </w:r>
            <w:r>
              <w:rPr>
                <w:rFonts w:hint="eastAsia"/>
                <w:b/>
                <w:color w:val="000000" w:themeColor="text1"/>
              </w:rPr>
              <w:t>汇总数据</w:t>
            </w:r>
          </w:p>
        </w:tc>
      </w:tr>
      <w:tr w:rsidR="0055691A" w:rsidTr="0055691A">
        <w:tc>
          <w:tcPr>
            <w:tcW w:w="1241" w:type="dxa"/>
          </w:tcPr>
          <w:p w:rsidR="0055691A" w:rsidRDefault="0055691A" w:rsidP="000C2DD7">
            <w:r>
              <w:rPr>
                <w:rFonts w:hint="eastAsia"/>
                <w:lang w:val="en-AU"/>
              </w:rPr>
              <w:t>供股行权</w:t>
            </w:r>
          </w:p>
        </w:tc>
        <w:tc>
          <w:tcPr>
            <w:tcW w:w="1135" w:type="dxa"/>
          </w:tcPr>
          <w:p w:rsidR="0055691A" w:rsidRDefault="0055691A" w:rsidP="000C2DD7">
            <w:r>
              <w:rPr>
                <w:rFonts w:hint="eastAsia"/>
              </w:rPr>
              <w:t>资金</w:t>
            </w:r>
          </w:p>
        </w:tc>
        <w:tc>
          <w:tcPr>
            <w:tcW w:w="1446" w:type="dxa"/>
          </w:tcPr>
          <w:p w:rsidR="0055691A" w:rsidRDefault="0055691A" w:rsidP="000C2DD7">
            <w:r>
              <w:rPr>
                <w:rFonts w:hint="eastAsia"/>
              </w:rPr>
              <w:t>认购金额</w:t>
            </w:r>
          </w:p>
        </w:tc>
        <w:tc>
          <w:tcPr>
            <w:tcW w:w="1701" w:type="dxa"/>
          </w:tcPr>
          <w:p w:rsidR="0055691A" w:rsidRDefault="0055691A" w:rsidP="00F32235">
            <w:r>
              <w:rPr>
                <w:rFonts w:hint="eastAsia"/>
              </w:rPr>
              <w:t>支出</w:t>
            </w:r>
          </w:p>
        </w:tc>
        <w:tc>
          <w:tcPr>
            <w:tcW w:w="1287" w:type="dxa"/>
            <w:gridSpan w:val="2"/>
          </w:tcPr>
          <w:p w:rsidR="0055691A" w:rsidRDefault="0055691A" w:rsidP="000C2DD7"/>
        </w:tc>
        <w:tc>
          <w:tcPr>
            <w:tcW w:w="960" w:type="dxa"/>
          </w:tcPr>
          <w:p w:rsidR="0055691A" w:rsidRDefault="0055691A" w:rsidP="000C2DD7"/>
        </w:tc>
        <w:tc>
          <w:tcPr>
            <w:tcW w:w="985" w:type="dxa"/>
            <w:gridSpan w:val="2"/>
          </w:tcPr>
          <w:p w:rsidR="0055691A" w:rsidRDefault="0055691A" w:rsidP="000C2DD7"/>
        </w:tc>
      </w:tr>
      <w:tr w:rsidR="0055691A" w:rsidTr="0055691A">
        <w:tc>
          <w:tcPr>
            <w:tcW w:w="1241" w:type="dxa"/>
          </w:tcPr>
          <w:p w:rsidR="0055691A" w:rsidRDefault="0055691A" w:rsidP="000C2DD7">
            <w:pPr>
              <w:rPr>
                <w:lang w:val="en-AU"/>
              </w:rPr>
            </w:pPr>
          </w:p>
        </w:tc>
        <w:tc>
          <w:tcPr>
            <w:tcW w:w="1135" w:type="dxa"/>
          </w:tcPr>
          <w:p w:rsidR="0055691A" w:rsidRDefault="0055691A" w:rsidP="000C2DD7">
            <w:r>
              <w:rPr>
                <w:rFonts w:hint="eastAsia"/>
              </w:rPr>
              <w:t>资金</w:t>
            </w:r>
          </w:p>
        </w:tc>
        <w:tc>
          <w:tcPr>
            <w:tcW w:w="1446" w:type="dxa"/>
          </w:tcPr>
          <w:p w:rsidR="0055691A" w:rsidRDefault="0055691A" w:rsidP="000C2DD7">
            <w:r>
              <w:rPr>
                <w:rFonts w:hint="eastAsia"/>
              </w:rPr>
              <w:t>行权服务费</w:t>
            </w:r>
          </w:p>
        </w:tc>
        <w:tc>
          <w:tcPr>
            <w:tcW w:w="1701" w:type="dxa"/>
          </w:tcPr>
          <w:p w:rsidR="0055691A" w:rsidRDefault="0055691A" w:rsidP="000C2DD7">
            <w:r>
              <w:rPr>
                <w:rFonts w:hint="eastAsia"/>
              </w:rPr>
              <w:t>支出</w:t>
            </w:r>
          </w:p>
        </w:tc>
        <w:tc>
          <w:tcPr>
            <w:tcW w:w="1287" w:type="dxa"/>
            <w:gridSpan w:val="2"/>
          </w:tcPr>
          <w:p w:rsidR="0055691A" w:rsidRDefault="0055691A" w:rsidP="000C2DD7"/>
        </w:tc>
        <w:tc>
          <w:tcPr>
            <w:tcW w:w="960" w:type="dxa"/>
          </w:tcPr>
          <w:p w:rsidR="0055691A" w:rsidRDefault="0055691A" w:rsidP="000C2DD7"/>
        </w:tc>
        <w:tc>
          <w:tcPr>
            <w:tcW w:w="985" w:type="dxa"/>
            <w:gridSpan w:val="2"/>
          </w:tcPr>
          <w:p w:rsidR="0055691A" w:rsidRDefault="0055691A" w:rsidP="000C2DD7"/>
        </w:tc>
      </w:tr>
      <w:tr w:rsidR="0055691A" w:rsidTr="002965A4">
        <w:tc>
          <w:tcPr>
            <w:tcW w:w="8755" w:type="dxa"/>
            <w:gridSpan w:val="9"/>
          </w:tcPr>
          <w:p w:rsidR="0055691A" w:rsidRPr="00762AE8" w:rsidRDefault="0055691A" w:rsidP="0055691A">
            <w:pPr>
              <w:rPr>
                <w:b/>
                <w:color w:val="000000" w:themeColor="text1"/>
              </w:rPr>
            </w:pPr>
            <w:r w:rsidRPr="00762AE8">
              <w:rPr>
                <w:rFonts w:hint="eastAsia"/>
                <w:b/>
                <w:color w:val="000000" w:themeColor="text1"/>
              </w:rPr>
              <w:t>客户</w:t>
            </w:r>
            <w:r>
              <w:rPr>
                <w:rFonts w:hint="eastAsia"/>
                <w:b/>
                <w:color w:val="000000" w:themeColor="text1"/>
              </w:rPr>
              <w:t>汇总</w:t>
            </w:r>
          </w:p>
        </w:tc>
      </w:tr>
      <w:tr w:rsidR="0055691A" w:rsidTr="0055691A">
        <w:tc>
          <w:tcPr>
            <w:tcW w:w="1241" w:type="dxa"/>
            <w:vMerge w:val="restart"/>
          </w:tcPr>
          <w:p w:rsidR="0055691A" w:rsidRDefault="0055691A" w:rsidP="000C2DD7">
            <w:r>
              <w:rPr>
                <w:rFonts w:hint="eastAsia"/>
                <w:lang w:val="en-AU"/>
              </w:rPr>
              <w:t>供股行权</w:t>
            </w:r>
          </w:p>
        </w:tc>
        <w:tc>
          <w:tcPr>
            <w:tcW w:w="1135" w:type="dxa"/>
            <w:vMerge w:val="restart"/>
          </w:tcPr>
          <w:p w:rsidR="0055691A" w:rsidRDefault="0055691A" w:rsidP="000C2DD7">
            <w:r>
              <w:rPr>
                <w:rFonts w:hint="eastAsia"/>
              </w:rPr>
              <w:t>资金</w:t>
            </w:r>
          </w:p>
        </w:tc>
        <w:tc>
          <w:tcPr>
            <w:tcW w:w="1446" w:type="dxa"/>
          </w:tcPr>
          <w:p w:rsidR="0055691A" w:rsidRDefault="0055691A" w:rsidP="000C2DD7">
            <w:r>
              <w:rPr>
                <w:rFonts w:hint="eastAsia"/>
              </w:rPr>
              <w:t>认购金额</w:t>
            </w:r>
          </w:p>
        </w:tc>
        <w:tc>
          <w:tcPr>
            <w:tcW w:w="1701" w:type="dxa"/>
          </w:tcPr>
          <w:p w:rsidR="0055691A" w:rsidRDefault="0055691A" w:rsidP="000C2DD7">
            <w:r>
              <w:rPr>
                <w:rFonts w:hint="eastAsia"/>
              </w:rPr>
              <w:t>收入</w:t>
            </w:r>
          </w:p>
        </w:tc>
        <w:tc>
          <w:tcPr>
            <w:tcW w:w="1287" w:type="dxa"/>
            <w:gridSpan w:val="2"/>
          </w:tcPr>
          <w:p w:rsidR="0055691A" w:rsidRDefault="0055691A" w:rsidP="000C2DD7">
            <w:r>
              <w:rPr>
                <w:rFonts w:hint="eastAsia"/>
              </w:rPr>
              <w:t>客户调自有</w:t>
            </w:r>
          </w:p>
        </w:tc>
        <w:tc>
          <w:tcPr>
            <w:tcW w:w="960" w:type="dxa"/>
          </w:tcPr>
          <w:p w:rsidR="0055691A" w:rsidRDefault="0055691A" w:rsidP="0055691A"/>
        </w:tc>
        <w:tc>
          <w:tcPr>
            <w:tcW w:w="985" w:type="dxa"/>
            <w:gridSpan w:val="2"/>
          </w:tcPr>
          <w:p w:rsidR="0055691A" w:rsidRDefault="0055691A" w:rsidP="0055691A"/>
        </w:tc>
      </w:tr>
      <w:tr w:rsidR="0055691A" w:rsidTr="0055691A">
        <w:tc>
          <w:tcPr>
            <w:tcW w:w="1241" w:type="dxa"/>
            <w:vMerge/>
          </w:tcPr>
          <w:p w:rsidR="0055691A" w:rsidRDefault="0055691A" w:rsidP="000C2DD7"/>
        </w:tc>
        <w:tc>
          <w:tcPr>
            <w:tcW w:w="1135" w:type="dxa"/>
            <w:vMerge/>
          </w:tcPr>
          <w:p w:rsidR="0055691A" w:rsidRDefault="0055691A" w:rsidP="000C2DD7"/>
        </w:tc>
        <w:tc>
          <w:tcPr>
            <w:tcW w:w="1446" w:type="dxa"/>
          </w:tcPr>
          <w:p w:rsidR="0055691A" w:rsidRDefault="0055691A" w:rsidP="000C2DD7">
            <w:r>
              <w:rPr>
                <w:rFonts w:hint="eastAsia"/>
              </w:rPr>
              <w:t>手续费</w:t>
            </w:r>
          </w:p>
        </w:tc>
        <w:tc>
          <w:tcPr>
            <w:tcW w:w="1701" w:type="dxa"/>
          </w:tcPr>
          <w:p w:rsidR="0055691A" w:rsidRDefault="0055691A" w:rsidP="000C2DD7">
            <w:r>
              <w:rPr>
                <w:rFonts w:hint="eastAsia"/>
              </w:rPr>
              <w:t>收入</w:t>
            </w:r>
          </w:p>
        </w:tc>
        <w:tc>
          <w:tcPr>
            <w:tcW w:w="1287" w:type="dxa"/>
            <w:gridSpan w:val="2"/>
          </w:tcPr>
          <w:p w:rsidR="0055691A" w:rsidRDefault="0055691A" w:rsidP="000C2DD7">
            <w:r>
              <w:rPr>
                <w:rFonts w:hint="eastAsia"/>
              </w:rPr>
              <w:t>客户调自有</w:t>
            </w:r>
          </w:p>
        </w:tc>
        <w:tc>
          <w:tcPr>
            <w:tcW w:w="960" w:type="dxa"/>
          </w:tcPr>
          <w:p w:rsidR="0055691A" w:rsidRDefault="0055691A" w:rsidP="0055691A"/>
        </w:tc>
        <w:tc>
          <w:tcPr>
            <w:tcW w:w="985" w:type="dxa"/>
            <w:gridSpan w:val="2"/>
          </w:tcPr>
          <w:p w:rsidR="0055691A" w:rsidRDefault="0055691A" w:rsidP="0055691A"/>
        </w:tc>
      </w:tr>
    </w:tbl>
    <w:p w:rsidR="00F32235" w:rsidRPr="00F32235" w:rsidRDefault="00F32235" w:rsidP="00F32235">
      <w:pPr>
        <w:rPr>
          <w:lang w:val="en-AU"/>
        </w:rPr>
      </w:pPr>
    </w:p>
    <w:p w:rsidR="00E34F65" w:rsidRDefault="00F32235" w:rsidP="00F32235">
      <w:pPr>
        <w:pStyle w:val="5"/>
        <w:numPr>
          <w:ilvl w:val="0"/>
          <w:numId w:val="215"/>
        </w:numPr>
      </w:pPr>
      <w:r>
        <w:rPr>
          <w:rFonts w:hint="eastAsia"/>
        </w:rPr>
        <w:t>供</w:t>
      </w:r>
      <w:r w:rsidR="00E34F65">
        <w:rPr>
          <w:rFonts w:hint="eastAsia"/>
        </w:rPr>
        <w:t>股到账</w:t>
      </w:r>
      <w:r>
        <w:rPr>
          <w:rFonts w:hint="eastAsia"/>
        </w:rPr>
        <w:t xml:space="preserve"> </w:t>
      </w:r>
    </w:p>
    <w:p w:rsidR="00F32235" w:rsidRPr="00F32235" w:rsidRDefault="00F32235" w:rsidP="00F32235">
      <w:pPr>
        <w:pStyle w:val="a7"/>
        <w:rPr>
          <w:lang w:val="en-AU"/>
        </w:rPr>
      </w:pPr>
    </w:p>
    <w:tbl>
      <w:tblPr>
        <w:tblStyle w:val="a8"/>
        <w:tblW w:w="8755" w:type="dxa"/>
        <w:tblLook w:val="04A0"/>
      </w:tblPr>
      <w:tblGrid>
        <w:gridCol w:w="1241"/>
        <w:gridCol w:w="851"/>
        <w:gridCol w:w="1240"/>
        <w:gridCol w:w="1701"/>
        <w:gridCol w:w="1770"/>
        <w:gridCol w:w="1065"/>
        <w:gridCol w:w="15"/>
        <w:gridCol w:w="15"/>
        <w:gridCol w:w="857"/>
      </w:tblGrid>
      <w:tr w:rsidR="0055691A" w:rsidRPr="002E3141" w:rsidTr="0055691A">
        <w:tc>
          <w:tcPr>
            <w:tcW w:w="1241" w:type="dxa"/>
            <w:shd w:val="clear" w:color="auto" w:fill="BFBFBF" w:themeFill="background1" w:themeFillShade="BF"/>
          </w:tcPr>
          <w:p w:rsidR="0055691A" w:rsidRDefault="0055691A" w:rsidP="000C2DD7">
            <w:pPr>
              <w:rPr>
                <w:b/>
                <w:color w:val="C00000"/>
              </w:rPr>
            </w:pPr>
            <w:r w:rsidRPr="002E3141">
              <w:rPr>
                <w:rFonts w:hint="eastAsia"/>
                <w:b/>
                <w:color w:val="C00000"/>
              </w:rPr>
              <w:t>交收业</w:t>
            </w:r>
          </w:p>
          <w:p w:rsidR="0055691A" w:rsidRPr="002E3141" w:rsidRDefault="0055691A" w:rsidP="000C2DD7">
            <w:pPr>
              <w:rPr>
                <w:b/>
                <w:color w:val="C00000"/>
              </w:rPr>
            </w:pPr>
            <w:proofErr w:type="gramStart"/>
            <w:r w:rsidRPr="002E3141">
              <w:rPr>
                <w:rFonts w:hint="eastAsia"/>
                <w:b/>
                <w:color w:val="C00000"/>
              </w:rPr>
              <w:t>务</w:t>
            </w:r>
            <w:proofErr w:type="gramEnd"/>
            <w:r w:rsidRPr="002E3141">
              <w:rPr>
                <w:rFonts w:hint="eastAsia"/>
                <w:b/>
                <w:color w:val="C00000"/>
              </w:rPr>
              <w:t>内容</w:t>
            </w:r>
          </w:p>
        </w:tc>
        <w:tc>
          <w:tcPr>
            <w:tcW w:w="851" w:type="dxa"/>
            <w:shd w:val="clear" w:color="auto" w:fill="BFBFBF" w:themeFill="background1" w:themeFillShade="BF"/>
          </w:tcPr>
          <w:p w:rsidR="0055691A" w:rsidRDefault="0055691A" w:rsidP="000C2DD7">
            <w:pPr>
              <w:rPr>
                <w:b/>
                <w:color w:val="C00000"/>
              </w:rPr>
            </w:pPr>
            <w:r w:rsidRPr="002E3141">
              <w:rPr>
                <w:rFonts w:hint="eastAsia"/>
                <w:b/>
                <w:color w:val="C00000"/>
              </w:rPr>
              <w:t>交收</w:t>
            </w:r>
          </w:p>
          <w:p w:rsidR="0055691A" w:rsidRPr="002E3141" w:rsidRDefault="0055691A" w:rsidP="000C2DD7">
            <w:pPr>
              <w:rPr>
                <w:b/>
                <w:color w:val="C00000"/>
              </w:rPr>
            </w:pPr>
            <w:r>
              <w:rPr>
                <w:rFonts w:hint="eastAsia"/>
                <w:b/>
                <w:color w:val="C00000"/>
              </w:rPr>
              <w:t>类别</w:t>
            </w:r>
          </w:p>
        </w:tc>
        <w:tc>
          <w:tcPr>
            <w:tcW w:w="1240" w:type="dxa"/>
            <w:shd w:val="clear" w:color="auto" w:fill="BFBFBF" w:themeFill="background1" w:themeFillShade="BF"/>
          </w:tcPr>
          <w:p w:rsidR="0055691A" w:rsidRPr="002E3141" w:rsidRDefault="0055691A" w:rsidP="000C2DD7">
            <w:pPr>
              <w:rPr>
                <w:b/>
                <w:color w:val="C00000"/>
              </w:rPr>
            </w:pPr>
            <w:r w:rsidRPr="002E3141">
              <w:rPr>
                <w:rFonts w:hint="eastAsia"/>
                <w:b/>
                <w:color w:val="C00000"/>
              </w:rPr>
              <w:t>交收</w:t>
            </w:r>
            <w:r>
              <w:rPr>
                <w:rFonts w:hint="eastAsia"/>
                <w:b/>
                <w:color w:val="C00000"/>
              </w:rPr>
              <w:t>明细</w:t>
            </w:r>
          </w:p>
        </w:tc>
        <w:tc>
          <w:tcPr>
            <w:tcW w:w="1701" w:type="dxa"/>
            <w:shd w:val="clear" w:color="auto" w:fill="BFBFBF" w:themeFill="background1" w:themeFillShade="BF"/>
          </w:tcPr>
          <w:p w:rsidR="0055691A" w:rsidRPr="002E3141" w:rsidRDefault="0055691A" w:rsidP="000C2DD7">
            <w:pPr>
              <w:rPr>
                <w:b/>
                <w:color w:val="C00000"/>
              </w:rPr>
            </w:pPr>
            <w:r w:rsidRPr="002E3141">
              <w:rPr>
                <w:rFonts w:hint="eastAsia"/>
                <w:b/>
                <w:color w:val="C00000"/>
              </w:rPr>
              <w:t>交收方向</w:t>
            </w:r>
          </w:p>
        </w:tc>
        <w:tc>
          <w:tcPr>
            <w:tcW w:w="1770" w:type="dxa"/>
            <w:shd w:val="clear" w:color="auto" w:fill="BFBFBF" w:themeFill="background1" w:themeFillShade="BF"/>
          </w:tcPr>
          <w:p w:rsidR="0055691A" w:rsidRPr="002E3141" w:rsidRDefault="0055691A" w:rsidP="000C2DD7">
            <w:pPr>
              <w:rPr>
                <w:b/>
                <w:color w:val="C00000"/>
              </w:rPr>
            </w:pPr>
            <w:r>
              <w:rPr>
                <w:rFonts w:hint="eastAsia"/>
                <w:b/>
                <w:color w:val="C00000"/>
              </w:rPr>
              <w:t>调整</w:t>
            </w:r>
            <w:r w:rsidRPr="002E3141">
              <w:rPr>
                <w:rFonts w:hint="eastAsia"/>
                <w:b/>
                <w:color w:val="C00000"/>
              </w:rPr>
              <w:t>方向</w:t>
            </w:r>
          </w:p>
          <w:p w:rsidR="0055691A" w:rsidRPr="002E3141" w:rsidRDefault="0055691A" w:rsidP="000C2DD7">
            <w:pPr>
              <w:rPr>
                <w:b/>
                <w:color w:val="C00000"/>
              </w:rPr>
            </w:pPr>
          </w:p>
        </w:tc>
        <w:tc>
          <w:tcPr>
            <w:tcW w:w="1095" w:type="dxa"/>
            <w:gridSpan w:val="3"/>
            <w:shd w:val="clear" w:color="auto" w:fill="BFBFBF" w:themeFill="background1" w:themeFillShade="BF"/>
          </w:tcPr>
          <w:p w:rsidR="0055691A" w:rsidRPr="002E3141" w:rsidRDefault="0055691A" w:rsidP="0055691A">
            <w:pPr>
              <w:rPr>
                <w:b/>
                <w:color w:val="C00000"/>
              </w:rPr>
            </w:pPr>
            <w:r>
              <w:rPr>
                <w:rFonts w:hint="eastAsia"/>
                <w:b/>
                <w:color w:val="C00000"/>
              </w:rPr>
              <w:t>数量</w:t>
            </w:r>
          </w:p>
        </w:tc>
        <w:tc>
          <w:tcPr>
            <w:tcW w:w="857" w:type="dxa"/>
            <w:shd w:val="clear" w:color="auto" w:fill="BFBFBF" w:themeFill="background1" w:themeFillShade="BF"/>
          </w:tcPr>
          <w:p w:rsidR="0055691A" w:rsidRPr="002E3141" w:rsidRDefault="0055691A" w:rsidP="0055691A">
            <w:pPr>
              <w:rPr>
                <w:b/>
                <w:color w:val="C00000"/>
              </w:rPr>
            </w:pPr>
            <w:r>
              <w:rPr>
                <w:rFonts w:hint="eastAsia"/>
                <w:b/>
                <w:color w:val="C00000"/>
              </w:rPr>
              <w:t>币种</w:t>
            </w:r>
          </w:p>
        </w:tc>
      </w:tr>
      <w:tr w:rsidR="0055691A" w:rsidRPr="002E3141" w:rsidTr="002965A4">
        <w:tc>
          <w:tcPr>
            <w:tcW w:w="8755" w:type="dxa"/>
            <w:gridSpan w:val="9"/>
          </w:tcPr>
          <w:p w:rsidR="0055691A" w:rsidRPr="00DB5224" w:rsidRDefault="0055691A" w:rsidP="0055691A">
            <w:pPr>
              <w:rPr>
                <w:b/>
                <w:color w:val="000000" w:themeColor="text1"/>
              </w:rPr>
            </w:pPr>
            <w:r>
              <w:rPr>
                <w:rFonts w:hint="eastAsia"/>
                <w:b/>
                <w:color w:val="000000" w:themeColor="text1"/>
              </w:rPr>
              <w:t>CCASS</w:t>
            </w:r>
            <w:r>
              <w:rPr>
                <w:rFonts w:hint="eastAsia"/>
                <w:b/>
                <w:color w:val="000000" w:themeColor="text1"/>
              </w:rPr>
              <w:t>汇总数据</w:t>
            </w:r>
          </w:p>
        </w:tc>
      </w:tr>
      <w:tr w:rsidR="0055691A" w:rsidTr="0055691A">
        <w:tc>
          <w:tcPr>
            <w:tcW w:w="1241" w:type="dxa"/>
            <w:vMerge w:val="restart"/>
          </w:tcPr>
          <w:p w:rsidR="0055691A" w:rsidRDefault="0055691A" w:rsidP="000C2DD7">
            <w:r>
              <w:rPr>
                <w:rFonts w:hint="eastAsia"/>
                <w:lang w:val="en-AU"/>
              </w:rPr>
              <w:t>供股到账</w:t>
            </w:r>
          </w:p>
        </w:tc>
        <w:tc>
          <w:tcPr>
            <w:tcW w:w="851" w:type="dxa"/>
          </w:tcPr>
          <w:p w:rsidR="0055691A" w:rsidRDefault="0055691A" w:rsidP="000C2DD7">
            <w:r>
              <w:rPr>
                <w:rFonts w:hint="eastAsia"/>
              </w:rPr>
              <w:t>资金</w:t>
            </w:r>
          </w:p>
        </w:tc>
        <w:tc>
          <w:tcPr>
            <w:tcW w:w="1240" w:type="dxa"/>
          </w:tcPr>
          <w:p w:rsidR="0055691A" w:rsidRDefault="0055691A" w:rsidP="000C2DD7">
            <w:r>
              <w:rPr>
                <w:rFonts w:hint="eastAsia"/>
              </w:rPr>
              <w:t>退款</w:t>
            </w:r>
          </w:p>
        </w:tc>
        <w:tc>
          <w:tcPr>
            <w:tcW w:w="1701" w:type="dxa"/>
          </w:tcPr>
          <w:p w:rsidR="0055691A" w:rsidRDefault="0055691A" w:rsidP="00E626D0">
            <w:r>
              <w:rPr>
                <w:rFonts w:hint="eastAsia"/>
              </w:rPr>
              <w:t>转入</w:t>
            </w:r>
          </w:p>
        </w:tc>
        <w:tc>
          <w:tcPr>
            <w:tcW w:w="1770" w:type="dxa"/>
          </w:tcPr>
          <w:p w:rsidR="0055691A" w:rsidRDefault="0055691A" w:rsidP="000C2DD7"/>
        </w:tc>
        <w:tc>
          <w:tcPr>
            <w:tcW w:w="1080" w:type="dxa"/>
            <w:gridSpan w:val="2"/>
          </w:tcPr>
          <w:p w:rsidR="0055691A" w:rsidRDefault="0055691A" w:rsidP="000C2DD7"/>
        </w:tc>
        <w:tc>
          <w:tcPr>
            <w:tcW w:w="872" w:type="dxa"/>
            <w:gridSpan w:val="2"/>
          </w:tcPr>
          <w:p w:rsidR="0055691A" w:rsidRDefault="0055691A" w:rsidP="000C2DD7"/>
        </w:tc>
      </w:tr>
      <w:tr w:rsidR="0055691A" w:rsidTr="0055691A">
        <w:tc>
          <w:tcPr>
            <w:tcW w:w="1241" w:type="dxa"/>
            <w:vMerge/>
          </w:tcPr>
          <w:p w:rsidR="0055691A" w:rsidRDefault="0055691A" w:rsidP="000C2DD7">
            <w:pPr>
              <w:rPr>
                <w:lang w:val="en-AU"/>
              </w:rPr>
            </w:pPr>
          </w:p>
        </w:tc>
        <w:tc>
          <w:tcPr>
            <w:tcW w:w="851" w:type="dxa"/>
          </w:tcPr>
          <w:p w:rsidR="0055691A" w:rsidRDefault="0055691A" w:rsidP="000C2DD7">
            <w:r>
              <w:rPr>
                <w:rFonts w:hint="eastAsia"/>
              </w:rPr>
              <w:t>股份</w:t>
            </w:r>
          </w:p>
        </w:tc>
        <w:tc>
          <w:tcPr>
            <w:tcW w:w="1240" w:type="dxa"/>
          </w:tcPr>
          <w:p w:rsidR="0055691A" w:rsidRDefault="0055691A" w:rsidP="000C2DD7">
            <w:r>
              <w:rPr>
                <w:rFonts w:hint="eastAsia"/>
                <w:lang w:val="en-AU"/>
              </w:rPr>
              <w:t>供股到账</w:t>
            </w:r>
          </w:p>
        </w:tc>
        <w:tc>
          <w:tcPr>
            <w:tcW w:w="1701" w:type="dxa"/>
          </w:tcPr>
          <w:p w:rsidR="0055691A" w:rsidRDefault="0055691A" w:rsidP="000C2DD7">
            <w:r>
              <w:rPr>
                <w:rFonts w:hint="eastAsia"/>
              </w:rPr>
              <w:t>转出</w:t>
            </w:r>
          </w:p>
        </w:tc>
        <w:tc>
          <w:tcPr>
            <w:tcW w:w="1770" w:type="dxa"/>
          </w:tcPr>
          <w:p w:rsidR="0055691A" w:rsidRDefault="0055691A" w:rsidP="000C2DD7">
            <w:r>
              <w:rPr>
                <w:rFonts w:hint="eastAsia"/>
              </w:rPr>
              <w:t>权益仓转出</w:t>
            </w:r>
          </w:p>
        </w:tc>
        <w:tc>
          <w:tcPr>
            <w:tcW w:w="1080" w:type="dxa"/>
            <w:gridSpan w:val="2"/>
          </w:tcPr>
          <w:p w:rsidR="0055691A" w:rsidRDefault="0055691A" w:rsidP="0055691A"/>
        </w:tc>
        <w:tc>
          <w:tcPr>
            <w:tcW w:w="872" w:type="dxa"/>
            <w:gridSpan w:val="2"/>
          </w:tcPr>
          <w:p w:rsidR="0055691A" w:rsidRDefault="0055691A" w:rsidP="0055691A"/>
        </w:tc>
      </w:tr>
      <w:tr w:rsidR="0055691A" w:rsidTr="002965A4">
        <w:tc>
          <w:tcPr>
            <w:tcW w:w="8755" w:type="dxa"/>
            <w:gridSpan w:val="9"/>
          </w:tcPr>
          <w:p w:rsidR="0055691A" w:rsidRPr="00762AE8" w:rsidRDefault="0055691A" w:rsidP="0055691A">
            <w:pPr>
              <w:rPr>
                <w:b/>
                <w:color w:val="000000" w:themeColor="text1"/>
              </w:rPr>
            </w:pPr>
            <w:r w:rsidRPr="00762AE8">
              <w:rPr>
                <w:rFonts w:hint="eastAsia"/>
                <w:b/>
                <w:color w:val="000000" w:themeColor="text1"/>
              </w:rPr>
              <w:t>客户</w:t>
            </w:r>
            <w:r>
              <w:rPr>
                <w:rFonts w:hint="eastAsia"/>
                <w:b/>
                <w:color w:val="000000" w:themeColor="text1"/>
              </w:rPr>
              <w:t>汇总</w:t>
            </w:r>
          </w:p>
        </w:tc>
      </w:tr>
      <w:tr w:rsidR="0055691A" w:rsidTr="0055691A">
        <w:tc>
          <w:tcPr>
            <w:tcW w:w="1241" w:type="dxa"/>
          </w:tcPr>
          <w:p w:rsidR="0055691A" w:rsidRDefault="0055691A" w:rsidP="000C2DD7">
            <w:r>
              <w:rPr>
                <w:rFonts w:hint="eastAsia"/>
                <w:lang w:val="en-AU"/>
              </w:rPr>
              <w:t>供股到账</w:t>
            </w:r>
          </w:p>
        </w:tc>
        <w:tc>
          <w:tcPr>
            <w:tcW w:w="851" w:type="dxa"/>
          </w:tcPr>
          <w:p w:rsidR="0055691A" w:rsidRDefault="0055691A" w:rsidP="000C2DD7">
            <w:r>
              <w:rPr>
                <w:rFonts w:hint="eastAsia"/>
              </w:rPr>
              <w:t>资金</w:t>
            </w:r>
          </w:p>
        </w:tc>
        <w:tc>
          <w:tcPr>
            <w:tcW w:w="1240" w:type="dxa"/>
          </w:tcPr>
          <w:p w:rsidR="0055691A" w:rsidRDefault="0055691A" w:rsidP="000C2DD7">
            <w:r>
              <w:rPr>
                <w:rFonts w:hint="eastAsia"/>
              </w:rPr>
              <w:t>退款</w:t>
            </w:r>
          </w:p>
        </w:tc>
        <w:tc>
          <w:tcPr>
            <w:tcW w:w="1701" w:type="dxa"/>
          </w:tcPr>
          <w:p w:rsidR="0055691A" w:rsidRDefault="0055691A" w:rsidP="000C2DD7">
            <w:r>
              <w:rPr>
                <w:rFonts w:hint="eastAsia"/>
              </w:rPr>
              <w:t>转出</w:t>
            </w:r>
          </w:p>
        </w:tc>
        <w:tc>
          <w:tcPr>
            <w:tcW w:w="1770" w:type="dxa"/>
          </w:tcPr>
          <w:p w:rsidR="0055691A" w:rsidRDefault="0055691A" w:rsidP="00E626D0">
            <w:r>
              <w:rPr>
                <w:rFonts w:hint="eastAsia"/>
              </w:rPr>
              <w:t>自有</w:t>
            </w:r>
            <w:proofErr w:type="gramStart"/>
            <w:r>
              <w:rPr>
                <w:rFonts w:hint="eastAsia"/>
              </w:rPr>
              <w:t>调客户</w:t>
            </w:r>
            <w:proofErr w:type="gramEnd"/>
          </w:p>
        </w:tc>
        <w:tc>
          <w:tcPr>
            <w:tcW w:w="1065" w:type="dxa"/>
          </w:tcPr>
          <w:p w:rsidR="0055691A" w:rsidRDefault="0055691A" w:rsidP="0055691A"/>
        </w:tc>
        <w:tc>
          <w:tcPr>
            <w:tcW w:w="887" w:type="dxa"/>
            <w:gridSpan w:val="3"/>
          </w:tcPr>
          <w:p w:rsidR="0055691A" w:rsidRDefault="0055691A" w:rsidP="0055691A"/>
        </w:tc>
      </w:tr>
      <w:tr w:rsidR="0055691A" w:rsidTr="0055691A">
        <w:tc>
          <w:tcPr>
            <w:tcW w:w="1241" w:type="dxa"/>
            <w:vMerge w:val="restart"/>
          </w:tcPr>
          <w:p w:rsidR="0055691A" w:rsidRDefault="0055691A" w:rsidP="000C2DD7">
            <w:r>
              <w:rPr>
                <w:rFonts w:hint="eastAsia"/>
                <w:lang w:val="en-AU"/>
              </w:rPr>
              <w:t>供股到账</w:t>
            </w:r>
          </w:p>
        </w:tc>
        <w:tc>
          <w:tcPr>
            <w:tcW w:w="851" w:type="dxa"/>
          </w:tcPr>
          <w:p w:rsidR="0055691A" w:rsidRDefault="0055691A" w:rsidP="000C2DD7">
            <w:r>
              <w:rPr>
                <w:rFonts w:hint="eastAsia"/>
              </w:rPr>
              <w:t>股份</w:t>
            </w:r>
          </w:p>
        </w:tc>
        <w:tc>
          <w:tcPr>
            <w:tcW w:w="1240" w:type="dxa"/>
          </w:tcPr>
          <w:p w:rsidR="0055691A" w:rsidRDefault="0055691A" w:rsidP="000C2DD7">
            <w:pPr>
              <w:rPr>
                <w:lang w:val="en-AU"/>
              </w:rPr>
            </w:pPr>
            <w:r>
              <w:rPr>
                <w:rFonts w:hint="eastAsia"/>
                <w:lang w:val="en-AU"/>
              </w:rPr>
              <w:t>供股到账</w:t>
            </w:r>
          </w:p>
        </w:tc>
        <w:tc>
          <w:tcPr>
            <w:tcW w:w="1701" w:type="dxa"/>
          </w:tcPr>
          <w:p w:rsidR="0055691A" w:rsidRDefault="0055691A" w:rsidP="000C2DD7">
            <w:r>
              <w:rPr>
                <w:rFonts w:hint="eastAsia"/>
              </w:rPr>
              <w:t>转入</w:t>
            </w:r>
          </w:p>
        </w:tc>
        <w:tc>
          <w:tcPr>
            <w:tcW w:w="1770" w:type="dxa"/>
          </w:tcPr>
          <w:p w:rsidR="0055691A" w:rsidRDefault="0055691A" w:rsidP="000C2DD7">
            <w:r>
              <w:rPr>
                <w:rFonts w:hint="eastAsia"/>
              </w:rPr>
              <w:t>现金账户</w:t>
            </w:r>
          </w:p>
        </w:tc>
        <w:tc>
          <w:tcPr>
            <w:tcW w:w="1065" w:type="dxa"/>
          </w:tcPr>
          <w:p w:rsidR="0055691A" w:rsidRDefault="0055691A" w:rsidP="0055691A"/>
        </w:tc>
        <w:tc>
          <w:tcPr>
            <w:tcW w:w="887" w:type="dxa"/>
            <w:gridSpan w:val="3"/>
          </w:tcPr>
          <w:p w:rsidR="0055691A" w:rsidRDefault="0055691A" w:rsidP="0055691A"/>
        </w:tc>
      </w:tr>
      <w:tr w:rsidR="0055691A" w:rsidTr="0055691A">
        <w:tc>
          <w:tcPr>
            <w:tcW w:w="1241" w:type="dxa"/>
            <w:vMerge/>
          </w:tcPr>
          <w:p w:rsidR="0055691A" w:rsidRDefault="0055691A" w:rsidP="000C2DD7"/>
        </w:tc>
        <w:tc>
          <w:tcPr>
            <w:tcW w:w="851" w:type="dxa"/>
          </w:tcPr>
          <w:p w:rsidR="0055691A" w:rsidRDefault="0055691A" w:rsidP="000C2DD7">
            <w:r>
              <w:rPr>
                <w:rFonts w:hint="eastAsia"/>
              </w:rPr>
              <w:t>股份</w:t>
            </w:r>
          </w:p>
        </w:tc>
        <w:tc>
          <w:tcPr>
            <w:tcW w:w="1240" w:type="dxa"/>
          </w:tcPr>
          <w:p w:rsidR="0055691A" w:rsidRDefault="0055691A" w:rsidP="00CC6BB5">
            <w:pPr>
              <w:rPr>
                <w:lang w:val="en-AU"/>
              </w:rPr>
            </w:pPr>
            <w:r>
              <w:rPr>
                <w:rFonts w:hint="eastAsia"/>
                <w:lang w:val="en-AU"/>
              </w:rPr>
              <w:t>股供到账</w:t>
            </w:r>
          </w:p>
        </w:tc>
        <w:tc>
          <w:tcPr>
            <w:tcW w:w="1701" w:type="dxa"/>
          </w:tcPr>
          <w:p w:rsidR="0055691A" w:rsidRDefault="0055691A" w:rsidP="000C2DD7">
            <w:r>
              <w:rPr>
                <w:rFonts w:hint="eastAsia"/>
              </w:rPr>
              <w:t>转入</w:t>
            </w:r>
          </w:p>
        </w:tc>
        <w:tc>
          <w:tcPr>
            <w:tcW w:w="1770" w:type="dxa"/>
          </w:tcPr>
          <w:p w:rsidR="0055691A" w:rsidRDefault="0055691A" w:rsidP="000C2DD7">
            <w:r>
              <w:rPr>
                <w:rFonts w:hint="eastAsia"/>
              </w:rPr>
              <w:t>MARGIN</w:t>
            </w:r>
            <w:r>
              <w:rPr>
                <w:rFonts w:hint="eastAsia"/>
              </w:rPr>
              <w:t>账户</w:t>
            </w:r>
          </w:p>
        </w:tc>
        <w:tc>
          <w:tcPr>
            <w:tcW w:w="1065" w:type="dxa"/>
          </w:tcPr>
          <w:p w:rsidR="0055691A" w:rsidRDefault="0055691A" w:rsidP="0055691A"/>
        </w:tc>
        <w:tc>
          <w:tcPr>
            <w:tcW w:w="887" w:type="dxa"/>
            <w:gridSpan w:val="3"/>
          </w:tcPr>
          <w:p w:rsidR="0055691A" w:rsidRDefault="0055691A" w:rsidP="0055691A"/>
        </w:tc>
      </w:tr>
    </w:tbl>
    <w:p w:rsidR="00D17C9F" w:rsidRDefault="00D17C9F">
      <w:bookmarkStart w:id="87" w:name="_Toc296808742"/>
    </w:p>
    <w:p w:rsidR="00320179" w:rsidRDefault="00320179" w:rsidP="00320179">
      <w:pPr>
        <w:pStyle w:val="3"/>
        <w:ind w:leftChars="100" w:left="210"/>
      </w:pPr>
      <w:r>
        <w:rPr>
          <w:rFonts w:hint="eastAsia"/>
        </w:rPr>
        <w:lastRenderedPageBreak/>
        <w:t>F7.19</w:t>
      </w:r>
      <w:r>
        <w:rPr>
          <w:rFonts w:hint="eastAsia"/>
        </w:rPr>
        <w:t>供股信息维护</w:t>
      </w:r>
      <w:r w:rsidR="00140537">
        <w:rPr>
          <w:rFonts w:hint="eastAsia"/>
        </w:rPr>
        <w:t xml:space="preserve"> </w:t>
      </w:r>
    </w:p>
    <w:p w:rsidR="00D17C9F" w:rsidRDefault="00320179">
      <w:pPr>
        <w:pStyle w:val="4"/>
        <w:numPr>
          <w:ilvl w:val="0"/>
          <w:numId w:val="221"/>
        </w:numPr>
      </w:pPr>
      <w:r>
        <w:rPr>
          <w:rFonts w:hint="eastAsia"/>
        </w:rPr>
        <w:t>业务描述</w:t>
      </w:r>
    </w:p>
    <w:p w:rsidR="00320179" w:rsidRDefault="00320179" w:rsidP="00320179">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上市公司实施供</w:t>
      </w:r>
      <w:proofErr w:type="gramStart"/>
      <w:r>
        <w:rPr>
          <w:rFonts w:asciiTheme="minorEastAsia" w:hAnsiTheme="minorEastAsia" w:cs="华文仿宋" w:hint="eastAsia"/>
          <w:color w:val="000000"/>
          <w:kern w:val="0"/>
          <w:szCs w:val="21"/>
        </w:rPr>
        <w:t>股行动</w:t>
      </w:r>
      <w:proofErr w:type="gramEnd"/>
      <w:r>
        <w:rPr>
          <w:rFonts w:asciiTheme="minorEastAsia" w:hAnsiTheme="minorEastAsia" w:cs="华文仿宋" w:hint="eastAsia"/>
          <w:color w:val="000000"/>
          <w:kern w:val="0"/>
          <w:szCs w:val="21"/>
        </w:rPr>
        <w:t>时，如果证券公司没有持有该上市公司的股份，CCASS在权益表中不发送该上市公司的供</w:t>
      </w:r>
      <w:proofErr w:type="gramStart"/>
      <w:r>
        <w:rPr>
          <w:rFonts w:asciiTheme="minorEastAsia" w:hAnsiTheme="minorEastAsia" w:cs="华文仿宋" w:hint="eastAsia"/>
          <w:color w:val="000000"/>
          <w:kern w:val="0"/>
          <w:szCs w:val="21"/>
        </w:rPr>
        <w:t>股行动</w:t>
      </w:r>
      <w:proofErr w:type="gramEnd"/>
      <w:r>
        <w:rPr>
          <w:rFonts w:asciiTheme="minorEastAsia" w:hAnsiTheme="minorEastAsia" w:cs="华文仿宋" w:hint="eastAsia"/>
          <w:color w:val="000000"/>
          <w:kern w:val="0"/>
          <w:szCs w:val="21"/>
        </w:rPr>
        <w:t>数据，这会造成系统对供</w:t>
      </w:r>
      <w:proofErr w:type="gramStart"/>
      <w:r>
        <w:rPr>
          <w:rFonts w:asciiTheme="minorEastAsia" w:hAnsiTheme="minorEastAsia" w:cs="华文仿宋" w:hint="eastAsia"/>
          <w:color w:val="000000"/>
          <w:kern w:val="0"/>
          <w:szCs w:val="21"/>
        </w:rPr>
        <w:t>股行动</w:t>
      </w:r>
      <w:proofErr w:type="gramEnd"/>
      <w:r>
        <w:rPr>
          <w:rFonts w:asciiTheme="minorEastAsia" w:hAnsiTheme="minorEastAsia" w:cs="华文仿宋" w:hint="eastAsia"/>
          <w:color w:val="000000"/>
          <w:kern w:val="0"/>
          <w:szCs w:val="21"/>
        </w:rPr>
        <w:t>处理没有源头，如果客户在供股行权其间买入供股权，系统也提供不了行权功能。所以需要用户在供股的行权日前把供股的相关信息通过手工方式输入系统，以完成供</w:t>
      </w:r>
      <w:proofErr w:type="gramStart"/>
      <w:r>
        <w:rPr>
          <w:rFonts w:asciiTheme="minorEastAsia" w:hAnsiTheme="minorEastAsia" w:cs="华文仿宋" w:hint="eastAsia"/>
          <w:color w:val="000000"/>
          <w:kern w:val="0"/>
          <w:szCs w:val="21"/>
        </w:rPr>
        <w:t>股相应</w:t>
      </w:r>
      <w:proofErr w:type="gramEnd"/>
      <w:r>
        <w:rPr>
          <w:rFonts w:asciiTheme="minorEastAsia" w:hAnsiTheme="minorEastAsia" w:cs="华文仿宋" w:hint="eastAsia"/>
          <w:color w:val="000000"/>
          <w:kern w:val="0"/>
          <w:szCs w:val="21"/>
        </w:rPr>
        <w:t>的配套服务。</w:t>
      </w:r>
    </w:p>
    <w:p w:rsidR="00C00289" w:rsidRDefault="00C00289" w:rsidP="00320179">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需要维护的供股信息如下内容：</w:t>
      </w:r>
    </w:p>
    <w:p w:rsidR="00320179" w:rsidRDefault="00320179" w:rsidP="0032017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143D00">
        <w:rPr>
          <w:rFonts w:asciiTheme="minorEastAsia" w:hAnsiTheme="minorEastAsia" w:cs="华文仿宋" w:hint="eastAsia"/>
          <w:color w:val="000000"/>
          <w:kern w:val="0"/>
          <w:szCs w:val="21"/>
        </w:rPr>
        <w:t>原股票代码；</w:t>
      </w:r>
      <w:r w:rsidR="00C00289">
        <w:rPr>
          <w:rFonts w:asciiTheme="minorEastAsia" w:hAnsiTheme="minorEastAsia" w:cs="华文仿宋" w:hint="eastAsia"/>
          <w:color w:val="000000"/>
          <w:kern w:val="0"/>
          <w:szCs w:val="21"/>
        </w:rPr>
        <w:t>（必须维护）</w:t>
      </w:r>
    </w:p>
    <w:p w:rsidR="00320179" w:rsidRDefault="00320179" w:rsidP="0032017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供股权代码；</w:t>
      </w:r>
      <w:r w:rsidR="00C00289">
        <w:rPr>
          <w:rFonts w:asciiTheme="minorEastAsia" w:hAnsiTheme="minorEastAsia" w:cs="华文仿宋" w:hint="eastAsia"/>
          <w:color w:val="000000"/>
          <w:kern w:val="0"/>
          <w:szCs w:val="21"/>
        </w:rPr>
        <w:t xml:space="preserve">（必须维护） </w:t>
      </w:r>
    </w:p>
    <w:p w:rsidR="00320179" w:rsidRDefault="00320179" w:rsidP="0032017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原持股数量；</w:t>
      </w:r>
      <w:r w:rsidR="00C00289">
        <w:rPr>
          <w:rFonts w:asciiTheme="minorEastAsia" w:hAnsiTheme="minorEastAsia" w:cs="华文仿宋" w:hint="eastAsia"/>
          <w:color w:val="000000"/>
          <w:kern w:val="0"/>
          <w:szCs w:val="21"/>
        </w:rPr>
        <w:t>（不要维护，0）</w:t>
      </w:r>
    </w:p>
    <w:p w:rsidR="00320179" w:rsidRDefault="00320179" w:rsidP="0032017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供股数量；</w:t>
      </w:r>
      <w:r w:rsidR="00C00289">
        <w:rPr>
          <w:rFonts w:asciiTheme="minorEastAsia" w:hAnsiTheme="minorEastAsia" w:cs="华文仿宋" w:hint="eastAsia"/>
          <w:color w:val="000000"/>
          <w:kern w:val="0"/>
          <w:szCs w:val="21"/>
        </w:rPr>
        <w:t>（不要维护，0）</w:t>
      </w:r>
    </w:p>
    <w:p w:rsidR="00320179" w:rsidRDefault="00320179" w:rsidP="0032017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股权登记日；</w:t>
      </w:r>
      <w:r w:rsidR="00C00289">
        <w:rPr>
          <w:rFonts w:asciiTheme="minorEastAsia" w:hAnsiTheme="minorEastAsia" w:cs="华文仿宋" w:hint="eastAsia"/>
          <w:color w:val="000000"/>
          <w:kern w:val="0"/>
          <w:szCs w:val="21"/>
        </w:rPr>
        <w:t>（不要维护，“”）</w:t>
      </w:r>
    </w:p>
    <w:p w:rsidR="00320179" w:rsidRDefault="00320179" w:rsidP="0032017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数据日期；</w:t>
      </w:r>
      <w:r w:rsidR="00C00289">
        <w:rPr>
          <w:rFonts w:asciiTheme="minorEastAsia" w:hAnsiTheme="minorEastAsia" w:cs="华文仿宋" w:hint="eastAsia"/>
          <w:color w:val="000000"/>
          <w:kern w:val="0"/>
          <w:szCs w:val="21"/>
        </w:rPr>
        <w:t>（不要维护，“”）</w:t>
      </w:r>
    </w:p>
    <w:p w:rsidR="00320179" w:rsidRDefault="00320179" w:rsidP="0032017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过户日期；</w:t>
      </w:r>
      <w:r w:rsidR="00C00289">
        <w:rPr>
          <w:rFonts w:asciiTheme="minorEastAsia" w:hAnsiTheme="minorEastAsia" w:cs="华文仿宋" w:hint="eastAsia"/>
          <w:color w:val="000000"/>
          <w:kern w:val="0"/>
          <w:szCs w:val="21"/>
        </w:rPr>
        <w:t>（不要维护，“”）</w:t>
      </w:r>
    </w:p>
    <w:p w:rsidR="00320179" w:rsidRPr="00143D00" w:rsidRDefault="00320179" w:rsidP="0032017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公告编号；</w:t>
      </w:r>
      <w:r w:rsidR="00C00289">
        <w:rPr>
          <w:rFonts w:asciiTheme="minorEastAsia" w:hAnsiTheme="minorEastAsia" w:cs="华文仿宋" w:hint="eastAsia"/>
          <w:color w:val="000000"/>
          <w:kern w:val="0"/>
          <w:szCs w:val="21"/>
        </w:rPr>
        <w:t>（不要维护，“”）</w:t>
      </w:r>
    </w:p>
    <w:p w:rsidR="00320179" w:rsidRDefault="00320179" w:rsidP="00C0028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认购标的证券代码； </w:t>
      </w:r>
      <w:r w:rsidR="00C00289">
        <w:rPr>
          <w:rFonts w:asciiTheme="minorEastAsia" w:hAnsiTheme="minorEastAsia" w:cs="华文仿宋" w:hint="eastAsia"/>
          <w:color w:val="000000"/>
          <w:kern w:val="0"/>
          <w:szCs w:val="21"/>
        </w:rPr>
        <w:t>（必须维护,默认为原股票代码）</w:t>
      </w:r>
    </w:p>
    <w:p w:rsidR="00320179" w:rsidRDefault="00320179" w:rsidP="00C0028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行权比例； </w:t>
      </w:r>
      <w:r w:rsidR="00C00289">
        <w:rPr>
          <w:rFonts w:asciiTheme="minorEastAsia" w:hAnsiTheme="minorEastAsia" w:cs="华文仿宋" w:hint="eastAsia"/>
          <w:color w:val="000000"/>
          <w:kern w:val="0"/>
          <w:szCs w:val="21"/>
        </w:rPr>
        <w:t>（必须维护）</w:t>
      </w:r>
    </w:p>
    <w:p w:rsidR="00320179" w:rsidRDefault="00320179" w:rsidP="00C0028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行权价格；</w:t>
      </w:r>
      <w:r w:rsidR="00C00289">
        <w:rPr>
          <w:rFonts w:asciiTheme="minorEastAsia" w:hAnsiTheme="minorEastAsia" w:cs="华文仿宋" w:hint="eastAsia"/>
          <w:color w:val="000000"/>
          <w:kern w:val="0"/>
          <w:szCs w:val="21"/>
        </w:rPr>
        <w:t>（必须维护）</w:t>
      </w:r>
    </w:p>
    <w:p w:rsidR="00320179" w:rsidRDefault="00320179" w:rsidP="00C0028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是否提供额外供股； </w:t>
      </w:r>
      <w:r w:rsidR="00411CF3">
        <w:rPr>
          <w:rFonts w:asciiTheme="minorEastAsia" w:hAnsiTheme="minorEastAsia" w:cs="华文仿宋" w:hint="eastAsia"/>
          <w:color w:val="000000"/>
          <w:kern w:val="0"/>
          <w:szCs w:val="21"/>
        </w:rPr>
        <w:t>（不要维护，“不提供额外供股”）</w:t>
      </w:r>
    </w:p>
    <w:p w:rsidR="00320179" w:rsidRDefault="00320179" w:rsidP="00C0028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交易起始日期；</w:t>
      </w:r>
      <w:r w:rsidR="00411CF3">
        <w:rPr>
          <w:rFonts w:asciiTheme="minorEastAsia" w:hAnsiTheme="minorEastAsia" w:cs="华文仿宋" w:hint="eastAsia"/>
          <w:color w:val="000000"/>
          <w:kern w:val="0"/>
          <w:szCs w:val="21"/>
        </w:rPr>
        <w:t>（必须维护）</w:t>
      </w:r>
    </w:p>
    <w:p w:rsidR="00320179" w:rsidRDefault="00320179" w:rsidP="00C0028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交易截止日期；</w:t>
      </w:r>
      <w:r w:rsidR="00411CF3">
        <w:rPr>
          <w:rFonts w:asciiTheme="minorEastAsia" w:hAnsiTheme="minorEastAsia" w:cs="华文仿宋" w:hint="eastAsia"/>
          <w:color w:val="000000"/>
          <w:kern w:val="0"/>
          <w:szCs w:val="21"/>
        </w:rPr>
        <w:t>（必须维护）</w:t>
      </w:r>
    </w:p>
    <w:p w:rsidR="00320179" w:rsidRDefault="00320179" w:rsidP="00C0028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行权起始日期；</w:t>
      </w:r>
      <w:r w:rsidR="00411CF3">
        <w:rPr>
          <w:rFonts w:asciiTheme="minorEastAsia" w:hAnsiTheme="minorEastAsia" w:cs="华文仿宋" w:hint="eastAsia"/>
          <w:color w:val="000000"/>
          <w:kern w:val="0"/>
          <w:szCs w:val="21"/>
        </w:rPr>
        <w:t>（必须维护，默认为交易起始）</w:t>
      </w:r>
    </w:p>
    <w:p w:rsidR="00320179" w:rsidRDefault="00320179" w:rsidP="00C0028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外部行权截止日期；</w:t>
      </w:r>
      <w:r w:rsidR="00411CF3">
        <w:rPr>
          <w:rFonts w:asciiTheme="minorEastAsia" w:hAnsiTheme="minorEastAsia" w:cs="华文仿宋" w:hint="eastAsia"/>
          <w:color w:val="000000"/>
          <w:kern w:val="0"/>
          <w:szCs w:val="21"/>
        </w:rPr>
        <w:t>(</w:t>
      </w:r>
      <w:r w:rsidR="00AA1EE7">
        <w:rPr>
          <w:rFonts w:asciiTheme="minorEastAsia" w:hAnsiTheme="minorEastAsia" w:cs="华文仿宋" w:hint="eastAsia"/>
          <w:color w:val="000000"/>
          <w:kern w:val="0"/>
          <w:szCs w:val="21"/>
        </w:rPr>
        <w:t>必须</w:t>
      </w:r>
      <w:r w:rsidR="00411CF3">
        <w:rPr>
          <w:rFonts w:asciiTheme="minorEastAsia" w:hAnsiTheme="minorEastAsia" w:cs="华文仿宋" w:hint="eastAsia"/>
          <w:color w:val="000000"/>
          <w:kern w:val="0"/>
          <w:szCs w:val="21"/>
        </w:rPr>
        <w:t>维护)</w:t>
      </w:r>
    </w:p>
    <w:p w:rsidR="006139F3" w:rsidRDefault="006139F3" w:rsidP="006139F3">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内部行权截止日期；(必须维护)</w:t>
      </w:r>
      <w:r w:rsidRPr="006139F3">
        <w:rPr>
          <w:rFonts w:asciiTheme="minorEastAsia" w:hAnsiTheme="minorEastAsia" w:cs="华文仿宋" w:hint="eastAsia"/>
          <w:color w:val="000000"/>
          <w:kern w:val="0"/>
          <w:szCs w:val="21"/>
        </w:rPr>
        <w:t xml:space="preserve"> </w:t>
      </w:r>
      <w:r>
        <w:rPr>
          <w:rFonts w:asciiTheme="minorEastAsia" w:hAnsiTheme="minorEastAsia" w:cs="华文仿宋" w:hint="eastAsia"/>
          <w:color w:val="000000"/>
          <w:kern w:val="0"/>
          <w:szCs w:val="21"/>
        </w:rPr>
        <w:t>(默认为外部行权截止日期前一交易日与最后交易日后两个工作日中较早一个日期，时间点为12点)</w:t>
      </w:r>
    </w:p>
    <w:p w:rsidR="00411CF3" w:rsidRDefault="00411CF3" w:rsidP="00C0028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币种；</w:t>
      </w:r>
    </w:p>
    <w:p w:rsidR="00AA1EE7" w:rsidRPr="00143D00" w:rsidRDefault="00AA1EE7" w:rsidP="00C00289">
      <w:pPr>
        <w:pStyle w:val="a7"/>
        <w:numPr>
          <w:ilvl w:val="0"/>
          <w:numId w:val="222"/>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数据类别；（不需维护，默认为“手工维护”）</w:t>
      </w:r>
    </w:p>
    <w:p w:rsidR="00320179" w:rsidRDefault="00320179" w:rsidP="00320179">
      <w:pPr>
        <w:pStyle w:val="4"/>
        <w:numPr>
          <w:ilvl w:val="0"/>
          <w:numId w:val="221"/>
        </w:numPr>
      </w:pPr>
      <w:r>
        <w:rPr>
          <w:rFonts w:hint="eastAsia"/>
        </w:rPr>
        <w:lastRenderedPageBreak/>
        <w:t>用户界面</w:t>
      </w:r>
    </w:p>
    <w:p w:rsidR="00320179" w:rsidRDefault="00D53488" w:rsidP="00320179">
      <w:r>
        <w:object w:dxaOrig="9718" w:dyaOrig="4968">
          <v:shape id="_x0000_i1068" type="#_x0000_t75" style="width:415.5pt;height:212.25pt" o:ole="">
            <v:imagedata r:id="rId94" o:title=""/>
          </v:shape>
          <o:OLEObject Type="Embed" ProgID="Visio.Drawing.11" ShapeID="_x0000_i1068" DrawAspect="Content" ObjectID="_1402388557" r:id="rId95"/>
        </w:object>
      </w:r>
    </w:p>
    <w:p w:rsidR="00320179" w:rsidRDefault="00320179" w:rsidP="00320179">
      <w:pPr>
        <w:rPr>
          <w:b/>
        </w:rPr>
      </w:pPr>
      <w:r w:rsidRPr="005254C4">
        <w:rPr>
          <w:rFonts w:hint="eastAsia"/>
          <w:b/>
        </w:rPr>
        <w:t>界面说明：</w:t>
      </w:r>
    </w:p>
    <w:p w:rsidR="00D53488" w:rsidRDefault="00D53488" w:rsidP="00AA1EE7">
      <w:pPr>
        <w:pStyle w:val="a7"/>
        <w:numPr>
          <w:ilvl w:val="0"/>
          <w:numId w:val="22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手工维护内容：</w:t>
      </w:r>
    </w:p>
    <w:p w:rsidR="00AA1EE7" w:rsidRDefault="00AA1EE7" w:rsidP="00D53488">
      <w:pPr>
        <w:pStyle w:val="a7"/>
        <w:numPr>
          <w:ilvl w:val="1"/>
          <w:numId w:val="224"/>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143D00">
        <w:rPr>
          <w:rFonts w:asciiTheme="minorEastAsia" w:hAnsiTheme="minorEastAsia" w:cs="华文仿宋" w:hint="eastAsia"/>
          <w:color w:val="000000"/>
          <w:kern w:val="0"/>
          <w:szCs w:val="21"/>
        </w:rPr>
        <w:t>原股票代码；</w:t>
      </w:r>
      <w:r>
        <w:rPr>
          <w:rFonts w:asciiTheme="minorEastAsia" w:hAnsiTheme="minorEastAsia" w:cs="华文仿宋" w:hint="eastAsia"/>
          <w:color w:val="000000"/>
          <w:kern w:val="0"/>
          <w:szCs w:val="21"/>
        </w:rPr>
        <w:t>（必须维护）</w:t>
      </w:r>
    </w:p>
    <w:p w:rsidR="00AA1EE7" w:rsidRDefault="00AA1EE7" w:rsidP="00D53488">
      <w:pPr>
        <w:pStyle w:val="a7"/>
        <w:numPr>
          <w:ilvl w:val="1"/>
          <w:numId w:val="22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供股权代码；（必须维护） </w:t>
      </w:r>
    </w:p>
    <w:p w:rsidR="00AA1EE7" w:rsidRDefault="00AA1EE7" w:rsidP="00D53488">
      <w:pPr>
        <w:pStyle w:val="a7"/>
        <w:numPr>
          <w:ilvl w:val="1"/>
          <w:numId w:val="22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认购标的证券代码； （必须维护,默认为原股票代码）</w:t>
      </w:r>
    </w:p>
    <w:p w:rsidR="00AA1EE7" w:rsidRDefault="00AA1EE7" w:rsidP="00D53488">
      <w:pPr>
        <w:pStyle w:val="a7"/>
        <w:numPr>
          <w:ilvl w:val="1"/>
          <w:numId w:val="22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行权比例； （必须维护）</w:t>
      </w:r>
    </w:p>
    <w:p w:rsidR="00AA1EE7" w:rsidRDefault="00AA1EE7" w:rsidP="00D53488">
      <w:pPr>
        <w:pStyle w:val="a7"/>
        <w:numPr>
          <w:ilvl w:val="1"/>
          <w:numId w:val="22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行权价格；（必须维护）</w:t>
      </w:r>
    </w:p>
    <w:p w:rsidR="00AA1EE7" w:rsidRDefault="00AA1EE7" w:rsidP="00D53488">
      <w:pPr>
        <w:pStyle w:val="a7"/>
        <w:numPr>
          <w:ilvl w:val="1"/>
          <w:numId w:val="22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交易起始日期；（必须维护）</w:t>
      </w:r>
    </w:p>
    <w:p w:rsidR="00AA1EE7" w:rsidRDefault="00AA1EE7" w:rsidP="00D53488">
      <w:pPr>
        <w:pStyle w:val="a7"/>
        <w:numPr>
          <w:ilvl w:val="1"/>
          <w:numId w:val="22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交易截止日期；（必须维护）</w:t>
      </w:r>
    </w:p>
    <w:p w:rsidR="00AA1EE7" w:rsidRDefault="00AA1EE7" w:rsidP="00D53488">
      <w:pPr>
        <w:pStyle w:val="a7"/>
        <w:numPr>
          <w:ilvl w:val="1"/>
          <w:numId w:val="22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行权起始日期；（必须维护，默认为交易起始）</w:t>
      </w:r>
    </w:p>
    <w:p w:rsidR="00AA1EE7" w:rsidRDefault="00AA1EE7" w:rsidP="00D53488">
      <w:pPr>
        <w:pStyle w:val="a7"/>
        <w:numPr>
          <w:ilvl w:val="1"/>
          <w:numId w:val="22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外部行权截止日期；(必须维护)</w:t>
      </w:r>
    </w:p>
    <w:p w:rsidR="00AA1EE7" w:rsidRDefault="00AA1EE7" w:rsidP="00D53488">
      <w:pPr>
        <w:pStyle w:val="a7"/>
        <w:numPr>
          <w:ilvl w:val="1"/>
          <w:numId w:val="22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内部行权截止日期；(必须维护)</w:t>
      </w:r>
      <w:r w:rsidRPr="006139F3">
        <w:rPr>
          <w:rFonts w:asciiTheme="minorEastAsia" w:hAnsiTheme="minorEastAsia" w:cs="华文仿宋" w:hint="eastAsia"/>
          <w:color w:val="000000"/>
          <w:kern w:val="0"/>
          <w:szCs w:val="21"/>
        </w:rPr>
        <w:t xml:space="preserve"> </w:t>
      </w:r>
      <w:r>
        <w:rPr>
          <w:rFonts w:asciiTheme="minorEastAsia" w:hAnsiTheme="minorEastAsia" w:cs="华文仿宋" w:hint="eastAsia"/>
          <w:color w:val="000000"/>
          <w:kern w:val="0"/>
          <w:szCs w:val="21"/>
        </w:rPr>
        <w:t>(默认为外部行权截止日期前一交易日与最后交易日后两个工作日中较早一个日期，时间点为12点)</w:t>
      </w:r>
    </w:p>
    <w:p w:rsidR="00AA1EE7" w:rsidRDefault="00AA1EE7" w:rsidP="00D53488">
      <w:pPr>
        <w:pStyle w:val="a7"/>
        <w:numPr>
          <w:ilvl w:val="1"/>
          <w:numId w:val="22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币种；</w:t>
      </w:r>
    </w:p>
    <w:p w:rsidR="00D53488" w:rsidRDefault="00D53488" w:rsidP="00AA1EE7">
      <w:pPr>
        <w:pStyle w:val="a7"/>
        <w:numPr>
          <w:ilvl w:val="0"/>
          <w:numId w:val="224"/>
        </w:numPr>
        <w:autoSpaceDE w:val="0"/>
        <w:autoSpaceDN w:val="0"/>
        <w:adjustRightInd w:val="0"/>
        <w:spacing w:line="360" w:lineRule="auto"/>
        <w:ind w:firstLineChars="0"/>
        <w:jc w:val="left"/>
        <w:rPr>
          <w:rFonts w:asciiTheme="minorEastAsia" w:hAnsiTheme="minorEastAsia" w:cs="华文仿宋"/>
          <w:color w:val="000000"/>
          <w:kern w:val="0"/>
          <w:szCs w:val="21"/>
        </w:rPr>
      </w:pPr>
      <w:proofErr w:type="gramStart"/>
      <w:r>
        <w:rPr>
          <w:rFonts w:asciiTheme="minorEastAsia" w:hAnsiTheme="minorEastAsia" w:cs="华文仿宋" w:hint="eastAsia"/>
          <w:color w:val="000000"/>
          <w:kern w:val="0"/>
          <w:szCs w:val="21"/>
        </w:rPr>
        <w:t>已维护</w:t>
      </w:r>
      <w:proofErr w:type="gramEnd"/>
      <w:r>
        <w:rPr>
          <w:rFonts w:asciiTheme="minorEastAsia" w:hAnsiTheme="minorEastAsia" w:cs="华文仿宋" w:hint="eastAsia"/>
          <w:color w:val="000000"/>
          <w:kern w:val="0"/>
          <w:szCs w:val="21"/>
        </w:rPr>
        <w:t>内容显示区：</w:t>
      </w:r>
    </w:p>
    <w:p w:rsidR="00D53488" w:rsidRDefault="00D53488" w:rsidP="00D53488">
      <w:pPr>
        <w:pStyle w:val="a7"/>
        <w:numPr>
          <w:ilvl w:val="1"/>
          <w:numId w:val="22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显示信息为：原始股份代码、供股权代码、认购标的股票代码、币种、认购价格、行权比例、数据类别、行权起始日期、内部行权截止日期、外部行权截止日期；</w:t>
      </w:r>
    </w:p>
    <w:p w:rsidR="008B06FA" w:rsidRPr="00143D00" w:rsidRDefault="008B06FA" w:rsidP="00D53488">
      <w:pPr>
        <w:pStyle w:val="a7"/>
        <w:numPr>
          <w:ilvl w:val="1"/>
          <w:numId w:val="22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显示条件为：手工维护的供股信息（即数据类别为“手工维护”）未归档的供</w:t>
      </w:r>
      <w:proofErr w:type="gramStart"/>
      <w:r>
        <w:rPr>
          <w:rFonts w:asciiTheme="minorEastAsia" w:hAnsiTheme="minorEastAsia" w:cs="华文仿宋" w:hint="eastAsia"/>
          <w:color w:val="000000"/>
          <w:kern w:val="0"/>
          <w:szCs w:val="21"/>
        </w:rPr>
        <w:t>股行动</w:t>
      </w:r>
      <w:proofErr w:type="gramEnd"/>
      <w:r>
        <w:rPr>
          <w:rFonts w:asciiTheme="minorEastAsia" w:hAnsiTheme="minorEastAsia" w:cs="华文仿宋" w:hint="eastAsia"/>
          <w:color w:val="000000"/>
          <w:kern w:val="0"/>
          <w:szCs w:val="21"/>
        </w:rPr>
        <w:t>信息；</w:t>
      </w:r>
    </w:p>
    <w:p w:rsidR="00320179" w:rsidRDefault="00320179" w:rsidP="00320179">
      <w:pPr>
        <w:pStyle w:val="4"/>
        <w:numPr>
          <w:ilvl w:val="0"/>
          <w:numId w:val="221"/>
        </w:numPr>
      </w:pPr>
      <w:r>
        <w:rPr>
          <w:rFonts w:hint="eastAsia"/>
        </w:rPr>
        <w:lastRenderedPageBreak/>
        <w:t>业务功能</w:t>
      </w:r>
    </w:p>
    <w:p w:rsidR="00931C11" w:rsidRPr="00D53488" w:rsidRDefault="00320179" w:rsidP="00AA1EE7">
      <w:pPr>
        <w:pStyle w:val="a7"/>
        <w:numPr>
          <w:ilvl w:val="0"/>
          <w:numId w:val="226"/>
        </w:numPr>
        <w:spacing w:line="360" w:lineRule="auto"/>
        <w:ind w:firstLineChars="0"/>
        <w:rPr>
          <w:rFonts w:asciiTheme="minorEastAsia" w:hAnsiTheme="minorEastAsia"/>
        </w:rPr>
      </w:pPr>
      <w:r>
        <w:rPr>
          <w:rFonts w:asciiTheme="minorEastAsia" w:hAnsiTheme="minorEastAsia" w:hint="eastAsia"/>
          <w:lang w:val="en-AU"/>
        </w:rPr>
        <w:t>用户输入</w:t>
      </w:r>
      <w:r w:rsidR="00AA1EE7">
        <w:rPr>
          <w:rFonts w:asciiTheme="minorEastAsia" w:hAnsiTheme="minorEastAsia" w:hint="eastAsia"/>
          <w:lang w:val="en-AU"/>
        </w:rPr>
        <w:t>供</w:t>
      </w:r>
      <w:proofErr w:type="gramStart"/>
      <w:r w:rsidR="00AA1EE7">
        <w:rPr>
          <w:rFonts w:asciiTheme="minorEastAsia" w:hAnsiTheme="minorEastAsia" w:hint="eastAsia"/>
          <w:lang w:val="en-AU"/>
        </w:rPr>
        <w:t>股相关</w:t>
      </w:r>
      <w:proofErr w:type="gramEnd"/>
      <w:r w:rsidR="00AA1EE7">
        <w:rPr>
          <w:rFonts w:asciiTheme="minorEastAsia" w:hAnsiTheme="minorEastAsia" w:hint="eastAsia"/>
          <w:lang w:val="en-AU"/>
        </w:rPr>
        <w:t>信息，通过“新增功能”增加</w:t>
      </w:r>
      <w:r w:rsidR="00931C11">
        <w:rPr>
          <w:rFonts w:asciiTheme="minorEastAsia" w:hAnsiTheme="minorEastAsia" w:hint="eastAsia"/>
          <w:lang w:val="en-AU"/>
        </w:rPr>
        <w:t>供</w:t>
      </w:r>
      <w:proofErr w:type="gramStart"/>
      <w:r w:rsidR="00931C11">
        <w:rPr>
          <w:rFonts w:asciiTheme="minorEastAsia" w:hAnsiTheme="minorEastAsia" w:hint="eastAsia"/>
          <w:lang w:val="en-AU"/>
        </w:rPr>
        <w:t>股行动</w:t>
      </w:r>
      <w:proofErr w:type="gramEnd"/>
      <w:r w:rsidR="00931C11">
        <w:rPr>
          <w:rFonts w:asciiTheme="minorEastAsia" w:hAnsiTheme="minorEastAsia" w:hint="eastAsia"/>
          <w:lang w:val="en-AU"/>
        </w:rPr>
        <w:t>的信息；</w:t>
      </w:r>
    </w:p>
    <w:p w:rsidR="00D53488" w:rsidRPr="004B7E42" w:rsidRDefault="00D53488" w:rsidP="00D53488">
      <w:pPr>
        <w:pStyle w:val="a7"/>
        <w:numPr>
          <w:ilvl w:val="1"/>
          <w:numId w:val="226"/>
        </w:numPr>
        <w:spacing w:line="360" w:lineRule="auto"/>
        <w:ind w:firstLineChars="0"/>
        <w:rPr>
          <w:rFonts w:asciiTheme="minorEastAsia" w:hAnsiTheme="minorEastAsia"/>
        </w:rPr>
      </w:pPr>
      <w:r>
        <w:rPr>
          <w:rFonts w:asciiTheme="minorEastAsia" w:hAnsiTheme="minorEastAsia" w:hint="eastAsia"/>
          <w:lang w:val="en-AU"/>
        </w:rPr>
        <w:t>如果存在</w:t>
      </w:r>
      <w:r>
        <w:rPr>
          <w:rFonts w:asciiTheme="minorEastAsia" w:hAnsiTheme="minorEastAsia" w:cs="华文仿宋" w:hint="eastAsia"/>
          <w:color w:val="000000"/>
          <w:kern w:val="0"/>
          <w:szCs w:val="21"/>
        </w:rPr>
        <w:t>原始股份代码、供股权代码相同的信息，且状态为未归档，系统提示用户不能新增信息；</w:t>
      </w:r>
    </w:p>
    <w:p w:rsidR="004B7E42" w:rsidRPr="00D53488" w:rsidRDefault="004B7E42" w:rsidP="00D53488">
      <w:pPr>
        <w:pStyle w:val="a7"/>
        <w:numPr>
          <w:ilvl w:val="1"/>
          <w:numId w:val="226"/>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系统提示用户，请确认维护信息是否正确，新增后有些信息不可更改；</w:t>
      </w:r>
    </w:p>
    <w:p w:rsidR="00D53488" w:rsidRPr="00525A25" w:rsidRDefault="00525A25" w:rsidP="00D53488">
      <w:pPr>
        <w:pStyle w:val="a7"/>
        <w:numPr>
          <w:ilvl w:val="1"/>
          <w:numId w:val="226"/>
        </w:numPr>
        <w:spacing w:line="360" w:lineRule="auto"/>
        <w:ind w:firstLineChars="0"/>
        <w:rPr>
          <w:rFonts w:asciiTheme="minorEastAsia" w:hAnsiTheme="minorEastAsia"/>
        </w:rPr>
      </w:pPr>
      <w:r>
        <w:rPr>
          <w:rFonts w:asciiTheme="minorEastAsia" w:hAnsiTheme="minorEastAsia" w:hint="eastAsia"/>
        </w:rPr>
        <w:t>系统新增一条供</w:t>
      </w:r>
      <w:r w:rsidR="008B06FA">
        <w:rPr>
          <w:rFonts w:asciiTheme="minorEastAsia" w:hAnsiTheme="minorEastAsia" w:hint="eastAsia"/>
        </w:rPr>
        <w:t>股</w:t>
      </w:r>
      <w:r>
        <w:rPr>
          <w:rFonts w:asciiTheme="minorEastAsia" w:hAnsiTheme="minorEastAsia" w:hint="eastAsia"/>
        </w:rPr>
        <w:t>信息成功后，系统</w:t>
      </w:r>
      <w:r>
        <w:rPr>
          <w:rFonts w:asciiTheme="minorEastAsia" w:hAnsiTheme="minorEastAsia" w:cs="华文仿宋" w:hint="eastAsia"/>
          <w:color w:val="000000"/>
          <w:kern w:val="0"/>
          <w:szCs w:val="21"/>
        </w:rPr>
        <w:t>生成未来需要行权执行的任务；</w:t>
      </w:r>
    </w:p>
    <w:p w:rsidR="00525A25" w:rsidRPr="00525A25" w:rsidRDefault="00525A25" w:rsidP="00525A25">
      <w:pPr>
        <w:pStyle w:val="a7"/>
        <w:numPr>
          <w:ilvl w:val="2"/>
          <w:numId w:val="226"/>
        </w:numPr>
        <w:spacing w:line="360" w:lineRule="auto"/>
        <w:ind w:firstLineChars="0"/>
        <w:rPr>
          <w:rFonts w:asciiTheme="minorEastAsia" w:hAnsiTheme="minorEastAsia"/>
        </w:rPr>
      </w:pPr>
      <w:r w:rsidRPr="00525A25">
        <w:rPr>
          <w:rFonts w:hint="eastAsia"/>
          <w:lang w:val="en-AU"/>
        </w:rPr>
        <w:t>根据系统确定或人工输入的内部行权截止日，生成行权执行任务，行权执行任务在内部截止日起会在任务列表中展示。</w:t>
      </w:r>
      <w:r w:rsidRPr="00525A25">
        <w:rPr>
          <w:rFonts w:asciiTheme="minorEastAsia" w:hAnsiTheme="minorEastAsia" w:cs="华文仿宋" w:hint="eastAsia"/>
          <w:color w:val="000000"/>
          <w:kern w:val="0"/>
          <w:szCs w:val="21"/>
        </w:rPr>
        <w:t>（默认为时间为12点</w:t>
      </w:r>
      <w:r>
        <w:rPr>
          <w:rFonts w:asciiTheme="minorEastAsia" w:hAnsiTheme="minorEastAsia" w:cs="华文仿宋"/>
          <w:color w:val="000000"/>
          <w:kern w:val="0"/>
          <w:szCs w:val="21"/>
        </w:rPr>
        <w:t>）</w:t>
      </w:r>
    </w:p>
    <w:p w:rsidR="00525A25" w:rsidRPr="00525A25" w:rsidRDefault="00525A25" w:rsidP="00525A25">
      <w:pPr>
        <w:pStyle w:val="a7"/>
        <w:numPr>
          <w:ilvl w:val="2"/>
          <w:numId w:val="226"/>
        </w:numPr>
        <w:spacing w:line="360" w:lineRule="auto"/>
        <w:ind w:firstLineChars="0"/>
        <w:rPr>
          <w:rFonts w:asciiTheme="minorEastAsia" w:hAnsiTheme="minorEastAsia"/>
        </w:rPr>
      </w:pPr>
      <w:r w:rsidRPr="00525A25">
        <w:rPr>
          <w:rFonts w:asciiTheme="minorEastAsia" w:hAnsiTheme="minorEastAsia" w:hint="eastAsia"/>
        </w:rPr>
        <w:t>供股权最</w:t>
      </w:r>
      <w:proofErr w:type="gramStart"/>
      <w:r w:rsidRPr="00525A25">
        <w:rPr>
          <w:rFonts w:asciiTheme="minorEastAsia" w:hAnsiTheme="minorEastAsia" w:hint="eastAsia"/>
        </w:rPr>
        <w:t>后行权</w:t>
      </w:r>
      <w:proofErr w:type="gramEnd"/>
      <w:r w:rsidRPr="00525A25">
        <w:rPr>
          <w:rFonts w:asciiTheme="minorEastAsia" w:hAnsiTheme="minorEastAsia" w:hint="eastAsia"/>
        </w:rPr>
        <w:t>日前</w:t>
      </w:r>
      <w:proofErr w:type="gramStart"/>
      <w:r w:rsidRPr="00525A25">
        <w:rPr>
          <w:rFonts w:asciiTheme="minorEastAsia" w:hAnsiTheme="minorEastAsia" w:hint="eastAsia"/>
        </w:rPr>
        <w:t>一</w:t>
      </w:r>
      <w:proofErr w:type="gramEnd"/>
      <w:r w:rsidRPr="00525A25">
        <w:rPr>
          <w:rFonts w:asciiTheme="minorEastAsia" w:hAnsiTheme="minorEastAsia" w:hint="eastAsia"/>
        </w:rPr>
        <w:t>工作日</w:t>
      </w:r>
      <w:r w:rsidRPr="00525A25">
        <w:rPr>
          <w:rFonts w:hint="eastAsia"/>
        </w:rPr>
        <w:t>通知任务</w:t>
      </w:r>
      <w:r>
        <w:rPr>
          <w:rFonts w:hint="eastAsia"/>
        </w:rPr>
        <w:t>,</w:t>
      </w:r>
      <w:r w:rsidRPr="00525A25">
        <w:rPr>
          <w:rFonts w:hint="eastAsia"/>
          <w:lang w:val="en-AU"/>
        </w:rPr>
        <w:t xml:space="preserve"> </w:t>
      </w:r>
      <w:r>
        <w:rPr>
          <w:rFonts w:hint="eastAsia"/>
          <w:lang w:val="en-AU"/>
        </w:rPr>
        <w:t>根据供股行权截止日、交易日历表，生成供股前一交易日晚上</w:t>
      </w:r>
      <w:r>
        <w:rPr>
          <w:rFonts w:hint="eastAsia"/>
          <w:lang w:val="en-AU"/>
        </w:rPr>
        <w:t>8</w:t>
      </w:r>
      <w:r>
        <w:rPr>
          <w:rFonts w:hint="eastAsia"/>
          <w:lang w:val="en-AU"/>
        </w:rPr>
        <w:t>点的任务，任务完成自动用短信、邮件通知客户，通知内容在</w:t>
      </w:r>
      <w:r>
        <w:rPr>
          <w:rFonts w:hint="eastAsia"/>
          <w:lang w:val="en-AU"/>
        </w:rPr>
        <w:t>F7.7</w:t>
      </w:r>
      <w:r>
        <w:rPr>
          <w:rFonts w:hint="eastAsia"/>
          <w:lang w:val="en-AU"/>
        </w:rPr>
        <w:t>中描述</w:t>
      </w:r>
    </w:p>
    <w:p w:rsidR="00525A25" w:rsidRPr="008B06FA" w:rsidRDefault="00525A25" w:rsidP="00525A25">
      <w:pPr>
        <w:pStyle w:val="a7"/>
        <w:numPr>
          <w:ilvl w:val="1"/>
          <w:numId w:val="226"/>
        </w:numPr>
        <w:spacing w:line="360" w:lineRule="auto"/>
        <w:ind w:firstLineChars="0"/>
        <w:rPr>
          <w:rFonts w:asciiTheme="minorEastAsia" w:hAnsiTheme="minorEastAsia"/>
        </w:rPr>
      </w:pPr>
      <w:r>
        <w:rPr>
          <w:rFonts w:asciiTheme="minorEastAsia" w:hAnsiTheme="minorEastAsia" w:hint="eastAsia"/>
        </w:rPr>
        <w:t>系统在</w:t>
      </w:r>
      <w:r>
        <w:rPr>
          <w:rFonts w:hint="eastAsia"/>
        </w:rPr>
        <w:t>把新增的供</w:t>
      </w:r>
      <w:proofErr w:type="gramStart"/>
      <w:r>
        <w:rPr>
          <w:rFonts w:hint="eastAsia"/>
        </w:rPr>
        <w:t>股行动</w:t>
      </w:r>
      <w:proofErr w:type="gramEnd"/>
      <w:r>
        <w:rPr>
          <w:rFonts w:hint="eastAsia"/>
        </w:rPr>
        <w:t>相关信息推送到网上营业厅</w:t>
      </w:r>
      <w:r>
        <w:rPr>
          <w:rFonts w:asciiTheme="minorEastAsia" w:hAnsiTheme="minorEastAsia" w:hint="eastAsia"/>
          <w:lang w:val="en-AU"/>
        </w:rPr>
        <w:t>；</w:t>
      </w:r>
    </w:p>
    <w:p w:rsidR="008B06FA" w:rsidRPr="00525A25" w:rsidRDefault="008B06FA" w:rsidP="00525A25">
      <w:pPr>
        <w:pStyle w:val="a7"/>
        <w:numPr>
          <w:ilvl w:val="1"/>
          <w:numId w:val="226"/>
        </w:numPr>
        <w:spacing w:line="360" w:lineRule="auto"/>
        <w:ind w:firstLineChars="0"/>
        <w:rPr>
          <w:rFonts w:asciiTheme="minorEastAsia" w:hAnsiTheme="minorEastAsia"/>
        </w:rPr>
      </w:pPr>
      <w:r w:rsidRPr="009F3E42">
        <w:rPr>
          <w:rFonts w:asciiTheme="minorEastAsia" w:hAnsiTheme="minorEastAsia" w:hint="eastAsia"/>
          <w:lang w:val="en-AU"/>
        </w:rPr>
        <w:t>推送内容包括行动信息：</w:t>
      </w:r>
      <w:r>
        <w:rPr>
          <w:rFonts w:asciiTheme="minorEastAsia" w:hAnsiTheme="minorEastAsia" w:cs="华文仿宋" w:hint="eastAsia"/>
          <w:color w:val="000000"/>
          <w:kern w:val="0"/>
          <w:szCs w:val="21"/>
        </w:rPr>
        <w:t>原股票代码、供股权代码、原持股数量(0)、供股数量(0)、股权登记日、数据日期(当前日期)、过户日期(当前日期)、公告编号（空）、认购标的证券代码、供股权分配比例、行权比例、行权价格、是否提供额外供股（否）、交易起始日期、交易截止日期、行权起始日期、内部行权截止日期、外部行权截止日期；</w:t>
      </w:r>
    </w:p>
    <w:p w:rsidR="008B06FA" w:rsidRPr="00525A25" w:rsidRDefault="008B06FA" w:rsidP="008B06FA">
      <w:pPr>
        <w:pStyle w:val="a7"/>
        <w:numPr>
          <w:ilvl w:val="1"/>
          <w:numId w:val="226"/>
        </w:numPr>
        <w:spacing w:line="360" w:lineRule="auto"/>
        <w:ind w:firstLineChars="0"/>
        <w:rPr>
          <w:rFonts w:asciiTheme="minorEastAsia" w:hAnsiTheme="minorEastAsia"/>
        </w:rPr>
      </w:pPr>
      <w:r>
        <w:rPr>
          <w:rFonts w:asciiTheme="minorEastAsia" w:hAnsiTheme="minorEastAsia" w:hint="eastAsia"/>
        </w:rPr>
        <w:t>系统将新增后的供股信息列在下方的列表框中；</w:t>
      </w:r>
    </w:p>
    <w:p w:rsidR="008B06FA" w:rsidRPr="008B06FA" w:rsidRDefault="008B06FA" w:rsidP="00AA1EE7">
      <w:pPr>
        <w:pStyle w:val="a7"/>
        <w:numPr>
          <w:ilvl w:val="0"/>
          <w:numId w:val="226"/>
        </w:numPr>
        <w:spacing w:line="360" w:lineRule="auto"/>
        <w:ind w:firstLineChars="0"/>
        <w:rPr>
          <w:rFonts w:asciiTheme="minorEastAsia" w:hAnsiTheme="minorEastAsia"/>
        </w:rPr>
      </w:pPr>
      <w:r>
        <w:rPr>
          <w:rFonts w:asciiTheme="minorEastAsia" w:hAnsiTheme="minorEastAsia" w:hint="eastAsia"/>
          <w:lang w:val="en-AU"/>
        </w:rPr>
        <w:t>系统在列表框中列出的手工维护的供股信息；</w:t>
      </w:r>
    </w:p>
    <w:p w:rsidR="008B06FA" w:rsidRDefault="008B06FA" w:rsidP="008B06FA">
      <w:pPr>
        <w:pStyle w:val="a7"/>
        <w:numPr>
          <w:ilvl w:val="1"/>
          <w:numId w:val="22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显示条件为：手工维护的供股信息（即数据类别为“手工维护”）未归档的供</w:t>
      </w:r>
      <w:proofErr w:type="gramStart"/>
      <w:r>
        <w:rPr>
          <w:rFonts w:asciiTheme="minorEastAsia" w:hAnsiTheme="minorEastAsia" w:cs="华文仿宋" w:hint="eastAsia"/>
          <w:color w:val="000000"/>
          <w:kern w:val="0"/>
          <w:szCs w:val="21"/>
        </w:rPr>
        <w:t>股行动</w:t>
      </w:r>
      <w:proofErr w:type="gramEnd"/>
      <w:r>
        <w:rPr>
          <w:rFonts w:asciiTheme="minorEastAsia" w:hAnsiTheme="minorEastAsia" w:cs="华文仿宋" w:hint="eastAsia"/>
          <w:color w:val="000000"/>
          <w:kern w:val="0"/>
          <w:szCs w:val="21"/>
        </w:rPr>
        <w:t>信息；</w:t>
      </w:r>
    </w:p>
    <w:p w:rsidR="008B06FA" w:rsidRDefault="008B06FA" w:rsidP="008B06FA">
      <w:pPr>
        <w:pStyle w:val="a7"/>
        <w:numPr>
          <w:ilvl w:val="1"/>
          <w:numId w:val="22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显示信息为：原始股份代码、供股权代码、认购标的股票代码、币种、认购价格、行权比例、数据类别、行权起始日期、内部行权截止日期、外部行权截止日期；</w:t>
      </w:r>
    </w:p>
    <w:p w:rsidR="008B06FA" w:rsidRPr="008B06FA" w:rsidRDefault="008B06FA" w:rsidP="008B06FA">
      <w:pPr>
        <w:pStyle w:val="a7"/>
        <w:numPr>
          <w:ilvl w:val="0"/>
          <w:numId w:val="226"/>
        </w:numPr>
        <w:spacing w:line="360" w:lineRule="auto"/>
        <w:ind w:firstLineChars="0"/>
        <w:rPr>
          <w:rFonts w:asciiTheme="minorEastAsia" w:hAnsiTheme="minorEastAsia"/>
        </w:rPr>
      </w:pPr>
      <w:r>
        <w:rPr>
          <w:rFonts w:asciiTheme="minorEastAsia" w:hAnsiTheme="minorEastAsia" w:hint="eastAsia"/>
          <w:lang w:val="en-AU"/>
        </w:rPr>
        <w:t>用户选择一个列表中的手工维护的供股信息；系统把所选信息列在上方的修改框中；</w:t>
      </w:r>
    </w:p>
    <w:p w:rsidR="008B06FA" w:rsidRPr="008B06FA" w:rsidRDefault="008B06FA" w:rsidP="004B7E42">
      <w:pPr>
        <w:pStyle w:val="a7"/>
        <w:numPr>
          <w:ilvl w:val="1"/>
          <w:numId w:val="226"/>
        </w:numPr>
        <w:spacing w:line="360" w:lineRule="auto"/>
        <w:ind w:firstLineChars="0"/>
        <w:rPr>
          <w:rFonts w:asciiTheme="minorEastAsia" w:hAnsiTheme="minorEastAsia"/>
        </w:rPr>
      </w:pPr>
      <w:r>
        <w:rPr>
          <w:rFonts w:asciiTheme="minorEastAsia" w:hAnsiTheme="minorEastAsia" w:hint="eastAsia"/>
          <w:lang w:val="en-AU"/>
        </w:rPr>
        <w:t>原始股票代码不可修改；</w:t>
      </w:r>
    </w:p>
    <w:p w:rsidR="008B06FA" w:rsidRPr="008B06FA" w:rsidRDefault="008B06FA" w:rsidP="004B7E42">
      <w:pPr>
        <w:pStyle w:val="a7"/>
        <w:numPr>
          <w:ilvl w:val="1"/>
          <w:numId w:val="226"/>
        </w:numPr>
        <w:spacing w:line="360" w:lineRule="auto"/>
        <w:ind w:firstLineChars="0"/>
        <w:rPr>
          <w:rFonts w:asciiTheme="minorEastAsia" w:hAnsiTheme="minorEastAsia"/>
        </w:rPr>
      </w:pPr>
      <w:r>
        <w:rPr>
          <w:rFonts w:asciiTheme="minorEastAsia" w:hAnsiTheme="minorEastAsia" w:hint="eastAsia"/>
          <w:lang w:val="en-AU"/>
        </w:rPr>
        <w:t>供股权代码不可修改；</w:t>
      </w:r>
    </w:p>
    <w:p w:rsidR="008B06FA" w:rsidRPr="004B7E42" w:rsidRDefault="004B7E42" w:rsidP="004B7E42">
      <w:pPr>
        <w:pStyle w:val="a7"/>
        <w:numPr>
          <w:ilvl w:val="1"/>
          <w:numId w:val="226"/>
        </w:numPr>
        <w:spacing w:line="360" w:lineRule="auto"/>
        <w:ind w:firstLineChars="0"/>
        <w:rPr>
          <w:rFonts w:asciiTheme="minorEastAsia" w:hAnsiTheme="minorEastAsia"/>
        </w:rPr>
      </w:pPr>
      <w:r>
        <w:rPr>
          <w:rFonts w:asciiTheme="minorEastAsia" w:hAnsiTheme="minorEastAsia" w:hint="eastAsia"/>
          <w:lang w:val="en-AU"/>
        </w:rPr>
        <w:t>供股权内部截止日期不可修改；</w:t>
      </w:r>
    </w:p>
    <w:p w:rsidR="004B7E42" w:rsidRPr="008B06FA" w:rsidRDefault="004B7E42" w:rsidP="004B7E42">
      <w:pPr>
        <w:pStyle w:val="a7"/>
        <w:numPr>
          <w:ilvl w:val="1"/>
          <w:numId w:val="226"/>
        </w:numPr>
        <w:spacing w:line="360" w:lineRule="auto"/>
        <w:ind w:firstLineChars="0"/>
        <w:rPr>
          <w:rFonts w:asciiTheme="minorEastAsia" w:hAnsiTheme="minorEastAsia"/>
        </w:rPr>
      </w:pPr>
      <w:r>
        <w:rPr>
          <w:rFonts w:asciiTheme="minorEastAsia" w:hAnsiTheme="minorEastAsia" w:hint="eastAsia"/>
          <w:lang w:val="en-AU"/>
        </w:rPr>
        <w:t>供股权外部截止日期不可修改；</w:t>
      </w:r>
    </w:p>
    <w:p w:rsidR="008B06FA" w:rsidRDefault="004B7E42" w:rsidP="00AA1EE7">
      <w:pPr>
        <w:pStyle w:val="a7"/>
        <w:numPr>
          <w:ilvl w:val="0"/>
          <w:numId w:val="226"/>
        </w:numPr>
        <w:spacing w:line="360" w:lineRule="auto"/>
        <w:ind w:firstLineChars="0"/>
        <w:rPr>
          <w:rFonts w:asciiTheme="minorEastAsia" w:hAnsiTheme="minorEastAsia"/>
        </w:rPr>
      </w:pPr>
      <w:r>
        <w:rPr>
          <w:rFonts w:asciiTheme="minorEastAsia" w:hAnsiTheme="minorEastAsia" w:hint="eastAsia"/>
        </w:rPr>
        <w:t>用户修改后</w:t>
      </w:r>
      <w:proofErr w:type="gramStart"/>
      <w:r>
        <w:rPr>
          <w:rFonts w:asciiTheme="minorEastAsia" w:hAnsiTheme="minorEastAsia" w:hint="eastAsia"/>
        </w:rPr>
        <w:t>保存代股信息</w:t>
      </w:r>
      <w:proofErr w:type="gramEnd"/>
      <w:r>
        <w:rPr>
          <w:rFonts w:asciiTheme="minorEastAsia" w:hAnsiTheme="minorEastAsia" w:hint="eastAsia"/>
          <w:lang w:val="en-AU"/>
        </w:rPr>
        <w:t>；</w:t>
      </w:r>
    </w:p>
    <w:p w:rsidR="004B7E42" w:rsidRPr="008B06FA" w:rsidRDefault="004B7E42" w:rsidP="004B7E42">
      <w:pPr>
        <w:pStyle w:val="a7"/>
        <w:numPr>
          <w:ilvl w:val="1"/>
          <w:numId w:val="226"/>
        </w:numPr>
        <w:spacing w:line="360" w:lineRule="auto"/>
        <w:ind w:firstLineChars="0"/>
        <w:rPr>
          <w:rFonts w:asciiTheme="minorEastAsia" w:hAnsiTheme="minorEastAsia"/>
        </w:rPr>
      </w:pPr>
      <w:r>
        <w:rPr>
          <w:rFonts w:asciiTheme="minorEastAsia" w:hAnsiTheme="minorEastAsia" w:hint="eastAsia"/>
        </w:rPr>
        <w:lastRenderedPageBreak/>
        <w:t>如果行权起始日期小于当前日期，提示用户不能修改；（表示业务已经执行，如果有错，需要修改客户行权数据，同时只允许通过IT人员在后台修改）；</w:t>
      </w:r>
    </w:p>
    <w:p w:rsidR="00320179" w:rsidRPr="00A923EF" w:rsidRDefault="00320179" w:rsidP="00AA1EE7">
      <w:pPr>
        <w:pStyle w:val="a7"/>
        <w:numPr>
          <w:ilvl w:val="0"/>
          <w:numId w:val="226"/>
        </w:numPr>
        <w:spacing w:line="360" w:lineRule="auto"/>
        <w:ind w:firstLineChars="0"/>
        <w:rPr>
          <w:rFonts w:asciiTheme="minorEastAsia" w:hAnsiTheme="minorEastAsia"/>
        </w:rPr>
      </w:pPr>
      <w:r>
        <w:rPr>
          <w:rFonts w:hint="eastAsia"/>
          <w:lang w:val="en-AU"/>
        </w:rPr>
        <w:t>系统记</w:t>
      </w:r>
      <w:proofErr w:type="gramStart"/>
      <w:r>
        <w:rPr>
          <w:rFonts w:hint="eastAsia"/>
          <w:lang w:val="en-AU"/>
        </w:rPr>
        <w:t>录供股维护</w:t>
      </w:r>
      <w:proofErr w:type="gramEnd"/>
      <w:r>
        <w:rPr>
          <w:rFonts w:hint="eastAsia"/>
          <w:lang w:val="en-AU"/>
        </w:rPr>
        <w:t>日志：包括维护人、维护日期、维护时间、证券代码、行动事件；</w:t>
      </w:r>
    </w:p>
    <w:p w:rsidR="00A923EF" w:rsidRDefault="00A923EF" w:rsidP="00A923EF">
      <w:pPr>
        <w:pStyle w:val="3"/>
        <w:ind w:leftChars="100" w:left="210"/>
      </w:pPr>
      <w:r>
        <w:rPr>
          <w:rFonts w:hint="eastAsia"/>
        </w:rPr>
        <w:t>F7.20</w:t>
      </w:r>
      <w:r>
        <w:rPr>
          <w:rFonts w:hint="eastAsia"/>
        </w:rPr>
        <w:t>供股</w:t>
      </w:r>
      <w:r w:rsidR="00E115B8">
        <w:rPr>
          <w:rFonts w:hint="eastAsia"/>
        </w:rPr>
        <w:t>通知信息处理</w:t>
      </w:r>
    </w:p>
    <w:p w:rsidR="00D17C9F" w:rsidRDefault="00A923EF">
      <w:pPr>
        <w:pStyle w:val="4"/>
        <w:numPr>
          <w:ilvl w:val="0"/>
          <w:numId w:val="246"/>
        </w:numPr>
      </w:pPr>
      <w:r>
        <w:rPr>
          <w:rFonts w:hint="eastAsia"/>
        </w:rPr>
        <w:t>业务描述</w:t>
      </w:r>
    </w:p>
    <w:p w:rsidR="00E115B8" w:rsidRDefault="00A923EF" w:rsidP="00A923EF">
      <w:pPr>
        <w:spacing w:line="360" w:lineRule="auto"/>
        <w:ind w:firstLineChars="200" w:firstLine="420"/>
      </w:pPr>
      <w:r>
        <w:rPr>
          <w:rFonts w:hint="eastAsia"/>
        </w:rPr>
        <w:t>公司供</w:t>
      </w:r>
      <w:proofErr w:type="gramStart"/>
      <w:r>
        <w:rPr>
          <w:rFonts w:hint="eastAsia"/>
        </w:rPr>
        <w:t>股行动</w:t>
      </w:r>
      <w:proofErr w:type="gramEnd"/>
      <w:r w:rsidR="00E115B8">
        <w:rPr>
          <w:rFonts w:hint="eastAsia"/>
        </w:rPr>
        <w:t>在</w:t>
      </w:r>
      <w:proofErr w:type="gramStart"/>
      <w:r w:rsidR="00E115B8">
        <w:rPr>
          <w:rFonts w:hint="eastAsia"/>
        </w:rPr>
        <w:t>通知到供股</w:t>
      </w:r>
      <w:proofErr w:type="gramEnd"/>
      <w:r w:rsidR="00E115B8">
        <w:rPr>
          <w:rFonts w:hint="eastAsia"/>
        </w:rPr>
        <w:t>除权日有一段较长的时间，供</w:t>
      </w:r>
      <w:proofErr w:type="gramStart"/>
      <w:r w:rsidR="00E115B8">
        <w:rPr>
          <w:rFonts w:hint="eastAsia"/>
        </w:rPr>
        <w:t>股行动</w:t>
      </w:r>
      <w:proofErr w:type="gramEnd"/>
      <w:r w:rsidR="00E115B8">
        <w:rPr>
          <w:rFonts w:hint="eastAsia"/>
        </w:rPr>
        <w:t>通常又是风险很大的行动，如果客户没有对行动有足够的认识及反应，很可能会损失很大，系统通过读取通知信息，通知给客服部门，由客户部门通各客户，</w:t>
      </w:r>
      <w:proofErr w:type="gramStart"/>
      <w:r w:rsidR="00E115B8">
        <w:rPr>
          <w:rFonts w:hint="eastAsia"/>
        </w:rPr>
        <w:t>提配客户</w:t>
      </w:r>
      <w:proofErr w:type="gramEnd"/>
      <w:r w:rsidR="00E115B8">
        <w:rPr>
          <w:rFonts w:hint="eastAsia"/>
        </w:rPr>
        <w:t>相应风险。</w:t>
      </w:r>
    </w:p>
    <w:p w:rsidR="00E115B8" w:rsidRDefault="00E115B8" w:rsidP="00A923EF">
      <w:pPr>
        <w:spacing w:line="360" w:lineRule="auto"/>
        <w:ind w:firstLineChars="200" w:firstLine="420"/>
      </w:pPr>
      <w:r>
        <w:rPr>
          <w:rFonts w:hint="eastAsia"/>
        </w:rPr>
        <w:t>供股通知数据主要特征如下：</w:t>
      </w:r>
    </w:p>
    <w:p w:rsidR="00E115B8" w:rsidRDefault="00E115B8" w:rsidP="00A923EF">
      <w:pPr>
        <w:spacing w:line="360" w:lineRule="auto"/>
        <w:ind w:firstLineChars="200" w:firstLine="420"/>
      </w:pPr>
      <w:r>
        <w:rPr>
          <w:rFonts w:hint="eastAsia"/>
        </w:rPr>
        <w:t>要权益</w:t>
      </w:r>
      <w:proofErr w:type="gramStart"/>
      <w:r>
        <w:rPr>
          <w:rFonts w:hint="eastAsia"/>
        </w:rPr>
        <w:t>段数据</w:t>
      </w:r>
      <w:proofErr w:type="gramEnd"/>
      <w:r>
        <w:rPr>
          <w:rFonts w:hint="eastAsia"/>
        </w:rPr>
        <w:t>中：</w:t>
      </w:r>
    </w:p>
    <w:p w:rsidR="00D17C9F" w:rsidRDefault="005C3A59">
      <w:pPr>
        <w:pStyle w:val="a7"/>
        <w:numPr>
          <w:ilvl w:val="1"/>
          <w:numId w:val="247"/>
        </w:numPr>
        <w:spacing w:line="360" w:lineRule="auto"/>
        <w:ind w:firstLineChars="0"/>
      </w:pPr>
      <w:r w:rsidRPr="005C3A59">
        <w:rPr>
          <w:rFonts w:asciiTheme="minorEastAsia" w:hAnsiTheme="minorEastAsia" w:hint="eastAsia"/>
          <w:color w:val="000000" w:themeColor="text1"/>
          <w:szCs w:val="21"/>
        </w:rPr>
        <w:t>记录的第一个字母</w:t>
      </w:r>
      <w:r w:rsidRPr="005C3A59">
        <w:rPr>
          <w:rFonts w:asciiTheme="minorEastAsia" w:hAnsiTheme="minorEastAsia"/>
          <w:color w:val="000000" w:themeColor="text1"/>
          <w:szCs w:val="21"/>
        </w:rPr>
        <w:t xml:space="preserve">        </w:t>
      </w:r>
      <w:r w:rsidRPr="005C3A59">
        <w:rPr>
          <w:rFonts w:asciiTheme="minorEastAsia" w:hAnsiTheme="minorEastAsia" w:hint="eastAsia"/>
          <w:color w:val="000000" w:themeColor="text1"/>
          <w:szCs w:val="21"/>
        </w:rPr>
        <w:t>为“B</w:t>
      </w:r>
      <w:r w:rsidRPr="005C3A59">
        <w:rPr>
          <w:rFonts w:asciiTheme="minorEastAsia" w:hAnsiTheme="minorEastAsia"/>
          <w:color w:val="000000" w:themeColor="text1"/>
          <w:szCs w:val="21"/>
        </w:rPr>
        <w:t>”</w:t>
      </w:r>
      <w:r w:rsidRPr="005C3A59">
        <w:rPr>
          <w:rFonts w:asciiTheme="minorEastAsia" w:hAnsiTheme="minorEastAsia" w:hint="eastAsia"/>
          <w:color w:val="000000" w:themeColor="text1"/>
          <w:szCs w:val="21"/>
        </w:rPr>
        <w:t>(即</w:t>
      </w:r>
      <w:r w:rsidRPr="005C3A59">
        <w:rPr>
          <w:rFonts w:asciiTheme="minorEastAsia" w:hAnsiTheme="minorEastAsia"/>
          <w:color w:val="000000" w:themeColor="text1"/>
          <w:szCs w:val="21"/>
        </w:rPr>
        <w:t xml:space="preserve"> RECORD TYPE), </w:t>
      </w:r>
      <w:r w:rsidRPr="005C3A59">
        <w:rPr>
          <w:rFonts w:asciiTheme="minorEastAsia" w:hAnsiTheme="minorEastAsia" w:hint="eastAsia"/>
          <w:color w:val="000000" w:themeColor="text1"/>
          <w:szCs w:val="21"/>
        </w:rPr>
        <w:t>表示“记当类型为权益”</w:t>
      </w:r>
      <w:r w:rsidR="00E115B8">
        <w:rPr>
          <w:rFonts w:asciiTheme="minorEastAsia" w:hAnsiTheme="minorEastAsia" w:hint="eastAsia"/>
          <w:color w:val="000000" w:themeColor="text1"/>
          <w:szCs w:val="21"/>
        </w:rPr>
        <w:t>；</w:t>
      </w:r>
    </w:p>
    <w:p w:rsidR="00D17C9F" w:rsidRDefault="00E115B8">
      <w:pPr>
        <w:pStyle w:val="a7"/>
        <w:numPr>
          <w:ilvl w:val="1"/>
          <w:numId w:val="247"/>
        </w:numPr>
        <w:spacing w:line="360" w:lineRule="auto"/>
        <w:ind w:firstLineChars="0"/>
      </w:pPr>
      <w:r w:rsidRPr="008932F7">
        <w:rPr>
          <w:rFonts w:asciiTheme="minorEastAsia" w:hAnsiTheme="minorEastAsia" w:hint="eastAsia"/>
          <w:color w:val="000000" w:themeColor="text1"/>
          <w:szCs w:val="21"/>
        </w:rPr>
        <w:t>持有类别（HOLDING TYPE</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    为“H</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,表示“原先持股”</w:t>
      </w:r>
      <w:r>
        <w:rPr>
          <w:rFonts w:asciiTheme="minorEastAsia" w:hAnsiTheme="minorEastAsia" w:hint="eastAsia"/>
          <w:color w:val="000000" w:themeColor="text1"/>
          <w:szCs w:val="21"/>
        </w:rPr>
        <w:t>；</w:t>
      </w:r>
    </w:p>
    <w:p w:rsidR="00D17C9F" w:rsidRDefault="00E115B8">
      <w:pPr>
        <w:pStyle w:val="a7"/>
        <w:numPr>
          <w:ilvl w:val="1"/>
          <w:numId w:val="247"/>
        </w:numPr>
        <w:spacing w:line="360" w:lineRule="auto"/>
        <w:ind w:firstLineChars="0"/>
      </w:pPr>
      <w:r w:rsidRPr="008932F7">
        <w:rPr>
          <w:rFonts w:asciiTheme="minorEastAsia" w:hAnsiTheme="minorEastAsia" w:hint="eastAsia"/>
          <w:color w:val="000000" w:themeColor="text1"/>
          <w:szCs w:val="21"/>
        </w:rPr>
        <w:t>接收类型（RECEIVABLE TYPE</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 xml:space="preserve"> 为“P</w:t>
      </w:r>
      <w:r w:rsidRPr="008932F7">
        <w:rPr>
          <w:rFonts w:asciiTheme="minorEastAsia" w:hAnsiTheme="minorEastAsia"/>
          <w:color w:val="000000" w:themeColor="text1"/>
          <w:szCs w:val="21"/>
        </w:rPr>
        <w:t>”</w:t>
      </w:r>
      <w:r w:rsidRPr="008932F7">
        <w:rPr>
          <w:rFonts w:asciiTheme="minorEastAsia" w:hAnsiTheme="minorEastAsia" w:hint="eastAsia"/>
          <w:color w:val="000000" w:themeColor="text1"/>
          <w:szCs w:val="21"/>
        </w:rPr>
        <w:t>,表示“初步确定”</w:t>
      </w:r>
      <w:r>
        <w:rPr>
          <w:rFonts w:asciiTheme="minorEastAsia" w:hAnsiTheme="minorEastAsia" w:hint="eastAsia"/>
          <w:color w:val="000000" w:themeColor="text1"/>
          <w:szCs w:val="21"/>
        </w:rPr>
        <w:t>；</w:t>
      </w:r>
    </w:p>
    <w:p w:rsidR="00D17C9F" w:rsidRDefault="00E115B8">
      <w:pPr>
        <w:pStyle w:val="a7"/>
        <w:numPr>
          <w:ilvl w:val="1"/>
          <w:numId w:val="247"/>
        </w:numPr>
        <w:spacing w:line="360" w:lineRule="auto"/>
        <w:ind w:firstLineChars="0"/>
      </w:pPr>
      <w:r>
        <w:rPr>
          <w:rFonts w:asciiTheme="minorEastAsia" w:hAnsiTheme="minorEastAsia" w:hint="eastAsia"/>
          <w:color w:val="000000" w:themeColor="text1"/>
          <w:szCs w:val="21"/>
        </w:rPr>
        <w:t>系统判断系统中是否存在与以上条件相同的公告号，如果有则不处理此记录；反之则要处理；</w:t>
      </w:r>
    </w:p>
    <w:p w:rsidR="00D17C9F" w:rsidRDefault="00A923EF">
      <w:pPr>
        <w:pStyle w:val="4"/>
        <w:numPr>
          <w:ilvl w:val="0"/>
          <w:numId w:val="246"/>
        </w:numPr>
      </w:pPr>
      <w:r>
        <w:rPr>
          <w:rFonts w:hint="eastAsia"/>
        </w:rPr>
        <w:t>业务功能</w:t>
      </w:r>
    </w:p>
    <w:p w:rsidR="00D17C9F" w:rsidRDefault="00E115B8">
      <w:pPr>
        <w:pStyle w:val="a7"/>
        <w:numPr>
          <w:ilvl w:val="0"/>
          <w:numId w:val="248"/>
        </w:numPr>
        <w:spacing w:line="360" w:lineRule="auto"/>
        <w:ind w:firstLineChars="0"/>
        <w:rPr>
          <w:rFonts w:asciiTheme="minorEastAsia" w:hAnsiTheme="minorEastAsia"/>
        </w:rPr>
      </w:pPr>
      <w:r>
        <w:rPr>
          <w:rFonts w:asciiTheme="minorEastAsia" w:hAnsiTheme="minorEastAsia" w:hint="eastAsia"/>
          <w:lang w:val="en-AU"/>
        </w:rPr>
        <w:t>系统把数据处理后，</w:t>
      </w:r>
      <w:r w:rsidR="00A923EF">
        <w:rPr>
          <w:rFonts w:asciiTheme="minorEastAsia" w:hAnsiTheme="minorEastAsia" w:hint="eastAsia"/>
        </w:rPr>
        <w:t>系统向客服部的邮箱发送供股</w:t>
      </w:r>
      <w:r>
        <w:rPr>
          <w:rFonts w:asciiTheme="minorEastAsia" w:hAnsiTheme="minorEastAsia" w:hint="eastAsia"/>
        </w:rPr>
        <w:t>通知</w:t>
      </w:r>
      <w:r w:rsidR="00A923EF">
        <w:rPr>
          <w:rFonts w:asciiTheme="minorEastAsia" w:hAnsiTheme="minorEastAsia" w:hint="eastAsia"/>
        </w:rPr>
        <w:t>信息；</w:t>
      </w:r>
    </w:p>
    <w:p w:rsidR="00D17C9F" w:rsidRDefault="00A923EF">
      <w:pPr>
        <w:pStyle w:val="a7"/>
        <w:numPr>
          <w:ilvl w:val="1"/>
          <w:numId w:val="248"/>
        </w:numPr>
        <w:spacing w:line="360" w:lineRule="auto"/>
        <w:ind w:firstLineChars="0"/>
        <w:rPr>
          <w:rFonts w:asciiTheme="minorEastAsia" w:hAnsiTheme="minorEastAsia"/>
        </w:rPr>
      </w:pPr>
      <w:r>
        <w:rPr>
          <w:rFonts w:asciiTheme="minorEastAsia" w:hAnsiTheme="minorEastAsia" w:hint="eastAsia"/>
        </w:rPr>
        <w:t>发送内容：说明（供股权</w:t>
      </w:r>
      <w:r w:rsidR="00E115B8">
        <w:rPr>
          <w:rFonts w:asciiTheme="minorEastAsia" w:hAnsiTheme="minorEastAsia" w:hint="eastAsia"/>
        </w:rPr>
        <w:t>通知</w:t>
      </w:r>
      <w:r>
        <w:rPr>
          <w:rFonts w:asciiTheme="minorEastAsia" w:hAnsiTheme="minorEastAsia" w:hint="eastAsia"/>
        </w:rPr>
        <w:t>）、证券代码、证券名称、供股权代码、</w:t>
      </w:r>
      <w:r w:rsidR="00E115B8">
        <w:rPr>
          <w:rFonts w:asciiTheme="minorEastAsia" w:hAnsiTheme="minorEastAsia" w:hint="eastAsia"/>
        </w:rPr>
        <w:t>股权登记日、</w:t>
      </w:r>
      <w:r w:rsidR="00C83176">
        <w:rPr>
          <w:rFonts w:asciiTheme="minorEastAsia" w:hAnsiTheme="minorEastAsia" w:hint="eastAsia"/>
        </w:rPr>
        <w:t>除息日期、备注、</w:t>
      </w:r>
      <w:r w:rsidR="00E115B8">
        <w:rPr>
          <w:rFonts w:asciiTheme="minorEastAsia" w:hAnsiTheme="minorEastAsia" w:hint="eastAsia"/>
        </w:rPr>
        <w:t>当前</w:t>
      </w:r>
      <w:r>
        <w:rPr>
          <w:rFonts w:asciiTheme="minorEastAsia" w:hAnsiTheme="minorEastAsia" w:hint="eastAsia"/>
        </w:rPr>
        <w:t>日期。</w:t>
      </w:r>
    </w:p>
    <w:p w:rsidR="00D17C9F" w:rsidRDefault="00A923EF">
      <w:pPr>
        <w:pStyle w:val="a7"/>
        <w:numPr>
          <w:ilvl w:val="1"/>
          <w:numId w:val="248"/>
        </w:numPr>
        <w:spacing w:line="360" w:lineRule="auto"/>
        <w:ind w:firstLineChars="0"/>
        <w:rPr>
          <w:rFonts w:asciiTheme="minorEastAsia" w:hAnsiTheme="minorEastAsia"/>
        </w:rPr>
      </w:pPr>
      <w:r>
        <w:rPr>
          <w:rFonts w:asciiTheme="minorEastAsia" w:hAnsiTheme="minorEastAsia" w:hint="eastAsia"/>
        </w:rPr>
        <w:t>发送格式：以上每一项内容为一行，比如：“证券代码：000005</w:t>
      </w:r>
    </w:p>
    <w:p w:rsidR="00D17C9F" w:rsidRDefault="00A923EF">
      <w:pPr>
        <w:pStyle w:val="a7"/>
        <w:numPr>
          <w:ilvl w:val="2"/>
          <w:numId w:val="248"/>
        </w:numPr>
        <w:spacing w:line="360" w:lineRule="auto"/>
        <w:ind w:firstLineChars="0"/>
        <w:rPr>
          <w:rFonts w:asciiTheme="minorEastAsia" w:hAnsiTheme="minorEastAsia"/>
        </w:rPr>
      </w:pPr>
      <w:r>
        <w:rPr>
          <w:rFonts w:asciiTheme="minorEastAsia" w:hAnsiTheme="minorEastAsia" w:hint="eastAsia"/>
        </w:rPr>
        <w:t xml:space="preserve">                                   证券名称：汇丰控股”</w:t>
      </w:r>
    </w:p>
    <w:p w:rsidR="00BA78F1" w:rsidRDefault="00BA78F1" w:rsidP="00BA78F1">
      <w:pPr>
        <w:pStyle w:val="3"/>
        <w:ind w:leftChars="100" w:left="210"/>
      </w:pPr>
      <w:r>
        <w:rPr>
          <w:rFonts w:hint="eastAsia"/>
        </w:rPr>
        <w:lastRenderedPageBreak/>
        <w:t>F7.21</w:t>
      </w:r>
      <w:r>
        <w:rPr>
          <w:rFonts w:hint="eastAsia"/>
        </w:rPr>
        <w:t>供</w:t>
      </w:r>
      <w:proofErr w:type="gramStart"/>
      <w:r>
        <w:rPr>
          <w:rFonts w:hint="eastAsia"/>
        </w:rPr>
        <w:t>股行动</w:t>
      </w:r>
      <w:proofErr w:type="gramEnd"/>
      <w:r>
        <w:rPr>
          <w:rFonts w:hint="eastAsia"/>
        </w:rPr>
        <w:t>手工维护</w:t>
      </w:r>
    </w:p>
    <w:p w:rsidR="00BF079D" w:rsidRDefault="00BA78F1">
      <w:pPr>
        <w:pStyle w:val="4"/>
        <w:numPr>
          <w:ilvl w:val="0"/>
          <w:numId w:val="264"/>
        </w:numPr>
      </w:pPr>
      <w:r>
        <w:rPr>
          <w:rFonts w:hint="eastAsia"/>
        </w:rPr>
        <w:t>业务描述</w:t>
      </w:r>
    </w:p>
    <w:p w:rsidR="00BA78F1" w:rsidRDefault="00BA78F1" w:rsidP="00BA78F1">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如果供</w:t>
      </w:r>
      <w:proofErr w:type="gramStart"/>
      <w:r>
        <w:rPr>
          <w:rFonts w:asciiTheme="minorEastAsia" w:hAnsiTheme="minorEastAsia" w:cs="华文仿宋" w:hint="eastAsia"/>
          <w:color w:val="000000"/>
          <w:kern w:val="0"/>
          <w:szCs w:val="21"/>
        </w:rPr>
        <w:t>股行动</w:t>
      </w:r>
      <w:proofErr w:type="gramEnd"/>
      <w:r>
        <w:rPr>
          <w:rFonts w:asciiTheme="minorEastAsia" w:hAnsiTheme="minorEastAsia" w:cs="华文仿宋" w:hint="eastAsia"/>
          <w:color w:val="000000"/>
          <w:kern w:val="0"/>
          <w:szCs w:val="21"/>
        </w:rPr>
        <w:t>的股票在证券公司没有持股时（在股权登记日没有持股），CCASS发送的权益文件中没有该供股的相关数据，只有类别为</w:t>
      </w:r>
      <w:proofErr w:type="gramStart"/>
      <w:r>
        <w:rPr>
          <w:rFonts w:asciiTheme="minorEastAsia" w:hAnsiTheme="minorEastAsia" w:cs="华文仿宋"/>
          <w:color w:val="000000"/>
          <w:kern w:val="0"/>
          <w:szCs w:val="21"/>
        </w:rPr>
        <w:t>”</w:t>
      </w:r>
      <w:proofErr w:type="gramEnd"/>
      <w:r>
        <w:rPr>
          <w:rFonts w:asciiTheme="minorEastAsia" w:hAnsiTheme="minorEastAsia" w:cs="华文仿宋" w:hint="eastAsia"/>
          <w:color w:val="000000"/>
          <w:kern w:val="0"/>
          <w:szCs w:val="21"/>
        </w:rPr>
        <w:t>Z</w:t>
      </w:r>
      <w:proofErr w:type="gramStart"/>
      <w:r>
        <w:rPr>
          <w:rFonts w:asciiTheme="minorEastAsia" w:hAnsiTheme="minorEastAsia" w:cs="华文仿宋"/>
          <w:color w:val="000000"/>
          <w:kern w:val="0"/>
          <w:szCs w:val="21"/>
        </w:rPr>
        <w:t>”</w:t>
      </w:r>
      <w:proofErr w:type="gramEnd"/>
      <w:r>
        <w:rPr>
          <w:rFonts w:asciiTheme="minorEastAsia" w:hAnsiTheme="minorEastAsia" w:cs="华文仿宋" w:hint="eastAsia"/>
          <w:color w:val="000000"/>
          <w:kern w:val="0"/>
          <w:szCs w:val="21"/>
        </w:rPr>
        <w:t>的通知数据，这类数据太多，所以系统没有自动处理。如果涉及该供股权有客户买入时，系统需要手工维护供</w:t>
      </w:r>
      <w:proofErr w:type="gramStart"/>
      <w:r>
        <w:rPr>
          <w:rFonts w:asciiTheme="minorEastAsia" w:hAnsiTheme="minorEastAsia" w:cs="华文仿宋" w:hint="eastAsia"/>
          <w:color w:val="000000"/>
          <w:kern w:val="0"/>
          <w:szCs w:val="21"/>
        </w:rPr>
        <w:t>股相关</w:t>
      </w:r>
      <w:proofErr w:type="gramEnd"/>
      <w:r>
        <w:rPr>
          <w:rFonts w:asciiTheme="minorEastAsia" w:hAnsiTheme="minorEastAsia" w:cs="华文仿宋" w:hint="eastAsia"/>
          <w:color w:val="000000"/>
          <w:kern w:val="0"/>
          <w:szCs w:val="21"/>
        </w:rPr>
        <w:t>信息，以保证客户能够正权的行权，系统在此其间能够正常的风险通知。</w:t>
      </w:r>
    </w:p>
    <w:p w:rsidR="00BA78F1" w:rsidRDefault="00BA78F1" w:rsidP="00BA78F1">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手工输入的信息是包括了</w:t>
      </w:r>
      <w:proofErr w:type="gramStart"/>
      <w:r>
        <w:rPr>
          <w:rFonts w:asciiTheme="minorEastAsia" w:hAnsiTheme="minorEastAsia" w:cs="华文仿宋" w:hint="eastAsia"/>
          <w:color w:val="000000"/>
          <w:kern w:val="0"/>
          <w:szCs w:val="21"/>
        </w:rPr>
        <w:t>供行动</w:t>
      </w:r>
      <w:proofErr w:type="gramEnd"/>
      <w:r>
        <w:rPr>
          <w:rFonts w:asciiTheme="minorEastAsia" w:hAnsiTheme="minorEastAsia" w:cs="华文仿宋" w:hint="eastAsia"/>
          <w:color w:val="000000"/>
          <w:kern w:val="0"/>
          <w:szCs w:val="21"/>
        </w:rPr>
        <w:t>的完整信息，输入后进入供</w:t>
      </w:r>
      <w:proofErr w:type="gramStart"/>
      <w:r>
        <w:rPr>
          <w:rFonts w:asciiTheme="minorEastAsia" w:hAnsiTheme="minorEastAsia" w:cs="华文仿宋" w:hint="eastAsia"/>
          <w:color w:val="000000"/>
          <w:kern w:val="0"/>
          <w:szCs w:val="21"/>
        </w:rPr>
        <w:t>股行动</w:t>
      </w:r>
      <w:proofErr w:type="gramEnd"/>
      <w:r>
        <w:rPr>
          <w:rFonts w:asciiTheme="minorEastAsia" w:hAnsiTheme="minorEastAsia" w:cs="华文仿宋" w:hint="eastAsia"/>
          <w:color w:val="000000"/>
          <w:kern w:val="0"/>
          <w:szCs w:val="21"/>
        </w:rPr>
        <w:t>的</w:t>
      </w:r>
      <w:r w:rsidR="00660D6F">
        <w:rPr>
          <w:rFonts w:asciiTheme="minorEastAsia" w:hAnsiTheme="minorEastAsia" w:cs="华文仿宋" w:hint="eastAsia"/>
          <w:color w:val="000000"/>
          <w:kern w:val="0"/>
          <w:szCs w:val="21"/>
        </w:rPr>
        <w:t>资料</w:t>
      </w:r>
      <w:r>
        <w:rPr>
          <w:rFonts w:asciiTheme="minorEastAsia" w:hAnsiTheme="minorEastAsia" w:cs="华文仿宋" w:hint="eastAsia"/>
          <w:color w:val="000000"/>
          <w:kern w:val="0"/>
          <w:szCs w:val="21"/>
        </w:rPr>
        <w:t>复核。复核后不需要分配，直接保存该行动信息。</w:t>
      </w:r>
    </w:p>
    <w:p w:rsidR="00BA78F1" w:rsidRDefault="00660D6F" w:rsidP="00BA78F1">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手工输入信息包括如下内容</w:t>
      </w:r>
      <w:r w:rsidR="00BA78F1">
        <w:rPr>
          <w:rFonts w:asciiTheme="minorEastAsia" w:hAnsiTheme="minorEastAsia" w:cs="华文仿宋" w:hint="eastAsia"/>
          <w:color w:val="000000"/>
          <w:kern w:val="0"/>
          <w:szCs w:val="21"/>
        </w:rPr>
        <w:t>：</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143D00">
        <w:rPr>
          <w:rFonts w:asciiTheme="minorEastAsia" w:hAnsiTheme="minorEastAsia" w:cs="华文仿宋" w:hint="eastAsia"/>
          <w:color w:val="000000"/>
          <w:kern w:val="0"/>
          <w:szCs w:val="21"/>
        </w:rPr>
        <w:t>原股票代码；</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供股权代码；</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原持股数量；</w:t>
      </w:r>
      <w:r w:rsidR="00660D6F">
        <w:rPr>
          <w:rFonts w:asciiTheme="minorEastAsia" w:hAnsiTheme="minorEastAsia" w:cs="华文仿宋" w:hint="eastAsia"/>
          <w:color w:val="000000"/>
          <w:kern w:val="0"/>
          <w:szCs w:val="21"/>
        </w:rPr>
        <w:t>（不需输入）</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供股数量；</w:t>
      </w:r>
      <w:r w:rsidR="00660D6F">
        <w:rPr>
          <w:rFonts w:asciiTheme="minorEastAsia" w:hAnsiTheme="minorEastAsia" w:cs="华文仿宋" w:hint="eastAsia"/>
          <w:color w:val="000000"/>
          <w:kern w:val="0"/>
          <w:szCs w:val="21"/>
        </w:rPr>
        <w:t>（不需输入）</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股权登记日；</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数据日期；--(</w:t>
      </w:r>
      <w:r w:rsidR="00660D6F">
        <w:rPr>
          <w:rFonts w:asciiTheme="minorEastAsia" w:hAnsiTheme="minorEastAsia" w:cs="华文仿宋" w:hint="eastAsia"/>
          <w:color w:val="000000"/>
          <w:kern w:val="0"/>
          <w:szCs w:val="21"/>
        </w:rPr>
        <w:t>不需输入、默认为当天日期</w:t>
      </w:r>
      <w:r>
        <w:rPr>
          <w:rFonts w:asciiTheme="minorEastAsia" w:hAnsiTheme="minorEastAsia" w:cs="华文仿宋" w:hint="eastAsia"/>
          <w:color w:val="000000"/>
          <w:kern w:val="0"/>
          <w:szCs w:val="21"/>
        </w:rPr>
        <w:t>)</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过户日期；</w:t>
      </w:r>
      <w:r w:rsidR="00660D6F">
        <w:rPr>
          <w:rFonts w:asciiTheme="minorEastAsia" w:hAnsiTheme="minorEastAsia" w:cs="华文仿宋" w:hint="eastAsia"/>
          <w:color w:val="000000"/>
          <w:kern w:val="0"/>
          <w:szCs w:val="21"/>
        </w:rPr>
        <w:t>（不需输入）</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公告编号；</w:t>
      </w:r>
      <w:r w:rsidR="00660D6F">
        <w:rPr>
          <w:rFonts w:asciiTheme="minorEastAsia" w:hAnsiTheme="minorEastAsia" w:cs="华文仿宋" w:hint="eastAsia"/>
          <w:color w:val="000000"/>
          <w:kern w:val="0"/>
          <w:szCs w:val="21"/>
        </w:rPr>
        <w:t>（不需输入）</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认购标的证券代码； </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行权比例； </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行权价格；</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是否提供额外供股； </w:t>
      </w:r>
      <w:r w:rsidR="00660D6F">
        <w:rPr>
          <w:rFonts w:asciiTheme="minorEastAsia" w:hAnsiTheme="minorEastAsia" w:cs="华文仿宋" w:hint="eastAsia"/>
          <w:color w:val="000000"/>
          <w:kern w:val="0"/>
          <w:szCs w:val="21"/>
        </w:rPr>
        <w:t>（默认为否，没有最初供股权的，都不允许额外认购）</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交易起始日期；</w:t>
      </w:r>
      <w:r w:rsidR="00660D6F">
        <w:rPr>
          <w:rFonts w:asciiTheme="minorEastAsia" w:hAnsiTheme="minorEastAsia" w:cs="华文仿宋" w:hint="eastAsia"/>
          <w:color w:val="000000"/>
          <w:kern w:val="0"/>
          <w:szCs w:val="21"/>
        </w:rPr>
        <w:t xml:space="preserve"> (手工输入</w:t>
      </w:r>
      <w:r>
        <w:rPr>
          <w:rFonts w:asciiTheme="minorEastAsia" w:hAnsiTheme="minorEastAsia" w:cs="华文仿宋" w:hint="eastAsia"/>
          <w:color w:val="000000"/>
          <w:kern w:val="0"/>
          <w:szCs w:val="21"/>
        </w:rPr>
        <w:t>)</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交易截止日期；</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行权起始日期； </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内部行权截止日期；(在外部行权截止日期前一交易日，最后交易日后两个工作日，取较早一个，时间点为12点)</w:t>
      </w:r>
    </w:p>
    <w:p w:rsidR="00BF079D" w:rsidRDefault="00BA78F1">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外部行权截止日期；</w:t>
      </w:r>
    </w:p>
    <w:p w:rsidR="00BF079D" w:rsidRDefault="00B83C9F">
      <w:pPr>
        <w:pStyle w:val="a7"/>
        <w:numPr>
          <w:ilvl w:val="0"/>
          <w:numId w:val="26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类别：股权登记日无券（手工输入）；</w:t>
      </w:r>
    </w:p>
    <w:p w:rsidR="00BA78F1" w:rsidRDefault="00BA78F1" w:rsidP="00BA78F1">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以上</w:t>
      </w:r>
      <w:r w:rsidR="00660D6F">
        <w:rPr>
          <w:rFonts w:asciiTheme="minorEastAsia" w:hAnsiTheme="minorEastAsia" w:cs="华文仿宋" w:hint="eastAsia"/>
          <w:color w:val="000000"/>
          <w:kern w:val="0"/>
          <w:szCs w:val="21"/>
        </w:rPr>
        <w:t>需要输入的</w:t>
      </w:r>
      <w:r>
        <w:rPr>
          <w:rFonts w:asciiTheme="minorEastAsia" w:hAnsiTheme="minorEastAsia" w:cs="华文仿宋" w:hint="eastAsia"/>
          <w:color w:val="000000"/>
          <w:kern w:val="0"/>
          <w:szCs w:val="21"/>
        </w:rPr>
        <w:t>信息需要人工维护，与原有在CCNPT02权益报表数据结合起来才能实现供股业务的电子化。以上每一项信息都需要填写完整后，后续的行动文件数据复核才能复核通过。</w:t>
      </w:r>
    </w:p>
    <w:p w:rsidR="00BF079D" w:rsidRDefault="00BA78F1">
      <w:pPr>
        <w:pStyle w:val="4"/>
        <w:numPr>
          <w:ilvl w:val="0"/>
          <w:numId w:val="264"/>
        </w:numPr>
      </w:pPr>
      <w:r>
        <w:rPr>
          <w:rFonts w:hint="eastAsia"/>
        </w:rPr>
        <w:t>用户界面</w:t>
      </w:r>
    </w:p>
    <w:p w:rsidR="00BA78F1" w:rsidRDefault="00484A0B" w:rsidP="00BA78F1">
      <w:r>
        <w:object w:dxaOrig="8804" w:dyaOrig="5110">
          <v:shape id="_x0000_i1069" type="#_x0000_t75" style="width:415.5pt;height:241.5pt" o:ole="">
            <v:imagedata r:id="rId96" o:title=""/>
          </v:shape>
          <o:OLEObject Type="Embed" ProgID="Visio.Drawing.11" ShapeID="_x0000_i1069" DrawAspect="Content" ObjectID="_1402388558" r:id="rId97"/>
        </w:object>
      </w:r>
    </w:p>
    <w:p w:rsidR="00BA78F1" w:rsidRPr="005254C4" w:rsidRDefault="00BA78F1" w:rsidP="00BA78F1">
      <w:pPr>
        <w:rPr>
          <w:b/>
        </w:rPr>
      </w:pPr>
      <w:r w:rsidRPr="005254C4">
        <w:rPr>
          <w:rFonts w:hint="eastAsia"/>
          <w:b/>
        </w:rPr>
        <w:t>界面说明：</w:t>
      </w:r>
    </w:p>
    <w:p w:rsidR="00BF079D" w:rsidRDefault="0032228B">
      <w:pPr>
        <w:pStyle w:val="a7"/>
        <w:numPr>
          <w:ilvl w:val="0"/>
          <w:numId w:val="26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证券代码：输入后同时更新认购标的证券代码；</w:t>
      </w:r>
    </w:p>
    <w:p w:rsidR="00BF079D" w:rsidRDefault="00BA78F1">
      <w:pPr>
        <w:pStyle w:val="a7"/>
        <w:numPr>
          <w:ilvl w:val="0"/>
          <w:numId w:val="26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行权比例；（默认为1：1）</w:t>
      </w:r>
    </w:p>
    <w:p w:rsidR="00BF079D" w:rsidRDefault="00BA78F1">
      <w:pPr>
        <w:pStyle w:val="a7"/>
        <w:numPr>
          <w:ilvl w:val="0"/>
          <w:numId w:val="26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行权价格；</w:t>
      </w:r>
    </w:p>
    <w:p w:rsidR="00BF079D" w:rsidRDefault="00BA78F1">
      <w:pPr>
        <w:pStyle w:val="a7"/>
        <w:numPr>
          <w:ilvl w:val="0"/>
          <w:numId w:val="26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交易起始日期；</w:t>
      </w:r>
      <w:r w:rsidR="0032228B">
        <w:rPr>
          <w:rFonts w:asciiTheme="minorEastAsia" w:hAnsiTheme="minorEastAsia" w:cs="华文仿宋"/>
          <w:color w:val="000000"/>
          <w:kern w:val="0"/>
          <w:szCs w:val="21"/>
        </w:rPr>
        <w:t xml:space="preserve"> </w:t>
      </w:r>
    </w:p>
    <w:p w:rsidR="00BF079D" w:rsidRDefault="00BA78F1">
      <w:pPr>
        <w:pStyle w:val="a7"/>
        <w:numPr>
          <w:ilvl w:val="0"/>
          <w:numId w:val="26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交易截止日期；</w:t>
      </w:r>
    </w:p>
    <w:p w:rsidR="00BF079D" w:rsidRDefault="00BA78F1">
      <w:pPr>
        <w:pStyle w:val="a7"/>
        <w:numPr>
          <w:ilvl w:val="0"/>
          <w:numId w:val="26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行权起始日期；（默认</w:t>
      </w:r>
      <w:r w:rsidR="0032228B">
        <w:rPr>
          <w:rFonts w:asciiTheme="minorEastAsia" w:hAnsiTheme="minorEastAsia" w:cs="华文仿宋" w:hint="eastAsia"/>
          <w:color w:val="000000"/>
          <w:kern w:val="0"/>
          <w:szCs w:val="21"/>
        </w:rPr>
        <w:t>交易起始日期</w:t>
      </w:r>
      <w:r>
        <w:rPr>
          <w:rFonts w:asciiTheme="minorEastAsia" w:hAnsiTheme="minorEastAsia" w:cs="华文仿宋" w:hint="eastAsia"/>
          <w:color w:val="000000"/>
          <w:kern w:val="0"/>
          <w:szCs w:val="21"/>
        </w:rPr>
        <w:t>）</w:t>
      </w:r>
    </w:p>
    <w:p w:rsidR="00BF079D" w:rsidRDefault="0032228B">
      <w:pPr>
        <w:pStyle w:val="a7"/>
        <w:numPr>
          <w:ilvl w:val="0"/>
          <w:numId w:val="26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外部行权截止日期；</w:t>
      </w:r>
    </w:p>
    <w:p w:rsidR="00BF079D" w:rsidRDefault="00BA78F1">
      <w:pPr>
        <w:pStyle w:val="a7"/>
        <w:numPr>
          <w:ilvl w:val="0"/>
          <w:numId w:val="26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内部行权截止日期； (默认为外部行权截止日期前一交易日与最后交易日后两个工作日中较早一个日期，时间点为12点)</w:t>
      </w:r>
    </w:p>
    <w:p w:rsidR="00BF079D" w:rsidRDefault="002B7EE9">
      <w:pPr>
        <w:pStyle w:val="a7"/>
        <w:numPr>
          <w:ilvl w:val="0"/>
          <w:numId w:val="26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表格中显示内容：</w:t>
      </w:r>
    </w:p>
    <w:p w:rsidR="00BF079D" w:rsidRDefault="002B7EE9">
      <w:pPr>
        <w:pStyle w:val="a7"/>
        <w:numPr>
          <w:ilvl w:val="1"/>
          <w:numId w:val="26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条件：手工输入的供股行动，且行动没有完成的记录；</w:t>
      </w:r>
    </w:p>
    <w:p w:rsidR="00BF079D" w:rsidRDefault="002B7EE9">
      <w:pPr>
        <w:pStyle w:val="a7"/>
        <w:numPr>
          <w:ilvl w:val="1"/>
          <w:numId w:val="26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显示内容：原证券代码、供股权代码、认购标的证券代码、交易起始日期、输入人员，状态；</w:t>
      </w:r>
    </w:p>
    <w:p w:rsidR="00BF079D" w:rsidRDefault="002B7EE9">
      <w:pPr>
        <w:pStyle w:val="a7"/>
        <w:numPr>
          <w:ilvl w:val="2"/>
          <w:numId w:val="26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状态为：录入、复</w:t>
      </w:r>
      <w:r w:rsidR="00484A0B">
        <w:rPr>
          <w:rFonts w:asciiTheme="minorEastAsia" w:hAnsiTheme="minorEastAsia" w:cs="华文仿宋" w:hint="eastAsia"/>
          <w:color w:val="000000"/>
          <w:kern w:val="0"/>
          <w:szCs w:val="21"/>
        </w:rPr>
        <w:t>核；（复核后不能修该）</w:t>
      </w:r>
    </w:p>
    <w:p w:rsidR="00BF079D" w:rsidRDefault="002B7EE9">
      <w:pPr>
        <w:pStyle w:val="a7"/>
        <w:numPr>
          <w:ilvl w:val="1"/>
          <w:numId w:val="26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用户从列表</w:t>
      </w:r>
      <w:r w:rsidR="00484A0B">
        <w:rPr>
          <w:rFonts w:asciiTheme="minorEastAsia" w:hAnsiTheme="minorEastAsia" w:cs="华文仿宋" w:hint="eastAsia"/>
          <w:color w:val="000000"/>
          <w:kern w:val="0"/>
          <w:szCs w:val="21"/>
        </w:rPr>
        <w:t>中击后，相应的信息列在上表，如果状态为录入，用户可以修改后保存；</w:t>
      </w:r>
    </w:p>
    <w:p w:rsidR="00BF079D" w:rsidRDefault="00BA78F1">
      <w:pPr>
        <w:pStyle w:val="4"/>
        <w:numPr>
          <w:ilvl w:val="0"/>
          <w:numId w:val="264"/>
        </w:numPr>
      </w:pPr>
      <w:r>
        <w:rPr>
          <w:rFonts w:hint="eastAsia"/>
        </w:rPr>
        <w:t>业务功能</w:t>
      </w:r>
    </w:p>
    <w:p w:rsidR="00BF079D" w:rsidRDefault="0032228B">
      <w:pPr>
        <w:pStyle w:val="a7"/>
        <w:numPr>
          <w:ilvl w:val="0"/>
          <w:numId w:val="268"/>
        </w:numPr>
        <w:spacing w:line="360" w:lineRule="auto"/>
        <w:ind w:firstLineChars="0"/>
        <w:rPr>
          <w:rFonts w:asciiTheme="minorEastAsia" w:hAnsiTheme="minorEastAsia"/>
        </w:rPr>
      </w:pPr>
      <w:r>
        <w:rPr>
          <w:rFonts w:asciiTheme="minorEastAsia" w:hAnsiTheme="minorEastAsia" w:hint="eastAsia"/>
        </w:rPr>
        <w:t>手工输入供股权信息，保存手工输入内容；</w:t>
      </w:r>
    </w:p>
    <w:p w:rsidR="00BF079D" w:rsidRDefault="0032228B">
      <w:pPr>
        <w:pStyle w:val="a7"/>
        <w:numPr>
          <w:ilvl w:val="1"/>
          <w:numId w:val="268"/>
        </w:numPr>
        <w:spacing w:line="360" w:lineRule="auto"/>
        <w:ind w:firstLineChars="0"/>
        <w:rPr>
          <w:rFonts w:asciiTheme="minorEastAsia" w:hAnsiTheme="minorEastAsia"/>
        </w:rPr>
      </w:pPr>
      <w:r>
        <w:rPr>
          <w:rFonts w:asciiTheme="minorEastAsia" w:hAnsiTheme="minorEastAsia" w:hint="eastAsia"/>
        </w:rPr>
        <w:t>如果系统中已</w:t>
      </w:r>
      <w:proofErr w:type="gramStart"/>
      <w:r>
        <w:rPr>
          <w:rFonts w:asciiTheme="minorEastAsia" w:hAnsiTheme="minorEastAsia" w:hint="eastAsia"/>
        </w:rPr>
        <w:t>存在此供股权</w:t>
      </w:r>
      <w:proofErr w:type="gramEnd"/>
      <w:r>
        <w:rPr>
          <w:rFonts w:asciiTheme="minorEastAsia" w:hAnsiTheme="minorEastAsia" w:hint="eastAsia"/>
        </w:rPr>
        <w:t>信息，并且供</w:t>
      </w:r>
      <w:proofErr w:type="gramStart"/>
      <w:r>
        <w:rPr>
          <w:rFonts w:asciiTheme="minorEastAsia" w:hAnsiTheme="minorEastAsia" w:hint="eastAsia"/>
        </w:rPr>
        <w:t>股行动</w:t>
      </w:r>
      <w:proofErr w:type="gramEnd"/>
      <w:r>
        <w:rPr>
          <w:rFonts w:asciiTheme="minorEastAsia" w:hAnsiTheme="minorEastAsia" w:hint="eastAsia"/>
        </w:rPr>
        <w:t>未结束，系统不允许用户再次保存；</w:t>
      </w:r>
    </w:p>
    <w:p w:rsidR="00BF079D" w:rsidRDefault="00484A0B">
      <w:pPr>
        <w:pStyle w:val="a7"/>
        <w:numPr>
          <w:ilvl w:val="1"/>
          <w:numId w:val="268"/>
        </w:numPr>
        <w:spacing w:line="360" w:lineRule="auto"/>
        <w:ind w:firstLineChars="0"/>
        <w:rPr>
          <w:rFonts w:asciiTheme="minorEastAsia" w:hAnsiTheme="minorEastAsia"/>
        </w:rPr>
      </w:pPr>
      <w:r>
        <w:rPr>
          <w:rFonts w:asciiTheme="minorEastAsia" w:hAnsiTheme="minorEastAsia" w:hint="eastAsia"/>
        </w:rPr>
        <w:t>信息内容：</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143D00">
        <w:rPr>
          <w:rFonts w:asciiTheme="minorEastAsia" w:hAnsiTheme="minorEastAsia" w:cs="华文仿宋" w:hint="eastAsia"/>
          <w:color w:val="000000"/>
          <w:kern w:val="0"/>
          <w:szCs w:val="21"/>
        </w:rPr>
        <w:t>原股票代码；</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供股权代码；</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原持股数量；（默认为0）</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供股数量；  （默认为0）</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股权登记日；</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数据日期；  (默认为当天日期)</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过户日期：填空；</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公告编号；填“99999”</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认购标的证券代码； </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行权比例； 1：1</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行权价格；</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是否提供额外供股； （默认为否）</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交易起始日期； </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交易截止日期；</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行权起始日期； </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内部行权截止日期；(在外部行权截止日期前一交易日，最后交易日后两个工作日，取较早一个，时间点为12点)</w:t>
      </w:r>
    </w:p>
    <w:p w:rsidR="00BF079D" w:rsidRDefault="00484A0B">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外部行权截止日期；</w:t>
      </w:r>
    </w:p>
    <w:p w:rsidR="00BF079D" w:rsidRDefault="00B83C9F">
      <w:pPr>
        <w:pStyle w:val="a7"/>
        <w:numPr>
          <w:ilvl w:val="2"/>
          <w:numId w:val="268"/>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类别：股权登记日无券（手工输入）,可以用“02”表示，以前默认为“01”；</w:t>
      </w:r>
    </w:p>
    <w:p w:rsidR="00BF079D" w:rsidRDefault="00484A0B">
      <w:pPr>
        <w:pStyle w:val="a7"/>
        <w:numPr>
          <w:ilvl w:val="0"/>
          <w:numId w:val="268"/>
        </w:numPr>
        <w:spacing w:line="360" w:lineRule="auto"/>
        <w:ind w:firstLineChars="0"/>
        <w:rPr>
          <w:rFonts w:asciiTheme="minorEastAsia" w:hAnsiTheme="minorEastAsia"/>
        </w:rPr>
      </w:pPr>
      <w:r>
        <w:rPr>
          <w:rFonts w:asciiTheme="minorEastAsia" w:hAnsiTheme="minorEastAsia" w:hint="eastAsia"/>
        </w:rPr>
        <w:t>用户从列表中选择信息后，详细信息列在上方的栏位中，如果该记录状态为录入，用户</w:t>
      </w:r>
      <w:proofErr w:type="gramStart"/>
      <w:r>
        <w:rPr>
          <w:rFonts w:asciiTheme="minorEastAsia" w:hAnsiTheme="minorEastAsia" w:hint="eastAsia"/>
        </w:rPr>
        <w:lastRenderedPageBreak/>
        <w:t>可以修该信息</w:t>
      </w:r>
      <w:proofErr w:type="gramEnd"/>
      <w:r>
        <w:rPr>
          <w:rFonts w:asciiTheme="minorEastAsia" w:hAnsiTheme="minorEastAsia" w:hint="eastAsia"/>
        </w:rPr>
        <w:t>，修改后保存；</w:t>
      </w:r>
    </w:p>
    <w:p w:rsidR="00BF079D" w:rsidRDefault="00BA78F1">
      <w:pPr>
        <w:pStyle w:val="a7"/>
        <w:numPr>
          <w:ilvl w:val="0"/>
          <w:numId w:val="268"/>
        </w:numPr>
        <w:spacing w:line="360" w:lineRule="auto"/>
        <w:ind w:firstLineChars="0"/>
        <w:rPr>
          <w:rFonts w:asciiTheme="minorEastAsia" w:hAnsiTheme="minorEastAsia"/>
        </w:rPr>
      </w:pPr>
      <w:r>
        <w:rPr>
          <w:rFonts w:hint="eastAsia"/>
          <w:lang w:val="en-AU"/>
        </w:rPr>
        <w:t>保存设置后，系统记</w:t>
      </w:r>
      <w:proofErr w:type="gramStart"/>
      <w:r>
        <w:rPr>
          <w:rFonts w:hint="eastAsia"/>
          <w:lang w:val="en-AU"/>
        </w:rPr>
        <w:t>录供股维护</w:t>
      </w:r>
      <w:proofErr w:type="gramEnd"/>
      <w:r>
        <w:rPr>
          <w:rFonts w:hint="eastAsia"/>
          <w:lang w:val="en-AU"/>
        </w:rPr>
        <w:t>日志：包括维护人、维护日期、维护时间、证券代码、行动事件；</w:t>
      </w:r>
    </w:p>
    <w:p w:rsidR="00B40735" w:rsidRDefault="00B40735" w:rsidP="00B40735">
      <w:pPr>
        <w:pStyle w:val="3"/>
        <w:ind w:leftChars="100" w:left="210"/>
      </w:pPr>
      <w:r>
        <w:rPr>
          <w:rFonts w:hint="eastAsia"/>
        </w:rPr>
        <w:t>F7.22</w:t>
      </w:r>
      <w:r>
        <w:rPr>
          <w:rFonts w:hint="eastAsia"/>
        </w:rPr>
        <w:t>客户短信内容补充</w:t>
      </w:r>
      <w:r w:rsidR="00267FF9">
        <w:rPr>
          <w:rFonts w:hint="eastAsia"/>
        </w:rPr>
        <w:t xml:space="preserve"> </w:t>
      </w:r>
    </w:p>
    <w:p w:rsidR="00BF079D" w:rsidRDefault="00B40735">
      <w:pPr>
        <w:pStyle w:val="4"/>
        <w:numPr>
          <w:ilvl w:val="0"/>
          <w:numId w:val="275"/>
        </w:numPr>
      </w:pPr>
      <w:r>
        <w:rPr>
          <w:rFonts w:hint="eastAsia"/>
        </w:rPr>
        <w:t>业务描述</w:t>
      </w:r>
    </w:p>
    <w:p w:rsidR="00B40735" w:rsidRDefault="00B40735" w:rsidP="00B40735">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在行动中可能出现一些特殊情况，这些情况非共性的，在发给客户的短信模板是统一的，统一规范的模板无法满足一些个性的行情，在这种情况下，就由手工对短信内容进行补充。  </w:t>
      </w:r>
    </w:p>
    <w:p w:rsidR="00B40735" w:rsidRDefault="00B40735" w:rsidP="00B40735">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补充的短信息有明确的行动类别、行动阶段、股票代码、权证代码（此栏</w:t>
      </w:r>
      <w:proofErr w:type="gramStart"/>
      <w:r>
        <w:rPr>
          <w:rFonts w:asciiTheme="minorEastAsia" w:hAnsiTheme="minorEastAsia" w:cs="华文仿宋" w:hint="eastAsia"/>
          <w:color w:val="000000"/>
          <w:kern w:val="0"/>
          <w:szCs w:val="21"/>
        </w:rPr>
        <w:t>位用于</w:t>
      </w:r>
      <w:proofErr w:type="gramEnd"/>
      <w:r>
        <w:rPr>
          <w:rFonts w:asciiTheme="minorEastAsia" w:hAnsiTheme="minorEastAsia" w:cs="华文仿宋" w:hint="eastAsia"/>
          <w:color w:val="000000"/>
          <w:kern w:val="0"/>
          <w:szCs w:val="21"/>
        </w:rPr>
        <w:t>填写如供股权、公开发售的权证等），以上信息是系统自动处理，并非手工输入。</w:t>
      </w:r>
    </w:p>
    <w:p w:rsidR="00B40735" w:rsidRDefault="00B40735" w:rsidP="00B40735">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补充的短信内容，在发送时系统自动加载到标准模板的后面（注：在署名的前面）</w:t>
      </w:r>
    </w:p>
    <w:p w:rsidR="00B40735" w:rsidRDefault="00B40735" w:rsidP="00B40735">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本界面目前不提供独立菜单，暂时由复核界面进入，（未来如果不合适，可以增加从分派界面也可以进入）</w:t>
      </w:r>
      <w:r w:rsidR="00BD4416">
        <w:rPr>
          <w:rFonts w:asciiTheme="minorEastAsia" w:hAnsiTheme="minorEastAsia" w:cs="华文仿宋" w:hint="eastAsia"/>
          <w:color w:val="000000"/>
          <w:kern w:val="0"/>
          <w:szCs w:val="21"/>
        </w:rPr>
        <w:t>， 所以行动类别、阶段、证券各类代码不需要手工输入。</w:t>
      </w:r>
    </w:p>
    <w:p w:rsidR="00BF079D" w:rsidRDefault="00B40735">
      <w:pPr>
        <w:pStyle w:val="4"/>
        <w:numPr>
          <w:ilvl w:val="0"/>
          <w:numId w:val="275"/>
        </w:numPr>
      </w:pPr>
      <w:r>
        <w:rPr>
          <w:rFonts w:hint="eastAsia"/>
        </w:rPr>
        <w:t>用户界面</w:t>
      </w:r>
    </w:p>
    <w:p w:rsidR="00B40735" w:rsidRDefault="00BD4416" w:rsidP="00B40735">
      <w:r>
        <w:object w:dxaOrig="9173" w:dyaOrig="4349">
          <v:shape id="_x0000_i1070" type="#_x0000_t75" style="width:415.5pt;height:197.25pt" o:ole="">
            <v:imagedata r:id="rId98" o:title=""/>
          </v:shape>
          <o:OLEObject Type="Embed" ProgID="Visio.Drawing.11" ShapeID="_x0000_i1070" DrawAspect="Content" ObjectID="_1402388559" r:id="rId99"/>
        </w:object>
      </w:r>
    </w:p>
    <w:p w:rsidR="00B40735" w:rsidRPr="005254C4" w:rsidRDefault="00B40735" w:rsidP="00B40735">
      <w:pPr>
        <w:rPr>
          <w:b/>
        </w:rPr>
      </w:pPr>
      <w:r w:rsidRPr="005254C4">
        <w:rPr>
          <w:rFonts w:hint="eastAsia"/>
          <w:b/>
        </w:rPr>
        <w:t>界面说明：</w:t>
      </w:r>
    </w:p>
    <w:p w:rsidR="00BF079D" w:rsidRDefault="00BD4416">
      <w:pPr>
        <w:pStyle w:val="a7"/>
        <w:numPr>
          <w:ilvl w:val="0"/>
          <w:numId w:val="27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上方：由复核界面等带入信息；</w:t>
      </w:r>
    </w:p>
    <w:p w:rsidR="00BF079D" w:rsidRDefault="00BD4416">
      <w:pPr>
        <w:pStyle w:val="a7"/>
        <w:numPr>
          <w:ilvl w:val="0"/>
          <w:numId w:val="27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下方：补充的内容输入处</w:t>
      </w:r>
      <w:r w:rsidR="00B40735">
        <w:rPr>
          <w:rFonts w:asciiTheme="minorEastAsia" w:hAnsiTheme="minorEastAsia" w:cs="华文仿宋" w:hint="eastAsia"/>
          <w:color w:val="000000"/>
          <w:kern w:val="0"/>
          <w:szCs w:val="21"/>
        </w:rPr>
        <w:t>；</w:t>
      </w:r>
    </w:p>
    <w:p w:rsidR="00BF079D" w:rsidRDefault="00B40735">
      <w:pPr>
        <w:pStyle w:val="4"/>
        <w:numPr>
          <w:ilvl w:val="0"/>
          <w:numId w:val="275"/>
        </w:numPr>
      </w:pPr>
      <w:r>
        <w:rPr>
          <w:rFonts w:hint="eastAsia"/>
        </w:rPr>
        <w:lastRenderedPageBreak/>
        <w:t>业务功能</w:t>
      </w:r>
    </w:p>
    <w:p w:rsidR="00BF079D" w:rsidRDefault="00BD4416">
      <w:pPr>
        <w:pStyle w:val="a7"/>
        <w:numPr>
          <w:ilvl w:val="0"/>
          <w:numId w:val="277"/>
        </w:numPr>
        <w:spacing w:line="360" w:lineRule="auto"/>
        <w:ind w:firstLineChars="0"/>
        <w:rPr>
          <w:rFonts w:asciiTheme="minorEastAsia" w:hAnsiTheme="minorEastAsia"/>
        </w:rPr>
      </w:pPr>
      <w:r>
        <w:rPr>
          <w:rFonts w:asciiTheme="minorEastAsia" w:hAnsiTheme="minorEastAsia" w:hint="eastAsia"/>
        </w:rPr>
        <w:t>用户手工</w:t>
      </w:r>
      <w:r w:rsidR="00B40735">
        <w:rPr>
          <w:rFonts w:asciiTheme="minorEastAsia" w:hAnsiTheme="minorEastAsia" w:hint="eastAsia"/>
        </w:rPr>
        <w:t>输入</w:t>
      </w:r>
      <w:r>
        <w:rPr>
          <w:rFonts w:asciiTheme="minorEastAsia" w:hAnsiTheme="minorEastAsia" w:hint="eastAsia"/>
        </w:rPr>
        <w:t>该支股票在该行动相关的阶段发短信时需要补充的内容</w:t>
      </w:r>
      <w:r w:rsidR="00B40735">
        <w:rPr>
          <w:rFonts w:asciiTheme="minorEastAsia" w:hAnsiTheme="minorEastAsia" w:hint="eastAsia"/>
        </w:rPr>
        <w:t>；</w:t>
      </w:r>
    </w:p>
    <w:p w:rsidR="00BF079D" w:rsidRDefault="00BD4416">
      <w:pPr>
        <w:pStyle w:val="a7"/>
        <w:numPr>
          <w:ilvl w:val="0"/>
          <w:numId w:val="277"/>
        </w:numPr>
        <w:spacing w:line="360" w:lineRule="auto"/>
        <w:ind w:firstLineChars="0"/>
        <w:rPr>
          <w:rFonts w:asciiTheme="minorEastAsia" w:hAnsiTheme="minorEastAsia"/>
        </w:rPr>
      </w:pPr>
      <w:r>
        <w:rPr>
          <w:rFonts w:asciiTheme="minorEastAsia" w:hAnsiTheme="minorEastAsia" w:hint="eastAsia"/>
        </w:rPr>
        <w:t>用户保存</w:t>
      </w:r>
      <w:r w:rsidR="00B40735">
        <w:rPr>
          <w:rFonts w:asciiTheme="minorEastAsia" w:hAnsiTheme="minorEastAsia" w:hint="eastAsia"/>
        </w:rPr>
        <w:t>信息</w:t>
      </w:r>
      <w:r>
        <w:rPr>
          <w:rFonts w:asciiTheme="minorEastAsia" w:hAnsiTheme="minorEastAsia" w:hint="eastAsia"/>
        </w:rPr>
        <w:t>，短信补充信息应独立存储</w:t>
      </w:r>
      <w:r w:rsidR="00B40735">
        <w:rPr>
          <w:rFonts w:asciiTheme="minorEastAsia" w:hAnsiTheme="minorEastAsia" w:hint="eastAsia"/>
        </w:rPr>
        <w:t>：</w:t>
      </w:r>
    </w:p>
    <w:p w:rsidR="00BF079D" w:rsidRDefault="00B40735">
      <w:pPr>
        <w:pStyle w:val="a7"/>
        <w:numPr>
          <w:ilvl w:val="0"/>
          <w:numId w:val="277"/>
        </w:numPr>
        <w:spacing w:line="360" w:lineRule="auto"/>
        <w:ind w:firstLineChars="0"/>
        <w:rPr>
          <w:rFonts w:asciiTheme="minorEastAsia" w:hAnsiTheme="minorEastAsia"/>
        </w:rPr>
      </w:pPr>
      <w:r>
        <w:rPr>
          <w:rFonts w:hint="eastAsia"/>
          <w:lang w:val="en-AU"/>
        </w:rPr>
        <w:t>保存设置后，系统记录</w:t>
      </w:r>
      <w:r w:rsidR="00BD4416">
        <w:rPr>
          <w:rFonts w:hint="eastAsia"/>
          <w:lang w:val="en-AU"/>
        </w:rPr>
        <w:t>短信补充的日志</w:t>
      </w:r>
      <w:r>
        <w:rPr>
          <w:rFonts w:hint="eastAsia"/>
          <w:lang w:val="en-AU"/>
        </w:rPr>
        <w:t>；</w:t>
      </w:r>
    </w:p>
    <w:p w:rsidR="00655F39" w:rsidRDefault="00655F39" w:rsidP="00655F39">
      <w:pPr>
        <w:pStyle w:val="3"/>
        <w:ind w:leftChars="100" w:left="210"/>
        <w:rPr>
          <w:ins w:id="88" w:author="谢衍筹" w:date="2012-06-28T08:54:00Z"/>
        </w:rPr>
      </w:pPr>
      <w:ins w:id="89" w:author="谢衍筹" w:date="2012-06-28T08:54:00Z">
        <w:r>
          <w:rPr>
            <w:rFonts w:hint="eastAsia"/>
          </w:rPr>
          <w:t>F7.23</w:t>
        </w:r>
      </w:ins>
      <w:ins w:id="90" w:author="谢衍筹" w:date="2012-06-28T08:55:00Z">
        <w:r>
          <w:rPr>
            <w:rFonts w:hint="eastAsia"/>
          </w:rPr>
          <w:t>后台代理</w:t>
        </w:r>
      </w:ins>
      <w:ins w:id="91" w:author="谢衍筹" w:date="2012-06-28T08:54:00Z">
        <w:r>
          <w:rPr>
            <w:rFonts w:hint="eastAsia"/>
          </w:rPr>
          <w:t>客户行权</w:t>
        </w:r>
      </w:ins>
      <w:ins w:id="92" w:author="谢衍筹" w:date="2012-06-28T10:08:00Z">
        <w:r w:rsidR="00F355A4">
          <w:rPr>
            <w:rFonts w:hint="eastAsia"/>
          </w:rPr>
          <w:t xml:space="preserve"> </w:t>
        </w:r>
      </w:ins>
    </w:p>
    <w:p w:rsidR="00655F39" w:rsidRDefault="00655F39" w:rsidP="00655F39">
      <w:pPr>
        <w:pStyle w:val="4"/>
        <w:numPr>
          <w:ilvl w:val="0"/>
          <w:numId w:val="290"/>
        </w:numPr>
      </w:pPr>
      <w:r>
        <w:rPr>
          <w:rFonts w:hint="eastAsia"/>
        </w:rPr>
        <w:t>业务描述</w:t>
      </w:r>
    </w:p>
    <w:p w:rsidR="00655F39" w:rsidRDefault="00655F39" w:rsidP="00655F39">
      <w:pPr>
        <w:spacing w:line="360" w:lineRule="auto"/>
        <w:ind w:firstLineChars="200" w:firstLine="420"/>
      </w:pPr>
      <w:r>
        <w:rPr>
          <w:rFonts w:hint="eastAsia"/>
        </w:rPr>
        <w:t>后台业务人员代理客户行权，操作基本类似网上营业厅，但需要增加客户资金账号的输入。</w:t>
      </w:r>
    </w:p>
    <w:p w:rsidR="00655F39" w:rsidRDefault="00655F39" w:rsidP="00655F39">
      <w:pPr>
        <w:pStyle w:val="4"/>
        <w:numPr>
          <w:ilvl w:val="0"/>
          <w:numId w:val="290"/>
        </w:numPr>
      </w:pPr>
      <w:r>
        <w:rPr>
          <w:rFonts w:hint="eastAsia"/>
        </w:rPr>
        <w:t>用户界面</w:t>
      </w:r>
    </w:p>
    <w:p w:rsidR="00655F39" w:rsidRDefault="00655F39" w:rsidP="00655F39">
      <w:r>
        <w:object w:dxaOrig="9825" w:dyaOrig="7718">
          <v:shape id="_x0000_i1071" type="#_x0000_t75" style="width:415.5pt;height:326.25pt" o:ole="">
            <v:imagedata r:id="rId100" o:title=""/>
          </v:shape>
          <o:OLEObject Type="Embed" ProgID="Visio.Drawing.11" ShapeID="_x0000_i1071" DrawAspect="Content" ObjectID="_1402388560" r:id="rId101"/>
        </w:object>
      </w:r>
    </w:p>
    <w:p w:rsidR="00655F39" w:rsidRPr="00655F39" w:rsidRDefault="00655F39" w:rsidP="00655F39">
      <w:r w:rsidRPr="00655F39">
        <w:rPr>
          <w:rFonts w:hint="eastAsia"/>
        </w:rPr>
        <w:t>界面说明</w:t>
      </w:r>
    </w:p>
    <w:p w:rsidR="00655F39" w:rsidRDefault="00655F39" w:rsidP="00655F39">
      <w:pPr>
        <w:pStyle w:val="a7"/>
        <w:numPr>
          <w:ilvl w:val="0"/>
          <w:numId w:val="291"/>
        </w:numPr>
        <w:spacing w:line="360" w:lineRule="auto"/>
        <w:ind w:firstLineChars="0"/>
        <w:rPr>
          <w:rFonts w:asciiTheme="minorEastAsia" w:hAnsiTheme="minorEastAsia"/>
          <w:lang w:val="en-AU"/>
        </w:rPr>
      </w:pPr>
      <w:r>
        <w:rPr>
          <w:rFonts w:asciiTheme="minorEastAsia" w:hAnsiTheme="minorEastAsia" w:hint="eastAsia"/>
          <w:lang w:val="en-AU"/>
        </w:rPr>
        <w:t>把网上营业厅界面中风险提示去掉（后台人员对业务非常清楚，不必进行风险提示）</w:t>
      </w:r>
    </w:p>
    <w:p w:rsidR="00655F39" w:rsidRDefault="00655F39" w:rsidP="00655F39">
      <w:pPr>
        <w:pStyle w:val="a7"/>
        <w:numPr>
          <w:ilvl w:val="0"/>
          <w:numId w:val="291"/>
        </w:numPr>
        <w:spacing w:line="360" w:lineRule="auto"/>
        <w:ind w:firstLineChars="0"/>
        <w:rPr>
          <w:rFonts w:asciiTheme="minorEastAsia" w:hAnsiTheme="minorEastAsia"/>
          <w:lang w:val="en-AU"/>
        </w:rPr>
      </w:pPr>
      <w:r>
        <w:rPr>
          <w:rFonts w:asciiTheme="minorEastAsia" w:hAnsiTheme="minorEastAsia" w:hint="eastAsia"/>
          <w:lang w:val="en-AU"/>
        </w:rPr>
        <w:lastRenderedPageBreak/>
        <w:t>增加客户资金账号的输入，查询后显示客户名称及行权的相关信息；</w:t>
      </w:r>
    </w:p>
    <w:p w:rsidR="00655F39" w:rsidRDefault="00655F39" w:rsidP="00655F39">
      <w:pPr>
        <w:pStyle w:val="a7"/>
        <w:numPr>
          <w:ilvl w:val="0"/>
          <w:numId w:val="291"/>
        </w:numPr>
        <w:spacing w:line="360" w:lineRule="auto"/>
        <w:ind w:firstLineChars="0"/>
        <w:rPr>
          <w:rFonts w:asciiTheme="minorEastAsia" w:hAnsiTheme="minorEastAsia"/>
          <w:lang w:val="en-AU"/>
        </w:rPr>
      </w:pPr>
      <w:r>
        <w:rPr>
          <w:rFonts w:asciiTheme="minorEastAsia" w:hAnsiTheme="minorEastAsia" w:hint="eastAsia"/>
          <w:lang w:val="en-AU"/>
        </w:rPr>
        <w:t>上方行动事件应把所有未结束，需要行权的行动都列出来，与</w:t>
      </w:r>
      <w:proofErr w:type="gramStart"/>
      <w:r>
        <w:rPr>
          <w:rFonts w:asciiTheme="minorEastAsia" w:hAnsiTheme="minorEastAsia" w:hint="eastAsia"/>
          <w:lang w:val="en-AU"/>
        </w:rPr>
        <w:t>客户资户无关</w:t>
      </w:r>
      <w:proofErr w:type="gramEnd"/>
      <w:r>
        <w:rPr>
          <w:rFonts w:asciiTheme="minorEastAsia" w:hAnsiTheme="minorEastAsia" w:hint="eastAsia"/>
          <w:lang w:val="en-AU"/>
        </w:rPr>
        <w:t>（网上营业厅是与视客户资金账户是否有行权的必要列表的）</w:t>
      </w:r>
    </w:p>
    <w:p w:rsidR="00655F39" w:rsidRDefault="00655F39" w:rsidP="00655F39">
      <w:pPr>
        <w:pStyle w:val="a7"/>
        <w:numPr>
          <w:ilvl w:val="0"/>
          <w:numId w:val="291"/>
        </w:numPr>
        <w:spacing w:line="360" w:lineRule="auto"/>
        <w:ind w:firstLineChars="0"/>
        <w:rPr>
          <w:rFonts w:asciiTheme="minorEastAsia" w:hAnsiTheme="minorEastAsia"/>
          <w:lang w:val="en-AU"/>
        </w:rPr>
      </w:pPr>
      <w:r>
        <w:rPr>
          <w:rFonts w:asciiTheme="minorEastAsia" w:hAnsiTheme="minorEastAsia" w:hint="eastAsia"/>
          <w:lang w:val="en-AU"/>
        </w:rPr>
        <w:t>其它控制与</w:t>
      </w:r>
      <w:r>
        <w:rPr>
          <w:rFonts w:asciiTheme="minorEastAsia" w:hAnsiTheme="minorEastAsia" w:hint="eastAsia"/>
        </w:rPr>
        <w:t>网上营业厅</w:t>
      </w:r>
      <w:r>
        <w:rPr>
          <w:rFonts w:asciiTheme="minorEastAsia" w:hAnsiTheme="minorEastAsia" w:hint="eastAsia"/>
          <w:lang w:val="en-AU"/>
        </w:rPr>
        <w:t>界面一样（请</w:t>
      </w:r>
      <w:r>
        <w:rPr>
          <w:rFonts w:asciiTheme="minorEastAsia" w:hAnsiTheme="minorEastAsia" w:hint="eastAsia"/>
        </w:rPr>
        <w:t>参见网上营业厅</w:t>
      </w:r>
      <w:r>
        <w:rPr>
          <w:rFonts w:asciiTheme="minorEastAsia" w:hAnsiTheme="minorEastAsia" w:hint="eastAsia"/>
          <w:lang w:val="en-AU"/>
        </w:rPr>
        <w:t>界面）</w:t>
      </w:r>
    </w:p>
    <w:p w:rsidR="00655F39" w:rsidRDefault="00655F39" w:rsidP="00655F39">
      <w:pPr>
        <w:pStyle w:val="4"/>
        <w:numPr>
          <w:ilvl w:val="0"/>
          <w:numId w:val="290"/>
        </w:numPr>
      </w:pPr>
      <w:r>
        <w:rPr>
          <w:rFonts w:hint="eastAsia"/>
        </w:rPr>
        <w:t>业务功能</w:t>
      </w:r>
    </w:p>
    <w:p w:rsidR="00655F39" w:rsidRPr="00890425" w:rsidRDefault="00655F39" w:rsidP="00655F39">
      <w:pPr>
        <w:pStyle w:val="a7"/>
        <w:numPr>
          <w:ilvl w:val="0"/>
          <w:numId w:val="292"/>
        </w:numPr>
        <w:spacing w:line="360" w:lineRule="auto"/>
        <w:ind w:firstLineChars="0"/>
        <w:rPr>
          <w:rFonts w:asciiTheme="minorEastAsia" w:hAnsiTheme="minorEastAsia"/>
          <w:lang w:val="en-AU"/>
        </w:rPr>
      </w:pPr>
      <w:r>
        <w:rPr>
          <w:rFonts w:hint="eastAsia"/>
        </w:rPr>
        <w:t>系统列出所有</w:t>
      </w:r>
      <w:r w:rsidR="004C2601">
        <w:rPr>
          <w:rFonts w:hint="eastAsia"/>
        </w:rPr>
        <w:t>需要行权的行动事件（未结束）</w:t>
      </w:r>
      <w:r>
        <w:rPr>
          <w:rFonts w:hint="eastAsia"/>
        </w:rPr>
        <w:t>；</w:t>
      </w:r>
    </w:p>
    <w:p w:rsidR="004C2601" w:rsidRDefault="004C2601" w:rsidP="00655F39">
      <w:pPr>
        <w:pStyle w:val="a7"/>
        <w:numPr>
          <w:ilvl w:val="0"/>
          <w:numId w:val="292"/>
        </w:numPr>
        <w:spacing w:line="360" w:lineRule="auto"/>
        <w:ind w:firstLineChars="0"/>
        <w:rPr>
          <w:rFonts w:asciiTheme="minorEastAsia" w:hAnsiTheme="minorEastAsia" w:hint="eastAsia"/>
          <w:lang w:val="en-AU"/>
        </w:rPr>
      </w:pPr>
      <w:r>
        <w:rPr>
          <w:rFonts w:asciiTheme="minorEastAsia" w:hAnsiTheme="minorEastAsia" w:hint="eastAsia"/>
          <w:lang w:val="en-AU"/>
        </w:rPr>
        <w:t>用户输入客户资金账户，通过查询功能后，显示客户名称及行权相关的信息；</w:t>
      </w:r>
    </w:p>
    <w:p w:rsidR="00A5387C" w:rsidRDefault="00A5387C" w:rsidP="00A5387C">
      <w:pPr>
        <w:pStyle w:val="a7"/>
        <w:numPr>
          <w:ilvl w:val="1"/>
          <w:numId w:val="292"/>
        </w:numPr>
        <w:spacing w:line="360" w:lineRule="auto"/>
        <w:ind w:firstLineChars="0"/>
        <w:rPr>
          <w:rFonts w:asciiTheme="minorEastAsia" w:hAnsiTheme="minorEastAsia"/>
          <w:lang w:val="en-AU"/>
        </w:rPr>
      </w:pPr>
      <w:r>
        <w:rPr>
          <w:rFonts w:asciiTheme="minorEastAsia" w:hAnsiTheme="minorEastAsia" w:hint="eastAsia"/>
          <w:lang w:val="en-AU"/>
        </w:rPr>
        <w:t>只允许输入在后台中维护了代理客户行权的资金账户，其它账户无效，系统提示用户；</w:t>
      </w:r>
    </w:p>
    <w:p w:rsidR="004C2601" w:rsidRDefault="004C2601" w:rsidP="00655F39">
      <w:pPr>
        <w:pStyle w:val="a7"/>
        <w:numPr>
          <w:ilvl w:val="0"/>
          <w:numId w:val="292"/>
        </w:numPr>
        <w:spacing w:line="360" w:lineRule="auto"/>
        <w:ind w:firstLineChars="0"/>
        <w:rPr>
          <w:rFonts w:asciiTheme="minorEastAsia" w:hAnsiTheme="minorEastAsia"/>
          <w:lang w:val="en-AU"/>
        </w:rPr>
      </w:pPr>
      <w:r>
        <w:rPr>
          <w:rFonts w:asciiTheme="minorEastAsia" w:hAnsiTheme="minorEastAsia" w:hint="eastAsia"/>
          <w:lang w:val="en-AU"/>
        </w:rPr>
        <w:t>用户代理客户行权（同网上营业厅）；</w:t>
      </w:r>
    </w:p>
    <w:p w:rsidR="004C2601" w:rsidRDefault="004C2601" w:rsidP="004C2601">
      <w:pPr>
        <w:pStyle w:val="a7"/>
        <w:numPr>
          <w:ilvl w:val="1"/>
          <w:numId w:val="292"/>
        </w:numPr>
        <w:spacing w:line="360" w:lineRule="auto"/>
        <w:ind w:firstLineChars="0"/>
        <w:rPr>
          <w:rFonts w:asciiTheme="minorEastAsia" w:hAnsiTheme="minorEastAsia"/>
          <w:lang w:val="en-AU"/>
        </w:rPr>
      </w:pPr>
      <w:r>
        <w:rPr>
          <w:rFonts w:asciiTheme="minorEastAsia" w:hAnsiTheme="minorEastAsia" w:hint="eastAsia"/>
          <w:lang w:val="en-AU"/>
        </w:rPr>
        <w:t>系统记录中应识别行动途径（网上营业厅，综合后台）；</w:t>
      </w:r>
    </w:p>
    <w:p w:rsidR="004C2601" w:rsidRDefault="004C2601" w:rsidP="004C2601">
      <w:pPr>
        <w:pStyle w:val="a7"/>
        <w:numPr>
          <w:ilvl w:val="1"/>
          <w:numId w:val="292"/>
        </w:numPr>
        <w:spacing w:line="360" w:lineRule="auto"/>
        <w:ind w:firstLineChars="0"/>
        <w:rPr>
          <w:rFonts w:asciiTheme="minorEastAsia" w:hAnsiTheme="minorEastAsia" w:hint="eastAsia"/>
          <w:lang w:val="en-AU"/>
        </w:rPr>
      </w:pPr>
      <w:r>
        <w:rPr>
          <w:rFonts w:asciiTheme="minorEastAsia" w:hAnsiTheme="minorEastAsia" w:hint="eastAsia"/>
          <w:lang w:val="en-AU"/>
        </w:rPr>
        <w:t>系统记录中应保留代理人信息；</w:t>
      </w:r>
    </w:p>
    <w:p w:rsidR="00A5387C" w:rsidRDefault="00A5387C" w:rsidP="00A5387C">
      <w:pPr>
        <w:pStyle w:val="a7"/>
        <w:numPr>
          <w:ilvl w:val="0"/>
          <w:numId w:val="292"/>
        </w:numPr>
        <w:spacing w:line="360" w:lineRule="auto"/>
        <w:ind w:firstLineChars="0"/>
        <w:rPr>
          <w:rFonts w:asciiTheme="minorEastAsia" w:hAnsiTheme="minorEastAsia"/>
          <w:lang w:val="en-AU"/>
        </w:rPr>
      </w:pPr>
      <w:r>
        <w:rPr>
          <w:rFonts w:asciiTheme="minorEastAsia" w:hAnsiTheme="minorEastAsia" w:hint="eastAsia"/>
          <w:lang w:val="en-AU"/>
        </w:rPr>
        <w:t>行权提交时，不受内部截止的时间点限制；</w:t>
      </w:r>
    </w:p>
    <w:p w:rsidR="00655F39" w:rsidRDefault="00655F39" w:rsidP="00655F39">
      <w:pPr>
        <w:pStyle w:val="a7"/>
        <w:numPr>
          <w:ilvl w:val="0"/>
          <w:numId w:val="292"/>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行权</w:t>
      </w:r>
      <w:r w:rsidR="004C2601">
        <w:rPr>
          <w:rFonts w:asciiTheme="minorEastAsia" w:hAnsiTheme="minorEastAsia" w:hint="eastAsia"/>
        </w:rPr>
        <w:t>日志</w:t>
      </w:r>
      <w:r>
        <w:rPr>
          <w:rFonts w:asciiTheme="minorEastAsia" w:hAnsiTheme="minorEastAsia" w:hint="eastAsia"/>
        </w:rPr>
        <w:t>；</w:t>
      </w:r>
    </w:p>
    <w:p w:rsidR="00655F39" w:rsidRDefault="004C2601" w:rsidP="00655F39">
      <w:pPr>
        <w:pStyle w:val="3"/>
        <w:ind w:leftChars="100" w:left="210"/>
        <w:rPr>
          <w:ins w:id="93" w:author="谢衍筹" w:date="2012-06-28T08:54:00Z"/>
        </w:rPr>
      </w:pPr>
      <w:ins w:id="94" w:author="谢衍筹" w:date="2012-06-28T08:54:00Z">
        <w:r>
          <w:rPr>
            <w:rFonts w:hint="eastAsia"/>
          </w:rPr>
          <w:t>F7.</w:t>
        </w:r>
      </w:ins>
      <w:ins w:id="95" w:author="谢衍筹" w:date="2012-06-28T09:06:00Z">
        <w:r>
          <w:rPr>
            <w:rFonts w:hint="eastAsia"/>
          </w:rPr>
          <w:t>2</w:t>
        </w:r>
      </w:ins>
      <w:ins w:id="96" w:author="谢衍筹" w:date="2012-06-28T09:12:00Z">
        <w:r w:rsidR="008E4144">
          <w:rPr>
            <w:rFonts w:hint="eastAsia"/>
          </w:rPr>
          <w:t>4</w:t>
        </w:r>
      </w:ins>
      <w:ins w:id="97" w:author="谢衍筹" w:date="2012-06-28T09:06:00Z">
        <w:r>
          <w:rPr>
            <w:rFonts w:hint="eastAsia"/>
          </w:rPr>
          <w:t>后台代理</w:t>
        </w:r>
      </w:ins>
      <w:ins w:id="98" w:author="谢衍筹" w:date="2012-06-28T08:54:00Z">
        <w:r w:rsidR="00655F39">
          <w:rPr>
            <w:rFonts w:hint="eastAsia"/>
          </w:rPr>
          <w:t>客户行权撤消</w:t>
        </w:r>
      </w:ins>
      <w:ins w:id="99" w:author="谢衍筹" w:date="2012-06-28T10:09:00Z">
        <w:r w:rsidR="00F355A4">
          <w:rPr>
            <w:rFonts w:hint="eastAsia"/>
          </w:rPr>
          <w:t xml:space="preserve"> </w:t>
        </w:r>
      </w:ins>
    </w:p>
    <w:p w:rsidR="00655F39" w:rsidRDefault="00655F39" w:rsidP="004C2601">
      <w:pPr>
        <w:pStyle w:val="4"/>
        <w:numPr>
          <w:ilvl w:val="0"/>
          <w:numId w:val="293"/>
        </w:numPr>
      </w:pPr>
      <w:r>
        <w:rPr>
          <w:rFonts w:hint="eastAsia"/>
        </w:rPr>
        <w:t>业务描述</w:t>
      </w:r>
    </w:p>
    <w:p w:rsidR="004C2601" w:rsidRDefault="004C2601" w:rsidP="004C2601">
      <w:pPr>
        <w:spacing w:line="360" w:lineRule="auto"/>
        <w:ind w:firstLineChars="200" w:firstLine="420"/>
      </w:pPr>
      <w:r>
        <w:rPr>
          <w:rFonts w:hint="eastAsia"/>
        </w:rPr>
        <w:t>后台业务人员代理客户行权，操作基本类似网上营业厅，但需要增加客户资金账号的输入。</w:t>
      </w:r>
    </w:p>
    <w:p w:rsidR="00655F39" w:rsidRDefault="00655F39" w:rsidP="004C2601">
      <w:pPr>
        <w:pStyle w:val="4"/>
        <w:numPr>
          <w:ilvl w:val="0"/>
          <w:numId w:val="293"/>
        </w:numPr>
      </w:pPr>
      <w:r>
        <w:rPr>
          <w:rFonts w:hint="eastAsia"/>
        </w:rPr>
        <w:lastRenderedPageBreak/>
        <w:t>用户界面</w:t>
      </w:r>
    </w:p>
    <w:p w:rsidR="00655F39" w:rsidRDefault="00891881" w:rsidP="00655F39">
      <w:r>
        <w:object w:dxaOrig="10051" w:dyaOrig="4713">
          <v:shape id="_x0000_i1072" type="#_x0000_t75" style="width:415.5pt;height:195pt" o:ole="">
            <v:imagedata r:id="rId102" o:title=""/>
          </v:shape>
          <o:OLEObject Type="Embed" ProgID="Visio.Drawing.11" ShapeID="_x0000_i1072" DrawAspect="Content" ObjectID="_1402388561" r:id="rId103"/>
        </w:object>
      </w:r>
    </w:p>
    <w:p w:rsidR="00891881" w:rsidRPr="004C2601" w:rsidRDefault="00891881" w:rsidP="00891881">
      <w:r w:rsidRPr="004C2601">
        <w:rPr>
          <w:rFonts w:hint="eastAsia"/>
        </w:rPr>
        <w:t>界面说明</w:t>
      </w:r>
    </w:p>
    <w:p w:rsidR="00891881" w:rsidRDefault="00891881" w:rsidP="00891881">
      <w:pPr>
        <w:pStyle w:val="a7"/>
        <w:numPr>
          <w:ilvl w:val="0"/>
          <w:numId w:val="294"/>
        </w:numPr>
        <w:spacing w:line="360" w:lineRule="auto"/>
        <w:ind w:firstLineChars="0"/>
        <w:rPr>
          <w:rFonts w:asciiTheme="minorEastAsia" w:hAnsiTheme="minorEastAsia"/>
          <w:lang w:val="en-AU"/>
        </w:rPr>
      </w:pPr>
      <w:r>
        <w:rPr>
          <w:rFonts w:asciiTheme="minorEastAsia" w:hAnsiTheme="minorEastAsia" w:hint="eastAsia"/>
          <w:lang w:val="en-AU"/>
        </w:rPr>
        <w:t>界面只显示行权信息的内容</w:t>
      </w:r>
    </w:p>
    <w:p w:rsidR="00891881" w:rsidRDefault="00891881" w:rsidP="00891881">
      <w:pPr>
        <w:pStyle w:val="a7"/>
        <w:numPr>
          <w:ilvl w:val="1"/>
          <w:numId w:val="294"/>
        </w:numPr>
        <w:spacing w:line="360" w:lineRule="auto"/>
        <w:ind w:firstLineChars="0"/>
        <w:rPr>
          <w:rFonts w:asciiTheme="minorEastAsia" w:hAnsiTheme="minorEastAsia"/>
          <w:lang w:val="en-AU"/>
        </w:rPr>
      </w:pPr>
      <w:r>
        <w:rPr>
          <w:rFonts w:asciiTheme="minorEastAsia" w:hAnsiTheme="minorEastAsia" w:hint="eastAsia"/>
          <w:lang w:val="en-AU"/>
        </w:rPr>
        <w:t>行权途径来自综合后台的信息；</w:t>
      </w:r>
    </w:p>
    <w:p w:rsidR="00891881" w:rsidRDefault="00891881" w:rsidP="00891881">
      <w:pPr>
        <w:pStyle w:val="a7"/>
        <w:numPr>
          <w:ilvl w:val="1"/>
          <w:numId w:val="294"/>
        </w:numPr>
        <w:spacing w:line="360" w:lineRule="auto"/>
        <w:ind w:firstLineChars="0"/>
        <w:rPr>
          <w:rFonts w:asciiTheme="minorEastAsia" w:hAnsiTheme="minorEastAsia"/>
          <w:lang w:val="en-AU"/>
        </w:rPr>
      </w:pPr>
      <w:r>
        <w:rPr>
          <w:rFonts w:asciiTheme="minorEastAsia" w:hAnsiTheme="minorEastAsia" w:hint="eastAsia"/>
          <w:lang w:val="en-AU"/>
        </w:rPr>
        <w:t>包括所有从综合后台行权的客户；</w:t>
      </w:r>
    </w:p>
    <w:p w:rsidR="00891881" w:rsidRDefault="00891881" w:rsidP="00891881">
      <w:pPr>
        <w:pStyle w:val="a7"/>
        <w:numPr>
          <w:ilvl w:val="0"/>
          <w:numId w:val="294"/>
        </w:numPr>
        <w:spacing w:line="360" w:lineRule="auto"/>
        <w:ind w:firstLineChars="0"/>
        <w:rPr>
          <w:rFonts w:asciiTheme="minorEastAsia" w:hAnsiTheme="minorEastAsia"/>
          <w:lang w:val="en-AU"/>
        </w:rPr>
      </w:pPr>
      <w:r>
        <w:rPr>
          <w:rFonts w:asciiTheme="minorEastAsia" w:hAnsiTheme="minorEastAsia" w:hint="eastAsia"/>
          <w:lang w:val="en-AU"/>
        </w:rPr>
        <w:t>用户需要选择一个行动类别（不同行动信息一不至）</w:t>
      </w:r>
    </w:p>
    <w:p w:rsidR="00891881" w:rsidRDefault="00891881" w:rsidP="00891881">
      <w:pPr>
        <w:pStyle w:val="4"/>
        <w:numPr>
          <w:ilvl w:val="0"/>
          <w:numId w:val="293"/>
        </w:numPr>
      </w:pPr>
      <w:r>
        <w:rPr>
          <w:rFonts w:hint="eastAsia"/>
        </w:rPr>
        <w:t>业务功能</w:t>
      </w:r>
    </w:p>
    <w:p w:rsidR="00891881" w:rsidRPr="00200302" w:rsidRDefault="00891881" w:rsidP="00891881">
      <w:pPr>
        <w:pStyle w:val="a7"/>
        <w:numPr>
          <w:ilvl w:val="0"/>
          <w:numId w:val="296"/>
        </w:numPr>
        <w:spacing w:line="360" w:lineRule="auto"/>
        <w:ind w:firstLineChars="0"/>
        <w:rPr>
          <w:rFonts w:asciiTheme="minorEastAsia" w:hAnsiTheme="minorEastAsia"/>
        </w:rPr>
      </w:pPr>
      <w:r>
        <w:rPr>
          <w:rFonts w:asciiTheme="minorEastAsia" w:hAnsiTheme="minorEastAsia" w:hint="eastAsia"/>
          <w:lang w:val="en-AU"/>
        </w:rPr>
        <w:t>用户选择一个行动类别；</w:t>
      </w:r>
    </w:p>
    <w:p w:rsidR="00891881" w:rsidRPr="004C2601" w:rsidRDefault="00891881" w:rsidP="00891881">
      <w:pPr>
        <w:pStyle w:val="a7"/>
        <w:numPr>
          <w:ilvl w:val="0"/>
          <w:numId w:val="296"/>
        </w:numPr>
        <w:spacing w:line="360" w:lineRule="auto"/>
        <w:ind w:firstLineChars="0"/>
        <w:rPr>
          <w:rFonts w:asciiTheme="minorEastAsia" w:hAnsiTheme="minorEastAsia"/>
        </w:rPr>
      </w:pPr>
      <w:r>
        <w:rPr>
          <w:rFonts w:asciiTheme="minorEastAsia" w:hAnsiTheme="minorEastAsia" w:hint="eastAsia"/>
        </w:rPr>
        <w:t>系统</w:t>
      </w:r>
      <w:r w:rsidRPr="004C2601">
        <w:rPr>
          <w:rFonts w:asciiTheme="minorEastAsia" w:hAnsiTheme="minorEastAsia" w:hint="eastAsia"/>
          <w:lang w:val="en-AU"/>
        </w:rPr>
        <w:t>显示所有未上报的行权信息，显示内容（除网上营业厅显示的内容外，增加行权代理人）</w:t>
      </w:r>
      <w:r>
        <w:rPr>
          <w:rFonts w:asciiTheme="minorEastAsia" w:hAnsiTheme="minorEastAsia" w:hint="eastAsia"/>
          <w:lang w:val="en-AU"/>
        </w:rPr>
        <w:t>；</w:t>
      </w:r>
      <w:r w:rsidRPr="004C2601">
        <w:rPr>
          <w:rFonts w:asciiTheme="minorEastAsia" w:hAnsiTheme="minorEastAsia" w:hint="eastAsia"/>
        </w:rPr>
        <w:t xml:space="preserve"> </w:t>
      </w:r>
    </w:p>
    <w:p w:rsidR="00891881" w:rsidRDefault="00891881" w:rsidP="00891881">
      <w:pPr>
        <w:pStyle w:val="a7"/>
        <w:numPr>
          <w:ilvl w:val="0"/>
          <w:numId w:val="296"/>
        </w:numPr>
        <w:spacing w:line="360" w:lineRule="auto"/>
        <w:ind w:firstLineChars="0"/>
        <w:rPr>
          <w:rFonts w:asciiTheme="minorEastAsia" w:hAnsiTheme="minorEastAsia"/>
        </w:rPr>
      </w:pPr>
      <w:r>
        <w:rPr>
          <w:rFonts w:asciiTheme="minorEastAsia" w:hAnsiTheme="minorEastAsia" w:hint="eastAsia"/>
        </w:rPr>
        <w:t>撤单后增加代理人信息；</w:t>
      </w:r>
    </w:p>
    <w:p w:rsidR="00891881" w:rsidRDefault="00891881" w:rsidP="00891881">
      <w:pPr>
        <w:pStyle w:val="a7"/>
        <w:numPr>
          <w:ilvl w:val="0"/>
          <w:numId w:val="296"/>
        </w:numPr>
        <w:spacing w:line="360" w:lineRule="auto"/>
        <w:ind w:firstLineChars="0"/>
        <w:rPr>
          <w:rFonts w:asciiTheme="minorEastAsia" w:hAnsiTheme="minorEastAsia"/>
        </w:rPr>
      </w:pPr>
      <w:r>
        <w:rPr>
          <w:rFonts w:asciiTheme="minorEastAsia" w:hAnsiTheme="minorEastAsia" w:hint="eastAsia"/>
        </w:rPr>
        <w:t>其它同网上营业厅；</w:t>
      </w:r>
    </w:p>
    <w:p w:rsidR="004F634C" w:rsidRDefault="004F634C" w:rsidP="004F634C">
      <w:pPr>
        <w:pStyle w:val="2"/>
        <w:widowControl/>
        <w:tabs>
          <w:tab w:val="left" w:pos="-720"/>
        </w:tabs>
        <w:suppressAutoHyphens/>
        <w:overflowPunct w:val="0"/>
        <w:autoSpaceDE w:val="0"/>
        <w:autoSpaceDN w:val="0"/>
        <w:adjustRightInd w:val="0"/>
        <w:spacing w:before="60" w:after="20" w:line="240" w:lineRule="auto"/>
        <w:jc w:val="left"/>
        <w:textAlignment w:val="baseline"/>
        <w:rPr>
          <w:sz w:val="30"/>
          <w:szCs w:val="30"/>
        </w:rPr>
      </w:pPr>
      <w:r>
        <w:rPr>
          <w:rFonts w:hint="eastAsia"/>
          <w:sz w:val="30"/>
          <w:szCs w:val="30"/>
        </w:rPr>
        <w:t>F8</w:t>
      </w:r>
      <w:r w:rsidR="00D26F2D">
        <w:rPr>
          <w:rFonts w:hint="eastAsia"/>
          <w:sz w:val="30"/>
          <w:szCs w:val="30"/>
        </w:rPr>
        <w:t>现金</w:t>
      </w:r>
      <w:r>
        <w:rPr>
          <w:rFonts w:hint="eastAsia"/>
          <w:sz w:val="30"/>
          <w:szCs w:val="30"/>
        </w:rPr>
        <w:t>股息行动管理</w:t>
      </w:r>
      <w:bookmarkEnd w:id="87"/>
    </w:p>
    <w:p w:rsidR="00AA1482" w:rsidRDefault="00D26F2D" w:rsidP="005D1143">
      <w:pPr>
        <w:spacing w:line="360" w:lineRule="auto"/>
        <w:ind w:firstLineChars="200" w:firstLine="420"/>
      </w:pPr>
      <w:r>
        <w:rPr>
          <w:rFonts w:hint="eastAsia"/>
        </w:rPr>
        <w:t>现金</w:t>
      </w:r>
      <w:r w:rsidR="00AA1482">
        <w:rPr>
          <w:rFonts w:hint="eastAsia"/>
        </w:rPr>
        <w:t>股息是指上市公司向股</w:t>
      </w:r>
      <w:r w:rsidR="006F543D">
        <w:rPr>
          <w:rFonts w:hint="eastAsia"/>
        </w:rPr>
        <w:t>东</w:t>
      </w:r>
      <w:r w:rsidR="00AA1482" w:rsidRPr="000F02A2">
        <w:t>支付现金</w:t>
      </w:r>
      <w:r w:rsidR="006F543D">
        <w:rPr>
          <w:rFonts w:hint="eastAsia"/>
        </w:rPr>
        <w:t>红利</w:t>
      </w:r>
      <w:r w:rsidR="00AA1482" w:rsidRPr="000F02A2">
        <w:t>，是最普通、</w:t>
      </w:r>
      <w:r w:rsidR="00AA1482">
        <w:t>最基本的股息形式</w:t>
      </w:r>
      <w:r w:rsidR="00AA1482">
        <w:rPr>
          <w:rFonts w:hint="eastAsia"/>
        </w:rPr>
        <w:t>。系统通过读取香港结算的权益文件，从权益文件中获取股权登记日当天的过户费扣减信息，从权益文件中获取现金股息</w:t>
      </w:r>
      <w:proofErr w:type="gramStart"/>
      <w:r w:rsidR="00AA1482">
        <w:rPr>
          <w:rFonts w:hint="eastAsia"/>
        </w:rPr>
        <w:t>分配日</w:t>
      </w:r>
      <w:proofErr w:type="gramEnd"/>
      <w:r w:rsidR="00AA1482">
        <w:rPr>
          <w:rFonts w:hint="eastAsia"/>
        </w:rPr>
        <w:t>的信息，并通过分配处理把现金股息分配给投资者。</w:t>
      </w:r>
    </w:p>
    <w:p w:rsidR="00002D26" w:rsidRDefault="00002D26" w:rsidP="005D1143">
      <w:pPr>
        <w:spacing w:line="360" w:lineRule="auto"/>
        <w:ind w:firstLineChars="200" w:firstLine="420"/>
      </w:pPr>
      <w:r>
        <w:rPr>
          <w:rFonts w:hint="eastAsia"/>
        </w:rPr>
        <w:t>如果分派股息币种不是港币，系统需取港币与相应派息币种的折算汇率，把客户的过户费折算成派息币种。</w:t>
      </w:r>
    </w:p>
    <w:p w:rsidR="00CE1CF2" w:rsidRDefault="00CE1CF2" w:rsidP="005D1143">
      <w:pPr>
        <w:spacing w:line="360" w:lineRule="auto"/>
        <w:ind w:firstLineChars="200" w:firstLine="420"/>
      </w:pPr>
      <w:r>
        <w:rPr>
          <w:rFonts w:hint="eastAsia"/>
        </w:rPr>
        <w:lastRenderedPageBreak/>
        <w:t>有些上市场公司派息可能有多种名目，会发多条记录，比如年度派息、特别派息，虽然他们是同一天、同一支股票、同一股权登记日、同一币种、同一公告编号，但是属于来源不同的派息数据，它的每股派息金额同，但目的都相同。系统处理时可以把该类数据汇总起来处理。</w:t>
      </w:r>
    </w:p>
    <w:p w:rsidR="0018703E" w:rsidRPr="0018703E" w:rsidRDefault="0018703E" w:rsidP="0099463B">
      <w:pPr>
        <w:spacing w:line="360" w:lineRule="auto"/>
        <w:ind w:firstLineChars="200" w:firstLine="420"/>
      </w:pPr>
    </w:p>
    <w:p w:rsidR="003A6521" w:rsidRDefault="003A6521" w:rsidP="005D1143">
      <w:pPr>
        <w:spacing w:line="360" w:lineRule="auto"/>
        <w:ind w:firstLineChars="200" w:firstLine="420"/>
      </w:pPr>
      <w:r>
        <w:rPr>
          <w:rFonts w:hint="eastAsia"/>
        </w:rPr>
        <w:t>现金股息涉及到的金额与费用：</w:t>
      </w:r>
    </w:p>
    <w:p w:rsidR="003A6521" w:rsidRPr="003A6521" w:rsidRDefault="003A6521" w:rsidP="006734D2">
      <w:pPr>
        <w:pStyle w:val="a7"/>
        <w:numPr>
          <w:ilvl w:val="1"/>
          <w:numId w:val="125"/>
        </w:numPr>
        <w:spacing w:line="360" w:lineRule="auto"/>
        <w:ind w:firstLineChars="0"/>
        <w:rPr>
          <w:rFonts w:asciiTheme="minorEastAsia" w:hAnsiTheme="minorEastAsia"/>
        </w:rPr>
      </w:pPr>
      <w:r w:rsidRPr="003A6521">
        <w:rPr>
          <w:rFonts w:asciiTheme="minorEastAsia" w:hAnsiTheme="minorEastAsia" w:hint="eastAsia"/>
        </w:rPr>
        <w:t>现金股息：</w:t>
      </w:r>
      <w:r>
        <w:rPr>
          <w:rFonts w:asciiTheme="minorEastAsia" w:hAnsiTheme="minorEastAsia" w:hint="eastAsia"/>
        </w:rPr>
        <w:t>按每股派息后的金额，在行动文件中已计算好此项金额</w:t>
      </w:r>
      <w:r w:rsidRPr="003A6521">
        <w:rPr>
          <w:rFonts w:asciiTheme="minorEastAsia" w:hAnsiTheme="minorEastAsia" w:hint="eastAsia"/>
        </w:rPr>
        <w:t>；</w:t>
      </w:r>
    </w:p>
    <w:p w:rsidR="003A6521" w:rsidRPr="003A6521" w:rsidRDefault="003A6521" w:rsidP="006734D2">
      <w:pPr>
        <w:pStyle w:val="a7"/>
        <w:numPr>
          <w:ilvl w:val="1"/>
          <w:numId w:val="125"/>
        </w:numPr>
        <w:spacing w:line="360" w:lineRule="auto"/>
        <w:ind w:firstLineChars="0"/>
        <w:rPr>
          <w:rFonts w:asciiTheme="minorEastAsia" w:hAnsiTheme="minorEastAsia"/>
        </w:rPr>
      </w:pPr>
      <w:r w:rsidRPr="003A6521">
        <w:rPr>
          <w:rFonts w:asciiTheme="minorEastAsia" w:hAnsiTheme="minorEastAsia" w:hint="eastAsia"/>
        </w:rPr>
        <w:t>代收股息费：</w:t>
      </w:r>
      <w:r>
        <w:rPr>
          <w:rFonts w:asciiTheme="minorEastAsia" w:hAnsiTheme="minorEastAsia" w:hint="eastAsia"/>
        </w:rPr>
        <w:t>香港结算收取，按现金股息的0.12%（向上取整）收取，在行动文件中已计算好此项金额</w:t>
      </w:r>
      <w:r w:rsidRPr="003A6521">
        <w:rPr>
          <w:rFonts w:asciiTheme="minorEastAsia" w:hAnsiTheme="minorEastAsia" w:hint="eastAsia"/>
        </w:rPr>
        <w:t>；</w:t>
      </w:r>
    </w:p>
    <w:p w:rsidR="003A6521" w:rsidRPr="003A6521" w:rsidRDefault="003A6521" w:rsidP="006734D2">
      <w:pPr>
        <w:pStyle w:val="a7"/>
        <w:numPr>
          <w:ilvl w:val="1"/>
          <w:numId w:val="125"/>
        </w:numPr>
        <w:spacing w:line="360" w:lineRule="auto"/>
        <w:ind w:firstLineChars="0"/>
        <w:rPr>
          <w:rFonts w:asciiTheme="minorEastAsia" w:hAnsiTheme="minorEastAsia"/>
        </w:rPr>
      </w:pPr>
      <w:r w:rsidRPr="003A6521">
        <w:rPr>
          <w:rFonts w:asciiTheme="minorEastAsia" w:hAnsiTheme="minorEastAsia" w:hint="eastAsia"/>
        </w:rPr>
        <w:t>支付净额：</w:t>
      </w:r>
      <w:r w:rsidR="003455E5">
        <w:rPr>
          <w:rFonts w:asciiTheme="minorEastAsia" w:hAnsiTheme="minorEastAsia" w:hint="eastAsia"/>
        </w:rPr>
        <w:t>现金股息扣除代收股费后的金额，在行动文件中已计算好此项金额</w:t>
      </w:r>
      <w:r w:rsidRPr="003A6521">
        <w:rPr>
          <w:rFonts w:asciiTheme="minorEastAsia" w:hAnsiTheme="minorEastAsia" w:hint="eastAsia"/>
        </w:rPr>
        <w:t>；</w:t>
      </w:r>
    </w:p>
    <w:p w:rsidR="003A6521" w:rsidRDefault="003A6521" w:rsidP="006734D2">
      <w:pPr>
        <w:pStyle w:val="a7"/>
        <w:numPr>
          <w:ilvl w:val="1"/>
          <w:numId w:val="125"/>
        </w:numPr>
        <w:spacing w:line="360" w:lineRule="auto"/>
        <w:ind w:firstLineChars="0"/>
        <w:rPr>
          <w:rFonts w:asciiTheme="minorEastAsia" w:hAnsiTheme="minorEastAsia"/>
        </w:rPr>
      </w:pPr>
      <w:r w:rsidRPr="003A6521">
        <w:rPr>
          <w:rFonts w:asciiTheme="minorEastAsia" w:hAnsiTheme="minorEastAsia" w:hint="eastAsia"/>
        </w:rPr>
        <w:t>过户费：</w:t>
      </w:r>
      <w:r w:rsidR="003455E5">
        <w:rPr>
          <w:rFonts w:asciiTheme="minorEastAsia" w:hAnsiTheme="minorEastAsia" w:hint="eastAsia"/>
        </w:rPr>
        <w:t>香港结算收取，在股权登日当天，香港结算就从经纪商的自有资金账户中扣除，在现金股息到账后，经纪商再从逐个客户中扣除过户费，计算方式为：每手收取1.5元，不足一手以一手计（每只股票的手的单位都不一样，需要从股票信息中获得）</w:t>
      </w:r>
      <w:r w:rsidR="00C722D1">
        <w:rPr>
          <w:rFonts w:asciiTheme="minorEastAsia" w:hAnsiTheme="minorEastAsia" w:hint="eastAsia"/>
        </w:rPr>
        <w:t>，</w:t>
      </w:r>
      <w:r w:rsidR="00A90FD1">
        <w:rPr>
          <w:rFonts w:asciiTheme="minorEastAsia" w:hAnsiTheme="minorEastAsia" w:hint="eastAsia"/>
        </w:rPr>
        <w:t>香港结算对于上一次已收取过过户费的股票，在上次派到本次派息期间，股票没有卖出，不再收取该部分股票的过户费，证券公司对其名下的投资者也采用同样的处理方式</w:t>
      </w:r>
      <w:r w:rsidRPr="003A6521">
        <w:rPr>
          <w:rFonts w:asciiTheme="minorEastAsia" w:hAnsiTheme="minorEastAsia" w:hint="eastAsia"/>
        </w:rPr>
        <w:t>；</w:t>
      </w:r>
    </w:p>
    <w:p w:rsidR="00787F35" w:rsidRPr="003A6521" w:rsidRDefault="00787F35" w:rsidP="00787F35">
      <w:pPr>
        <w:pStyle w:val="a7"/>
        <w:numPr>
          <w:ilvl w:val="2"/>
          <w:numId w:val="125"/>
        </w:numPr>
        <w:spacing w:line="360" w:lineRule="auto"/>
        <w:ind w:firstLineChars="0"/>
        <w:rPr>
          <w:rFonts w:asciiTheme="minorEastAsia" w:hAnsiTheme="minorEastAsia"/>
        </w:rPr>
      </w:pPr>
      <w:r>
        <w:rPr>
          <w:rFonts w:asciiTheme="minorEastAsia" w:hAnsiTheme="minorEastAsia" w:hint="eastAsia"/>
        </w:rPr>
        <w:t>如果派息币种为非港币，系统对投资者计算后，折算成派息币种；</w:t>
      </w:r>
    </w:p>
    <w:p w:rsidR="007F1CD0" w:rsidRDefault="003A6521" w:rsidP="006734D2">
      <w:pPr>
        <w:pStyle w:val="a7"/>
        <w:numPr>
          <w:ilvl w:val="1"/>
          <w:numId w:val="125"/>
        </w:numPr>
        <w:spacing w:line="360" w:lineRule="auto"/>
        <w:ind w:firstLineChars="0"/>
        <w:rPr>
          <w:rFonts w:asciiTheme="minorEastAsia" w:hAnsiTheme="minorEastAsia"/>
        </w:rPr>
      </w:pPr>
      <w:r w:rsidRPr="003A6521">
        <w:rPr>
          <w:rFonts w:asciiTheme="minorEastAsia" w:hAnsiTheme="minorEastAsia" w:hint="eastAsia"/>
        </w:rPr>
        <w:t>手续费：</w:t>
      </w:r>
      <w:r w:rsidR="00EA323B">
        <w:rPr>
          <w:rFonts w:asciiTheme="minorEastAsia" w:hAnsiTheme="minorEastAsia" w:hint="eastAsia"/>
        </w:rPr>
        <w:t>经纪商收取，按每个客户股息总额的0.5%</w:t>
      </w:r>
      <w:r w:rsidR="007F1CD0">
        <w:rPr>
          <w:rFonts w:asciiTheme="minorEastAsia" w:hAnsiTheme="minorEastAsia" w:hint="eastAsia"/>
        </w:rPr>
        <w:t>收取；</w:t>
      </w:r>
    </w:p>
    <w:p w:rsidR="007F1CD0" w:rsidRDefault="00EA323B" w:rsidP="006734D2">
      <w:pPr>
        <w:pStyle w:val="a7"/>
        <w:numPr>
          <w:ilvl w:val="2"/>
          <w:numId w:val="125"/>
        </w:numPr>
        <w:spacing w:line="360" w:lineRule="auto"/>
        <w:ind w:firstLineChars="0"/>
        <w:rPr>
          <w:rFonts w:asciiTheme="minorEastAsia" w:hAnsiTheme="minorEastAsia"/>
        </w:rPr>
      </w:pPr>
      <w:r>
        <w:rPr>
          <w:rFonts w:asciiTheme="minorEastAsia" w:hAnsiTheme="minorEastAsia" w:hint="eastAsia"/>
        </w:rPr>
        <w:t>如果以港币发放现金股息，</w:t>
      </w:r>
      <w:r w:rsidR="006F543D">
        <w:rPr>
          <w:rFonts w:asciiTheme="minorEastAsia" w:hAnsiTheme="minorEastAsia" w:hint="eastAsia"/>
        </w:rPr>
        <w:t>每支股</w:t>
      </w:r>
      <w:r>
        <w:rPr>
          <w:rFonts w:asciiTheme="minorEastAsia" w:hAnsiTheme="minorEastAsia" w:hint="eastAsia"/>
        </w:rPr>
        <w:t>单个客户不</w:t>
      </w:r>
      <w:r w:rsidR="007F1CD0">
        <w:rPr>
          <w:rFonts w:asciiTheme="minorEastAsia" w:hAnsiTheme="minorEastAsia" w:hint="eastAsia"/>
        </w:rPr>
        <w:t>低 于30港币；</w:t>
      </w:r>
    </w:p>
    <w:p w:rsidR="003A6521" w:rsidRDefault="007F1CD0" w:rsidP="006734D2">
      <w:pPr>
        <w:pStyle w:val="a7"/>
        <w:numPr>
          <w:ilvl w:val="2"/>
          <w:numId w:val="125"/>
        </w:numPr>
        <w:spacing w:line="360" w:lineRule="auto"/>
        <w:ind w:firstLineChars="0"/>
        <w:rPr>
          <w:rFonts w:asciiTheme="minorEastAsia" w:hAnsiTheme="minorEastAsia"/>
        </w:rPr>
      </w:pPr>
      <w:r>
        <w:rPr>
          <w:rFonts w:asciiTheme="minorEastAsia" w:hAnsiTheme="minorEastAsia" w:hint="eastAsia"/>
        </w:rPr>
        <w:t>如果以人民币发放现金股息，</w:t>
      </w:r>
      <w:r w:rsidR="006F543D">
        <w:rPr>
          <w:rFonts w:asciiTheme="minorEastAsia" w:hAnsiTheme="minorEastAsia" w:hint="eastAsia"/>
        </w:rPr>
        <w:t>每支股</w:t>
      </w:r>
      <w:r>
        <w:rPr>
          <w:rFonts w:asciiTheme="minorEastAsia" w:hAnsiTheme="minorEastAsia" w:hint="eastAsia"/>
        </w:rPr>
        <w:t>单个客户不低 于25</w:t>
      </w:r>
      <w:r w:rsidR="003267A7">
        <w:rPr>
          <w:rFonts w:asciiTheme="minorEastAsia" w:hAnsiTheme="minorEastAsia" w:hint="eastAsia"/>
        </w:rPr>
        <w:t>人民币</w:t>
      </w:r>
      <w:r w:rsidR="003A6521" w:rsidRPr="003A6521">
        <w:rPr>
          <w:rFonts w:asciiTheme="minorEastAsia" w:hAnsiTheme="minorEastAsia" w:hint="eastAsia"/>
        </w:rPr>
        <w:t>；</w:t>
      </w:r>
    </w:p>
    <w:p w:rsidR="007F1CD0" w:rsidRDefault="007F1CD0" w:rsidP="006734D2">
      <w:pPr>
        <w:pStyle w:val="a7"/>
        <w:numPr>
          <w:ilvl w:val="2"/>
          <w:numId w:val="125"/>
        </w:numPr>
        <w:spacing w:line="360" w:lineRule="auto"/>
        <w:ind w:firstLineChars="0"/>
        <w:rPr>
          <w:rFonts w:asciiTheme="minorEastAsia" w:hAnsiTheme="minorEastAsia"/>
        </w:rPr>
      </w:pPr>
      <w:r>
        <w:rPr>
          <w:rFonts w:asciiTheme="minorEastAsia" w:hAnsiTheme="minorEastAsia" w:hint="eastAsia"/>
        </w:rPr>
        <w:t>如果最后的现金股息</w:t>
      </w:r>
      <w:proofErr w:type="gramStart"/>
      <w:r>
        <w:rPr>
          <w:rFonts w:asciiTheme="minorEastAsia" w:hAnsiTheme="minorEastAsia" w:hint="eastAsia"/>
        </w:rPr>
        <w:t>不足以上</w:t>
      </w:r>
      <w:proofErr w:type="gramEnd"/>
      <w:r>
        <w:rPr>
          <w:rFonts w:asciiTheme="minorEastAsia" w:hAnsiTheme="minorEastAsia" w:hint="eastAsia"/>
        </w:rPr>
        <w:t>最低金额，就全额扣</w:t>
      </w:r>
      <w:r w:rsidR="0019528B">
        <w:rPr>
          <w:rFonts w:asciiTheme="minorEastAsia" w:hAnsiTheme="minorEastAsia" w:hint="eastAsia"/>
        </w:rPr>
        <w:t>除</w:t>
      </w:r>
      <w:r>
        <w:rPr>
          <w:rFonts w:asciiTheme="minorEastAsia" w:hAnsiTheme="minorEastAsia" w:hint="eastAsia"/>
        </w:rPr>
        <w:t>现金股息，不</w:t>
      </w:r>
      <w:r w:rsidR="0019528B">
        <w:rPr>
          <w:rFonts w:asciiTheme="minorEastAsia" w:hAnsiTheme="minorEastAsia" w:hint="eastAsia"/>
        </w:rPr>
        <w:t>再</w:t>
      </w:r>
      <w:r>
        <w:rPr>
          <w:rFonts w:asciiTheme="minorEastAsia" w:hAnsiTheme="minorEastAsia" w:hint="eastAsia"/>
        </w:rPr>
        <w:t>另外扣除其</w:t>
      </w:r>
      <w:r w:rsidR="0019528B">
        <w:rPr>
          <w:rFonts w:asciiTheme="minorEastAsia" w:hAnsiTheme="minorEastAsia" w:hint="eastAsia"/>
        </w:rPr>
        <w:t>它等额的</w:t>
      </w:r>
      <w:r>
        <w:rPr>
          <w:rFonts w:asciiTheme="minorEastAsia" w:hAnsiTheme="minorEastAsia" w:hint="eastAsia"/>
        </w:rPr>
        <w:t>金额；</w:t>
      </w:r>
    </w:p>
    <w:p w:rsidR="003A6521" w:rsidRPr="003A6521" w:rsidRDefault="003A6521" w:rsidP="006734D2">
      <w:pPr>
        <w:pStyle w:val="a7"/>
        <w:numPr>
          <w:ilvl w:val="1"/>
          <w:numId w:val="125"/>
        </w:numPr>
        <w:spacing w:line="360" w:lineRule="auto"/>
        <w:ind w:firstLineChars="0"/>
        <w:rPr>
          <w:rFonts w:asciiTheme="minorEastAsia" w:hAnsiTheme="minorEastAsia"/>
        </w:rPr>
      </w:pPr>
      <w:r w:rsidRPr="003A6521">
        <w:rPr>
          <w:rFonts w:asciiTheme="minorEastAsia" w:hAnsiTheme="minorEastAsia" w:hint="eastAsia"/>
        </w:rPr>
        <w:t>实收现金股息：</w:t>
      </w:r>
      <w:r w:rsidR="0019528B">
        <w:rPr>
          <w:rFonts w:asciiTheme="minorEastAsia" w:hAnsiTheme="minorEastAsia" w:hint="eastAsia"/>
        </w:rPr>
        <w:t>现金股息-过户费-手续费</w:t>
      </w:r>
      <w:r w:rsidRPr="003A6521">
        <w:rPr>
          <w:rFonts w:asciiTheme="minorEastAsia" w:hAnsiTheme="minorEastAsia" w:hint="eastAsia"/>
        </w:rPr>
        <w:t>；</w:t>
      </w:r>
    </w:p>
    <w:p w:rsidR="00D26F2D" w:rsidRPr="003A6521" w:rsidRDefault="00D26F2D" w:rsidP="005D1143">
      <w:pPr>
        <w:spacing w:line="360" w:lineRule="auto"/>
        <w:ind w:firstLineChars="200" w:firstLine="420"/>
      </w:pPr>
    </w:p>
    <w:p w:rsidR="00D26F2D" w:rsidRDefault="00D26F2D" w:rsidP="005D1143">
      <w:pPr>
        <w:spacing w:line="360" w:lineRule="auto"/>
        <w:ind w:firstLineChars="200" w:firstLine="420"/>
      </w:pPr>
      <w:r>
        <w:rPr>
          <w:rFonts w:hint="eastAsia"/>
        </w:rPr>
        <w:t>业务处理步骤：</w:t>
      </w:r>
    </w:p>
    <w:p w:rsidR="00D26F2D" w:rsidRDefault="00D26F2D" w:rsidP="005D1143">
      <w:pPr>
        <w:spacing w:line="360" w:lineRule="auto"/>
        <w:ind w:firstLineChars="200" w:firstLine="420"/>
      </w:pPr>
    </w:p>
    <w:p w:rsidR="00AA1482" w:rsidRPr="00AA1482" w:rsidRDefault="00D26F2D" w:rsidP="00D26F2D">
      <w:pPr>
        <w:spacing w:line="360" w:lineRule="auto"/>
        <w:ind w:firstLineChars="200" w:firstLine="420"/>
      </w:pPr>
      <w:r>
        <w:object w:dxaOrig="7403" w:dyaOrig="539">
          <v:shape id="_x0000_i1073" type="#_x0000_t75" style="width:370.5pt;height:29.25pt" o:ole="">
            <v:imagedata r:id="rId104" o:title=""/>
          </v:shape>
          <o:OLEObject Type="Embed" ProgID="Visio.Drawing.11" ShapeID="_x0000_i1073" DrawAspect="Content" ObjectID="_1402388562" r:id="rId105"/>
        </w:object>
      </w:r>
    </w:p>
    <w:p w:rsidR="004F634C" w:rsidRDefault="00D26F2D" w:rsidP="004F634C">
      <w:pPr>
        <w:pStyle w:val="3"/>
        <w:ind w:leftChars="100" w:left="210"/>
      </w:pPr>
      <w:bookmarkStart w:id="100" w:name="_Toc296808743"/>
      <w:r>
        <w:rPr>
          <w:rFonts w:hint="eastAsia"/>
        </w:rPr>
        <w:lastRenderedPageBreak/>
        <w:t>F8</w:t>
      </w:r>
      <w:r w:rsidR="004F634C">
        <w:rPr>
          <w:rFonts w:hint="eastAsia"/>
        </w:rPr>
        <w:t>.</w:t>
      </w:r>
      <w:r>
        <w:rPr>
          <w:rFonts w:hint="eastAsia"/>
        </w:rPr>
        <w:t>1</w:t>
      </w:r>
      <w:r>
        <w:rPr>
          <w:rFonts w:hint="eastAsia"/>
        </w:rPr>
        <w:t>现金股息</w:t>
      </w:r>
      <w:r w:rsidR="004F634C">
        <w:rPr>
          <w:rFonts w:hint="eastAsia"/>
        </w:rPr>
        <w:t>复核</w:t>
      </w:r>
      <w:bookmarkEnd w:id="100"/>
    </w:p>
    <w:p w:rsidR="004F634C" w:rsidRDefault="004F634C" w:rsidP="006734D2">
      <w:pPr>
        <w:pStyle w:val="4"/>
        <w:numPr>
          <w:ilvl w:val="0"/>
          <w:numId w:val="115"/>
        </w:numPr>
      </w:pPr>
      <w:r>
        <w:rPr>
          <w:rFonts w:hint="eastAsia"/>
        </w:rPr>
        <w:t>业务描述</w:t>
      </w:r>
    </w:p>
    <w:p w:rsidR="00843E9C" w:rsidRDefault="00843E9C" w:rsidP="004F634C">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现金</w:t>
      </w:r>
      <w:r w:rsidR="00D26F2D">
        <w:rPr>
          <w:rFonts w:asciiTheme="minorEastAsia" w:hAnsiTheme="minorEastAsia" w:cs="华文仿宋" w:hint="eastAsia"/>
          <w:color w:val="000000"/>
          <w:kern w:val="0"/>
          <w:szCs w:val="21"/>
        </w:rPr>
        <w:t>股息数据读入系统后，系统处理</w:t>
      </w:r>
      <w:proofErr w:type="gramStart"/>
      <w:r w:rsidR="00D26F2D">
        <w:rPr>
          <w:rFonts w:asciiTheme="minorEastAsia" w:hAnsiTheme="minorEastAsia" w:cs="华文仿宋" w:hint="eastAsia"/>
          <w:color w:val="000000"/>
          <w:kern w:val="0"/>
          <w:szCs w:val="21"/>
        </w:rPr>
        <w:t>完展示</w:t>
      </w:r>
      <w:proofErr w:type="gramEnd"/>
      <w:r w:rsidR="00D26F2D">
        <w:rPr>
          <w:rFonts w:asciiTheme="minorEastAsia" w:hAnsiTheme="minorEastAsia" w:cs="华文仿宋" w:hint="eastAsia"/>
          <w:color w:val="000000"/>
          <w:kern w:val="0"/>
          <w:szCs w:val="21"/>
        </w:rPr>
        <w:t>现金股息内容，</w:t>
      </w:r>
      <w:r>
        <w:rPr>
          <w:rFonts w:asciiTheme="minorEastAsia" w:hAnsiTheme="minorEastAsia" w:cs="华文仿宋" w:hint="eastAsia"/>
          <w:color w:val="000000"/>
          <w:kern w:val="0"/>
          <w:szCs w:val="21"/>
        </w:rPr>
        <w:t>操作人员确认现金股息数据无误后进入下一步的现金股息分配。</w:t>
      </w:r>
    </w:p>
    <w:p w:rsidR="004F634C" w:rsidRDefault="004F634C" w:rsidP="006734D2">
      <w:pPr>
        <w:pStyle w:val="4"/>
        <w:numPr>
          <w:ilvl w:val="0"/>
          <w:numId w:val="115"/>
        </w:numPr>
      </w:pPr>
      <w:r>
        <w:rPr>
          <w:rFonts w:hint="eastAsia"/>
        </w:rPr>
        <w:t>用户界面</w:t>
      </w:r>
    </w:p>
    <w:p w:rsidR="004F634C" w:rsidRDefault="00277176" w:rsidP="004F634C">
      <w:r>
        <w:object w:dxaOrig="9542" w:dyaOrig="7037">
          <v:shape id="_x0000_i1074" type="#_x0000_t75" style="width:415.5pt;height:306.75pt" o:ole="">
            <v:imagedata r:id="rId106" o:title=""/>
          </v:shape>
          <o:OLEObject Type="Embed" ProgID="Visio.Drawing.11" ShapeID="_x0000_i1074" DrawAspect="Content" ObjectID="_1402388563" r:id="rId107"/>
        </w:object>
      </w:r>
    </w:p>
    <w:p w:rsidR="004F634C" w:rsidRDefault="004F634C" w:rsidP="004F634C">
      <w:pPr>
        <w:rPr>
          <w:b/>
        </w:rPr>
      </w:pPr>
      <w:r w:rsidRPr="00164855">
        <w:rPr>
          <w:rFonts w:hint="eastAsia"/>
          <w:b/>
        </w:rPr>
        <w:t>界面说明</w:t>
      </w:r>
      <w:r>
        <w:rPr>
          <w:rFonts w:hint="eastAsia"/>
          <w:b/>
        </w:rPr>
        <w:t>：</w:t>
      </w:r>
    </w:p>
    <w:p w:rsidR="004F634C" w:rsidRPr="00DA3A48" w:rsidRDefault="004F634C" w:rsidP="006734D2">
      <w:pPr>
        <w:pStyle w:val="a7"/>
        <w:numPr>
          <w:ilvl w:val="0"/>
          <w:numId w:val="117"/>
        </w:numPr>
        <w:spacing w:line="360" w:lineRule="auto"/>
        <w:ind w:firstLineChars="0"/>
        <w:rPr>
          <w:rFonts w:asciiTheme="minorEastAsia" w:hAnsiTheme="minorEastAsia"/>
        </w:rPr>
      </w:pPr>
      <w:r>
        <w:rPr>
          <w:rFonts w:hint="eastAsia"/>
          <w:lang w:val="en-AU"/>
        </w:rPr>
        <w:t>项目内容来源分为：文件自动获得（</w:t>
      </w:r>
      <w:r>
        <w:rPr>
          <w:rFonts w:hint="eastAsia"/>
          <w:lang w:val="en-AU"/>
        </w:rPr>
        <w:t>CCASS</w:t>
      </w:r>
      <w:r>
        <w:rPr>
          <w:rFonts w:hint="eastAsia"/>
          <w:lang w:val="en-AU"/>
        </w:rPr>
        <w:t>）、系统计算；</w:t>
      </w:r>
    </w:p>
    <w:p w:rsidR="004F634C" w:rsidRPr="002D327C" w:rsidRDefault="004F634C" w:rsidP="006734D2">
      <w:pPr>
        <w:pStyle w:val="a7"/>
        <w:numPr>
          <w:ilvl w:val="0"/>
          <w:numId w:val="117"/>
        </w:numPr>
        <w:spacing w:line="360" w:lineRule="auto"/>
        <w:ind w:firstLineChars="0"/>
        <w:rPr>
          <w:rFonts w:asciiTheme="minorEastAsia" w:hAnsiTheme="minorEastAsia"/>
        </w:rPr>
      </w:pPr>
      <w:r>
        <w:rPr>
          <w:rFonts w:hint="eastAsia"/>
        </w:rPr>
        <w:t>状态分为已获得（用打勾表示）与未获得（用</w:t>
      </w:r>
      <w:proofErr w:type="gramStart"/>
      <w:r>
        <w:rPr>
          <w:rFonts w:hint="eastAsia"/>
        </w:rPr>
        <w:t>打叉</w:t>
      </w:r>
      <w:proofErr w:type="gramEnd"/>
      <w:r>
        <w:rPr>
          <w:rFonts w:hint="eastAsia"/>
        </w:rPr>
        <w:t>表示）；</w:t>
      </w:r>
    </w:p>
    <w:p w:rsidR="00895DAB" w:rsidRPr="00895DAB" w:rsidRDefault="002D327C" w:rsidP="00895DAB">
      <w:pPr>
        <w:pStyle w:val="a7"/>
        <w:numPr>
          <w:ilvl w:val="1"/>
          <w:numId w:val="117"/>
        </w:numPr>
        <w:spacing w:line="360" w:lineRule="auto"/>
        <w:ind w:firstLineChars="0"/>
        <w:rPr>
          <w:rFonts w:asciiTheme="minorEastAsia" w:hAnsiTheme="minorEastAsia"/>
        </w:rPr>
      </w:pPr>
      <w:r w:rsidRPr="002D327C">
        <w:rPr>
          <w:rFonts w:asciiTheme="minorEastAsia" w:hAnsiTheme="minorEastAsia" w:hint="eastAsia"/>
        </w:rPr>
        <w:t>内容包括：证券代码、股权登记日、结算币种、分配比例</w:t>
      </w:r>
      <w:r>
        <w:rPr>
          <w:rFonts w:asciiTheme="minorEastAsia" w:hAnsiTheme="minorEastAsia" w:hint="eastAsia"/>
        </w:rPr>
        <w:t>、客户股份总数量、CCASS股份数量、抵押银行股份数量、总股息、CCASS股息、抵押银行股息、CCASS代收股息费、银行代收股息费、CCASS支付净额、银行支付净额、总支付净额</w:t>
      </w:r>
      <w:r w:rsidRPr="002D327C">
        <w:rPr>
          <w:rFonts w:asciiTheme="minorEastAsia" w:hAnsiTheme="minorEastAsia" w:hint="eastAsia"/>
        </w:rPr>
        <w:t>；</w:t>
      </w:r>
    </w:p>
    <w:p w:rsidR="004F634C" w:rsidRDefault="004F634C" w:rsidP="006734D2">
      <w:pPr>
        <w:pStyle w:val="4"/>
        <w:numPr>
          <w:ilvl w:val="0"/>
          <w:numId w:val="115"/>
        </w:numPr>
      </w:pPr>
      <w:r>
        <w:rPr>
          <w:rFonts w:hint="eastAsia"/>
        </w:rPr>
        <w:lastRenderedPageBreak/>
        <w:t>业务功能</w:t>
      </w:r>
    </w:p>
    <w:p w:rsidR="004F634C" w:rsidRPr="00CE1CF2" w:rsidRDefault="004F634C" w:rsidP="006734D2">
      <w:pPr>
        <w:pStyle w:val="a7"/>
        <w:numPr>
          <w:ilvl w:val="0"/>
          <w:numId w:val="116"/>
        </w:numPr>
        <w:spacing w:line="360" w:lineRule="auto"/>
        <w:ind w:firstLineChars="0"/>
        <w:rPr>
          <w:rFonts w:asciiTheme="minorEastAsia" w:hAnsiTheme="minorEastAsia"/>
        </w:rPr>
      </w:pPr>
      <w:r>
        <w:rPr>
          <w:rFonts w:hint="eastAsia"/>
          <w:lang w:val="en-AU"/>
        </w:rPr>
        <w:t>系统</w:t>
      </w:r>
      <w:r w:rsidRPr="00AD0051">
        <w:rPr>
          <w:rFonts w:hint="eastAsia"/>
          <w:lang w:val="en-AU"/>
        </w:rPr>
        <w:t>显示文件解析后的所有行动内容。显示内容包括：上市公司行动类别、执行类别、</w:t>
      </w:r>
      <w:r>
        <w:rPr>
          <w:rFonts w:hint="eastAsia"/>
          <w:lang w:val="en-AU"/>
        </w:rPr>
        <w:t>行动阶段、</w:t>
      </w:r>
      <w:r w:rsidRPr="00AD0051">
        <w:rPr>
          <w:rFonts w:hint="eastAsia"/>
          <w:lang w:val="en-AU"/>
        </w:rPr>
        <w:t>证券代码、证券名称、币种、日期</w:t>
      </w:r>
      <w:r>
        <w:rPr>
          <w:rFonts w:hint="eastAsia"/>
          <w:lang w:val="en-AU"/>
        </w:rPr>
        <w:t>（文件日期）、</w:t>
      </w:r>
      <w:r w:rsidRPr="00AD0051">
        <w:rPr>
          <w:rFonts w:hint="eastAsia"/>
          <w:lang w:val="en-AU"/>
        </w:rPr>
        <w:t>复核</w:t>
      </w:r>
      <w:r>
        <w:rPr>
          <w:rFonts w:hint="eastAsia"/>
          <w:lang w:val="en-AU"/>
        </w:rPr>
        <w:t>人、复核时间</w:t>
      </w:r>
      <w:r>
        <w:rPr>
          <w:rFonts w:asciiTheme="minorEastAsia" w:hAnsiTheme="minorEastAsia" w:hint="eastAsia"/>
        </w:rPr>
        <w:t>，但不限于以上内容</w:t>
      </w:r>
      <w:r>
        <w:rPr>
          <w:rFonts w:hint="eastAsia"/>
          <w:lang w:val="en-AU"/>
        </w:rPr>
        <w:t>；</w:t>
      </w:r>
    </w:p>
    <w:p w:rsidR="00D17C9F" w:rsidRDefault="00CE1CF2">
      <w:pPr>
        <w:pStyle w:val="a7"/>
        <w:numPr>
          <w:ilvl w:val="1"/>
          <w:numId w:val="116"/>
        </w:numPr>
        <w:spacing w:line="360" w:lineRule="auto"/>
        <w:ind w:firstLineChars="0"/>
        <w:rPr>
          <w:rFonts w:asciiTheme="minorEastAsia" w:hAnsiTheme="minorEastAsia"/>
        </w:rPr>
      </w:pPr>
      <w:r>
        <w:rPr>
          <w:rFonts w:hint="eastAsia"/>
          <w:lang w:val="en-AU"/>
        </w:rPr>
        <w:t>如果同一证券、同一币种、同一日期、同一公告号、</w:t>
      </w:r>
      <w:r>
        <w:rPr>
          <w:rFonts w:hint="eastAsia"/>
        </w:rPr>
        <w:t>同一股权登记日的派息数据应汇总起来当作一个事件处理；</w:t>
      </w:r>
    </w:p>
    <w:p w:rsidR="00FA021F" w:rsidRDefault="004F634C" w:rsidP="006734D2">
      <w:pPr>
        <w:pStyle w:val="a7"/>
        <w:numPr>
          <w:ilvl w:val="0"/>
          <w:numId w:val="116"/>
        </w:numPr>
        <w:spacing w:line="360" w:lineRule="auto"/>
        <w:ind w:firstLineChars="0"/>
        <w:rPr>
          <w:rFonts w:asciiTheme="minorEastAsia" w:hAnsiTheme="minorEastAsia"/>
        </w:rPr>
      </w:pPr>
      <w:r>
        <w:rPr>
          <w:rFonts w:asciiTheme="minorEastAsia" w:hAnsiTheme="minorEastAsia" w:hint="eastAsia"/>
        </w:rPr>
        <w:t>用户点击一个</w:t>
      </w:r>
      <w:r w:rsidR="000C4A0C">
        <w:rPr>
          <w:rFonts w:asciiTheme="minorEastAsia" w:hAnsiTheme="minorEastAsia" w:hint="eastAsia"/>
        </w:rPr>
        <w:t>现金股息行</w:t>
      </w:r>
      <w:r>
        <w:rPr>
          <w:rFonts w:asciiTheme="minorEastAsia" w:hAnsiTheme="minorEastAsia" w:hint="eastAsia"/>
        </w:rPr>
        <w:t>动事件后，系统</w:t>
      </w:r>
      <w:r w:rsidR="00FA021F">
        <w:rPr>
          <w:rFonts w:asciiTheme="minorEastAsia" w:hAnsiTheme="minorEastAsia" w:hint="eastAsia"/>
        </w:rPr>
        <w:t>显示</w:t>
      </w:r>
      <w:r>
        <w:rPr>
          <w:rFonts w:asciiTheme="minorEastAsia" w:hAnsiTheme="minorEastAsia" w:hint="eastAsia"/>
        </w:rPr>
        <w:t>此</w:t>
      </w:r>
      <w:r w:rsidR="00FA021F">
        <w:rPr>
          <w:rFonts w:asciiTheme="minorEastAsia" w:hAnsiTheme="minorEastAsia" w:hint="eastAsia"/>
        </w:rPr>
        <w:t>现金股息</w:t>
      </w:r>
      <w:r>
        <w:rPr>
          <w:rFonts w:asciiTheme="minorEastAsia" w:hAnsiTheme="minorEastAsia" w:hint="eastAsia"/>
        </w:rPr>
        <w:t>行动事件主要信息</w:t>
      </w:r>
      <w:r w:rsidR="00FA021F">
        <w:rPr>
          <w:rFonts w:asciiTheme="minorEastAsia" w:hAnsiTheme="minorEastAsia" w:hint="eastAsia"/>
        </w:rPr>
        <w:t>；</w:t>
      </w:r>
    </w:p>
    <w:p w:rsidR="00FA021F" w:rsidRDefault="00FA021F" w:rsidP="006734D2">
      <w:pPr>
        <w:pStyle w:val="a7"/>
        <w:numPr>
          <w:ilvl w:val="1"/>
          <w:numId w:val="116"/>
        </w:numPr>
        <w:spacing w:line="360" w:lineRule="auto"/>
        <w:ind w:firstLineChars="0"/>
        <w:rPr>
          <w:rFonts w:asciiTheme="minorEastAsia" w:hAnsiTheme="minorEastAsia"/>
        </w:rPr>
      </w:pPr>
      <w:r>
        <w:rPr>
          <w:rFonts w:asciiTheme="minorEastAsia" w:hAnsiTheme="minorEastAsia" w:hint="eastAsia"/>
        </w:rPr>
        <w:t>证券代码：直接获取源数据；</w:t>
      </w:r>
    </w:p>
    <w:p w:rsidR="00FA021F" w:rsidRDefault="0056619B" w:rsidP="006734D2">
      <w:pPr>
        <w:pStyle w:val="a7"/>
        <w:numPr>
          <w:ilvl w:val="1"/>
          <w:numId w:val="116"/>
        </w:numPr>
        <w:spacing w:line="360" w:lineRule="auto"/>
        <w:ind w:firstLineChars="0"/>
        <w:rPr>
          <w:rFonts w:asciiTheme="minorEastAsia" w:hAnsiTheme="minorEastAsia"/>
        </w:rPr>
      </w:pPr>
      <w:r>
        <w:rPr>
          <w:rFonts w:asciiTheme="minorEastAsia" w:hAnsiTheme="minorEastAsia" w:hint="eastAsia"/>
        </w:rPr>
        <w:t>CCASS</w:t>
      </w:r>
      <w:r w:rsidR="00FA021F">
        <w:rPr>
          <w:rFonts w:asciiTheme="minorEastAsia" w:hAnsiTheme="minorEastAsia" w:hint="eastAsia"/>
        </w:rPr>
        <w:t>股票数量：直接获取源数据；</w:t>
      </w:r>
    </w:p>
    <w:p w:rsidR="00FA021F" w:rsidRDefault="00FA021F" w:rsidP="006734D2">
      <w:pPr>
        <w:pStyle w:val="a7"/>
        <w:numPr>
          <w:ilvl w:val="1"/>
          <w:numId w:val="116"/>
        </w:numPr>
        <w:spacing w:line="360" w:lineRule="auto"/>
        <w:ind w:firstLineChars="0"/>
        <w:rPr>
          <w:rFonts w:asciiTheme="minorEastAsia" w:hAnsiTheme="minorEastAsia"/>
        </w:rPr>
      </w:pPr>
      <w:r>
        <w:rPr>
          <w:rFonts w:asciiTheme="minorEastAsia" w:hAnsiTheme="minorEastAsia" w:hint="eastAsia"/>
        </w:rPr>
        <w:t>股权登记日：直接获取源数据；</w:t>
      </w:r>
    </w:p>
    <w:p w:rsidR="00FA021F" w:rsidRDefault="00FA021F" w:rsidP="006734D2">
      <w:pPr>
        <w:pStyle w:val="a7"/>
        <w:numPr>
          <w:ilvl w:val="1"/>
          <w:numId w:val="116"/>
        </w:numPr>
        <w:spacing w:line="360" w:lineRule="auto"/>
        <w:ind w:firstLineChars="0"/>
        <w:rPr>
          <w:rFonts w:asciiTheme="minorEastAsia" w:hAnsiTheme="minorEastAsia"/>
        </w:rPr>
      </w:pPr>
      <w:r>
        <w:rPr>
          <w:rFonts w:asciiTheme="minorEastAsia" w:hAnsiTheme="minorEastAsia" w:hint="eastAsia"/>
        </w:rPr>
        <w:t>现金股息币种：直接获取源数据；</w:t>
      </w:r>
    </w:p>
    <w:p w:rsidR="00FA021F" w:rsidRDefault="00FA021F" w:rsidP="006734D2">
      <w:pPr>
        <w:pStyle w:val="a7"/>
        <w:numPr>
          <w:ilvl w:val="1"/>
          <w:numId w:val="116"/>
        </w:numPr>
        <w:spacing w:line="360" w:lineRule="auto"/>
        <w:ind w:firstLineChars="0"/>
        <w:rPr>
          <w:rFonts w:asciiTheme="minorEastAsia" w:hAnsiTheme="minorEastAsia"/>
        </w:rPr>
      </w:pPr>
      <w:r>
        <w:rPr>
          <w:rFonts w:asciiTheme="minorEastAsia" w:hAnsiTheme="minorEastAsia" w:hint="eastAsia"/>
        </w:rPr>
        <w:t>分配比例：直接获取源数据（实际上是通过计算的，</w:t>
      </w:r>
      <w:proofErr w:type="gramStart"/>
      <w:r>
        <w:rPr>
          <w:rFonts w:asciiTheme="minorEastAsia" w:hAnsiTheme="minorEastAsia" w:hint="eastAsia"/>
        </w:rPr>
        <w:t>源数据</w:t>
      </w:r>
      <w:proofErr w:type="gramEnd"/>
      <w:r>
        <w:rPr>
          <w:rFonts w:asciiTheme="minorEastAsia" w:hAnsiTheme="minorEastAsia" w:hint="eastAsia"/>
        </w:rPr>
        <w:t>是在备注中，表达不明显，系统采用“现金股息”/“股票数量”</w:t>
      </w:r>
      <w:r>
        <w:rPr>
          <w:rFonts w:asciiTheme="minorEastAsia" w:hAnsiTheme="minorEastAsia"/>
        </w:rPr>
        <w:t>）</w:t>
      </w:r>
      <w:r>
        <w:rPr>
          <w:rFonts w:asciiTheme="minorEastAsia" w:hAnsiTheme="minorEastAsia" w:hint="eastAsia"/>
        </w:rPr>
        <w:t>；</w:t>
      </w:r>
    </w:p>
    <w:p w:rsidR="00FA021F" w:rsidRDefault="0056619B" w:rsidP="006734D2">
      <w:pPr>
        <w:pStyle w:val="a7"/>
        <w:numPr>
          <w:ilvl w:val="1"/>
          <w:numId w:val="116"/>
        </w:numPr>
        <w:spacing w:line="360" w:lineRule="auto"/>
        <w:ind w:firstLineChars="0"/>
        <w:rPr>
          <w:rFonts w:asciiTheme="minorEastAsia" w:hAnsiTheme="minorEastAsia"/>
        </w:rPr>
      </w:pPr>
      <w:r>
        <w:rPr>
          <w:rFonts w:asciiTheme="minorEastAsia" w:hAnsiTheme="minorEastAsia" w:hint="eastAsia"/>
        </w:rPr>
        <w:t>CCASS</w:t>
      </w:r>
      <w:r w:rsidR="00FA021F">
        <w:rPr>
          <w:rFonts w:asciiTheme="minorEastAsia" w:hAnsiTheme="minorEastAsia" w:hint="eastAsia"/>
        </w:rPr>
        <w:t>现金股息：直接获取源数据；</w:t>
      </w:r>
    </w:p>
    <w:p w:rsidR="00FA021F" w:rsidRDefault="0056619B" w:rsidP="006734D2">
      <w:pPr>
        <w:pStyle w:val="a7"/>
        <w:numPr>
          <w:ilvl w:val="1"/>
          <w:numId w:val="116"/>
        </w:numPr>
        <w:spacing w:line="360" w:lineRule="auto"/>
        <w:ind w:firstLineChars="0"/>
        <w:rPr>
          <w:rFonts w:asciiTheme="minorEastAsia" w:hAnsiTheme="minorEastAsia"/>
        </w:rPr>
      </w:pPr>
      <w:r>
        <w:rPr>
          <w:rFonts w:asciiTheme="minorEastAsia" w:hAnsiTheme="minorEastAsia" w:hint="eastAsia"/>
        </w:rPr>
        <w:t>CCASS</w:t>
      </w:r>
      <w:r w:rsidR="00FA021F">
        <w:rPr>
          <w:rFonts w:asciiTheme="minorEastAsia" w:hAnsiTheme="minorEastAsia" w:hint="eastAsia"/>
        </w:rPr>
        <w:t>股息代收费用：直接获取源数据；</w:t>
      </w:r>
    </w:p>
    <w:p w:rsidR="00FA021F" w:rsidRDefault="0056619B" w:rsidP="006734D2">
      <w:pPr>
        <w:pStyle w:val="a7"/>
        <w:numPr>
          <w:ilvl w:val="1"/>
          <w:numId w:val="116"/>
        </w:numPr>
        <w:spacing w:line="360" w:lineRule="auto"/>
        <w:ind w:firstLineChars="0"/>
        <w:rPr>
          <w:rFonts w:asciiTheme="minorEastAsia" w:hAnsiTheme="minorEastAsia"/>
        </w:rPr>
      </w:pPr>
      <w:r>
        <w:rPr>
          <w:rFonts w:asciiTheme="minorEastAsia" w:hAnsiTheme="minorEastAsia" w:hint="eastAsia"/>
        </w:rPr>
        <w:t>CCASS</w:t>
      </w:r>
      <w:r w:rsidR="00C1198D">
        <w:rPr>
          <w:rFonts w:asciiTheme="minorEastAsia" w:hAnsiTheme="minorEastAsia" w:hint="eastAsia"/>
        </w:rPr>
        <w:t>支付净额</w:t>
      </w:r>
      <w:r w:rsidR="00FA021F">
        <w:rPr>
          <w:rFonts w:asciiTheme="minorEastAsia" w:hAnsiTheme="minorEastAsia" w:hint="eastAsia"/>
        </w:rPr>
        <w:t>：直接获取源数据；</w:t>
      </w:r>
    </w:p>
    <w:p w:rsidR="00437EF9" w:rsidRDefault="00C1198D" w:rsidP="006734D2">
      <w:pPr>
        <w:pStyle w:val="a7"/>
        <w:numPr>
          <w:ilvl w:val="1"/>
          <w:numId w:val="116"/>
        </w:numPr>
        <w:spacing w:line="360" w:lineRule="auto"/>
        <w:ind w:firstLineChars="0"/>
        <w:rPr>
          <w:rFonts w:asciiTheme="minorEastAsia" w:hAnsiTheme="minorEastAsia"/>
        </w:rPr>
      </w:pPr>
      <w:r>
        <w:rPr>
          <w:rFonts w:asciiTheme="minorEastAsia" w:hAnsiTheme="minorEastAsia" w:hint="eastAsia"/>
        </w:rPr>
        <w:t>过户费</w:t>
      </w:r>
      <w:r w:rsidR="00FA021F">
        <w:rPr>
          <w:rFonts w:asciiTheme="minorEastAsia" w:hAnsiTheme="minorEastAsia" w:hint="eastAsia"/>
        </w:rPr>
        <w:t>：系统计算</w:t>
      </w:r>
      <w:r w:rsidR="00437EF9">
        <w:rPr>
          <w:rFonts w:asciiTheme="minorEastAsia" w:hAnsiTheme="minorEastAsia" w:hint="eastAsia"/>
        </w:rPr>
        <w:t>；</w:t>
      </w:r>
    </w:p>
    <w:p w:rsidR="00D17C9F" w:rsidRDefault="00C1198D">
      <w:pPr>
        <w:pStyle w:val="a7"/>
        <w:numPr>
          <w:ilvl w:val="2"/>
          <w:numId w:val="116"/>
        </w:numPr>
        <w:spacing w:line="360" w:lineRule="auto"/>
        <w:ind w:firstLineChars="0"/>
        <w:rPr>
          <w:rFonts w:asciiTheme="minorEastAsia" w:hAnsiTheme="minorEastAsia"/>
        </w:rPr>
      </w:pPr>
      <w:r>
        <w:rPr>
          <w:rFonts w:asciiTheme="minorEastAsia" w:hAnsiTheme="minorEastAsia" w:hint="eastAsia"/>
        </w:rPr>
        <w:t>（股票数量/每手的数量）*1.5 ，每支股手的数量不一样</w:t>
      </w:r>
      <w:r w:rsidR="00FA021F">
        <w:rPr>
          <w:rFonts w:asciiTheme="minorEastAsia" w:hAnsiTheme="minorEastAsia" w:hint="eastAsia"/>
        </w:rPr>
        <w:t>；</w:t>
      </w:r>
    </w:p>
    <w:p w:rsidR="00D17C9F" w:rsidRDefault="0068069C">
      <w:pPr>
        <w:pStyle w:val="a7"/>
        <w:numPr>
          <w:ilvl w:val="2"/>
          <w:numId w:val="116"/>
        </w:numPr>
        <w:spacing w:line="360" w:lineRule="auto"/>
        <w:ind w:firstLineChars="0"/>
        <w:rPr>
          <w:rFonts w:asciiTheme="minorEastAsia" w:hAnsiTheme="minorEastAsia"/>
        </w:rPr>
      </w:pPr>
      <w:r>
        <w:rPr>
          <w:rFonts w:asciiTheme="minorEastAsia" w:hAnsiTheme="minorEastAsia" w:hint="eastAsia"/>
        </w:rPr>
        <w:t>根据客户明细数据中上次现金股息、股票股息、以股代息时已收取过过户费的股份数据不再收取过户费，对每手收到1.5港币只针对</w:t>
      </w:r>
      <w:proofErr w:type="gramStart"/>
      <w:r>
        <w:rPr>
          <w:rFonts w:asciiTheme="minorEastAsia" w:hAnsiTheme="minorEastAsia" w:hint="eastAsia"/>
        </w:rPr>
        <w:t>街货股</w:t>
      </w:r>
      <w:proofErr w:type="gramEnd"/>
      <w:r>
        <w:rPr>
          <w:rFonts w:asciiTheme="minorEastAsia" w:hAnsiTheme="minorEastAsia" w:hint="eastAsia"/>
        </w:rPr>
        <w:t>进行收取（即在上次股息分配后新买入的股份）；</w:t>
      </w:r>
    </w:p>
    <w:p w:rsidR="00895DAB" w:rsidRDefault="0056619B" w:rsidP="00895DAB">
      <w:pPr>
        <w:pStyle w:val="a7"/>
        <w:numPr>
          <w:ilvl w:val="1"/>
          <w:numId w:val="116"/>
        </w:numPr>
        <w:spacing w:line="360" w:lineRule="auto"/>
        <w:ind w:firstLineChars="0"/>
        <w:rPr>
          <w:rFonts w:asciiTheme="minorEastAsia" w:hAnsiTheme="minorEastAsia"/>
        </w:rPr>
      </w:pPr>
      <w:r>
        <w:rPr>
          <w:rFonts w:asciiTheme="minorEastAsia" w:hAnsiTheme="minorEastAsia" w:hint="eastAsia"/>
        </w:rPr>
        <w:t>客户股份总数量；(计算)</w:t>
      </w:r>
    </w:p>
    <w:p w:rsidR="00895DAB" w:rsidRDefault="0056619B" w:rsidP="00895DAB">
      <w:pPr>
        <w:pStyle w:val="a7"/>
        <w:numPr>
          <w:ilvl w:val="1"/>
          <w:numId w:val="116"/>
        </w:numPr>
        <w:spacing w:line="360" w:lineRule="auto"/>
        <w:ind w:firstLineChars="0"/>
        <w:rPr>
          <w:rFonts w:asciiTheme="minorEastAsia" w:hAnsiTheme="minorEastAsia"/>
        </w:rPr>
      </w:pPr>
      <w:r>
        <w:rPr>
          <w:rFonts w:asciiTheme="minorEastAsia" w:hAnsiTheme="minorEastAsia" w:hint="eastAsia"/>
        </w:rPr>
        <w:t>抵押银行股份数量；</w:t>
      </w:r>
    </w:p>
    <w:p w:rsidR="00895DAB" w:rsidRDefault="0056619B" w:rsidP="00895DAB">
      <w:pPr>
        <w:pStyle w:val="a7"/>
        <w:numPr>
          <w:ilvl w:val="1"/>
          <w:numId w:val="116"/>
        </w:numPr>
        <w:spacing w:line="360" w:lineRule="auto"/>
        <w:ind w:firstLineChars="0"/>
        <w:rPr>
          <w:rFonts w:asciiTheme="minorEastAsia" w:hAnsiTheme="minorEastAsia"/>
        </w:rPr>
      </w:pPr>
      <w:r>
        <w:rPr>
          <w:rFonts w:asciiTheme="minorEastAsia" w:hAnsiTheme="minorEastAsia" w:hint="eastAsia"/>
        </w:rPr>
        <w:t>总股息（计算）；</w:t>
      </w:r>
    </w:p>
    <w:p w:rsidR="00895DAB" w:rsidRDefault="0056619B" w:rsidP="00895DAB">
      <w:pPr>
        <w:pStyle w:val="a7"/>
        <w:numPr>
          <w:ilvl w:val="1"/>
          <w:numId w:val="116"/>
        </w:numPr>
        <w:spacing w:line="360" w:lineRule="auto"/>
        <w:ind w:firstLineChars="0"/>
        <w:rPr>
          <w:rFonts w:asciiTheme="minorEastAsia" w:hAnsiTheme="minorEastAsia"/>
        </w:rPr>
      </w:pPr>
      <w:r>
        <w:rPr>
          <w:rFonts w:asciiTheme="minorEastAsia" w:hAnsiTheme="minorEastAsia" w:hint="eastAsia"/>
        </w:rPr>
        <w:t>抵押银行股息；</w:t>
      </w:r>
    </w:p>
    <w:p w:rsidR="00895DAB" w:rsidRDefault="0056619B" w:rsidP="00895DAB">
      <w:pPr>
        <w:pStyle w:val="a7"/>
        <w:numPr>
          <w:ilvl w:val="1"/>
          <w:numId w:val="116"/>
        </w:numPr>
        <w:spacing w:line="360" w:lineRule="auto"/>
        <w:ind w:firstLineChars="0"/>
        <w:rPr>
          <w:rFonts w:asciiTheme="minorEastAsia" w:hAnsiTheme="minorEastAsia"/>
        </w:rPr>
      </w:pPr>
      <w:r>
        <w:rPr>
          <w:rFonts w:asciiTheme="minorEastAsia" w:hAnsiTheme="minorEastAsia" w:hint="eastAsia"/>
        </w:rPr>
        <w:t>银行代收股息费（</w:t>
      </w:r>
      <w:r w:rsidR="001D7900">
        <w:rPr>
          <w:rFonts w:asciiTheme="minorEastAsia" w:hAnsiTheme="minorEastAsia" w:hint="eastAsia"/>
        </w:rPr>
        <w:t>计算，非必须项</w:t>
      </w:r>
      <w:r>
        <w:rPr>
          <w:rFonts w:asciiTheme="minorEastAsia" w:hAnsiTheme="minorEastAsia" w:hint="eastAsia"/>
        </w:rPr>
        <w:t>）；</w:t>
      </w:r>
    </w:p>
    <w:p w:rsidR="00895DAB" w:rsidRDefault="0056619B" w:rsidP="00895DAB">
      <w:pPr>
        <w:pStyle w:val="a7"/>
        <w:numPr>
          <w:ilvl w:val="1"/>
          <w:numId w:val="116"/>
        </w:numPr>
        <w:spacing w:line="360" w:lineRule="auto"/>
        <w:ind w:firstLineChars="0"/>
        <w:rPr>
          <w:rFonts w:asciiTheme="minorEastAsia" w:hAnsiTheme="minorEastAsia"/>
        </w:rPr>
      </w:pPr>
      <w:r>
        <w:rPr>
          <w:rFonts w:asciiTheme="minorEastAsia" w:hAnsiTheme="minorEastAsia" w:hint="eastAsia"/>
        </w:rPr>
        <w:t>银行支付净额（</w:t>
      </w:r>
      <w:r w:rsidR="001D7900">
        <w:rPr>
          <w:rFonts w:asciiTheme="minorEastAsia" w:hAnsiTheme="minorEastAsia" w:hint="eastAsia"/>
        </w:rPr>
        <w:t>非必须项</w:t>
      </w:r>
      <w:r>
        <w:rPr>
          <w:rFonts w:asciiTheme="minorEastAsia" w:hAnsiTheme="minorEastAsia" w:hint="eastAsia"/>
        </w:rPr>
        <w:t>）；</w:t>
      </w:r>
    </w:p>
    <w:p w:rsidR="00895DAB" w:rsidRDefault="0056619B" w:rsidP="00895DAB">
      <w:pPr>
        <w:pStyle w:val="a7"/>
        <w:numPr>
          <w:ilvl w:val="1"/>
          <w:numId w:val="116"/>
        </w:numPr>
        <w:spacing w:line="360" w:lineRule="auto"/>
        <w:ind w:firstLineChars="0"/>
        <w:rPr>
          <w:rFonts w:asciiTheme="minorEastAsia" w:hAnsiTheme="minorEastAsia"/>
        </w:rPr>
      </w:pPr>
      <w:r>
        <w:rPr>
          <w:rFonts w:asciiTheme="minorEastAsia" w:hAnsiTheme="minorEastAsia" w:hint="eastAsia"/>
        </w:rPr>
        <w:t>总支付净额（</w:t>
      </w:r>
      <w:r w:rsidR="001D7900">
        <w:rPr>
          <w:rFonts w:asciiTheme="minorEastAsia" w:hAnsiTheme="minorEastAsia" w:hint="eastAsia"/>
        </w:rPr>
        <w:t>非必须项</w:t>
      </w:r>
      <w:r>
        <w:rPr>
          <w:rFonts w:asciiTheme="minorEastAsia" w:hAnsiTheme="minorEastAsia" w:hint="eastAsia"/>
        </w:rPr>
        <w:t>）</w:t>
      </w:r>
    </w:p>
    <w:p w:rsidR="004F634C" w:rsidRDefault="00B620BB" w:rsidP="006734D2">
      <w:pPr>
        <w:pStyle w:val="a7"/>
        <w:numPr>
          <w:ilvl w:val="0"/>
          <w:numId w:val="116"/>
        </w:numPr>
        <w:spacing w:line="360" w:lineRule="auto"/>
        <w:ind w:firstLineChars="0"/>
        <w:rPr>
          <w:rFonts w:asciiTheme="minorEastAsia" w:hAnsiTheme="minorEastAsia"/>
        </w:rPr>
      </w:pPr>
      <w:r>
        <w:rPr>
          <w:rFonts w:asciiTheme="minorEastAsia" w:hAnsiTheme="minorEastAsia" w:hint="eastAsia"/>
        </w:rPr>
        <w:t>系统</w:t>
      </w:r>
      <w:r w:rsidR="004F634C">
        <w:rPr>
          <w:rFonts w:asciiTheme="minorEastAsia" w:hAnsiTheme="minorEastAsia" w:hint="eastAsia"/>
        </w:rPr>
        <w:t>对已完成的状态用“打勾表示”，未完成的状态用“</w:t>
      </w:r>
      <w:proofErr w:type="gramStart"/>
      <w:r w:rsidR="004F634C">
        <w:rPr>
          <w:rFonts w:asciiTheme="minorEastAsia" w:hAnsiTheme="minorEastAsia" w:hint="eastAsia"/>
        </w:rPr>
        <w:t>打叉</w:t>
      </w:r>
      <w:proofErr w:type="gramEnd"/>
      <w:r w:rsidR="004F634C">
        <w:rPr>
          <w:rFonts w:asciiTheme="minorEastAsia" w:hAnsiTheme="minorEastAsia" w:hint="eastAsia"/>
        </w:rPr>
        <w:t>表示”。</w:t>
      </w:r>
    </w:p>
    <w:p w:rsidR="004F634C" w:rsidRPr="00094BAB" w:rsidRDefault="004F634C" w:rsidP="006734D2">
      <w:pPr>
        <w:pStyle w:val="a7"/>
        <w:numPr>
          <w:ilvl w:val="0"/>
          <w:numId w:val="116"/>
        </w:numPr>
        <w:spacing w:line="360" w:lineRule="auto"/>
        <w:ind w:firstLineChars="0"/>
        <w:rPr>
          <w:rFonts w:asciiTheme="minorEastAsia" w:hAnsiTheme="minorEastAsia"/>
        </w:rPr>
      </w:pPr>
      <w:r>
        <w:rPr>
          <w:rFonts w:asciiTheme="minorEastAsia" w:hAnsiTheme="minorEastAsia" w:hint="eastAsia"/>
        </w:rPr>
        <w:lastRenderedPageBreak/>
        <w:t>用户通过“复核”功能确认数据无误，如果状态中有一栏为</w:t>
      </w:r>
      <w:proofErr w:type="gramStart"/>
      <w:r>
        <w:rPr>
          <w:rFonts w:asciiTheme="minorEastAsia" w:hAnsiTheme="minorEastAsia" w:hint="eastAsia"/>
        </w:rPr>
        <w:t>打叉</w:t>
      </w:r>
      <w:proofErr w:type="gramEnd"/>
      <w:r>
        <w:rPr>
          <w:rFonts w:asciiTheme="minorEastAsia" w:hAnsiTheme="minorEastAsia" w:hint="eastAsia"/>
        </w:rPr>
        <w:t>，则复核不能通过；</w:t>
      </w:r>
    </w:p>
    <w:p w:rsidR="004F634C" w:rsidRPr="00994AB8" w:rsidRDefault="004F634C" w:rsidP="006734D2">
      <w:pPr>
        <w:pStyle w:val="a7"/>
        <w:numPr>
          <w:ilvl w:val="0"/>
          <w:numId w:val="116"/>
        </w:numPr>
        <w:spacing w:line="360" w:lineRule="auto"/>
        <w:ind w:firstLineChars="0"/>
        <w:rPr>
          <w:rFonts w:asciiTheme="minorEastAsia" w:hAnsiTheme="minorEastAsia"/>
        </w:rPr>
      </w:pPr>
      <w:r>
        <w:rPr>
          <w:rFonts w:asciiTheme="minorEastAsia" w:hAnsiTheme="minorEastAsia" w:hint="eastAsia"/>
        </w:rPr>
        <w:t>复核后，系统在列表中复核人、复核时间</w:t>
      </w:r>
      <w:r w:rsidRPr="00AD0051">
        <w:rPr>
          <w:rFonts w:hint="eastAsia"/>
          <w:lang w:val="en-AU"/>
        </w:rPr>
        <w:t>栏</w:t>
      </w:r>
      <w:r>
        <w:rPr>
          <w:rFonts w:hint="eastAsia"/>
          <w:lang w:val="en-AU"/>
        </w:rPr>
        <w:t>填写相应内容；</w:t>
      </w:r>
    </w:p>
    <w:p w:rsidR="004F634C" w:rsidRPr="00D0690D" w:rsidRDefault="004F634C" w:rsidP="006734D2">
      <w:pPr>
        <w:pStyle w:val="a7"/>
        <w:numPr>
          <w:ilvl w:val="0"/>
          <w:numId w:val="116"/>
        </w:numPr>
        <w:spacing w:line="360" w:lineRule="auto"/>
        <w:ind w:firstLineChars="0"/>
        <w:rPr>
          <w:rFonts w:asciiTheme="minorEastAsia" w:hAnsiTheme="minorEastAsia"/>
        </w:rPr>
      </w:pPr>
      <w:r>
        <w:rPr>
          <w:rFonts w:hint="eastAsia"/>
          <w:lang w:val="en-AU"/>
        </w:rPr>
        <w:t>系统支持多次复核；</w:t>
      </w:r>
    </w:p>
    <w:p w:rsidR="004F634C" w:rsidRPr="0040791B" w:rsidRDefault="004F634C" w:rsidP="006734D2">
      <w:pPr>
        <w:pStyle w:val="a7"/>
        <w:numPr>
          <w:ilvl w:val="0"/>
          <w:numId w:val="116"/>
        </w:numPr>
        <w:spacing w:line="360" w:lineRule="auto"/>
        <w:ind w:firstLineChars="0"/>
        <w:rPr>
          <w:rFonts w:asciiTheme="minorEastAsia" w:hAnsiTheme="minorEastAsia"/>
        </w:rPr>
      </w:pPr>
      <w:r>
        <w:rPr>
          <w:rFonts w:hint="eastAsia"/>
        </w:rPr>
        <w:t>记录复核日志，日志内容包括：行动事件、复核日期、时间、复核人员；</w:t>
      </w:r>
    </w:p>
    <w:p w:rsidR="004F634C" w:rsidRDefault="00B620BB" w:rsidP="004F634C">
      <w:pPr>
        <w:pStyle w:val="3"/>
        <w:ind w:leftChars="100" w:left="210"/>
      </w:pPr>
      <w:bookmarkStart w:id="101" w:name="_Toc296808744"/>
      <w:r>
        <w:rPr>
          <w:rFonts w:hint="eastAsia"/>
        </w:rPr>
        <w:t>F8</w:t>
      </w:r>
      <w:r w:rsidR="004F634C">
        <w:rPr>
          <w:rFonts w:hint="eastAsia"/>
        </w:rPr>
        <w:t>.</w:t>
      </w:r>
      <w:r>
        <w:rPr>
          <w:rFonts w:hint="eastAsia"/>
        </w:rPr>
        <w:t>2</w:t>
      </w:r>
      <w:r>
        <w:rPr>
          <w:rFonts w:hint="eastAsia"/>
        </w:rPr>
        <w:t>现金股息</w:t>
      </w:r>
      <w:r w:rsidR="004F634C">
        <w:rPr>
          <w:rFonts w:hint="eastAsia"/>
        </w:rPr>
        <w:t>权益分派</w:t>
      </w:r>
      <w:bookmarkEnd w:id="101"/>
    </w:p>
    <w:p w:rsidR="004F634C" w:rsidRDefault="004F634C" w:rsidP="006734D2">
      <w:pPr>
        <w:pStyle w:val="4"/>
        <w:numPr>
          <w:ilvl w:val="0"/>
          <w:numId w:val="118"/>
        </w:numPr>
      </w:pPr>
      <w:r>
        <w:rPr>
          <w:rFonts w:hint="eastAsia"/>
        </w:rPr>
        <w:t>业务描述</w:t>
      </w:r>
    </w:p>
    <w:p w:rsidR="004F634C" w:rsidRDefault="00B620BB" w:rsidP="004F634C">
      <w:pPr>
        <w:spacing w:line="360" w:lineRule="auto"/>
        <w:ind w:firstLineChars="200" w:firstLine="420"/>
      </w:pPr>
      <w:r>
        <w:rPr>
          <w:rFonts w:hint="eastAsia"/>
        </w:rPr>
        <w:t>现金股息</w:t>
      </w:r>
      <w:r w:rsidR="004F634C">
        <w:rPr>
          <w:rFonts w:hint="eastAsia"/>
        </w:rPr>
        <w:t>行动复核后，通过权益分配把</w:t>
      </w:r>
      <w:r>
        <w:rPr>
          <w:rFonts w:hint="eastAsia"/>
        </w:rPr>
        <w:t>现金股息</w:t>
      </w:r>
      <w:r w:rsidR="004F634C">
        <w:rPr>
          <w:rFonts w:hint="eastAsia"/>
        </w:rPr>
        <w:t>分配到最终投资者。系统根据</w:t>
      </w:r>
      <w:r>
        <w:rPr>
          <w:rFonts w:hint="eastAsia"/>
        </w:rPr>
        <w:t>现金股息对应的</w:t>
      </w:r>
      <w:r w:rsidR="004F634C">
        <w:rPr>
          <w:rFonts w:hint="eastAsia"/>
        </w:rPr>
        <w:t>股票在股权登记日的持仓数量按比例进行权益分派。</w:t>
      </w:r>
    </w:p>
    <w:p w:rsidR="0099463B" w:rsidRDefault="0099463B" w:rsidP="0099463B">
      <w:pPr>
        <w:spacing w:line="360" w:lineRule="auto"/>
        <w:ind w:firstLineChars="200" w:firstLine="420"/>
      </w:pPr>
      <w:r>
        <w:rPr>
          <w:rFonts w:hint="eastAsia"/>
        </w:rPr>
        <w:t>现金派息可能涉及因小数位数取整而倒至与</w:t>
      </w:r>
      <w:r>
        <w:rPr>
          <w:rFonts w:hint="eastAsia"/>
        </w:rPr>
        <w:t>CCASS</w:t>
      </w:r>
      <w:r>
        <w:rPr>
          <w:rFonts w:hint="eastAsia"/>
        </w:rPr>
        <w:t>分配的金额不一至，系统采用对客户的现金股息按</w:t>
      </w:r>
      <w:r>
        <w:rPr>
          <w:rFonts w:hint="eastAsia"/>
        </w:rPr>
        <w:t>4</w:t>
      </w:r>
      <w:r>
        <w:rPr>
          <w:rFonts w:hint="eastAsia"/>
        </w:rPr>
        <w:t>位小数计算，最后直接取两位小数</w:t>
      </w:r>
      <w:r w:rsidRPr="0018703E">
        <w:rPr>
          <w:rFonts w:hint="eastAsia"/>
          <w:b/>
          <w:color w:val="0000FF"/>
        </w:rPr>
        <w:t>（不采用四舍五入）</w:t>
      </w:r>
      <w:r>
        <w:rPr>
          <w:rFonts w:hint="eastAsia"/>
        </w:rPr>
        <w:t>，</w:t>
      </w:r>
      <w:proofErr w:type="gramStart"/>
      <w:r>
        <w:rPr>
          <w:rFonts w:hint="eastAsia"/>
        </w:rPr>
        <w:t>并对取两位</w:t>
      </w:r>
      <w:proofErr w:type="gramEnd"/>
      <w:r>
        <w:rPr>
          <w:rFonts w:hint="eastAsia"/>
        </w:rPr>
        <w:t>小数后的所有现金股息汇总，与</w:t>
      </w:r>
      <w:r>
        <w:rPr>
          <w:rFonts w:hint="eastAsia"/>
        </w:rPr>
        <w:t>CCASS</w:t>
      </w:r>
      <w:r>
        <w:rPr>
          <w:rFonts w:hint="eastAsia"/>
        </w:rPr>
        <w:t>核对，如果核对相同，系统则分配股完毕，如果核对有差额，系统采取对现金股息计算前</w:t>
      </w:r>
      <w:r>
        <w:rPr>
          <w:rFonts w:hint="eastAsia"/>
        </w:rPr>
        <w:t>4</w:t>
      </w:r>
      <w:r>
        <w:rPr>
          <w:rFonts w:hint="eastAsia"/>
        </w:rPr>
        <w:t>位小数的值，按其后两位小数</w:t>
      </w:r>
      <w:r w:rsidRPr="0018703E">
        <w:rPr>
          <w:rFonts w:hint="eastAsia"/>
          <w:b/>
          <w:color w:val="0000FF"/>
        </w:rPr>
        <w:t>（即第</w:t>
      </w:r>
      <w:r w:rsidRPr="0018703E">
        <w:rPr>
          <w:rFonts w:hint="eastAsia"/>
          <w:b/>
          <w:color w:val="0000FF"/>
        </w:rPr>
        <w:t>3</w:t>
      </w:r>
      <w:r w:rsidRPr="0018703E">
        <w:rPr>
          <w:rFonts w:hint="eastAsia"/>
          <w:b/>
          <w:color w:val="0000FF"/>
        </w:rPr>
        <w:t>位、第</w:t>
      </w:r>
      <w:r w:rsidRPr="0018703E">
        <w:rPr>
          <w:rFonts w:hint="eastAsia"/>
          <w:b/>
          <w:color w:val="0000FF"/>
        </w:rPr>
        <w:t>4</w:t>
      </w:r>
      <w:r w:rsidRPr="0018703E">
        <w:rPr>
          <w:rFonts w:hint="eastAsia"/>
          <w:b/>
          <w:color w:val="0000FF"/>
        </w:rPr>
        <w:t>位）</w:t>
      </w:r>
      <w:r w:rsidRPr="0018703E">
        <w:rPr>
          <w:rFonts w:hint="eastAsia"/>
        </w:rPr>
        <w:t>进行</w:t>
      </w:r>
      <w:r>
        <w:rPr>
          <w:rFonts w:hint="eastAsia"/>
        </w:rPr>
        <w:t>从大到小排序，并对差额按</w:t>
      </w:r>
      <w:r>
        <w:rPr>
          <w:rFonts w:hint="eastAsia"/>
        </w:rPr>
        <w:t>0.01</w:t>
      </w:r>
      <w:r>
        <w:rPr>
          <w:rFonts w:hint="eastAsia"/>
        </w:rPr>
        <w:t>元为单位，分成若干份，</w:t>
      </w:r>
      <w:proofErr w:type="gramStart"/>
      <w:r>
        <w:rPr>
          <w:rFonts w:hint="eastAsia"/>
        </w:rPr>
        <w:t>按排序从大</w:t>
      </w:r>
      <w:proofErr w:type="gramEnd"/>
      <w:r>
        <w:rPr>
          <w:rFonts w:hint="eastAsia"/>
        </w:rPr>
        <w:t>到小的值每一个客户增加</w:t>
      </w:r>
      <w:r>
        <w:rPr>
          <w:rFonts w:hint="eastAsia"/>
        </w:rPr>
        <w:t>0.01</w:t>
      </w:r>
      <w:r>
        <w:rPr>
          <w:rFonts w:hint="eastAsia"/>
        </w:rPr>
        <w:t>元，直到分完为止。具体作法如下：</w:t>
      </w:r>
    </w:p>
    <w:p w:rsidR="0099463B" w:rsidRPr="00AB10D7" w:rsidRDefault="0099463B" w:rsidP="0099463B">
      <w:pPr>
        <w:pStyle w:val="a7"/>
        <w:numPr>
          <w:ilvl w:val="0"/>
          <w:numId w:val="220"/>
        </w:numPr>
        <w:spacing w:line="360" w:lineRule="auto"/>
        <w:ind w:firstLineChars="0"/>
        <w:rPr>
          <w:bCs/>
          <w:color w:val="0000FF"/>
        </w:rPr>
      </w:pPr>
      <w:r w:rsidRPr="005E5808">
        <w:rPr>
          <w:rFonts w:ascii="宋体" w:hAnsi="宋体" w:hint="eastAsia"/>
          <w:bCs/>
          <w:color w:val="0F243E"/>
        </w:rPr>
        <w:t>系统</w:t>
      </w:r>
      <w:r>
        <w:rPr>
          <w:rFonts w:ascii="宋体" w:hAnsi="宋体" w:hint="eastAsia"/>
          <w:bCs/>
          <w:color w:val="0F243E"/>
        </w:rPr>
        <w:t>按4位小数计算客户的现金股息；（值为A</w:t>
      </w:r>
      <w:r>
        <w:rPr>
          <w:rFonts w:ascii="宋体" w:hAnsi="宋体"/>
          <w:bCs/>
          <w:color w:val="0F243E"/>
        </w:rPr>
        <w:t>）</w:t>
      </w:r>
    </w:p>
    <w:p w:rsidR="0099463B" w:rsidRPr="00AB10D7" w:rsidRDefault="0099463B" w:rsidP="0099463B">
      <w:pPr>
        <w:pStyle w:val="a7"/>
        <w:numPr>
          <w:ilvl w:val="0"/>
          <w:numId w:val="220"/>
        </w:numPr>
        <w:spacing w:line="360" w:lineRule="auto"/>
        <w:ind w:firstLineChars="0"/>
        <w:rPr>
          <w:bCs/>
          <w:color w:val="0000FF"/>
        </w:rPr>
      </w:pPr>
      <w:r>
        <w:rPr>
          <w:rFonts w:ascii="宋体" w:hAnsi="宋体" w:hint="eastAsia"/>
          <w:bCs/>
          <w:color w:val="0F243E"/>
        </w:rPr>
        <w:t>系统对现金股息取两位小数；（值为B</w:t>
      </w:r>
      <w:r>
        <w:rPr>
          <w:rFonts w:ascii="宋体" w:hAnsi="宋体"/>
          <w:bCs/>
          <w:color w:val="0F243E"/>
        </w:rPr>
        <w:t>）</w:t>
      </w:r>
    </w:p>
    <w:p w:rsidR="0099463B" w:rsidRDefault="0099463B" w:rsidP="0099463B">
      <w:pPr>
        <w:pStyle w:val="a7"/>
        <w:numPr>
          <w:ilvl w:val="0"/>
          <w:numId w:val="220"/>
        </w:numPr>
        <w:spacing w:line="360" w:lineRule="auto"/>
        <w:ind w:firstLineChars="0"/>
        <w:rPr>
          <w:bCs/>
          <w:color w:val="0000FF"/>
        </w:rPr>
      </w:pPr>
      <w:r>
        <w:rPr>
          <w:rFonts w:ascii="宋体" w:hAnsi="宋体" w:hint="eastAsia"/>
          <w:bCs/>
          <w:color w:val="0F243E"/>
        </w:rPr>
        <w:t>系统计算出两位小数的现金股息的汇总值，并与CCASS核对后，产生差额</w:t>
      </w:r>
      <w:r w:rsidRPr="005E5808">
        <w:rPr>
          <w:rFonts w:ascii="宋体" w:hAnsi="宋体" w:hint="eastAsia"/>
          <w:bCs/>
          <w:color w:val="0F243E"/>
        </w:rPr>
        <w:t>；</w:t>
      </w:r>
      <w:r w:rsidRPr="00617F22">
        <w:rPr>
          <w:bCs/>
          <w:color w:val="0000FF"/>
        </w:rPr>
        <w:t>(</w:t>
      </w:r>
      <w:r w:rsidRPr="005E5808">
        <w:rPr>
          <w:rFonts w:ascii="宋体" w:hAnsi="宋体" w:hint="eastAsia"/>
          <w:bCs/>
          <w:color w:val="0000FF"/>
        </w:rPr>
        <w:t>暂称这个股数差额为</w:t>
      </w:r>
      <w:r w:rsidRPr="00617F22">
        <w:rPr>
          <w:bCs/>
          <w:color w:val="0000FF"/>
        </w:rPr>
        <w:t xml:space="preserve"> CE)</w:t>
      </w:r>
      <w:r w:rsidRPr="00617F22">
        <w:rPr>
          <w:rFonts w:hint="eastAsia"/>
          <w:bCs/>
          <w:color w:val="0000FF"/>
        </w:rPr>
        <w:t>；</w:t>
      </w:r>
    </w:p>
    <w:p w:rsidR="0099463B" w:rsidRPr="00AB10D7" w:rsidRDefault="0099463B" w:rsidP="0099463B">
      <w:pPr>
        <w:pStyle w:val="a7"/>
        <w:numPr>
          <w:ilvl w:val="0"/>
          <w:numId w:val="220"/>
        </w:numPr>
        <w:spacing w:line="360" w:lineRule="auto"/>
        <w:ind w:firstLineChars="0"/>
      </w:pPr>
      <w:r>
        <w:rPr>
          <w:rFonts w:ascii="宋体" w:hAnsi="宋体" w:hint="eastAsia"/>
          <w:bCs/>
          <w:color w:val="0F243E"/>
        </w:rPr>
        <w:t>系统对CE按0.01元分成若干份；</w:t>
      </w:r>
      <w:r w:rsidRPr="00AB10D7">
        <w:rPr>
          <w:rFonts w:ascii="宋体" w:hAnsi="宋体" w:hint="eastAsia"/>
          <w:b/>
          <w:bCs/>
          <w:color w:val="0000FF"/>
        </w:rPr>
        <w:t>（取两位小数与CCASS核对，如有差额，一定是0.01元的整数</w:t>
      </w:r>
      <w:proofErr w:type="gramStart"/>
      <w:r w:rsidRPr="00AB10D7">
        <w:rPr>
          <w:rFonts w:ascii="宋体" w:hAnsi="宋体" w:hint="eastAsia"/>
          <w:b/>
          <w:bCs/>
          <w:color w:val="0000FF"/>
        </w:rPr>
        <w:t>倍</w:t>
      </w:r>
      <w:proofErr w:type="gramEnd"/>
      <w:r w:rsidRPr="00AB10D7">
        <w:rPr>
          <w:rFonts w:ascii="宋体" w:hAnsi="宋体" w:hint="eastAsia"/>
          <w:b/>
          <w:bCs/>
          <w:color w:val="0000FF"/>
        </w:rPr>
        <w:t>）</w:t>
      </w:r>
    </w:p>
    <w:p w:rsidR="0099463B" w:rsidRDefault="0099463B" w:rsidP="0099463B">
      <w:pPr>
        <w:pStyle w:val="a7"/>
        <w:numPr>
          <w:ilvl w:val="0"/>
          <w:numId w:val="220"/>
        </w:numPr>
        <w:spacing w:line="360" w:lineRule="auto"/>
        <w:ind w:firstLineChars="0"/>
      </w:pPr>
      <w:r w:rsidRPr="005E5808">
        <w:rPr>
          <w:rFonts w:ascii="宋体" w:hAnsi="宋体" w:hint="eastAsia"/>
          <w:bCs/>
          <w:color w:val="0F243E"/>
        </w:rPr>
        <w:t>系统按客户的</w:t>
      </w:r>
      <w:r>
        <w:rPr>
          <w:rFonts w:ascii="宋体" w:hAnsi="宋体" w:hint="eastAsia"/>
          <w:bCs/>
          <w:color w:val="0F243E"/>
        </w:rPr>
        <w:t>4位现金股息值的最后两位小数进行从大到小排序(如果</w:t>
      </w:r>
      <w:r w:rsidRPr="005E5808">
        <w:rPr>
          <w:rFonts w:ascii="宋体" w:hAnsi="宋体" w:hint="eastAsia"/>
          <w:bCs/>
          <w:color w:val="0F243E"/>
        </w:rPr>
        <w:t>同样小数</w:t>
      </w:r>
      <w:r w:rsidR="0039572E">
        <w:rPr>
          <w:rFonts w:ascii="宋体" w:hAnsi="宋体" w:hint="eastAsia"/>
          <w:bCs/>
          <w:color w:val="0F243E"/>
        </w:rPr>
        <w:t>先以金额从大到小排列，如果金额也</w:t>
      </w:r>
      <w:proofErr w:type="gramStart"/>
      <w:r w:rsidR="0039572E">
        <w:rPr>
          <w:rFonts w:ascii="宋体" w:hAnsi="宋体" w:hint="eastAsia"/>
          <w:bCs/>
          <w:color w:val="0F243E"/>
        </w:rPr>
        <w:t>一</w:t>
      </w:r>
      <w:proofErr w:type="gramEnd"/>
      <w:r w:rsidR="0039572E">
        <w:rPr>
          <w:rFonts w:ascii="宋体" w:hAnsi="宋体" w:hint="eastAsia"/>
          <w:bCs/>
          <w:color w:val="0F243E"/>
        </w:rPr>
        <w:t>至再</w:t>
      </w:r>
      <w:r w:rsidRPr="005E5808">
        <w:rPr>
          <w:rFonts w:ascii="宋体" w:hAnsi="宋体" w:hint="eastAsia"/>
          <w:bCs/>
          <w:color w:val="0F243E"/>
        </w:rPr>
        <w:t>以资金账户号从小到大顺序排列</w:t>
      </w:r>
      <w:r>
        <w:rPr>
          <w:rFonts w:ascii="宋体" w:hAnsi="宋体" w:hint="eastAsia"/>
          <w:bCs/>
          <w:color w:val="0F243E"/>
        </w:rPr>
        <w:t>)，把若干份的0.01元的差额分配给排序前面的每一个客户，每一个客户得一份0.01元，直到分完为止。分配的结果直接加到该客户现金股息的两位小数上(B值)。系统最后分配给客户的</w:t>
      </w:r>
      <w:proofErr w:type="gramStart"/>
      <w:r>
        <w:rPr>
          <w:rFonts w:ascii="宋体" w:hAnsi="宋体" w:hint="eastAsia"/>
          <w:bCs/>
          <w:color w:val="0F243E"/>
        </w:rPr>
        <w:t>股息即值</w:t>
      </w:r>
      <w:proofErr w:type="gramEnd"/>
      <w:r>
        <w:rPr>
          <w:rFonts w:ascii="宋体" w:hAnsi="宋体" w:hint="eastAsia"/>
          <w:bCs/>
          <w:color w:val="0F243E"/>
        </w:rPr>
        <w:t>B。</w:t>
      </w:r>
    </w:p>
    <w:p w:rsidR="004F634C" w:rsidRDefault="004F634C" w:rsidP="006734D2">
      <w:pPr>
        <w:pStyle w:val="4"/>
        <w:numPr>
          <w:ilvl w:val="0"/>
          <w:numId w:val="118"/>
        </w:numPr>
      </w:pPr>
      <w:r>
        <w:rPr>
          <w:rFonts w:hint="eastAsia"/>
        </w:rPr>
        <w:lastRenderedPageBreak/>
        <w:t>用户界面</w:t>
      </w:r>
    </w:p>
    <w:p w:rsidR="004F634C" w:rsidRDefault="002162EA" w:rsidP="004F634C">
      <w:r>
        <w:object w:dxaOrig="11299" w:dyaOrig="6725">
          <v:shape id="_x0000_i1075" type="#_x0000_t75" style="width:415.5pt;height:247.5pt" o:ole="">
            <v:imagedata r:id="rId108" o:title=""/>
          </v:shape>
          <o:OLEObject Type="Embed" ProgID="Visio.Drawing.11" ShapeID="_x0000_i1075" DrawAspect="Content" ObjectID="_1402388564" r:id="rId109"/>
        </w:object>
      </w:r>
    </w:p>
    <w:p w:rsidR="004F634C" w:rsidRDefault="004F634C" w:rsidP="006734D2">
      <w:pPr>
        <w:pStyle w:val="4"/>
        <w:numPr>
          <w:ilvl w:val="0"/>
          <w:numId w:val="118"/>
        </w:numPr>
      </w:pPr>
      <w:r>
        <w:rPr>
          <w:rFonts w:hint="eastAsia"/>
        </w:rPr>
        <w:t>业务功能</w:t>
      </w:r>
    </w:p>
    <w:p w:rsidR="004F634C" w:rsidRPr="007468F5" w:rsidRDefault="004F634C" w:rsidP="006734D2">
      <w:pPr>
        <w:pStyle w:val="a7"/>
        <w:numPr>
          <w:ilvl w:val="0"/>
          <w:numId w:val="119"/>
        </w:numPr>
        <w:spacing w:line="360" w:lineRule="auto"/>
        <w:ind w:firstLineChars="0"/>
        <w:rPr>
          <w:rFonts w:asciiTheme="minorEastAsia" w:hAnsiTheme="minorEastAsia"/>
        </w:rPr>
      </w:pPr>
      <w:r>
        <w:rPr>
          <w:rFonts w:asciiTheme="minorEastAsia" w:hAnsiTheme="minorEastAsia" w:hint="eastAsia"/>
          <w:lang w:val="en-AU"/>
        </w:rPr>
        <w:t>系统在公司行动信息列表中只能显示已复核的</w:t>
      </w:r>
      <w:r w:rsidR="00DD0B64">
        <w:rPr>
          <w:rFonts w:asciiTheme="minorEastAsia" w:hAnsiTheme="minorEastAsia" w:hint="eastAsia"/>
          <w:lang w:val="en-AU"/>
        </w:rPr>
        <w:t>现金股息</w:t>
      </w:r>
      <w:r>
        <w:rPr>
          <w:rFonts w:asciiTheme="minorEastAsia" w:hAnsiTheme="minorEastAsia" w:hint="eastAsia"/>
          <w:lang w:val="en-AU"/>
        </w:rPr>
        <w:t>行动数据；</w:t>
      </w:r>
    </w:p>
    <w:p w:rsidR="00DD0B64" w:rsidRDefault="00DD0B64" w:rsidP="006734D2">
      <w:pPr>
        <w:pStyle w:val="a7"/>
        <w:numPr>
          <w:ilvl w:val="0"/>
          <w:numId w:val="119"/>
        </w:numPr>
        <w:spacing w:line="360" w:lineRule="auto"/>
        <w:ind w:firstLineChars="0"/>
        <w:rPr>
          <w:rFonts w:asciiTheme="minorEastAsia" w:hAnsiTheme="minorEastAsia"/>
        </w:rPr>
      </w:pPr>
      <w:r>
        <w:rPr>
          <w:rFonts w:asciiTheme="minorEastAsia" w:hAnsiTheme="minorEastAsia" w:hint="eastAsia"/>
        </w:rPr>
        <w:t>用户选择现金股息后，系统显示与此行动相关的信息；</w:t>
      </w:r>
    </w:p>
    <w:p w:rsidR="00DD0B64" w:rsidRDefault="00DD0B64" w:rsidP="006734D2">
      <w:pPr>
        <w:pStyle w:val="a7"/>
        <w:numPr>
          <w:ilvl w:val="1"/>
          <w:numId w:val="119"/>
        </w:numPr>
        <w:spacing w:line="360" w:lineRule="auto"/>
        <w:ind w:firstLineChars="0"/>
        <w:rPr>
          <w:rFonts w:asciiTheme="minorEastAsia" w:hAnsiTheme="minorEastAsia"/>
        </w:rPr>
      </w:pPr>
      <w:r>
        <w:rPr>
          <w:rFonts w:asciiTheme="minorEastAsia" w:hAnsiTheme="minorEastAsia" w:hint="eastAsia"/>
        </w:rPr>
        <w:t>显示信息：股份数量、每</w:t>
      </w:r>
      <w:proofErr w:type="gramStart"/>
      <w:r>
        <w:rPr>
          <w:rFonts w:asciiTheme="minorEastAsia" w:hAnsiTheme="minorEastAsia" w:hint="eastAsia"/>
        </w:rPr>
        <w:t>股分</w:t>
      </w:r>
      <w:proofErr w:type="gramEnd"/>
      <w:r>
        <w:rPr>
          <w:rFonts w:asciiTheme="minorEastAsia" w:hAnsiTheme="minorEastAsia" w:hint="eastAsia"/>
        </w:rPr>
        <w:t>配、</w:t>
      </w:r>
      <w:r w:rsidR="004F77C1">
        <w:rPr>
          <w:rFonts w:asciiTheme="minorEastAsia" w:hAnsiTheme="minorEastAsia" w:hint="eastAsia"/>
        </w:rPr>
        <w:t>派息币种、</w:t>
      </w:r>
      <w:r w:rsidR="00F92072">
        <w:rPr>
          <w:rFonts w:asciiTheme="minorEastAsia" w:hAnsiTheme="minorEastAsia" w:hint="eastAsia"/>
        </w:rPr>
        <w:t>每手数量、</w:t>
      </w:r>
      <w:r>
        <w:rPr>
          <w:rFonts w:asciiTheme="minorEastAsia" w:hAnsiTheme="minorEastAsia" w:hint="eastAsia"/>
        </w:rPr>
        <w:t>现金股息、股息代收费、</w:t>
      </w:r>
      <w:r w:rsidR="00F92072">
        <w:rPr>
          <w:rFonts w:asciiTheme="minorEastAsia" w:hAnsiTheme="minorEastAsia" w:hint="eastAsia"/>
        </w:rPr>
        <w:t>过户费、支付股息净额</w:t>
      </w:r>
      <w:r>
        <w:rPr>
          <w:rFonts w:asciiTheme="minorEastAsia" w:hAnsiTheme="minorEastAsia" w:hint="eastAsia"/>
        </w:rPr>
        <w:t>；</w:t>
      </w:r>
    </w:p>
    <w:p w:rsidR="004F634C" w:rsidRDefault="004F634C" w:rsidP="006734D2">
      <w:pPr>
        <w:pStyle w:val="a7"/>
        <w:numPr>
          <w:ilvl w:val="0"/>
          <w:numId w:val="119"/>
        </w:numPr>
        <w:spacing w:line="360" w:lineRule="auto"/>
        <w:ind w:firstLineChars="0"/>
        <w:rPr>
          <w:rFonts w:asciiTheme="minorEastAsia" w:hAnsiTheme="minorEastAsia"/>
        </w:rPr>
      </w:pPr>
      <w:r>
        <w:rPr>
          <w:rFonts w:asciiTheme="minorEastAsia" w:hAnsiTheme="minorEastAsia" w:hint="eastAsia"/>
        </w:rPr>
        <w:t>系统在权益分派后在信息列表中填写权益分派人员、分派时间；</w:t>
      </w:r>
    </w:p>
    <w:p w:rsidR="00DD0B64" w:rsidRDefault="00DD0B64" w:rsidP="006734D2">
      <w:pPr>
        <w:pStyle w:val="a7"/>
        <w:numPr>
          <w:ilvl w:val="0"/>
          <w:numId w:val="119"/>
        </w:numPr>
        <w:spacing w:line="360" w:lineRule="auto"/>
        <w:ind w:firstLineChars="0"/>
        <w:rPr>
          <w:rFonts w:asciiTheme="minorEastAsia" w:hAnsiTheme="minorEastAsia"/>
        </w:rPr>
      </w:pPr>
      <w:r>
        <w:rPr>
          <w:rFonts w:asciiTheme="minorEastAsia" w:hAnsiTheme="minorEastAsia" w:hint="eastAsia"/>
          <w:lang w:val="en-AU"/>
        </w:rPr>
        <w:t>现金股息</w:t>
      </w:r>
      <w:r w:rsidR="004F634C">
        <w:rPr>
          <w:rFonts w:asciiTheme="minorEastAsia" w:hAnsiTheme="minorEastAsia" w:hint="eastAsia"/>
        </w:rPr>
        <w:t>权益分派后在分派结果列表中显示结果</w:t>
      </w:r>
      <w:r>
        <w:rPr>
          <w:rFonts w:asciiTheme="minorEastAsia" w:hAnsiTheme="minorEastAsia" w:hint="eastAsia"/>
        </w:rPr>
        <w:t>；</w:t>
      </w:r>
    </w:p>
    <w:p w:rsidR="00DD0B64" w:rsidRDefault="00DD0B64" w:rsidP="006734D2">
      <w:pPr>
        <w:pStyle w:val="a7"/>
        <w:numPr>
          <w:ilvl w:val="1"/>
          <w:numId w:val="119"/>
        </w:numPr>
        <w:spacing w:line="360" w:lineRule="auto"/>
        <w:ind w:firstLineChars="0"/>
        <w:rPr>
          <w:rFonts w:asciiTheme="minorEastAsia" w:hAnsiTheme="minorEastAsia"/>
        </w:rPr>
      </w:pPr>
      <w:r>
        <w:rPr>
          <w:rFonts w:asciiTheme="minorEastAsia" w:hAnsiTheme="minorEastAsia" w:hint="eastAsia"/>
        </w:rPr>
        <w:t>显示信息：资金账号、客户名称、证券代码、持股数量、现金股息、</w:t>
      </w:r>
      <w:r w:rsidR="00F92072">
        <w:rPr>
          <w:rFonts w:asciiTheme="minorEastAsia" w:hAnsiTheme="minorEastAsia" w:hint="eastAsia"/>
        </w:rPr>
        <w:t>过户费、手续费、应得股息、</w:t>
      </w:r>
      <w:r>
        <w:rPr>
          <w:rFonts w:asciiTheme="minorEastAsia" w:hAnsiTheme="minorEastAsia" w:hint="eastAsia"/>
        </w:rPr>
        <w:t>币种；</w:t>
      </w:r>
    </w:p>
    <w:p w:rsidR="00F92072" w:rsidRDefault="00F92072" w:rsidP="006734D2">
      <w:pPr>
        <w:pStyle w:val="a7"/>
        <w:numPr>
          <w:ilvl w:val="1"/>
          <w:numId w:val="119"/>
        </w:numPr>
        <w:spacing w:line="360" w:lineRule="auto"/>
        <w:ind w:firstLineChars="0"/>
        <w:rPr>
          <w:rFonts w:asciiTheme="minorEastAsia" w:hAnsiTheme="minorEastAsia"/>
        </w:rPr>
      </w:pPr>
      <w:r>
        <w:rPr>
          <w:rFonts w:asciiTheme="minorEastAsia" w:hAnsiTheme="minorEastAsia" w:hint="eastAsia"/>
        </w:rPr>
        <w:t>系统合计栏：持股数量、现金股息、过户费、手续费、应得股息；</w:t>
      </w:r>
    </w:p>
    <w:p w:rsidR="00DD0B64" w:rsidRPr="00DD0B64" w:rsidRDefault="00DD0B64" w:rsidP="006734D2">
      <w:pPr>
        <w:pStyle w:val="a7"/>
        <w:numPr>
          <w:ilvl w:val="0"/>
          <w:numId w:val="119"/>
        </w:numPr>
        <w:spacing w:line="360" w:lineRule="auto"/>
        <w:ind w:firstLineChars="0"/>
        <w:rPr>
          <w:rFonts w:asciiTheme="minorEastAsia" w:hAnsiTheme="minorEastAsia"/>
        </w:rPr>
      </w:pPr>
      <w:r>
        <w:rPr>
          <w:rFonts w:asciiTheme="minorEastAsia" w:hAnsiTheme="minorEastAsia" w:hint="eastAsia"/>
          <w:lang w:val="en-AU"/>
        </w:rPr>
        <w:t>系统根据数据中心</w:t>
      </w:r>
      <w:r w:rsidR="004F634C">
        <w:rPr>
          <w:rFonts w:asciiTheme="minorEastAsia" w:hAnsiTheme="minorEastAsia" w:hint="eastAsia"/>
          <w:lang w:val="en-AU"/>
        </w:rPr>
        <w:t>相应行动股权登记日的持仓余额进行权益分派</w:t>
      </w:r>
      <w:r>
        <w:rPr>
          <w:rFonts w:asciiTheme="minorEastAsia" w:hAnsiTheme="minorEastAsia" w:hint="eastAsia"/>
          <w:lang w:val="en-AU"/>
        </w:rPr>
        <w:t>；</w:t>
      </w:r>
    </w:p>
    <w:p w:rsidR="00DD0B64" w:rsidRDefault="00F92072" w:rsidP="006734D2">
      <w:pPr>
        <w:pStyle w:val="a7"/>
        <w:numPr>
          <w:ilvl w:val="1"/>
          <w:numId w:val="119"/>
        </w:numPr>
        <w:spacing w:line="360" w:lineRule="auto"/>
        <w:ind w:firstLineChars="0"/>
        <w:rPr>
          <w:rFonts w:asciiTheme="minorEastAsia" w:hAnsiTheme="minorEastAsia"/>
        </w:rPr>
      </w:pPr>
      <w:r>
        <w:rPr>
          <w:rFonts w:asciiTheme="minorEastAsia" w:hAnsiTheme="minorEastAsia" w:hint="eastAsia"/>
        </w:rPr>
        <w:t>持股数量：根据股权登记</w:t>
      </w:r>
      <w:proofErr w:type="gramStart"/>
      <w:r>
        <w:rPr>
          <w:rFonts w:asciiTheme="minorEastAsia" w:hAnsiTheme="minorEastAsia" w:hint="eastAsia"/>
        </w:rPr>
        <w:t>日获得</w:t>
      </w:r>
      <w:proofErr w:type="gramEnd"/>
      <w:r>
        <w:rPr>
          <w:rFonts w:asciiTheme="minorEastAsia" w:hAnsiTheme="minorEastAsia" w:hint="eastAsia"/>
        </w:rPr>
        <w:t>当天持股数量</w:t>
      </w:r>
      <w:r w:rsidR="00DD0B64">
        <w:rPr>
          <w:rFonts w:asciiTheme="minorEastAsia" w:hAnsiTheme="minorEastAsia" w:hint="eastAsia"/>
        </w:rPr>
        <w:t>；</w:t>
      </w:r>
    </w:p>
    <w:p w:rsidR="00F92072" w:rsidRDefault="00F92072" w:rsidP="006734D2">
      <w:pPr>
        <w:pStyle w:val="a7"/>
        <w:numPr>
          <w:ilvl w:val="1"/>
          <w:numId w:val="119"/>
        </w:numPr>
        <w:spacing w:line="360" w:lineRule="auto"/>
        <w:ind w:firstLineChars="0"/>
        <w:rPr>
          <w:rFonts w:asciiTheme="minorEastAsia" w:hAnsiTheme="minorEastAsia"/>
        </w:rPr>
      </w:pPr>
      <w:r>
        <w:rPr>
          <w:rFonts w:asciiTheme="minorEastAsia" w:hAnsiTheme="minorEastAsia" w:hint="eastAsia"/>
        </w:rPr>
        <w:t>现金股息：根据持股数量 * 每股派发金额；</w:t>
      </w:r>
    </w:p>
    <w:p w:rsidR="00D17C9F" w:rsidRDefault="0099463B">
      <w:pPr>
        <w:pStyle w:val="a7"/>
        <w:numPr>
          <w:ilvl w:val="2"/>
          <w:numId w:val="119"/>
        </w:numPr>
        <w:spacing w:line="360" w:lineRule="auto"/>
        <w:ind w:firstLineChars="0"/>
        <w:rPr>
          <w:bCs/>
          <w:color w:val="0000FF"/>
        </w:rPr>
      </w:pPr>
      <w:r w:rsidRPr="005E5808">
        <w:rPr>
          <w:rFonts w:ascii="宋体" w:hAnsi="宋体" w:hint="eastAsia"/>
          <w:bCs/>
          <w:color w:val="0F243E"/>
        </w:rPr>
        <w:t>系统</w:t>
      </w:r>
      <w:r>
        <w:rPr>
          <w:rFonts w:ascii="宋体" w:hAnsi="宋体" w:hint="eastAsia"/>
          <w:bCs/>
          <w:color w:val="0F243E"/>
        </w:rPr>
        <w:t>按4位小数计算客户的现金股息；（值为A</w:t>
      </w:r>
      <w:r>
        <w:rPr>
          <w:rFonts w:ascii="宋体" w:hAnsi="宋体"/>
          <w:bCs/>
          <w:color w:val="0F243E"/>
        </w:rPr>
        <w:t>）</w:t>
      </w:r>
    </w:p>
    <w:p w:rsidR="00D17C9F" w:rsidRDefault="0099463B">
      <w:pPr>
        <w:pStyle w:val="a7"/>
        <w:numPr>
          <w:ilvl w:val="2"/>
          <w:numId w:val="119"/>
        </w:numPr>
        <w:spacing w:line="360" w:lineRule="auto"/>
        <w:ind w:firstLineChars="0"/>
        <w:rPr>
          <w:bCs/>
          <w:color w:val="0000FF"/>
        </w:rPr>
      </w:pPr>
      <w:r>
        <w:rPr>
          <w:rFonts w:ascii="宋体" w:hAnsi="宋体" w:hint="eastAsia"/>
          <w:bCs/>
          <w:color w:val="0F243E"/>
        </w:rPr>
        <w:t>系统对现金股息取两位小数；（值为B</w:t>
      </w:r>
      <w:r>
        <w:rPr>
          <w:rFonts w:ascii="宋体" w:hAnsi="宋体"/>
          <w:bCs/>
          <w:color w:val="0F243E"/>
        </w:rPr>
        <w:t>）</w:t>
      </w:r>
    </w:p>
    <w:p w:rsidR="00D17C9F" w:rsidRDefault="0099463B">
      <w:pPr>
        <w:pStyle w:val="a7"/>
        <w:numPr>
          <w:ilvl w:val="2"/>
          <w:numId w:val="119"/>
        </w:numPr>
        <w:spacing w:line="360" w:lineRule="auto"/>
        <w:ind w:firstLineChars="0"/>
        <w:rPr>
          <w:bCs/>
          <w:color w:val="0000FF"/>
        </w:rPr>
      </w:pPr>
      <w:r>
        <w:rPr>
          <w:rFonts w:ascii="宋体" w:hAnsi="宋体" w:hint="eastAsia"/>
          <w:bCs/>
          <w:color w:val="0F243E"/>
        </w:rPr>
        <w:lastRenderedPageBreak/>
        <w:t>系统计算出两位小数的现金股息的汇总值，并与CCASS</w:t>
      </w:r>
      <w:r w:rsidR="001D7900">
        <w:rPr>
          <w:rFonts w:ascii="宋体" w:hAnsi="宋体" w:hint="eastAsia"/>
          <w:bCs/>
          <w:color w:val="0F243E"/>
        </w:rPr>
        <w:t xml:space="preserve">+抵押银行现金股息 </w:t>
      </w:r>
      <w:r>
        <w:rPr>
          <w:rFonts w:ascii="宋体" w:hAnsi="宋体" w:hint="eastAsia"/>
          <w:bCs/>
          <w:color w:val="0F243E"/>
        </w:rPr>
        <w:t>核对后，产生差额</w:t>
      </w:r>
      <w:r w:rsidRPr="005E5808">
        <w:rPr>
          <w:rFonts w:ascii="宋体" w:hAnsi="宋体" w:hint="eastAsia"/>
          <w:bCs/>
          <w:color w:val="0F243E"/>
        </w:rPr>
        <w:t>；</w:t>
      </w:r>
      <w:r w:rsidRPr="00617F22">
        <w:rPr>
          <w:bCs/>
          <w:color w:val="0000FF"/>
        </w:rPr>
        <w:t>(</w:t>
      </w:r>
      <w:r w:rsidRPr="005E5808">
        <w:rPr>
          <w:rFonts w:ascii="宋体" w:hAnsi="宋体" w:hint="eastAsia"/>
          <w:bCs/>
          <w:color w:val="0000FF"/>
        </w:rPr>
        <w:t>暂称这个股数差额为</w:t>
      </w:r>
      <w:r w:rsidRPr="00617F22">
        <w:rPr>
          <w:bCs/>
          <w:color w:val="0000FF"/>
        </w:rPr>
        <w:t xml:space="preserve"> CE)</w:t>
      </w:r>
      <w:r w:rsidRPr="00617F22">
        <w:rPr>
          <w:rFonts w:hint="eastAsia"/>
          <w:bCs/>
          <w:color w:val="0000FF"/>
        </w:rPr>
        <w:t>；</w:t>
      </w:r>
    </w:p>
    <w:p w:rsidR="00D17C9F" w:rsidRDefault="0099463B">
      <w:pPr>
        <w:pStyle w:val="a7"/>
        <w:numPr>
          <w:ilvl w:val="2"/>
          <w:numId w:val="119"/>
        </w:numPr>
        <w:spacing w:line="360" w:lineRule="auto"/>
        <w:ind w:firstLineChars="0"/>
      </w:pPr>
      <w:r w:rsidRPr="0099463B">
        <w:rPr>
          <w:rFonts w:ascii="宋体" w:hAnsi="宋体" w:hint="eastAsia"/>
          <w:bCs/>
          <w:color w:val="0F243E"/>
        </w:rPr>
        <w:t>系统对CE按0.01</w:t>
      </w:r>
      <w:r w:rsidR="00EC4C69">
        <w:rPr>
          <w:rFonts w:ascii="宋体" w:hAnsi="宋体" w:hint="eastAsia"/>
          <w:bCs/>
          <w:color w:val="0F243E"/>
        </w:rPr>
        <w:t>元分成若干份；</w:t>
      </w:r>
    </w:p>
    <w:p w:rsidR="00D17C9F" w:rsidRDefault="0099463B">
      <w:pPr>
        <w:pStyle w:val="a7"/>
        <w:numPr>
          <w:ilvl w:val="2"/>
          <w:numId w:val="119"/>
        </w:numPr>
        <w:spacing w:line="360" w:lineRule="auto"/>
        <w:ind w:firstLineChars="0"/>
      </w:pPr>
      <w:r w:rsidRPr="0099463B">
        <w:rPr>
          <w:rFonts w:ascii="宋体" w:hAnsi="宋体" w:hint="eastAsia"/>
          <w:bCs/>
          <w:color w:val="0F243E"/>
        </w:rPr>
        <w:t>系统按客户的4位现金股息值的</w:t>
      </w:r>
      <w:r w:rsidR="00EC4C69">
        <w:rPr>
          <w:rFonts w:ascii="宋体" w:hAnsi="宋体" w:hint="eastAsia"/>
          <w:bCs/>
          <w:color w:val="0F243E"/>
        </w:rPr>
        <w:t>最后两位小数进行从大到小排序</w:t>
      </w:r>
      <w:r w:rsidR="00EC4C69">
        <w:rPr>
          <w:rFonts w:ascii="宋体" w:hAnsi="宋体"/>
          <w:bCs/>
          <w:color w:val="0F243E"/>
        </w:rPr>
        <w:t>(如果同样小数</w:t>
      </w:r>
      <w:r w:rsidR="0039572E">
        <w:rPr>
          <w:rFonts w:ascii="宋体" w:hAnsi="宋体" w:hint="eastAsia"/>
          <w:bCs/>
          <w:color w:val="0F243E"/>
        </w:rPr>
        <w:t>先以金额从大到小排列，如果金额也</w:t>
      </w:r>
      <w:proofErr w:type="gramStart"/>
      <w:r w:rsidR="0039572E">
        <w:rPr>
          <w:rFonts w:ascii="宋体" w:hAnsi="宋体" w:hint="eastAsia"/>
          <w:bCs/>
          <w:color w:val="0F243E"/>
        </w:rPr>
        <w:t>一</w:t>
      </w:r>
      <w:proofErr w:type="gramEnd"/>
      <w:r w:rsidR="0039572E">
        <w:rPr>
          <w:rFonts w:ascii="宋体" w:hAnsi="宋体" w:hint="eastAsia"/>
          <w:bCs/>
          <w:color w:val="0F243E"/>
        </w:rPr>
        <w:t>至再</w:t>
      </w:r>
      <w:r w:rsidR="00EC4C69">
        <w:rPr>
          <w:rFonts w:ascii="宋体" w:hAnsi="宋体"/>
          <w:bCs/>
          <w:color w:val="0F243E"/>
        </w:rPr>
        <w:t>以资金账户号从小到大顺序排列)，把若干份的0.01元的差额分配给排序前面的每一个客户，每一个客户得一份0.01元，直到分完为止。分配的结果直接加到该客户现金股息的两位小数上(B值)。系统最后分配给客户的</w:t>
      </w:r>
      <w:proofErr w:type="gramStart"/>
      <w:r w:rsidR="00EC4C69">
        <w:rPr>
          <w:rFonts w:ascii="宋体" w:hAnsi="宋体" w:hint="eastAsia"/>
          <w:bCs/>
          <w:color w:val="0F243E"/>
        </w:rPr>
        <w:t>股息即值</w:t>
      </w:r>
      <w:proofErr w:type="gramEnd"/>
      <w:r w:rsidR="00EC4C69">
        <w:rPr>
          <w:rFonts w:ascii="宋体" w:hAnsi="宋体"/>
          <w:bCs/>
          <w:color w:val="0F243E"/>
        </w:rPr>
        <w:t>B。</w:t>
      </w:r>
    </w:p>
    <w:p w:rsidR="00D17C9F" w:rsidRDefault="00D17C9F">
      <w:pPr>
        <w:pStyle w:val="a7"/>
        <w:numPr>
          <w:ilvl w:val="2"/>
          <w:numId w:val="119"/>
        </w:numPr>
        <w:spacing w:line="360" w:lineRule="auto"/>
        <w:ind w:firstLineChars="0"/>
        <w:rPr>
          <w:rFonts w:asciiTheme="minorEastAsia" w:hAnsiTheme="minorEastAsia"/>
        </w:rPr>
      </w:pPr>
    </w:p>
    <w:p w:rsidR="00F92072" w:rsidRDefault="00F92072" w:rsidP="006734D2">
      <w:pPr>
        <w:pStyle w:val="a7"/>
        <w:numPr>
          <w:ilvl w:val="1"/>
          <w:numId w:val="119"/>
        </w:numPr>
        <w:spacing w:line="360" w:lineRule="auto"/>
        <w:ind w:firstLineChars="0"/>
        <w:rPr>
          <w:rFonts w:asciiTheme="minorEastAsia" w:hAnsiTheme="minorEastAsia"/>
        </w:rPr>
      </w:pPr>
      <w:r>
        <w:rPr>
          <w:rFonts w:asciiTheme="minorEastAsia" w:hAnsiTheme="minorEastAsia" w:hint="eastAsia"/>
        </w:rPr>
        <w:t>过户费：（持股数量/手）*1.5，不足一手的按一手计；</w:t>
      </w:r>
      <w:r w:rsidR="002162EA" w:rsidDel="002162EA">
        <w:rPr>
          <w:rFonts w:asciiTheme="minorEastAsia" w:hAnsiTheme="minorEastAsia" w:hint="eastAsia"/>
        </w:rPr>
        <w:t xml:space="preserve"> </w:t>
      </w:r>
    </w:p>
    <w:p w:rsidR="0068069C" w:rsidRDefault="0068069C" w:rsidP="0068069C">
      <w:pPr>
        <w:pStyle w:val="a7"/>
        <w:numPr>
          <w:ilvl w:val="2"/>
          <w:numId w:val="119"/>
        </w:numPr>
        <w:spacing w:line="360" w:lineRule="auto"/>
        <w:ind w:firstLineChars="0"/>
        <w:rPr>
          <w:rFonts w:asciiTheme="minorEastAsia" w:hAnsiTheme="minorEastAsia"/>
        </w:rPr>
      </w:pPr>
      <w:r>
        <w:rPr>
          <w:rFonts w:asciiTheme="minorEastAsia" w:hAnsiTheme="minorEastAsia" w:hint="eastAsia"/>
        </w:rPr>
        <w:t>（股票数量/每手的数量）*1.5 ，每支股手的数量不一样；</w:t>
      </w:r>
    </w:p>
    <w:p w:rsidR="0068069C" w:rsidRDefault="0068069C" w:rsidP="0068069C">
      <w:pPr>
        <w:pStyle w:val="a7"/>
        <w:numPr>
          <w:ilvl w:val="2"/>
          <w:numId w:val="119"/>
        </w:numPr>
        <w:spacing w:line="360" w:lineRule="auto"/>
        <w:ind w:firstLineChars="0"/>
        <w:rPr>
          <w:rFonts w:asciiTheme="minorEastAsia" w:hAnsiTheme="minorEastAsia"/>
        </w:rPr>
      </w:pPr>
      <w:r>
        <w:rPr>
          <w:rFonts w:asciiTheme="minorEastAsia" w:hAnsiTheme="minorEastAsia" w:hint="eastAsia"/>
        </w:rPr>
        <w:t>根据客户明细数据中上次现金股息、股票股息、以股代息时已收取过过户费的股份数据不再收取过户费，对每手收到1.5港币只针对</w:t>
      </w:r>
      <w:proofErr w:type="gramStart"/>
      <w:r>
        <w:rPr>
          <w:rFonts w:asciiTheme="minorEastAsia" w:hAnsiTheme="minorEastAsia" w:hint="eastAsia"/>
        </w:rPr>
        <w:t>街货股</w:t>
      </w:r>
      <w:proofErr w:type="gramEnd"/>
      <w:r>
        <w:rPr>
          <w:rFonts w:asciiTheme="minorEastAsia" w:hAnsiTheme="minorEastAsia" w:hint="eastAsia"/>
        </w:rPr>
        <w:t>进行收取（即在上次股息分配后新买入的股份）；</w:t>
      </w:r>
    </w:p>
    <w:p w:rsidR="006B3872" w:rsidRDefault="006B3872" w:rsidP="0068069C">
      <w:pPr>
        <w:pStyle w:val="a7"/>
        <w:numPr>
          <w:ilvl w:val="2"/>
          <w:numId w:val="119"/>
        </w:numPr>
        <w:spacing w:line="360" w:lineRule="auto"/>
        <w:ind w:firstLineChars="0"/>
        <w:rPr>
          <w:rFonts w:asciiTheme="minorEastAsia" w:hAnsiTheme="minorEastAsia"/>
        </w:rPr>
      </w:pPr>
      <w:r>
        <w:rPr>
          <w:rFonts w:asciiTheme="minorEastAsia" w:hAnsiTheme="minorEastAsia" w:hint="eastAsia"/>
        </w:rPr>
        <w:t>如果行动设置了不收取过户费，则该行动不能收到过户费；</w:t>
      </w:r>
    </w:p>
    <w:p w:rsidR="006B3872" w:rsidRPr="006B3872" w:rsidRDefault="00DA3850" w:rsidP="0068069C">
      <w:pPr>
        <w:pStyle w:val="a7"/>
        <w:numPr>
          <w:ilvl w:val="2"/>
          <w:numId w:val="119"/>
        </w:numPr>
        <w:spacing w:line="360" w:lineRule="auto"/>
        <w:ind w:firstLineChars="0"/>
        <w:rPr>
          <w:rFonts w:asciiTheme="minorEastAsia" w:hAnsiTheme="minorEastAsia"/>
        </w:rPr>
      </w:pPr>
      <w:r w:rsidRPr="00DA3850">
        <w:rPr>
          <w:rFonts w:hint="eastAsia"/>
          <w:color w:val="0000FF"/>
        </w:rPr>
        <w:t>如果账户设置了行动不收</w:t>
      </w:r>
      <w:r w:rsidR="006B3872">
        <w:rPr>
          <w:rFonts w:hint="eastAsia"/>
          <w:color w:val="0000FF"/>
        </w:rPr>
        <w:t>取过户</w:t>
      </w:r>
      <w:r w:rsidRPr="00DA3850">
        <w:rPr>
          <w:rFonts w:hint="eastAsia"/>
          <w:color w:val="0000FF"/>
        </w:rPr>
        <w:t>费，则该类账户不能收</w:t>
      </w:r>
      <w:r w:rsidR="006B3872">
        <w:rPr>
          <w:rFonts w:hint="eastAsia"/>
          <w:color w:val="0000FF"/>
        </w:rPr>
        <w:t>取行动过户</w:t>
      </w:r>
      <w:r w:rsidRPr="00DA3850">
        <w:rPr>
          <w:rFonts w:hint="eastAsia"/>
          <w:color w:val="0000FF"/>
        </w:rPr>
        <w:t>费</w:t>
      </w:r>
      <w:r w:rsidR="006B3872">
        <w:rPr>
          <w:rFonts w:hint="eastAsia"/>
          <w:color w:val="0000FF"/>
        </w:rPr>
        <w:t>；</w:t>
      </w:r>
    </w:p>
    <w:p w:rsidR="00C722D1" w:rsidRDefault="002B0E3B">
      <w:pPr>
        <w:pStyle w:val="a7"/>
        <w:numPr>
          <w:ilvl w:val="1"/>
          <w:numId w:val="119"/>
        </w:numPr>
        <w:spacing w:line="360" w:lineRule="auto"/>
        <w:ind w:firstLineChars="0"/>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港币与人民币按每手1.5元收取；</w:t>
      </w:r>
    </w:p>
    <w:p w:rsidR="002B0E3B" w:rsidRDefault="002B0E3B" w:rsidP="002B0E3B">
      <w:pPr>
        <w:pStyle w:val="a7"/>
        <w:numPr>
          <w:ilvl w:val="2"/>
          <w:numId w:val="119"/>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美元暂定为7.5倍的港币收到，即每手0.2美元；</w:t>
      </w:r>
    </w:p>
    <w:p w:rsidR="00F92072" w:rsidRDefault="00F92072" w:rsidP="006734D2">
      <w:pPr>
        <w:pStyle w:val="a7"/>
        <w:numPr>
          <w:ilvl w:val="1"/>
          <w:numId w:val="119"/>
        </w:numPr>
        <w:spacing w:line="360" w:lineRule="auto"/>
        <w:ind w:firstLineChars="0"/>
        <w:rPr>
          <w:rFonts w:asciiTheme="minorEastAsia" w:hAnsiTheme="minorEastAsia"/>
        </w:rPr>
      </w:pPr>
      <w:r>
        <w:rPr>
          <w:rFonts w:asciiTheme="minorEastAsia" w:hAnsiTheme="minorEastAsia" w:hint="eastAsia"/>
        </w:rPr>
        <w:t>手续费：现金股息 * 0.5%；</w:t>
      </w:r>
    </w:p>
    <w:p w:rsidR="00F92072" w:rsidRPr="00B620BB" w:rsidRDefault="00F92072" w:rsidP="006734D2">
      <w:pPr>
        <w:pStyle w:val="a7"/>
        <w:numPr>
          <w:ilvl w:val="2"/>
          <w:numId w:val="119"/>
        </w:numPr>
        <w:spacing w:line="360" w:lineRule="auto"/>
        <w:ind w:firstLineChars="0"/>
        <w:rPr>
          <w:rFonts w:asciiTheme="minorEastAsia" w:hAnsiTheme="minorEastAsia"/>
        </w:rPr>
      </w:pPr>
      <w:r>
        <w:rPr>
          <w:rFonts w:hint="eastAsia"/>
        </w:rPr>
        <w:t>现金股息币种为港币：每只股份最低为</w:t>
      </w:r>
      <w:r>
        <w:t xml:space="preserve">30 </w:t>
      </w:r>
      <w:r>
        <w:rPr>
          <w:rFonts w:hint="eastAsia"/>
        </w:rPr>
        <w:t>元港元；</w:t>
      </w:r>
    </w:p>
    <w:p w:rsidR="00C512F5" w:rsidRPr="00F92072" w:rsidRDefault="00C512F5" w:rsidP="00C512F5">
      <w:pPr>
        <w:pStyle w:val="a7"/>
        <w:numPr>
          <w:ilvl w:val="2"/>
          <w:numId w:val="119"/>
        </w:numPr>
        <w:spacing w:line="360" w:lineRule="auto"/>
        <w:ind w:firstLineChars="0"/>
        <w:rPr>
          <w:rFonts w:asciiTheme="minorEastAsia" w:hAnsiTheme="minorEastAsia"/>
        </w:rPr>
      </w:pPr>
      <w:r>
        <w:rPr>
          <w:rFonts w:hint="eastAsia"/>
        </w:rPr>
        <w:t>现金股息币种为人民币：每只股份最低为</w:t>
      </w:r>
      <w:r>
        <w:rPr>
          <w:rFonts w:hint="eastAsia"/>
        </w:rPr>
        <w:t>25</w:t>
      </w:r>
      <w:r>
        <w:rPr>
          <w:rFonts w:hint="eastAsia"/>
        </w:rPr>
        <w:t>元人民币；</w:t>
      </w:r>
    </w:p>
    <w:p w:rsidR="00C512F5" w:rsidRPr="00F92072" w:rsidRDefault="00C512F5" w:rsidP="00C512F5">
      <w:pPr>
        <w:pStyle w:val="a7"/>
        <w:numPr>
          <w:ilvl w:val="2"/>
          <w:numId w:val="119"/>
        </w:numPr>
        <w:spacing w:line="360" w:lineRule="auto"/>
        <w:ind w:firstLineChars="0"/>
        <w:rPr>
          <w:rFonts w:asciiTheme="minorEastAsia" w:hAnsiTheme="minorEastAsia"/>
        </w:rPr>
      </w:pPr>
      <w:r>
        <w:rPr>
          <w:rFonts w:hint="eastAsia"/>
        </w:rPr>
        <w:t>现金股息币种为人美元：每只股份最低为</w:t>
      </w:r>
      <w:r>
        <w:rPr>
          <w:rFonts w:hint="eastAsia"/>
        </w:rPr>
        <w:t>4</w:t>
      </w:r>
      <w:r>
        <w:rPr>
          <w:rFonts w:hint="eastAsia"/>
        </w:rPr>
        <w:t>美元；</w:t>
      </w:r>
    </w:p>
    <w:p w:rsidR="00F92072" w:rsidRPr="006B3872" w:rsidRDefault="00C512F5" w:rsidP="00C512F5">
      <w:pPr>
        <w:pStyle w:val="a7"/>
        <w:numPr>
          <w:ilvl w:val="2"/>
          <w:numId w:val="119"/>
        </w:numPr>
        <w:spacing w:line="360" w:lineRule="auto"/>
        <w:ind w:firstLineChars="0"/>
        <w:rPr>
          <w:rFonts w:asciiTheme="minorEastAsia" w:hAnsiTheme="minorEastAsia"/>
        </w:rPr>
      </w:pPr>
      <w:r>
        <w:rPr>
          <w:rFonts w:hint="eastAsia"/>
        </w:rPr>
        <w:t xml:space="preserve"> </w:t>
      </w:r>
      <w:r w:rsidR="00F92072">
        <w:rPr>
          <w:rFonts w:hint="eastAsia"/>
        </w:rPr>
        <w:t>(</w:t>
      </w:r>
      <w:r w:rsidR="00F92072">
        <w:rPr>
          <w:rFonts w:hint="eastAsia"/>
        </w:rPr>
        <w:t>现金股息</w:t>
      </w:r>
      <w:r w:rsidR="00F92072">
        <w:rPr>
          <w:rFonts w:hint="eastAsia"/>
        </w:rPr>
        <w:t>-</w:t>
      </w:r>
      <w:r w:rsidR="00F92072">
        <w:rPr>
          <w:rFonts w:hint="eastAsia"/>
        </w:rPr>
        <w:t>过户费</w:t>
      </w:r>
      <w:r w:rsidR="00F92072">
        <w:rPr>
          <w:rFonts w:hint="eastAsia"/>
        </w:rPr>
        <w:t xml:space="preserve">)&lt; </w:t>
      </w:r>
      <w:r w:rsidR="00F92072">
        <w:rPr>
          <w:rFonts w:hint="eastAsia"/>
        </w:rPr>
        <w:t>最低手续费限额，手续费</w:t>
      </w:r>
      <w:r w:rsidR="00F92072">
        <w:rPr>
          <w:rFonts w:hint="eastAsia"/>
        </w:rPr>
        <w:t>=(</w:t>
      </w:r>
      <w:r w:rsidR="00F92072">
        <w:rPr>
          <w:rFonts w:hint="eastAsia"/>
        </w:rPr>
        <w:t>现金股息</w:t>
      </w:r>
      <w:r w:rsidR="00F92072">
        <w:rPr>
          <w:rFonts w:hint="eastAsia"/>
        </w:rPr>
        <w:t>-</w:t>
      </w:r>
      <w:r w:rsidR="00F92072">
        <w:rPr>
          <w:rFonts w:hint="eastAsia"/>
        </w:rPr>
        <w:t>过户费</w:t>
      </w:r>
      <w:r w:rsidR="00F92072">
        <w:rPr>
          <w:rFonts w:hint="eastAsia"/>
        </w:rPr>
        <w:t>)</w:t>
      </w:r>
      <w:r w:rsidR="00F92072">
        <w:rPr>
          <w:rFonts w:hint="eastAsia"/>
        </w:rPr>
        <w:t>；</w:t>
      </w:r>
    </w:p>
    <w:p w:rsidR="006B3872" w:rsidRDefault="006B3872" w:rsidP="006B3872">
      <w:pPr>
        <w:pStyle w:val="a7"/>
        <w:numPr>
          <w:ilvl w:val="2"/>
          <w:numId w:val="119"/>
        </w:numPr>
        <w:spacing w:line="360" w:lineRule="auto"/>
        <w:ind w:firstLineChars="0"/>
        <w:rPr>
          <w:rFonts w:asciiTheme="minorEastAsia" w:hAnsiTheme="minorEastAsia"/>
        </w:rPr>
      </w:pPr>
      <w:r>
        <w:rPr>
          <w:rFonts w:asciiTheme="minorEastAsia" w:hAnsiTheme="minorEastAsia" w:hint="eastAsia"/>
        </w:rPr>
        <w:t>如果行动设置了不收取</w:t>
      </w:r>
      <w:r>
        <w:rPr>
          <w:rFonts w:hint="eastAsia"/>
        </w:rPr>
        <w:t>手续费</w:t>
      </w:r>
      <w:r>
        <w:rPr>
          <w:rFonts w:asciiTheme="minorEastAsia" w:hAnsiTheme="minorEastAsia" w:hint="eastAsia"/>
        </w:rPr>
        <w:t>，则该行动不能收到</w:t>
      </w:r>
      <w:r>
        <w:rPr>
          <w:rFonts w:hint="eastAsia"/>
        </w:rPr>
        <w:t>手续费</w:t>
      </w:r>
      <w:r>
        <w:rPr>
          <w:rFonts w:asciiTheme="minorEastAsia" w:hAnsiTheme="minorEastAsia" w:hint="eastAsia"/>
        </w:rPr>
        <w:t>；</w:t>
      </w:r>
    </w:p>
    <w:p w:rsidR="006B3872" w:rsidRPr="006B3872" w:rsidRDefault="006B3872" w:rsidP="006B3872">
      <w:pPr>
        <w:pStyle w:val="a7"/>
        <w:numPr>
          <w:ilvl w:val="2"/>
          <w:numId w:val="119"/>
        </w:numPr>
        <w:spacing w:line="360" w:lineRule="auto"/>
        <w:ind w:firstLineChars="0"/>
        <w:rPr>
          <w:rFonts w:asciiTheme="minorEastAsia" w:hAnsiTheme="minorEastAsia"/>
        </w:rPr>
      </w:pPr>
      <w:r w:rsidRPr="006B3872">
        <w:rPr>
          <w:rFonts w:hint="eastAsia"/>
          <w:color w:val="0000FF"/>
        </w:rPr>
        <w:t>如果账户设置了行动不收</w:t>
      </w:r>
      <w:r>
        <w:rPr>
          <w:rFonts w:hint="eastAsia"/>
          <w:color w:val="0000FF"/>
        </w:rPr>
        <w:t>取</w:t>
      </w:r>
      <w:r>
        <w:rPr>
          <w:rFonts w:hint="eastAsia"/>
        </w:rPr>
        <w:t>手续费</w:t>
      </w:r>
      <w:r w:rsidRPr="006B3872">
        <w:rPr>
          <w:rFonts w:hint="eastAsia"/>
          <w:color w:val="0000FF"/>
        </w:rPr>
        <w:t>，则该类账户不能收</w:t>
      </w:r>
      <w:r>
        <w:rPr>
          <w:rFonts w:hint="eastAsia"/>
          <w:color w:val="0000FF"/>
        </w:rPr>
        <w:t>取行动</w:t>
      </w:r>
      <w:r>
        <w:rPr>
          <w:rFonts w:hint="eastAsia"/>
        </w:rPr>
        <w:t>手续费</w:t>
      </w:r>
      <w:r>
        <w:rPr>
          <w:rFonts w:hint="eastAsia"/>
          <w:color w:val="0000FF"/>
        </w:rPr>
        <w:t>；</w:t>
      </w:r>
    </w:p>
    <w:p w:rsidR="006B3872" w:rsidRDefault="006B3872" w:rsidP="00C512F5">
      <w:pPr>
        <w:pStyle w:val="a7"/>
        <w:numPr>
          <w:ilvl w:val="2"/>
          <w:numId w:val="119"/>
        </w:numPr>
        <w:spacing w:line="360" w:lineRule="auto"/>
        <w:ind w:firstLineChars="0"/>
        <w:rPr>
          <w:rFonts w:asciiTheme="minorEastAsia" w:hAnsiTheme="minorEastAsia"/>
        </w:rPr>
      </w:pPr>
    </w:p>
    <w:p w:rsidR="004F634C" w:rsidRDefault="00F92072" w:rsidP="006734D2">
      <w:pPr>
        <w:pStyle w:val="a7"/>
        <w:numPr>
          <w:ilvl w:val="1"/>
          <w:numId w:val="119"/>
        </w:numPr>
        <w:spacing w:line="360" w:lineRule="auto"/>
        <w:ind w:firstLineChars="0"/>
        <w:rPr>
          <w:rFonts w:asciiTheme="minorEastAsia" w:hAnsiTheme="minorEastAsia"/>
        </w:rPr>
      </w:pPr>
      <w:r>
        <w:rPr>
          <w:rFonts w:asciiTheme="minorEastAsia" w:hAnsiTheme="minorEastAsia" w:hint="eastAsia"/>
        </w:rPr>
        <w:t>应得股息：</w:t>
      </w:r>
      <w:r>
        <w:rPr>
          <w:rFonts w:hint="eastAsia"/>
        </w:rPr>
        <w:t>现金股息</w:t>
      </w:r>
      <w:r>
        <w:rPr>
          <w:rFonts w:hint="eastAsia"/>
        </w:rPr>
        <w:t>-</w:t>
      </w:r>
      <w:r>
        <w:rPr>
          <w:rFonts w:hint="eastAsia"/>
        </w:rPr>
        <w:t>过户费</w:t>
      </w:r>
      <w:r>
        <w:rPr>
          <w:rFonts w:hint="eastAsia"/>
        </w:rPr>
        <w:t>-</w:t>
      </w:r>
      <w:r>
        <w:rPr>
          <w:rFonts w:hint="eastAsia"/>
        </w:rPr>
        <w:t>手续费</w:t>
      </w:r>
      <w:r>
        <w:rPr>
          <w:rFonts w:hint="eastAsia"/>
        </w:rPr>
        <w:t xml:space="preserve"> </w:t>
      </w:r>
      <w:r w:rsidR="00DD0B64">
        <w:rPr>
          <w:rFonts w:asciiTheme="minorEastAsia" w:hAnsiTheme="minorEastAsia" w:hint="eastAsia"/>
        </w:rPr>
        <w:t>；</w:t>
      </w:r>
    </w:p>
    <w:p w:rsidR="00F92072" w:rsidRDefault="00F92072" w:rsidP="006734D2">
      <w:pPr>
        <w:pStyle w:val="a7"/>
        <w:numPr>
          <w:ilvl w:val="0"/>
          <w:numId w:val="119"/>
        </w:numPr>
        <w:spacing w:line="360" w:lineRule="auto"/>
        <w:ind w:firstLineChars="0"/>
        <w:rPr>
          <w:rFonts w:asciiTheme="minorEastAsia" w:hAnsiTheme="minorEastAsia"/>
        </w:rPr>
      </w:pPr>
      <w:r>
        <w:rPr>
          <w:rFonts w:asciiTheme="minorEastAsia" w:hAnsiTheme="minorEastAsia" w:hint="eastAsia"/>
        </w:rPr>
        <w:t>分配异常时，系统</w:t>
      </w:r>
      <w:r w:rsidR="00876416">
        <w:rPr>
          <w:rFonts w:asciiTheme="minorEastAsia" w:hAnsiTheme="minorEastAsia" w:hint="eastAsia"/>
        </w:rPr>
        <w:t>在任务列表中提示分配异常</w:t>
      </w:r>
      <w:r>
        <w:rPr>
          <w:rFonts w:asciiTheme="minorEastAsia" w:hAnsiTheme="minorEastAsia" w:hint="eastAsia"/>
        </w:rPr>
        <w:t>；</w:t>
      </w:r>
    </w:p>
    <w:p w:rsidR="00876416" w:rsidRDefault="00876416" w:rsidP="006734D2">
      <w:pPr>
        <w:pStyle w:val="a7"/>
        <w:numPr>
          <w:ilvl w:val="1"/>
          <w:numId w:val="119"/>
        </w:numPr>
        <w:spacing w:line="360" w:lineRule="auto"/>
        <w:ind w:firstLineChars="0"/>
        <w:rPr>
          <w:rFonts w:asciiTheme="minorEastAsia" w:hAnsiTheme="minorEastAsia"/>
        </w:rPr>
      </w:pPr>
      <w:r>
        <w:rPr>
          <w:rFonts w:asciiTheme="minorEastAsia" w:hAnsiTheme="minorEastAsia" w:hint="eastAsia"/>
        </w:rPr>
        <w:t>行动任务中显示的持股数量&lt;&gt;合计的持股数量；</w:t>
      </w:r>
    </w:p>
    <w:p w:rsidR="00876416" w:rsidRPr="00F92072" w:rsidRDefault="00876416" w:rsidP="006734D2">
      <w:pPr>
        <w:pStyle w:val="a7"/>
        <w:numPr>
          <w:ilvl w:val="1"/>
          <w:numId w:val="119"/>
        </w:numPr>
        <w:spacing w:line="360" w:lineRule="auto"/>
        <w:ind w:firstLineChars="0"/>
        <w:rPr>
          <w:rFonts w:asciiTheme="minorEastAsia" w:hAnsiTheme="minorEastAsia"/>
        </w:rPr>
      </w:pPr>
      <w:r>
        <w:rPr>
          <w:rFonts w:asciiTheme="minorEastAsia" w:hAnsiTheme="minorEastAsia" w:hint="eastAsia"/>
        </w:rPr>
        <w:t>行动任务中显示的现金股息&lt;&gt;合计的现金股息；</w:t>
      </w:r>
    </w:p>
    <w:p w:rsidR="00876416" w:rsidRPr="00F92072" w:rsidRDefault="00876416" w:rsidP="006734D2">
      <w:pPr>
        <w:pStyle w:val="a7"/>
        <w:numPr>
          <w:ilvl w:val="1"/>
          <w:numId w:val="119"/>
        </w:numPr>
        <w:spacing w:line="360" w:lineRule="auto"/>
        <w:ind w:firstLineChars="0"/>
        <w:rPr>
          <w:rFonts w:asciiTheme="minorEastAsia" w:hAnsiTheme="minorEastAsia"/>
        </w:rPr>
      </w:pPr>
      <w:r>
        <w:rPr>
          <w:rFonts w:asciiTheme="minorEastAsia" w:hAnsiTheme="minorEastAsia" w:hint="eastAsia"/>
        </w:rPr>
        <w:lastRenderedPageBreak/>
        <w:t>以上任一条满足，分配异常；</w:t>
      </w:r>
    </w:p>
    <w:p w:rsidR="004F634C" w:rsidRPr="006B66BE" w:rsidRDefault="004F634C" w:rsidP="006734D2">
      <w:pPr>
        <w:pStyle w:val="a7"/>
        <w:numPr>
          <w:ilvl w:val="0"/>
          <w:numId w:val="119"/>
        </w:numPr>
        <w:spacing w:line="360" w:lineRule="auto"/>
        <w:ind w:firstLineChars="0"/>
        <w:rPr>
          <w:rFonts w:asciiTheme="minorEastAsia" w:hAnsiTheme="minorEastAsia"/>
        </w:rPr>
      </w:pPr>
      <w:r>
        <w:rPr>
          <w:rFonts w:asciiTheme="minorEastAsia" w:hAnsiTheme="minorEastAsia" w:hint="eastAsia"/>
          <w:lang w:val="en-AU"/>
        </w:rPr>
        <w:t>权益分派后的行动事件在未做确认分派前系统支持重复做权益分派，反之则提示用户，权益分派已确认不能再作权益分派</w:t>
      </w:r>
      <w:r w:rsidRPr="006B66BE">
        <w:rPr>
          <w:rFonts w:asciiTheme="minorEastAsia" w:hAnsiTheme="minorEastAsia" w:hint="eastAsia"/>
        </w:rPr>
        <w:t>；</w:t>
      </w:r>
    </w:p>
    <w:p w:rsidR="004F634C" w:rsidRDefault="004F634C" w:rsidP="006734D2">
      <w:pPr>
        <w:pStyle w:val="a7"/>
        <w:numPr>
          <w:ilvl w:val="0"/>
          <w:numId w:val="119"/>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权益分派</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4F634C" w:rsidRDefault="004E4C27" w:rsidP="004F634C">
      <w:pPr>
        <w:pStyle w:val="3"/>
        <w:ind w:leftChars="100" w:left="210"/>
      </w:pPr>
      <w:bookmarkStart w:id="102" w:name="_Toc296808745"/>
      <w:r>
        <w:rPr>
          <w:rFonts w:hint="eastAsia"/>
        </w:rPr>
        <w:t>F8</w:t>
      </w:r>
      <w:r w:rsidR="004F634C">
        <w:rPr>
          <w:rFonts w:hint="eastAsia"/>
        </w:rPr>
        <w:t>.</w:t>
      </w:r>
      <w:r>
        <w:rPr>
          <w:rFonts w:hint="eastAsia"/>
        </w:rPr>
        <w:t>3</w:t>
      </w:r>
      <w:r>
        <w:rPr>
          <w:rFonts w:hint="eastAsia"/>
        </w:rPr>
        <w:t>现金股息</w:t>
      </w:r>
      <w:r w:rsidR="004F634C">
        <w:rPr>
          <w:rFonts w:hint="eastAsia"/>
        </w:rPr>
        <w:t>权益分派确认</w:t>
      </w:r>
      <w:bookmarkEnd w:id="102"/>
    </w:p>
    <w:p w:rsidR="004F634C" w:rsidRDefault="004F634C" w:rsidP="006734D2">
      <w:pPr>
        <w:pStyle w:val="4"/>
        <w:numPr>
          <w:ilvl w:val="0"/>
          <w:numId w:val="120"/>
        </w:numPr>
      </w:pPr>
      <w:r>
        <w:rPr>
          <w:rFonts w:hint="eastAsia"/>
        </w:rPr>
        <w:t>业务描述</w:t>
      </w:r>
    </w:p>
    <w:p w:rsidR="004F634C" w:rsidRDefault="004E4C27" w:rsidP="004F634C">
      <w:pPr>
        <w:spacing w:line="360" w:lineRule="auto"/>
        <w:ind w:firstLineChars="200" w:firstLine="420"/>
      </w:pPr>
      <w:r>
        <w:rPr>
          <w:rFonts w:hint="eastAsia"/>
        </w:rPr>
        <w:t>现金股息行动</w:t>
      </w:r>
      <w:r w:rsidR="004F634C">
        <w:rPr>
          <w:rFonts w:hint="eastAsia"/>
        </w:rPr>
        <w:t>权益分派后需要确认，确认一般是由不同的人员来操作，确认后把</w:t>
      </w:r>
      <w:r>
        <w:rPr>
          <w:rFonts w:hint="eastAsia"/>
        </w:rPr>
        <w:t>现金股息行动的相关信息推送到交易系统，</w:t>
      </w:r>
      <w:proofErr w:type="gramStart"/>
      <w:r>
        <w:rPr>
          <w:rFonts w:hint="eastAsia"/>
        </w:rPr>
        <w:t>记增客户</w:t>
      </w:r>
      <w:proofErr w:type="gramEnd"/>
      <w:r>
        <w:rPr>
          <w:rFonts w:hint="eastAsia"/>
        </w:rPr>
        <w:t>的资金，</w:t>
      </w:r>
      <w:r w:rsidR="004F634C">
        <w:rPr>
          <w:rFonts w:hint="eastAsia"/>
        </w:rPr>
        <w:t>同时生成客户</w:t>
      </w:r>
      <w:r>
        <w:rPr>
          <w:rFonts w:hint="eastAsia"/>
        </w:rPr>
        <w:t>权益到账通知</w:t>
      </w:r>
      <w:r w:rsidR="004F634C">
        <w:rPr>
          <w:rFonts w:hint="eastAsia"/>
        </w:rPr>
        <w:t>。</w:t>
      </w:r>
    </w:p>
    <w:p w:rsidR="004F634C" w:rsidRDefault="004F634C" w:rsidP="006734D2">
      <w:pPr>
        <w:pStyle w:val="4"/>
        <w:numPr>
          <w:ilvl w:val="0"/>
          <w:numId w:val="120"/>
        </w:numPr>
      </w:pPr>
      <w:r>
        <w:rPr>
          <w:rFonts w:hint="eastAsia"/>
        </w:rPr>
        <w:t>用户界面</w:t>
      </w:r>
    </w:p>
    <w:p w:rsidR="004F634C" w:rsidRDefault="00D370FB" w:rsidP="004F634C">
      <w:r>
        <w:object w:dxaOrig="11299" w:dyaOrig="6796">
          <v:shape id="_x0000_i1076" type="#_x0000_t75" style="width:415.5pt;height:249.75pt" o:ole="">
            <v:imagedata r:id="rId110" o:title=""/>
          </v:shape>
          <o:OLEObject Type="Embed" ProgID="Visio.Drawing.11" ShapeID="_x0000_i1076" DrawAspect="Content" ObjectID="_1402388565" r:id="rId111"/>
        </w:object>
      </w:r>
    </w:p>
    <w:p w:rsidR="004F634C" w:rsidRDefault="004F634C" w:rsidP="006734D2">
      <w:pPr>
        <w:pStyle w:val="4"/>
        <w:numPr>
          <w:ilvl w:val="0"/>
          <w:numId w:val="120"/>
        </w:numPr>
      </w:pPr>
      <w:r>
        <w:rPr>
          <w:rFonts w:hint="eastAsia"/>
        </w:rPr>
        <w:t>业务功能</w:t>
      </w:r>
    </w:p>
    <w:p w:rsidR="004F634C" w:rsidRDefault="004F634C" w:rsidP="006734D2">
      <w:pPr>
        <w:pStyle w:val="a7"/>
        <w:numPr>
          <w:ilvl w:val="0"/>
          <w:numId w:val="121"/>
        </w:numPr>
        <w:spacing w:line="360" w:lineRule="auto"/>
        <w:ind w:firstLineChars="0"/>
        <w:rPr>
          <w:rFonts w:asciiTheme="minorEastAsia" w:hAnsiTheme="minorEastAsia"/>
        </w:rPr>
      </w:pPr>
      <w:r>
        <w:rPr>
          <w:rFonts w:asciiTheme="minorEastAsia" w:hAnsiTheme="minorEastAsia" w:hint="eastAsia"/>
          <w:lang w:val="en-AU"/>
        </w:rPr>
        <w:t>上市公司行动信息中</w:t>
      </w:r>
      <w:r>
        <w:rPr>
          <w:rFonts w:hint="eastAsia"/>
          <w:lang w:val="en-AU"/>
        </w:rPr>
        <w:t>列出已作权益分派</w:t>
      </w:r>
      <w:r w:rsidR="00876416">
        <w:rPr>
          <w:rFonts w:hint="eastAsia"/>
          <w:lang w:val="en-AU"/>
        </w:rPr>
        <w:t>，并且状态为正确</w:t>
      </w:r>
      <w:r w:rsidR="00C10C39">
        <w:rPr>
          <w:rFonts w:hint="eastAsia"/>
          <w:lang w:val="en-AU"/>
        </w:rPr>
        <w:t>的现金股息</w:t>
      </w:r>
      <w:r>
        <w:rPr>
          <w:rFonts w:hint="eastAsia"/>
          <w:lang w:val="en-AU"/>
        </w:rPr>
        <w:t>行动信息</w:t>
      </w:r>
      <w:r>
        <w:rPr>
          <w:rFonts w:asciiTheme="minorEastAsia" w:hAnsiTheme="minorEastAsia" w:hint="eastAsia"/>
          <w:lang w:val="en-AU"/>
        </w:rPr>
        <w:t>；</w:t>
      </w:r>
      <w:r w:rsidRPr="007468F5">
        <w:rPr>
          <w:rFonts w:asciiTheme="minorEastAsia" w:hAnsiTheme="minorEastAsia" w:hint="eastAsia"/>
        </w:rPr>
        <w:t xml:space="preserve"> </w:t>
      </w:r>
    </w:p>
    <w:p w:rsidR="00C10C39" w:rsidRDefault="00C10C39" w:rsidP="006734D2">
      <w:pPr>
        <w:pStyle w:val="a7"/>
        <w:numPr>
          <w:ilvl w:val="0"/>
          <w:numId w:val="121"/>
        </w:numPr>
        <w:spacing w:line="360" w:lineRule="auto"/>
        <w:ind w:firstLineChars="0"/>
        <w:rPr>
          <w:rFonts w:asciiTheme="minorEastAsia" w:hAnsiTheme="minorEastAsia"/>
        </w:rPr>
      </w:pPr>
      <w:r>
        <w:rPr>
          <w:rFonts w:asciiTheme="minorEastAsia" w:hAnsiTheme="minorEastAsia" w:hint="eastAsia"/>
        </w:rPr>
        <w:t>用户选择现金股息后，系统显示与此行动相关的信息；</w:t>
      </w:r>
    </w:p>
    <w:p w:rsidR="00876416" w:rsidRDefault="00876416" w:rsidP="006734D2">
      <w:pPr>
        <w:pStyle w:val="a7"/>
        <w:numPr>
          <w:ilvl w:val="1"/>
          <w:numId w:val="121"/>
        </w:numPr>
        <w:spacing w:line="360" w:lineRule="auto"/>
        <w:ind w:firstLineChars="0"/>
        <w:rPr>
          <w:rFonts w:asciiTheme="minorEastAsia" w:hAnsiTheme="minorEastAsia"/>
        </w:rPr>
      </w:pPr>
      <w:r>
        <w:rPr>
          <w:rFonts w:asciiTheme="minorEastAsia" w:hAnsiTheme="minorEastAsia" w:hint="eastAsia"/>
        </w:rPr>
        <w:t>显示信息：股份数量、每</w:t>
      </w:r>
      <w:proofErr w:type="gramStart"/>
      <w:r>
        <w:rPr>
          <w:rFonts w:asciiTheme="minorEastAsia" w:hAnsiTheme="minorEastAsia" w:hint="eastAsia"/>
        </w:rPr>
        <w:t>股分</w:t>
      </w:r>
      <w:proofErr w:type="gramEnd"/>
      <w:r>
        <w:rPr>
          <w:rFonts w:asciiTheme="minorEastAsia" w:hAnsiTheme="minorEastAsia" w:hint="eastAsia"/>
        </w:rPr>
        <w:t>配、每手数量、现金股息、股息代收费、过户费、</w:t>
      </w:r>
      <w:r>
        <w:rPr>
          <w:rFonts w:asciiTheme="minorEastAsia" w:hAnsiTheme="minorEastAsia" w:hint="eastAsia"/>
        </w:rPr>
        <w:lastRenderedPageBreak/>
        <w:t>支付股息净额；</w:t>
      </w:r>
    </w:p>
    <w:p w:rsidR="00C10C39" w:rsidRDefault="00C10C39" w:rsidP="006734D2">
      <w:pPr>
        <w:pStyle w:val="a7"/>
        <w:numPr>
          <w:ilvl w:val="0"/>
          <w:numId w:val="121"/>
        </w:numPr>
        <w:spacing w:line="360" w:lineRule="auto"/>
        <w:ind w:firstLineChars="0"/>
        <w:rPr>
          <w:rFonts w:asciiTheme="minorEastAsia" w:hAnsiTheme="minorEastAsia"/>
        </w:rPr>
      </w:pPr>
      <w:r>
        <w:rPr>
          <w:rFonts w:asciiTheme="minorEastAsia" w:hAnsiTheme="minorEastAsia" w:hint="eastAsia"/>
          <w:lang w:val="en-AU"/>
        </w:rPr>
        <w:t>现金股息</w:t>
      </w:r>
      <w:r>
        <w:rPr>
          <w:rFonts w:asciiTheme="minorEastAsia" w:hAnsiTheme="minorEastAsia" w:hint="eastAsia"/>
        </w:rPr>
        <w:t>权益分派后的结果在列表中显示；</w:t>
      </w:r>
    </w:p>
    <w:p w:rsidR="006A2E95" w:rsidRDefault="006A2E95" w:rsidP="006734D2">
      <w:pPr>
        <w:pStyle w:val="a7"/>
        <w:numPr>
          <w:ilvl w:val="1"/>
          <w:numId w:val="121"/>
        </w:numPr>
        <w:spacing w:line="360" w:lineRule="auto"/>
        <w:ind w:firstLineChars="0"/>
        <w:rPr>
          <w:rFonts w:asciiTheme="minorEastAsia" w:hAnsiTheme="minorEastAsia"/>
        </w:rPr>
      </w:pPr>
      <w:r>
        <w:rPr>
          <w:rFonts w:asciiTheme="minorEastAsia" w:hAnsiTheme="minorEastAsia" w:hint="eastAsia"/>
        </w:rPr>
        <w:t>显示信息：资金账号、客户名称、证券代码、持股数量、现金股息、过户费、手续费、应得股息、币种；</w:t>
      </w:r>
    </w:p>
    <w:p w:rsidR="006A2E95" w:rsidRDefault="006A2E95" w:rsidP="006734D2">
      <w:pPr>
        <w:pStyle w:val="a7"/>
        <w:numPr>
          <w:ilvl w:val="1"/>
          <w:numId w:val="121"/>
        </w:numPr>
        <w:spacing w:line="360" w:lineRule="auto"/>
        <w:ind w:firstLineChars="0"/>
        <w:rPr>
          <w:rFonts w:asciiTheme="minorEastAsia" w:hAnsiTheme="minorEastAsia"/>
        </w:rPr>
      </w:pPr>
      <w:r>
        <w:rPr>
          <w:rFonts w:asciiTheme="minorEastAsia" w:hAnsiTheme="minorEastAsia" w:hint="eastAsia"/>
        </w:rPr>
        <w:t>系统合计栏：持股数量、现金股息、过户费、手续费、应得股息；</w:t>
      </w:r>
    </w:p>
    <w:p w:rsidR="004F634C" w:rsidRDefault="004F634C" w:rsidP="006734D2">
      <w:pPr>
        <w:pStyle w:val="a7"/>
        <w:numPr>
          <w:ilvl w:val="0"/>
          <w:numId w:val="121"/>
        </w:numPr>
        <w:spacing w:line="360" w:lineRule="auto"/>
        <w:ind w:firstLineChars="0"/>
        <w:rPr>
          <w:rFonts w:asciiTheme="minorEastAsia" w:hAnsiTheme="minorEastAsia"/>
        </w:rPr>
      </w:pPr>
      <w:r w:rsidRPr="00093155">
        <w:rPr>
          <w:rFonts w:asciiTheme="minorEastAsia" w:hAnsiTheme="minorEastAsia" w:hint="eastAsia"/>
        </w:rPr>
        <w:t>权益确认后在上方列表中确认人、确认时间需填写；</w:t>
      </w:r>
    </w:p>
    <w:p w:rsidR="00D6069F" w:rsidRPr="00D6069F" w:rsidRDefault="004F634C" w:rsidP="006734D2">
      <w:pPr>
        <w:pStyle w:val="a7"/>
        <w:numPr>
          <w:ilvl w:val="0"/>
          <w:numId w:val="121"/>
        </w:numPr>
        <w:spacing w:line="360" w:lineRule="auto"/>
        <w:ind w:firstLineChars="0"/>
        <w:rPr>
          <w:rFonts w:asciiTheme="minorEastAsia" w:hAnsiTheme="minorEastAsia"/>
        </w:rPr>
      </w:pPr>
      <w:r>
        <w:rPr>
          <w:rFonts w:asciiTheme="minorEastAsia" w:hAnsiTheme="minorEastAsia" w:hint="eastAsia"/>
        </w:rPr>
        <w:t>权益确认后，系统把</w:t>
      </w:r>
      <w:r>
        <w:rPr>
          <w:rFonts w:hint="eastAsia"/>
        </w:rPr>
        <w:t>确认后把公司行动的相关信息推送到交易系统</w:t>
      </w:r>
      <w:r w:rsidR="00D6069F">
        <w:rPr>
          <w:rFonts w:hint="eastAsia"/>
        </w:rPr>
        <w:t>；</w:t>
      </w:r>
    </w:p>
    <w:p w:rsidR="00BC2824" w:rsidRPr="00AC47DE" w:rsidRDefault="00BC2824" w:rsidP="006734D2">
      <w:pPr>
        <w:pStyle w:val="a7"/>
        <w:numPr>
          <w:ilvl w:val="1"/>
          <w:numId w:val="121"/>
        </w:numPr>
        <w:spacing w:line="360" w:lineRule="auto"/>
        <w:ind w:firstLineChars="0"/>
        <w:rPr>
          <w:rFonts w:asciiTheme="minorEastAsia" w:hAnsiTheme="minorEastAsia"/>
        </w:rPr>
      </w:pPr>
      <w:r w:rsidRPr="00CE4D52">
        <w:rPr>
          <w:rFonts w:hint="eastAsia"/>
        </w:rPr>
        <w:t>根据分配后的客户现金股息记增到交易结算系统相应的资金账户；</w:t>
      </w:r>
    </w:p>
    <w:p w:rsidR="00D17C9F" w:rsidRDefault="00AC47DE">
      <w:pPr>
        <w:pStyle w:val="a7"/>
        <w:numPr>
          <w:ilvl w:val="2"/>
          <w:numId w:val="121"/>
        </w:numPr>
        <w:spacing w:line="360" w:lineRule="auto"/>
        <w:ind w:firstLineChars="0"/>
        <w:rPr>
          <w:rFonts w:asciiTheme="minorEastAsia" w:hAnsiTheme="minorEastAsia"/>
        </w:rPr>
      </w:pPr>
      <w:r>
        <w:rPr>
          <w:rFonts w:hint="eastAsia"/>
        </w:rPr>
        <w:t>写入</w:t>
      </w:r>
      <w:r>
        <w:rPr>
          <w:rFonts w:hint="eastAsia"/>
        </w:rPr>
        <w:t>ABC</w:t>
      </w:r>
      <w:r>
        <w:rPr>
          <w:rFonts w:hint="eastAsia"/>
        </w:rPr>
        <w:t>系统时摘要规则：</w:t>
      </w:r>
      <w:r w:rsidR="00703581" w:rsidRPr="00703581">
        <w:rPr>
          <w:rFonts w:hint="eastAsia"/>
        </w:rPr>
        <w:t>（股权登记日）</w:t>
      </w:r>
      <w:r>
        <w:rPr>
          <w:rFonts w:hint="eastAsia"/>
        </w:rPr>
        <w:t>日期</w:t>
      </w:r>
      <w:r w:rsidR="00186FEE" w:rsidRPr="00186FEE">
        <w:rPr>
          <w:rFonts w:hint="eastAsia"/>
        </w:rPr>
        <w:t>持股</w:t>
      </w:r>
      <w:r w:rsidR="00186FEE">
        <w:rPr>
          <w:rFonts w:hint="eastAsia"/>
        </w:rPr>
        <w:t>XXX</w:t>
      </w:r>
      <w:r>
        <w:rPr>
          <w:rFonts w:hint="eastAsia"/>
        </w:rPr>
        <w:t>，</w:t>
      </w:r>
      <w:r>
        <w:rPr>
          <w:rFonts w:hint="eastAsia"/>
        </w:rPr>
        <w:t>XXX</w:t>
      </w:r>
      <w:r>
        <w:rPr>
          <w:rFonts w:hint="eastAsia"/>
        </w:rPr>
        <w:t>证券派发现金股息</w:t>
      </w:r>
      <w:r>
        <w:rPr>
          <w:rFonts w:hint="eastAsia"/>
        </w:rPr>
        <w:t>_XXX</w:t>
      </w:r>
      <w:r>
        <w:rPr>
          <w:rFonts w:hint="eastAsia"/>
        </w:rPr>
        <w:t>，每股派发</w:t>
      </w:r>
      <w:r>
        <w:rPr>
          <w:rFonts w:hint="eastAsia"/>
        </w:rPr>
        <w:t>XXX</w:t>
      </w:r>
      <w:r>
        <w:rPr>
          <w:rFonts w:hint="eastAsia"/>
        </w:rPr>
        <w:t>；</w:t>
      </w:r>
    </w:p>
    <w:p w:rsidR="00D17C9F" w:rsidRDefault="00AC47DE">
      <w:pPr>
        <w:pStyle w:val="a7"/>
        <w:numPr>
          <w:ilvl w:val="2"/>
          <w:numId w:val="121"/>
        </w:numPr>
        <w:spacing w:line="360" w:lineRule="auto"/>
        <w:ind w:firstLineChars="0"/>
        <w:rPr>
          <w:rFonts w:asciiTheme="minorEastAsia" w:hAnsiTheme="minorEastAsia"/>
        </w:rPr>
      </w:pPr>
      <w:r>
        <w:rPr>
          <w:rFonts w:hint="eastAsia"/>
        </w:rPr>
        <w:t>举例：</w:t>
      </w:r>
      <w:r w:rsidR="00703581" w:rsidRPr="00703581">
        <w:rPr>
          <w:rFonts w:hint="eastAsia"/>
        </w:rPr>
        <w:t>（股权登记日）</w:t>
      </w:r>
      <w:r w:rsidRPr="00AC47DE">
        <w:rPr>
          <w:rFonts w:hint="eastAsia"/>
        </w:rPr>
        <w:t>2011-08-18</w:t>
      </w:r>
      <w:r w:rsidR="00186FEE" w:rsidRPr="00186FEE">
        <w:rPr>
          <w:rFonts w:hint="eastAsia"/>
        </w:rPr>
        <w:t>持股</w:t>
      </w:r>
      <w:r w:rsidR="00186FEE" w:rsidRPr="00186FEE">
        <w:rPr>
          <w:rFonts w:hint="eastAsia"/>
        </w:rPr>
        <w:t>160000</w:t>
      </w:r>
      <w:r w:rsidRPr="00AC47DE">
        <w:rPr>
          <w:rFonts w:hint="eastAsia"/>
        </w:rPr>
        <w:t>，</w:t>
      </w:r>
      <w:r w:rsidRPr="00AC47DE">
        <w:rPr>
          <w:rFonts w:hint="eastAsia"/>
        </w:rPr>
        <w:t xml:space="preserve">00464 </w:t>
      </w:r>
      <w:r w:rsidRPr="00AC47DE">
        <w:rPr>
          <w:rFonts w:hint="eastAsia"/>
        </w:rPr>
        <w:t>派发现金股息</w:t>
      </w:r>
      <w:r w:rsidRPr="00AC47DE">
        <w:rPr>
          <w:rFonts w:hint="eastAsia"/>
        </w:rPr>
        <w:t xml:space="preserve"> 16000 </w:t>
      </w:r>
      <w:r w:rsidRPr="00AC47DE">
        <w:rPr>
          <w:rFonts w:hint="eastAsia"/>
        </w:rPr>
        <w:t>，</w:t>
      </w:r>
      <w:r w:rsidRPr="00AC47DE">
        <w:rPr>
          <w:rFonts w:hint="eastAsia"/>
        </w:rPr>
        <w:t xml:space="preserve"> </w:t>
      </w:r>
      <w:r w:rsidRPr="00AC47DE">
        <w:rPr>
          <w:rFonts w:hint="eastAsia"/>
        </w:rPr>
        <w:t>每股派息</w:t>
      </w:r>
      <w:r w:rsidRPr="00AC47DE">
        <w:rPr>
          <w:rFonts w:hint="eastAsia"/>
        </w:rPr>
        <w:t>0.04</w:t>
      </w:r>
      <w:r>
        <w:rPr>
          <w:rFonts w:hint="eastAsia"/>
        </w:rPr>
        <w:t>；</w:t>
      </w:r>
    </w:p>
    <w:p w:rsidR="00D57523" w:rsidRPr="00AC47DE" w:rsidRDefault="00D57523" w:rsidP="006734D2">
      <w:pPr>
        <w:pStyle w:val="a7"/>
        <w:numPr>
          <w:ilvl w:val="1"/>
          <w:numId w:val="121"/>
        </w:numPr>
        <w:spacing w:line="360" w:lineRule="auto"/>
        <w:ind w:firstLineChars="0"/>
        <w:rPr>
          <w:rFonts w:asciiTheme="minorEastAsia" w:hAnsiTheme="minorEastAsia"/>
        </w:rPr>
      </w:pPr>
      <w:r w:rsidRPr="00CE4D52">
        <w:rPr>
          <w:rFonts w:hint="eastAsia"/>
        </w:rPr>
        <w:t>根据分配后的客户现金股息</w:t>
      </w:r>
      <w:r>
        <w:rPr>
          <w:rFonts w:hint="eastAsia"/>
        </w:rPr>
        <w:t>的</w:t>
      </w:r>
      <w:proofErr w:type="gramStart"/>
      <w:r>
        <w:rPr>
          <w:rFonts w:hint="eastAsia"/>
        </w:rPr>
        <w:t>过户费</w:t>
      </w:r>
      <w:r w:rsidRPr="00CE4D52">
        <w:rPr>
          <w:rFonts w:hint="eastAsia"/>
        </w:rPr>
        <w:t>记减到</w:t>
      </w:r>
      <w:proofErr w:type="gramEnd"/>
      <w:r w:rsidRPr="00CE4D52">
        <w:rPr>
          <w:rFonts w:hint="eastAsia"/>
        </w:rPr>
        <w:t>交易结算系统相应的资金账户；</w:t>
      </w:r>
    </w:p>
    <w:p w:rsidR="00AC47DE" w:rsidRPr="00AC47DE" w:rsidRDefault="00AC47DE" w:rsidP="00AC47DE">
      <w:pPr>
        <w:pStyle w:val="a7"/>
        <w:numPr>
          <w:ilvl w:val="2"/>
          <w:numId w:val="121"/>
        </w:numPr>
        <w:spacing w:line="360" w:lineRule="auto"/>
        <w:ind w:firstLineChars="0"/>
        <w:rPr>
          <w:rFonts w:asciiTheme="minorEastAsia" w:hAnsiTheme="minorEastAsia"/>
        </w:rPr>
      </w:pPr>
      <w:r>
        <w:rPr>
          <w:rFonts w:hint="eastAsia"/>
        </w:rPr>
        <w:t>写入</w:t>
      </w:r>
      <w:r>
        <w:rPr>
          <w:rFonts w:hint="eastAsia"/>
        </w:rPr>
        <w:t>ABC</w:t>
      </w:r>
      <w:r>
        <w:rPr>
          <w:rFonts w:hint="eastAsia"/>
        </w:rPr>
        <w:t>系统时摘要规则：</w:t>
      </w:r>
      <w:r w:rsidR="00703581">
        <w:rPr>
          <w:rFonts w:hint="eastAsia"/>
        </w:rPr>
        <w:t>过户费（</w:t>
      </w:r>
      <w:r w:rsidR="00703581">
        <w:rPr>
          <w:rFonts w:hint="eastAsia"/>
        </w:rPr>
        <w:t xml:space="preserve"> </w:t>
      </w:r>
      <w:r>
        <w:rPr>
          <w:rFonts w:hint="eastAsia"/>
        </w:rPr>
        <w:t>XXX</w:t>
      </w:r>
      <w:r>
        <w:rPr>
          <w:rFonts w:hint="eastAsia"/>
        </w:rPr>
        <w:t>证券派发现金股息</w:t>
      </w:r>
      <w:r>
        <w:rPr>
          <w:rFonts w:hint="eastAsia"/>
        </w:rPr>
        <w:t>_XXX</w:t>
      </w:r>
      <w:r w:rsidR="00703581">
        <w:rPr>
          <w:rFonts w:hint="eastAsia"/>
        </w:rPr>
        <w:t>）</w:t>
      </w:r>
      <w:r>
        <w:rPr>
          <w:rFonts w:hint="eastAsia"/>
        </w:rPr>
        <w:t>；</w:t>
      </w:r>
    </w:p>
    <w:p w:rsidR="00AC47DE" w:rsidRPr="00CE4D52" w:rsidRDefault="00AC47DE" w:rsidP="00AC47DE">
      <w:pPr>
        <w:pStyle w:val="a7"/>
        <w:numPr>
          <w:ilvl w:val="2"/>
          <w:numId w:val="121"/>
        </w:numPr>
        <w:spacing w:line="360" w:lineRule="auto"/>
        <w:ind w:firstLineChars="0"/>
        <w:rPr>
          <w:rFonts w:asciiTheme="minorEastAsia" w:hAnsiTheme="minorEastAsia"/>
        </w:rPr>
      </w:pPr>
      <w:r>
        <w:rPr>
          <w:rFonts w:hint="eastAsia"/>
        </w:rPr>
        <w:t>举例：</w:t>
      </w:r>
      <w:r w:rsidR="00703581">
        <w:rPr>
          <w:rFonts w:hint="eastAsia"/>
        </w:rPr>
        <w:t>过户费（</w:t>
      </w:r>
      <w:r w:rsidRPr="00AC47DE">
        <w:rPr>
          <w:rFonts w:hint="eastAsia"/>
        </w:rPr>
        <w:t xml:space="preserve">00464 </w:t>
      </w:r>
      <w:r w:rsidRPr="00AC47DE">
        <w:rPr>
          <w:rFonts w:hint="eastAsia"/>
        </w:rPr>
        <w:t>派发现金股息</w:t>
      </w:r>
      <w:r w:rsidRPr="00AC47DE">
        <w:rPr>
          <w:rFonts w:hint="eastAsia"/>
        </w:rPr>
        <w:t xml:space="preserve"> 16000</w:t>
      </w:r>
      <w:r w:rsidR="00703581">
        <w:rPr>
          <w:rFonts w:hint="eastAsia"/>
        </w:rPr>
        <w:t>）</w:t>
      </w:r>
      <w:r>
        <w:rPr>
          <w:rFonts w:hint="eastAsia"/>
        </w:rPr>
        <w:t>；</w:t>
      </w:r>
    </w:p>
    <w:p w:rsidR="00D57523" w:rsidRPr="00703581" w:rsidRDefault="00D57523" w:rsidP="006734D2">
      <w:pPr>
        <w:pStyle w:val="a7"/>
        <w:numPr>
          <w:ilvl w:val="1"/>
          <w:numId w:val="121"/>
        </w:numPr>
        <w:spacing w:line="360" w:lineRule="auto"/>
        <w:ind w:firstLineChars="0"/>
        <w:rPr>
          <w:rFonts w:asciiTheme="minorEastAsia" w:hAnsiTheme="minorEastAsia"/>
        </w:rPr>
      </w:pPr>
      <w:r w:rsidRPr="00CE4D52">
        <w:rPr>
          <w:rFonts w:hint="eastAsia"/>
        </w:rPr>
        <w:t>根据分配后的客户现金股息</w:t>
      </w:r>
      <w:r>
        <w:rPr>
          <w:rFonts w:hint="eastAsia"/>
        </w:rPr>
        <w:t>的手续</w:t>
      </w:r>
      <w:r w:rsidRPr="00CE4D52">
        <w:rPr>
          <w:rFonts w:hint="eastAsia"/>
        </w:rPr>
        <w:t>费记减到交易结算系统相应的资金账户</w:t>
      </w:r>
      <w:r>
        <w:rPr>
          <w:rFonts w:hint="eastAsia"/>
        </w:rPr>
        <w:t>；</w:t>
      </w:r>
    </w:p>
    <w:p w:rsidR="00703581" w:rsidRPr="00AC47DE" w:rsidRDefault="00703581" w:rsidP="00703581">
      <w:pPr>
        <w:pStyle w:val="a7"/>
        <w:numPr>
          <w:ilvl w:val="2"/>
          <w:numId w:val="121"/>
        </w:numPr>
        <w:spacing w:line="360" w:lineRule="auto"/>
        <w:ind w:firstLineChars="0"/>
        <w:rPr>
          <w:rFonts w:asciiTheme="minorEastAsia" w:hAnsiTheme="minorEastAsia"/>
        </w:rPr>
      </w:pPr>
      <w:r>
        <w:rPr>
          <w:rFonts w:hint="eastAsia"/>
        </w:rPr>
        <w:t>写入</w:t>
      </w:r>
      <w:r>
        <w:rPr>
          <w:rFonts w:hint="eastAsia"/>
        </w:rPr>
        <w:t>ABC</w:t>
      </w:r>
      <w:r>
        <w:rPr>
          <w:rFonts w:hint="eastAsia"/>
        </w:rPr>
        <w:t>系统时摘要规则：手续费（</w:t>
      </w:r>
      <w:r>
        <w:rPr>
          <w:rFonts w:hint="eastAsia"/>
        </w:rPr>
        <w:t xml:space="preserve"> XXX</w:t>
      </w:r>
      <w:r>
        <w:rPr>
          <w:rFonts w:hint="eastAsia"/>
        </w:rPr>
        <w:t>证券派发现金股息</w:t>
      </w:r>
      <w:r>
        <w:rPr>
          <w:rFonts w:hint="eastAsia"/>
        </w:rPr>
        <w:t>_XXX</w:t>
      </w:r>
      <w:r>
        <w:rPr>
          <w:rFonts w:hint="eastAsia"/>
        </w:rPr>
        <w:t>）；</w:t>
      </w:r>
    </w:p>
    <w:p w:rsidR="00703581" w:rsidRPr="00CE4D52" w:rsidRDefault="00703581" w:rsidP="00703581">
      <w:pPr>
        <w:pStyle w:val="a7"/>
        <w:numPr>
          <w:ilvl w:val="2"/>
          <w:numId w:val="121"/>
        </w:numPr>
        <w:spacing w:line="360" w:lineRule="auto"/>
        <w:ind w:firstLineChars="0"/>
        <w:rPr>
          <w:rFonts w:asciiTheme="minorEastAsia" w:hAnsiTheme="minorEastAsia"/>
        </w:rPr>
      </w:pPr>
      <w:r>
        <w:rPr>
          <w:rFonts w:hint="eastAsia"/>
        </w:rPr>
        <w:t>举例：手续费（</w:t>
      </w:r>
      <w:r w:rsidRPr="00AC47DE">
        <w:rPr>
          <w:rFonts w:hint="eastAsia"/>
        </w:rPr>
        <w:t xml:space="preserve">00464 </w:t>
      </w:r>
      <w:r w:rsidRPr="00AC47DE">
        <w:rPr>
          <w:rFonts w:hint="eastAsia"/>
        </w:rPr>
        <w:t>派发现金股息</w:t>
      </w:r>
      <w:r w:rsidRPr="00AC47DE">
        <w:rPr>
          <w:rFonts w:hint="eastAsia"/>
        </w:rPr>
        <w:t xml:space="preserve"> 16000</w:t>
      </w:r>
      <w:r>
        <w:rPr>
          <w:rFonts w:hint="eastAsia"/>
        </w:rPr>
        <w:t>）；</w:t>
      </w:r>
    </w:p>
    <w:p w:rsidR="00FE1611" w:rsidRPr="005924BC" w:rsidRDefault="00FE1611" w:rsidP="00FE1611">
      <w:pPr>
        <w:pStyle w:val="a7"/>
        <w:numPr>
          <w:ilvl w:val="1"/>
          <w:numId w:val="121"/>
        </w:numPr>
        <w:spacing w:line="360" w:lineRule="auto"/>
        <w:ind w:firstLineChars="0"/>
        <w:rPr>
          <w:rFonts w:asciiTheme="minorEastAsia" w:hAnsiTheme="minorEastAsia"/>
        </w:rPr>
      </w:pPr>
      <w:r>
        <w:rPr>
          <w:rFonts w:asciiTheme="minorEastAsia" w:hAnsiTheme="minorEastAsia" w:hint="eastAsia"/>
          <w:lang w:val="en-AU"/>
        </w:rPr>
        <w:t>调用交易结算系统中的成本核算方法，重新计算股票成本；</w:t>
      </w:r>
    </w:p>
    <w:p w:rsidR="005924BC" w:rsidRDefault="005924BC" w:rsidP="00FE1611">
      <w:pPr>
        <w:pStyle w:val="a7"/>
        <w:numPr>
          <w:ilvl w:val="1"/>
          <w:numId w:val="121"/>
        </w:numPr>
        <w:spacing w:line="360" w:lineRule="auto"/>
        <w:ind w:firstLineChars="0"/>
        <w:rPr>
          <w:rFonts w:asciiTheme="minorEastAsia" w:hAnsiTheme="minorEastAsia"/>
        </w:rPr>
      </w:pPr>
      <w:r>
        <w:rPr>
          <w:rFonts w:asciiTheme="minorEastAsia" w:hAnsiTheme="minorEastAsia" w:hint="eastAsia"/>
        </w:rPr>
        <w:t>确认后，系统记录每个银行现金股息应付应收；</w:t>
      </w:r>
    </w:p>
    <w:p w:rsidR="00935316" w:rsidRDefault="005924BC" w:rsidP="00935316">
      <w:pPr>
        <w:pStyle w:val="a7"/>
        <w:numPr>
          <w:ilvl w:val="2"/>
          <w:numId w:val="121"/>
        </w:numPr>
        <w:spacing w:line="360" w:lineRule="auto"/>
        <w:ind w:firstLineChars="0"/>
        <w:rPr>
          <w:rFonts w:asciiTheme="minorEastAsia" w:hAnsiTheme="minorEastAsia"/>
        </w:rPr>
      </w:pPr>
      <w:r>
        <w:rPr>
          <w:rFonts w:asciiTheme="minorEastAsia" w:hAnsiTheme="minorEastAsia" w:hint="eastAsia"/>
        </w:rPr>
        <w:t>应付银行现金股息过户费</w:t>
      </w:r>
      <w:r w:rsidR="00F95D4C">
        <w:rPr>
          <w:rFonts w:asciiTheme="minorEastAsia" w:hAnsiTheme="minorEastAsia" w:hint="eastAsia"/>
        </w:rPr>
        <w:t>（0）</w:t>
      </w:r>
      <w:r>
        <w:rPr>
          <w:rFonts w:asciiTheme="minorEastAsia" w:hAnsiTheme="minorEastAsia" w:hint="eastAsia"/>
        </w:rPr>
        <w:t>；</w:t>
      </w:r>
    </w:p>
    <w:p w:rsidR="00935316" w:rsidRDefault="005924BC" w:rsidP="00935316">
      <w:pPr>
        <w:pStyle w:val="a7"/>
        <w:numPr>
          <w:ilvl w:val="2"/>
          <w:numId w:val="121"/>
        </w:numPr>
        <w:spacing w:line="360" w:lineRule="auto"/>
        <w:ind w:firstLineChars="0"/>
        <w:rPr>
          <w:rFonts w:asciiTheme="minorEastAsia" w:hAnsiTheme="minorEastAsia"/>
        </w:rPr>
      </w:pPr>
      <w:r>
        <w:rPr>
          <w:rFonts w:asciiTheme="minorEastAsia" w:hAnsiTheme="minorEastAsia" w:hint="eastAsia"/>
        </w:rPr>
        <w:t>应付银行代收股息费；</w:t>
      </w:r>
    </w:p>
    <w:p w:rsidR="00935316" w:rsidRDefault="005924BC" w:rsidP="00935316">
      <w:pPr>
        <w:pStyle w:val="a7"/>
        <w:numPr>
          <w:ilvl w:val="2"/>
          <w:numId w:val="121"/>
        </w:numPr>
        <w:spacing w:line="360" w:lineRule="auto"/>
        <w:ind w:firstLineChars="0"/>
        <w:rPr>
          <w:rFonts w:asciiTheme="minorEastAsia" w:hAnsiTheme="minorEastAsia"/>
        </w:rPr>
      </w:pPr>
      <w:r>
        <w:rPr>
          <w:rFonts w:asciiTheme="minorEastAsia" w:hAnsiTheme="minorEastAsia" w:hint="eastAsia"/>
        </w:rPr>
        <w:t>应收银行现金股息净额；</w:t>
      </w:r>
    </w:p>
    <w:p w:rsidR="004F634C" w:rsidRDefault="004F634C" w:rsidP="006734D2">
      <w:pPr>
        <w:pStyle w:val="a7"/>
        <w:numPr>
          <w:ilvl w:val="0"/>
          <w:numId w:val="121"/>
        </w:numPr>
        <w:spacing w:line="360" w:lineRule="auto"/>
        <w:ind w:firstLineChars="0"/>
        <w:rPr>
          <w:rFonts w:asciiTheme="minorEastAsia" w:hAnsiTheme="minorEastAsia"/>
        </w:rPr>
      </w:pPr>
      <w:r>
        <w:rPr>
          <w:rFonts w:asciiTheme="minorEastAsia" w:hAnsiTheme="minorEastAsia" w:hint="eastAsia"/>
        </w:rPr>
        <w:t>权益确认后不能重复确认，如重复操作系统应提示用户；</w:t>
      </w:r>
    </w:p>
    <w:p w:rsidR="004854F2" w:rsidRDefault="004854F2" w:rsidP="004854F2">
      <w:pPr>
        <w:pStyle w:val="a7"/>
        <w:numPr>
          <w:ilvl w:val="0"/>
          <w:numId w:val="121"/>
        </w:numPr>
        <w:spacing w:line="360" w:lineRule="auto"/>
        <w:ind w:firstLineChars="0"/>
        <w:rPr>
          <w:rFonts w:asciiTheme="minorEastAsia" w:hAnsiTheme="minorEastAsia"/>
        </w:rPr>
      </w:pPr>
      <w:r>
        <w:rPr>
          <w:rFonts w:asciiTheme="minorEastAsia" w:hAnsiTheme="minorEastAsia" w:hint="eastAsia"/>
        </w:rPr>
        <w:t>现金股息权益确认后，系统向客服部的邮箱发送现金股息权益确认的信息；</w:t>
      </w:r>
    </w:p>
    <w:p w:rsidR="004854F2" w:rsidRDefault="004854F2" w:rsidP="004854F2">
      <w:pPr>
        <w:pStyle w:val="a7"/>
        <w:numPr>
          <w:ilvl w:val="1"/>
          <w:numId w:val="121"/>
        </w:numPr>
        <w:spacing w:line="360" w:lineRule="auto"/>
        <w:ind w:firstLineChars="0"/>
        <w:rPr>
          <w:rFonts w:asciiTheme="minorEastAsia" w:hAnsiTheme="minorEastAsia"/>
        </w:rPr>
      </w:pPr>
      <w:r>
        <w:rPr>
          <w:rFonts w:asciiTheme="minorEastAsia" w:hAnsiTheme="minorEastAsia" w:hint="eastAsia"/>
        </w:rPr>
        <w:t>发送内容：说明（现金股息权益确认）、股票代码、股票名称、持仓数量、现金股息金额、派息币种、处理日期。</w:t>
      </w:r>
    </w:p>
    <w:p w:rsidR="004854F2" w:rsidRDefault="004854F2" w:rsidP="004854F2">
      <w:pPr>
        <w:pStyle w:val="a7"/>
        <w:numPr>
          <w:ilvl w:val="1"/>
          <w:numId w:val="121"/>
        </w:numPr>
        <w:spacing w:line="360" w:lineRule="auto"/>
        <w:ind w:firstLineChars="0"/>
        <w:rPr>
          <w:rFonts w:asciiTheme="minorEastAsia" w:hAnsiTheme="minorEastAsia"/>
        </w:rPr>
      </w:pPr>
      <w:r>
        <w:rPr>
          <w:rFonts w:asciiTheme="minorEastAsia" w:hAnsiTheme="minorEastAsia" w:hint="eastAsia"/>
        </w:rPr>
        <w:t xml:space="preserve">发送格式：以上每一项内容为一行； </w:t>
      </w:r>
    </w:p>
    <w:p w:rsidR="005924BC" w:rsidRDefault="005924BC" w:rsidP="004854F2">
      <w:pPr>
        <w:pStyle w:val="a7"/>
        <w:numPr>
          <w:ilvl w:val="1"/>
          <w:numId w:val="121"/>
        </w:numPr>
        <w:spacing w:line="360" w:lineRule="auto"/>
        <w:ind w:firstLineChars="0"/>
        <w:rPr>
          <w:rFonts w:asciiTheme="minorEastAsia" w:hAnsiTheme="minorEastAsia"/>
        </w:rPr>
      </w:pPr>
      <w:r>
        <w:rPr>
          <w:rFonts w:asciiTheme="minorEastAsia" w:hAnsiTheme="minorEastAsia" w:hint="eastAsia"/>
        </w:rPr>
        <w:t>发送内容：抵押银行应付应收：说明（现金股息权益确认）、股票代码、股票名称、持仓数量、现金股息金额、派息币种、代收股息费、应收股息净额；</w:t>
      </w:r>
    </w:p>
    <w:p w:rsidR="005924BC" w:rsidRDefault="005924BC" w:rsidP="004854F2">
      <w:pPr>
        <w:pStyle w:val="a7"/>
        <w:numPr>
          <w:ilvl w:val="1"/>
          <w:numId w:val="121"/>
        </w:numPr>
        <w:spacing w:line="360" w:lineRule="auto"/>
        <w:ind w:firstLineChars="0"/>
        <w:rPr>
          <w:rFonts w:asciiTheme="minorEastAsia" w:hAnsiTheme="minorEastAsia"/>
        </w:rPr>
      </w:pPr>
      <w:r>
        <w:rPr>
          <w:rFonts w:asciiTheme="minorEastAsia" w:hAnsiTheme="minorEastAsia" w:hint="eastAsia"/>
        </w:rPr>
        <w:lastRenderedPageBreak/>
        <w:t>发送格式：一个银行一行记录；</w:t>
      </w:r>
    </w:p>
    <w:p w:rsidR="004F634C" w:rsidRDefault="004F634C" w:rsidP="006734D2">
      <w:pPr>
        <w:pStyle w:val="a7"/>
        <w:numPr>
          <w:ilvl w:val="0"/>
          <w:numId w:val="121"/>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权益分派确认</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D370FB" w:rsidRDefault="00D370FB" w:rsidP="006734D2">
      <w:pPr>
        <w:pStyle w:val="a7"/>
        <w:numPr>
          <w:ilvl w:val="0"/>
          <w:numId w:val="121"/>
        </w:numPr>
        <w:spacing w:line="360" w:lineRule="auto"/>
        <w:ind w:firstLineChars="0"/>
        <w:rPr>
          <w:rFonts w:asciiTheme="minorEastAsia" w:hAnsiTheme="minorEastAsia"/>
        </w:rPr>
      </w:pPr>
      <w:r>
        <w:rPr>
          <w:rFonts w:asciiTheme="minorEastAsia" w:hAnsiTheme="minorEastAsia" w:hint="eastAsia"/>
          <w:lang w:val="en-AU"/>
        </w:rPr>
        <w:t>权益确认前可以回退到权益处理状态；</w:t>
      </w:r>
    </w:p>
    <w:p w:rsidR="004F634C" w:rsidRDefault="004F634C" w:rsidP="004F634C">
      <w:pPr>
        <w:pStyle w:val="3"/>
        <w:ind w:leftChars="100" w:left="210"/>
      </w:pPr>
      <w:bookmarkStart w:id="103" w:name="_Toc296808747"/>
      <w:r>
        <w:rPr>
          <w:rFonts w:hint="eastAsia"/>
        </w:rPr>
        <w:t>F</w:t>
      </w:r>
      <w:r w:rsidR="00855843">
        <w:rPr>
          <w:rFonts w:hint="eastAsia"/>
        </w:rPr>
        <w:t>8</w:t>
      </w:r>
      <w:r>
        <w:rPr>
          <w:rFonts w:hint="eastAsia"/>
        </w:rPr>
        <w:t>.</w:t>
      </w:r>
      <w:r w:rsidR="00D57523">
        <w:rPr>
          <w:rFonts w:hint="eastAsia"/>
        </w:rPr>
        <w:t>4</w:t>
      </w:r>
      <w:r w:rsidR="00855843">
        <w:rPr>
          <w:rFonts w:hint="eastAsia"/>
        </w:rPr>
        <w:t>现金股息</w:t>
      </w:r>
      <w:r>
        <w:rPr>
          <w:rFonts w:hint="eastAsia"/>
        </w:rPr>
        <w:t>交收报表</w:t>
      </w:r>
      <w:bookmarkEnd w:id="103"/>
    </w:p>
    <w:p w:rsidR="004F634C" w:rsidRDefault="004F634C" w:rsidP="006734D2">
      <w:pPr>
        <w:pStyle w:val="4"/>
        <w:numPr>
          <w:ilvl w:val="0"/>
          <w:numId w:val="124"/>
        </w:numPr>
      </w:pPr>
      <w:r>
        <w:rPr>
          <w:rFonts w:hint="eastAsia"/>
        </w:rPr>
        <w:t>业务描述</w:t>
      </w:r>
    </w:p>
    <w:p w:rsidR="004F634C" w:rsidRDefault="004F634C" w:rsidP="004F634C">
      <w:pPr>
        <w:spacing w:line="360" w:lineRule="auto"/>
        <w:ind w:firstLineChars="200" w:firstLine="420"/>
        <w:rPr>
          <w:rFonts w:asciiTheme="minorEastAsia" w:hAnsiTheme="minorEastAsia"/>
        </w:rPr>
      </w:pPr>
      <w:r>
        <w:rPr>
          <w:rFonts w:hint="eastAsia"/>
        </w:rPr>
        <w:t>根据</w:t>
      </w:r>
      <w:r w:rsidR="008F01E7">
        <w:rPr>
          <w:rFonts w:hint="eastAsia"/>
        </w:rPr>
        <w:t>现金股息</w:t>
      </w:r>
      <w:r>
        <w:rPr>
          <w:rFonts w:hint="eastAsia"/>
        </w:rPr>
        <w:t>权益分派的结果</w:t>
      </w:r>
      <w:proofErr w:type="gramStart"/>
      <w:r>
        <w:rPr>
          <w:rFonts w:hint="eastAsia"/>
        </w:rPr>
        <w:t>生成交</w:t>
      </w:r>
      <w:proofErr w:type="gramEnd"/>
      <w:r>
        <w:rPr>
          <w:rFonts w:hint="eastAsia"/>
        </w:rPr>
        <w:t>收报表，交</w:t>
      </w:r>
      <w:proofErr w:type="gramStart"/>
      <w:r>
        <w:rPr>
          <w:rFonts w:hint="eastAsia"/>
        </w:rPr>
        <w:t>收报表</w:t>
      </w:r>
      <w:proofErr w:type="gramEnd"/>
      <w:r w:rsidR="008F01E7">
        <w:rPr>
          <w:rFonts w:hint="eastAsia"/>
        </w:rPr>
        <w:t>只</w:t>
      </w:r>
      <w:r>
        <w:rPr>
          <w:rFonts w:hint="eastAsia"/>
        </w:rPr>
        <w:t>包含</w:t>
      </w:r>
      <w:r w:rsidR="008F01E7">
        <w:rPr>
          <w:rFonts w:hint="eastAsia"/>
        </w:rPr>
        <w:t>资金信息，在系统提供的统一的交收报表中可以查询出来</w:t>
      </w:r>
      <w:r>
        <w:rPr>
          <w:rFonts w:asciiTheme="minorEastAsia" w:hAnsiTheme="minorEastAsia" w:hint="eastAsia"/>
        </w:rPr>
        <w:t>。</w:t>
      </w:r>
      <w:r w:rsidR="00680B74">
        <w:rPr>
          <w:rFonts w:asciiTheme="minorEastAsia" w:hAnsiTheme="minorEastAsia" w:hint="eastAsia"/>
        </w:rPr>
        <w:t>在抵押银行栏中可以增加不同的银行；</w:t>
      </w:r>
    </w:p>
    <w:p w:rsidR="008F01E7" w:rsidRDefault="008F01E7" w:rsidP="004F634C">
      <w:pPr>
        <w:spacing w:line="360" w:lineRule="auto"/>
        <w:ind w:firstLineChars="200" w:firstLine="420"/>
        <w:rPr>
          <w:rFonts w:asciiTheme="minorEastAsia" w:hAnsiTheme="minorEastAsia"/>
        </w:rPr>
      </w:pPr>
      <w:r>
        <w:rPr>
          <w:rFonts w:asciiTheme="minorEastAsia" w:hAnsiTheme="minorEastAsia" w:hint="eastAsia"/>
        </w:rPr>
        <w:t>查询内容包括：</w:t>
      </w:r>
    </w:p>
    <w:tbl>
      <w:tblPr>
        <w:tblStyle w:val="a8"/>
        <w:tblW w:w="8977" w:type="dxa"/>
        <w:tblLook w:val="04A0"/>
      </w:tblPr>
      <w:tblGrid>
        <w:gridCol w:w="1213"/>
        <w:gridCol w:w="836"/>
        <w:gridCol w:w="1794"/>
        <w:gridCol w:w="1664"/>
        <w:gridCol w:w="1383"/>
        <w:gridCol w:w="1424"/>
        <w:gridCol w:w="663"/>
      </w:tblGrid>
      <w:tr w:rsidR="0055691A" w:rsidRPr="002E3141" w:rsidTr="0055691A">
        <w:tc>
          <w:tcPr>
            <w:tcW w:w="1213" w:type="dxa"/>
            <w:shd w:val="clear" w:color="auto" w:fill="BFBFBF" w:themeFill="background1" w:themeFillShade="BF"/>
          </w:tcPr>
          <w:p w:rsidR="0055691A" w:rsidRDefault="0055691A" w:rsidP="00BA4DE2">
            <w:pPr>
              <w:rPr>
                <w:b/>
                <w:color w:val="C00000"/>
              </w:rPr>
            </w:pPr>
            <w:r w:rsidRPr="002E3141">
              <w:rPr>
                <w:rFonts w:hint="eastAsia"/>
                <w:b/>
                <w:color w:val="C00000"/>
              </w:rPr>
              <w:t>交收业</w:t>
            </w:r>
          </w:p>
          <w:p w:rsidR="0055691A" w:rsidRPr="002E3141" w:rsidRDefault="0055691A" w:rsidP="00BA4DE2">
            <w:pPr>
              <w:rPr>
                <w:b/>
                <w:color w:val="C00000"/>
              </w:rPr>
            </w:pPr>
            <w:proofErr w:type="gramStart"/>
            <w:r w:rsidRPr="002E3141">
              <w:rPr>
                <w:rFonts w:hint="eastAsia"/>
                <w:b/>
                <w:color w:val="C00000"/>
              </w:rPr>
              <w:t>务</w:t>
            </w:r>
            <w:proofErr w:type="gramEnd"/>
            <w:r w:rsidRPr="002E3141">
              <w:rPr>
                <w:rFonts w:hint="eastAsia"/>
                <w:b/>
                <w:color w:val="C00000"/>
              </w:rPr>
              <w:t>内容</w:t>
            </w:r>
          </w:p>
        </w:tc>
        <w:tc>
          <w:tcPr>
            <w:tcW w:w="836" w:type="dxa"/>
            <w:shd w:val="clear" w:color="auto" w:fill="BFBFBF" w:themeFill="background1" w:themeFillShade="BF"/>
          </w:tcPr>
          <w:p w:rsidR="0055691A" w:rsidRDefault="0055691A" w:rsidP="00BA4DE2">
            <w:pPr>
              <w:rPr>
                <w:b/>
                <w:color w:val="C00000"/>
              </w:rPr>
            </w:pPr>
            <w:r w:rsidRPr="002E3141">
              <w:rPr>
                <w:rFonts w:hint="eastAsia"/>
                <w:b/>
                <w:color w:val="C00000"/>
              </w:rPr>
              <w:t>交收</w:t>
            </w:r>
          </w:p>
          <w:p w:rsidR="0055691A" w:rsidRPr="002E3141" w:rsidRDefault="0055691A" w:rsidP="00BA4DE2">
            <w:pPr>
              <w:rPr>
                <w:b/>
                <w:color w:val="C00000"/>
              </w:rPr>
            </w:pPr>
            <w:r>
              <w:rPr>
                <w:rFonts w:hint="eastAsia"/>
                <w:b/>
                <w:color w:val="C00000"/>
              </w:rPr>
              <w:t>类别</w:t>
            </w:r>
          </w:p>
        </w:tc>
        <w:tc>
          <w:tcPr>
            <w:tcW w:w="1794" w:type="dxa"/>
            <w:shd w:val="clear" w:color="auto" w:fill="BFBFBF" w:themeFill="background1" w:themeFillShade="BF"/>
          </w:tcPr>
          <w:p w:rsidR="0055691A" w:rsidRPr="002E3141" w:rsidRDefault="0055691A" w:rsidP="00BA4DE2">
            <w:pPr>
              <w:rPr>
                <w:b/>
                <w:color w:val="C00000"/>
              </w:rPr>
            </w:pPr>
            <w:r w:rsidRPr="002E3141">
              <w:rPr>
                <w:rFonts w:hint="eastAsia"/>
                <w:b/>
                <w:color w:val="C00000"/>
              </w:rPr>
              <w:t>交收</w:t>
            </w:r>
            <w:r>
              <w:rPr>
                <w:rFonts w:hint="eastAsia"/>
                <w:b/>
                <w:color w:val="C00000"/>
              </w:rPr>
              <w:t>明细</w:t>
            </w:r>
          </w:p>
        </w:tc>
        <w:tc>
          <w:tcPr>
            <w:tcW w:w="1664" w:type="dxa"/>
            <w:shd w:val="clear" w:color="auto" w:fill="BFBFBF" w:themeFill="background1" w:themeFillShade="BF"/>
          </w:tcPr>
          <w:p w:rsidR="0055691A" w:rsidRPr="002E3141" w:rsidRDefault="0055691A" w:rsidP="00BA4DE2">
            <w:pPr>
              <w:rPr>
                <w:b/>
                <w:color w:val="C00000"/>
              </w:rPr>
            </w:pPr>
            <w:r w:rsidRPr="002E3141">
              <w:rPr>
                <w:rFonts w:hint="eastAsia"/>
                <w:b/>
                <w:color w:val="C00000"/>
              </w:rPr>
              <w:t>交收方向</w:t>
            </w:r>
          </w:p>
        </w:tc>
        <w:tc>
          <w:tcPr>
            <w:tcW w:w="1383" w:type="dxa"/>
            <w:shd w:val="clear" w:color="auto" w:fill="BFBFBF" w:themeFill="background1" w:themeFillShade="BF"/>
          </w:tcPr>
          <w:p w:rsidR="0055691A" w:rsidRPr="002E3141" w:rsidRDefault="0055691A" w:rsidP="00BA4DE2">
            <w:pPr>
              <w:rPr>
                <w:b/>
                <w:color w:val="C00000"/>
              </w:rPr>
            </w:pPr>
            <w:r>
              <w:rPr>
                <w:rFonts w:hint="eastAsia"/>
                <w:b/>
                <w:color w:val="C00000"/>
              </w:rPr>
              <w:t>币种</w:t>
            </w:r>
          </w:p>
        </w:tc>
        <w:tc>
          <w:tcPr>
            <w:tcW w:w="1424" w:type="dxa"/>
            <w:shd w:val="clear" w:color="auto" w:fill="BFBFBF" w:themeFill="background1" w:themeFillShade="BF"/>
          </w:tcPr>
          <w:p w:rsidR="0055691A" w:rsidRPr="002E3141" w:rsidRDefault="0055691A" w:rsidP="00D57523">
            <w:pPr>
              <w:rPr>
                <w:b/>
                <w:color w:val="C00000"/>
              </w:rPr>
            </w:pPr>
            <w:r>
              <w:rPr>
                <w:rFonts w:hint="eastAsia"/>
                <w:b/>
                <w:color w:val="C00000"/>
              </w:rPr>
              <w:t>调整</w:t>
            </w:r>
            <w:r w:rsidRPr="002E3141">
              <w:rPr>
                <w:rFonts w:hint="eastAsia"/>
                <w:b/>
                <w:color w:val="C00000"/>
              </w:rPr>
              <w:t>方向</w:t>
            </w:r>
          </w:p>
        </w:tc>
        <w:tc>
          <w:tcPr>
            <w:tcW w:w="663" w:type="dxa"/>
            <w:shd w:val="clear" w:color="auto" w:fill="BFBFBF" w:themeFill="background1" w:themeFillShade="BF"/>
          </w:tcPr>
          <w:p w:rsidR="0055691A" w:rsidRPr="002E3141" w:rsidRDefault="0055691A" w:rsidP="0055691A">
            <w:pPr>
              <w:rPr>
                <w:b/>
                <w:color w:val="C00000"/>
              </w:rPr>
            </w:pPr>
            <w:r>
              <w:rPr>
                <w:rFonts w:hint="eastAsia"/>
                <w:b/>
                <w:color w:val="C00000"/>
              </w:rPr>
              <w:t>数量</w:t>
            </w:r>
          </w:p>
        </w:tc>
      </w:tr>
      <w:tr w:rsidR="0055691A" w:rsidRPr="002E3141" w:rsidTr="002965A4">
        <w:tc>
          <w:tcPr>
            <w:tcW w:w="8977" w:type="dxa"/>
            <w:gridSpan w:val="7"/>
          </w:tcPr>
          <w:p w:rsidR="0055691A" w:rsidRPr="00DB5224" w:rsidRDefault="0055691A" w:rsidP="0055691A">
            <w:pPr>
              <w:rPr>
                <w:b/>
                <w:color w:val="000000" w:themeColor="text1"/>
              </w:rPr>
            </w:pPr>
            <w:r>
              <w:rPr>
                <w:rFonts w:hint="eastAsia"/>
                <w:b/>
                <w:color w:val="000000" w:themeColor="text1"/>
              </w:rPr>
              <w:t>CCASS</w:t>
            </w:r>
            <w:r>
              <w:rPr>
                <w:rFonts w:hint="eastAsia"/>
                <w:b/>
                <w:color w:val="000000" w:themeColor="text1"/>
              </w:rPr>
              <w:t>汇总数据</w:t>
            </w:r>
          </w:p>
        </w:tc>
      </w:tr>
      <w:tr w:rsidR="0055691A" w:rsidTr="0055691A">
        <w:tc>
          <w:tcPr>
            <w:tcW w:w="1213" w:type="dxa"/>
            <w:vMerge w:val="restart"/>
          </w:tcPr>
          <w:p w:rsidR="0055691A" w:rsidRDefault="0055691A" w:rsidP="00BA4DE2">
            <w:r>
              <w:rPr>
                <w:rFonts w:hint="eastAsia"/>
              </w:rPr>
              <w:t>现金股息</w:t>
            </w:r>
          </w:p>
        </w:tc>
        <w:tc>
          <w:tcPr>
            <w:tcW w:w="836" w:type="dxa"/>
            <w:vMerge w:val="restart"/>
          </w:tcPr>
          <w:p w:rsidR="0055691A" w:rsidRDefault="0055691A" w:rsidP="00BA4DE2">
            <w:r>
              <w:rPr>
                <w:rFonts w:hint="eastAsia"/>
              </w:rPr>
              <w:t>资金</w:t>
            </w:r>
          </w:p>
        </w:tc>
        <w:tc>
          <w:tcPr>
            <w:tcW w:w="1794" w:type="dxa"/>
          </w:tcPr>
          <w:p w:rsidR="0055691A" w:rsidRDefault="0055691A" w:rsidP="00DB5224">
            <w:r>
              <w:rPr>
                <w:rFonts w:hint="eastAsia"/>
              </w:rPr>
              <w:t>现金股息</w:t>
            </w:r>
          </w:p>
        </w:tc>
        <w:tc>
          <w:tcPr>
            <w:tcW w:w="1664" w:type="dxa"/>
          </w:tcPr>
          <w:p w:rsidR="0055691A" w:rsidRDefault="0055691A" w:rsidP="00BA4DE2"/>
        </w:tc>
        <w:tc>
          <w:tcPr>
            <w:tcW w:w="1383" w:type="dxa"/>
          </w:tcPr>
          <w:p w:rsidR="0055691A" w:rsidRDefault="0055691A" w:rsidP="00BA4DE2">
            <w:r>
              <w:rPr>
                <w:rFonts w:hint="eastAsia"/>
              </w:rPr>
              <w:t>派息币种</w:t>
            </w:r>
          </w:p>
        </w:tc>
        <w:tc>
          <w:tcPr>
            <w:tcW w:w="1424" w:type="dxa"/>
          </w:tcPr>
          <w:p w:rsidR="0055691A" w:rsidRDefault="0055691A" w:rsidP="00BA4DE2"/>
        </w:tc>
        <w:tc>
          <w:tcPr>
            <w:tcW w:w="663" w:type="dxa"/>
          </w:tcPr>
          <w:p w:rsidR="0055691A" w:rsidRDefault="0055691A" w:rsidP="00BA4DE2"/>
        </w:tc>
      </w:tr>
      <w:tr w:rsidR="0055691A" w:rsidTr="0055691A">
        <w:tc>
          <w:tcPr>
            <w:tcW w:w="1213" w:type="dxa"/>
            <w:vMerge/>
          </w:tcPr>
          <w:p w:rsidR="0055691A" w:rsidRDefault="0055691A" w:rsidP="00BA4DE2"/>
        </w:tc>
        <w:tc>
          <w:tcPr>
            <w:tcW w:w="836" w:type="dxa"/>
            <w:vMerge/>
          </w:tcPr>
          <w:p w:rsidR="0055691A" w:rsidRDefault="0055691A" w:rsidP="00BA4DE2"/>
        </w:tc>
        <w:tc>
          <w:tcPr>
            <w:tcW w:w="1794" w:type="dxa"/>
          </w:tcPr>
          <w:p w:rsidR="0055691A" w:rsidRDefault="0055691A" w:rsidP="00BA4DE2">
            <w:r>
              <w:rPr>
                <w:rFonts w:hint="eastAsia"/>
              </w:rPr>
              <w:t>股息代收费</w:t>
            </w:r>
          </w:p>
        </w:tc>
        <w:tc>
          <w:tcPr>
            <w:tcW w:w="1664" w:type="dxa"/>
          </w:tcPr>
          <w:p w:rsidR="0055691A" w:rsidRDefault="0055691A" w:rsidP="00BA4DE2">
            <w:r>
              <w:rPr>
                <w:rFonts w:hint="eastAsia"/>
              </w:rPr>
              <w:t>支出</w:t>
            </w:r>
          </w:p>
        </w:tc>
        <w:tc>
          <w:tcPr>
            <w:tcW w:w="1383" w:type="dxa"/>
          </w:tcPr>
          <w:p w:rsidR="0055691A" w:rsidRDefault="0055691A" w:rsidP="00BA4DE2">
            <w:r>
              <w:rPr>
                <w:rFonts w:hint="eastAsia"/>
              </w:rPr>
              <w:t>派息币种</w:t>
            </w:r>
          </w:p>
        </w:tc>
        <w:tc>
          <w:tcPr>
            <w:tcW w:w="1424" w:type="dxa"/>
          </w:tcPr>
          <w:p w:rsidR="0055691A" w:rsidRDefault="0055691A" w:rsidP="00BA4DE2"/>
        </w:tc>
        <w:tc>
          <w:tcPr>
            <w:tcW w:w="663" w:type="dxa"/>
          </w:tcPr>
          <w:p w:rsidR="0055691A" w:rsidRDefault="0055691A" w:rsidP="00BA4DE2"/>
        </w:tc>
      </w:tr>
      <w:tr w:rsidR="0055691A" w:rsidTr="0055691A">
        <w:tc>
          <w:tcPr>
            <w:tcW w:w="1213" w:type="dxa"/>
            <w:vMerge/>
          </w:tcPr>
          <w:p w:rsidR="0055691A" w:rsidRDefault="0055691A" w:rsidP="00BA4DE2"/>
        </w:tc>
        <w:tc>
          <w:tcPr>
            <w:tcW w:w="836" w:type="dxa"/>
            <w:vMerge/>
          </w:tcPr>
          <w:p w:rsidR="0055691A" w:rsidRDefault="0055691A" w:rsidP="00BA4DE2"/>
        </w:tc>
        <w:tc>
          <w:tcPr>
            <w:tcW w:w="1794" w:type="dxa"/>
          </w:tcPr>
          <w:p w:rsidR="0055691A" w:rsidRDefault="0055691A" w:rsidP="00BA4DE2">
            <w:r>
              <w:rPr>
                <w:rFonts w:hint="eastAsia"/>
              </w:rPr>
              <w:t>支付净额</w:t>
            </w:r>
          </w:p>
        </w:tc>
        <w:tc>
          <w:tcPr>
            <w:tcW w:w="1664" w:type="dxa"/>
          </w:tcPr>
          <w:p w:rsidR="0055691A" w:rsidRDefault="0055691A" w:rsidP="00BA4DE2">
            <w:r>
              <w:rPr>
                <w:rFonts w:hint="eastAsia"/>
              </w:rPr>
              <w:t>收入</w:t>
            </w:r>
          </w:p>
        </w:tc>
        <w:tc>
          <w:tcPr>
            <w:tcW w:w="1383" w:type="dxa"/>
          </w:tcPr>
          <w:p w:rsidR="0055691A" w:rsidRDefault="0055691A" w:rsidP="00BA4DE2">
            <w:r>
              <w:rPr>
                <w:rFonts w:hint="eastAsia"/>
              </w:rPr>
              <w:t>派息币种</w:t>
            </w:r>
          </w:p>
        </w:tc>
        <w:tc>
          <w:tcPr>
            <w:tcW w:w="1424" w:type="dxa"/>
          </w:tcPr>
          <w:p w:rsidR="0055691A" w:rsidRDefault="0055691A" w:rsidP="00BA4DE2"/>
        </w:tc>
        <w:tc>
          <w:tcPr>
            <w:tcW w:w="663" w:type="dxa"/>
          </w:tcPr>
          <w:p w:rsidR="0055691A" w:rsidRDefault="0055691A" w:rsidP="00BA4DE2"/>
        </w:tc>
      </w:tr>
      <w:tr w:rsidR="0055691A" w:rsidTr="0055691A">
        <w:tc>
          <w:tcPr>
            <w:tcW w:w="1213" w:type="dxa"/>
            <w:vMerge/>
          </w:tcPr>
          <w:p w:rsidR="0055691A" w:rsidRDefault="0055691A" w:rsidP="00BA4DE2"/>
        </w:tc>
        <w:tc>
          <w:tcPr>
            <w:tcW w:w="836" w:type="dxa"/>
            <w:vMerge/>
          </w:tcPr>
          <w:p w:rsidR="0055691A" w:rsidRDefault="0055691A" w:rsidP="00BA4DE2"/>
        </w:tc>
        <w:tc>
          <w:tcPr>
            <w:tcW w:w="1794" w:type="dxa"/>
          </w:tcPr>
          <w:p w:rsidR="0055691A" w:rsidRDefault="0055691A" w:rsidP="00BA4DE2">
            <w:r>
              <w:rPr>
                <w:rFonts w:hint="eastAsia"/>
              </w:rPr>
              <w:t>过户费</w:t>
            </w:r>
          </w:p>
        </w:tc>
        <w:tc>
          <w:tcPr>
            <w:tcW w:w="1664" w:type="dxa"/>
          </w:tcPr>
          <w:p w:rsidR="0055691A" w:rsidRDefault="0055691A" w:rsidP="00BA4DE2">
            <w:r>
              <w:rPr>
                <w:rFonts w:hint="eastAsia"/>
              </w:rPr>
              <w:t>支出（已垫付）</w:t>
            </w:r>
          </w:p>
        </w:tc>
        <w:tc>
          <w:tcPr>
            <w:tcW w:w="1383" w:type="dxa"/>
          </w:tcPr>
          <w:p w:rsidR="0055691A" w:rsidRDefault="0055691A" w:rsidP="00DB5224">
            <w:r>
              <w:rPr>
                <w:rFonts w:hint="eastAsia"/>
              </w:rPr>
              <w:t>港币</w:t>
            </w:r>
          </w:p>
        </w:tc>
        <w:tc>
          <w:tcPr>
            <w:tcW w:w="1424" w:type="dxa"/>
          </w:tcPr>
          <w:p w:rsidR="0055691A" w:rsidRDefault="0055691A" w:rsidP="00DB5224"/>
        </w:tc>
        <w:tc>
          <w:tcPr>
            <w:tcW w:w="663" w:type="dxa"/>
          </w:tcPr>
          <w:p w:rsidR="0055691A" w:rsidRDefault="0055691A" w:rsidP="00DB5224"/>
        </w:tc>
      </w:tr>
      <w:tr w:rsidR="0069339A" w:rsidRPr="002E3141" w:rsidTr="00AB2B67">
        <w:tc>
          <w:tcPr>
            <w:tcW w:w="8977" w:type="dxa"/>
            <w:gridSpan w:val="7"/>
          </w:tcPr>
          <w:p w:rsidR="0069339A" w:rsidRPr="00DB5224" w:rsidRDefault="0069339A" w:rsidP="00AB2B67">
            <w:pPr>
              <w:rPr>
                <w:b/>
                <w:color w:val="000000" w:themeColor="text1"/>
              </w:rPr>
            </w:pPr>
            <w:r>
              <w:rPr>
                <w:rFonts w:hint="eastAsia"/>
                <w:b/>
                <w:color w:val="000000" w:themeColor="text1"/>
              </w:rPr>
              <w:t>抵押银行汇总数据</w:t>
            </w:r>
          </w:p>
        </w:tc>
      </w:tr>
      <w:tr w:rsidR="0069339A" w:rsidTr="00AB2B67">
        <w:tc>
          <w:tcPr>
            <w:tcW w:w="1213" w:type="dxa"/>
            <w:vMerge w:val="restart"/>
          </w:tcPr>
          <w:p w:rsidR="0069339A" w:rsidRDefault="0069339A" w:rsidP="00AB2B67">
            <w:r>
              <w:rPr>
                <w:rFonts w:hint="eastAsia"/>
              </w:rPr>
              <w:t>XX</w:t>
            </w:r>
            <w:r>
              <w:rPr>
                <w:rFonts w:hint="eastAsia"/>
              </w:rPr>
              <w:t>银行现金股息</w:t>
            </w:r>
          </w:p>
        </w:tc>
        <w:tc>
          <w:tcPr>
            <w:tcW w:w="836" w:type="dxa"/>
            <w:vMerge w:val="restart"/>
          </w:tcPr>
          <w:p w:rsidR="0069339A" w:rsidRDefault="0069339A" w:rsidP="00AB2B67">
            <w:r>
              <w:rPr>
                <w:rFonts w:hint="eastAsia"/>
              </w:rPr>
              <w:t>资金</w:t>
            </w:r>
          </w:p>
        </w:tc>
        <w:tc>
          <w:tcPr>
            <w:tcW w:w="1794" w:type="dxa"/>
          </w:tcPr>
          <w:p w:rsidR="0069339A" w:rsidRDefault="0069339A" w:rsidP="00AB2B67">
            <w:r>
              <w:rPr>
                <w:rFonts w:hint="eastAsia"/>
              </w:rPr>
              <w:t>现金股息</w:t>
            </w:r>
          </w:p>
        </w:tc>
        <w:tc>
          <w:tcPr>
            <w:tcW w:w="1664" w:type="dxa"/>
          </w:tcPr>
          <w:p w:rsidR="0069339A" w:rsidRDefault="0069339A" w:rsidP="00AB2B67"/>
        </w:tc>
        <w:tc>
          <w:tcPr>
            <w:tcW w:w="1383" w:type="dxa"/>
          </w:tcPr>
          <w:p w:rsidR="0069339A" w:rsidRDefault="0069339A" w:rsidP="00AB2B67">
            <w:r>
              <w:rPr>
                <w:rFonts w:hint="eastAsia"/>
              </w:rPr>
              <w:t>派息币种</w:t>
            </w:r>
          </w:p>
        </w:tc>
        <w:tc>
          <w:tcPr>
            <w:tcW w:w="1424" w:type="dxa"/>
          </w:tcPr>
          <w:p w:rsidR="0069339A" w:rsidRDefault="0069339A" w:rsidP="00AB2B67"/>
        </w:tc>
        <w:tc>
          <w:tcPr>
            <w:tcW w:w="663" w:type="dxa"/>
          </w:tcPr>
          <w:p w:rsidR="0069339A" w:rsidRDefault="0069339A" w:rsidP="00AB2B67"/>
        </w:tc>
      </w:tr>
      <w:tr w:rsidR="0069339A" w:rsidTr="00AB2B67">
        <w:tc>
          <w:tcPr>
            <w:tcW w:w="1213" w:type="dxa"/>
            <w:vMerge/>
          </w:tcPr>
          <w:p w:rsidR="0069339A" w:rsidRDefault="0069339A" w:rsidP="00AB2B67"/>
        </w:tc>
        <w:tc>
          <w:tcPr>
            <w:tcW w:w="836" w:type="dxa"/>
            <w:vMerge/>
          </w:tcPr>
          <w:p w:rsidR="0069339A" w:rsidRDefault="0069339A" w:rsidP="00AB2B67"/>
        </w:tc>
        <w:tc>
          <w:tcPr>
            <w:tcW w:w="1794" w:type="dxa"/>
          </w:tcPr>
          <w:p w:rsidR="0069339A" w:rsidRDefault="0069339A" w:rsidP="00AB2B67">
            <w:r>
              <w:rPr>
                <w:rFonts w:hint="eastAsia"/>
              </w:rPr>
              <w:t>股息代收费</w:t>
            </w:r>
          </w:p>
        </w:tc>
        <w:tc>
          <w:tcPr>
            <w:tcW w:w="1664" w:type="dxa"/>
          </w:tcPr>
          <w:p w:rsidR="0069339A" w:rsidRDefault="0069339A" w:rsidP="00AB2B67">
            <w:r>
              <w:rPr>
                <w:rFonts w:hint="eastAsia"/>
              </w:rPr>
              <w:t>支出</w:t>
            </w:r>
          </w:p>
        </w:tc>
        <w:tc>
          <w:tcPr>
            <w:tcW w:w="1383" w:type="dxa"/>
          </w:tcPr>
          <w:p w:rsidR="0069339A" w:rsidRDefault="0069339A" w:rsidP="00AB2B67">
            <w:r>
              <w:rPr>
                <w:rFonts w:hint="eastAsia"/>
              </w:rPr>
              <w:t>派息币种</w:t>
            </w:r>
          </w:p>
        </w:tc>
        <w:tc>
          <w:tcPr>
            <w:tcW w:w="1424" w:type="dxa"/>
          </w:tcPr>
          <w:p w:rsidR="0069339A" w:rsidRDefault="0069339A" w:rsidP="00AB2B67"/>
        </w:tc>
        <w:tc>
          <w:tcPr>
            <w:tcW w:w="663" w:type="dxa"/>
          </w:tcPr>
          <w:p w:rsidR="0069339A" w:rsidRDefault="0069339A" w:rsidP="00AB2B67"/>
        </w:tc>
      </w:tr>
      <w:tr w:rsidR="0069339A" w:rsidTr="00AB2B67">
        <w:tc>
          <w:tcPr>
            <w:tcW w:w="1213" w:type="dxa"/>
            <w:vMerge/>
          </w:tcPr>
          <w:p w:rsidR="0069339A" w:rsidRDefault="0069339A" w:rsidP="00AB2B67"/>
        </w:tc>
        <w:tc>
          <w:tcPr>
            <w:tcW w:w="836" w:type="dxa"/>
            <w:vMerge/>
          </w:tcPr>
          <w:p w:rsidR="0069339A" w:rsidRDefault="0069339A" w:rsidP="00AB2B67"/>
        </w:tc>
        <w:tc>
          <w:tcPr>
            <w:tcW w:w="1794" w:type="dxa"/>
          </w:tcPr>
          <w:p w:rsidR="0069339A" w:rsidRDefault="0069339A" w:rsidP="00AB2B67">
            <w:r>
              <w:rPr>
                <w:rFonts w:hint="eastAsia"/>
              </w:rPr>
              <w:t>支付净额</w:t>
            </w:r>
          </w:p>
        </w:tc>
        <w:tc>
          <w:tcPr>
            <w:tcW w:w="1664" w:type="dxa"/>
          </w:tcPr>
          <w:p w:rsidR="0069339A" w:rsidRDefault="0069339A" w:rsidP="00AB2B67">
            <w:r>
              <w:rPr>
                <w:rFonts w:hint="eastAsia"/>
              </w:rPr>
              <w:t>收入</w:t>
            </w:r>
          </w:p>
        </w:tc>
        <w:tc>
          <w:tcPr>
            <w:tcW w:w="1383" w:type="dxa"/>
          </w:tcPr>
          <w:p w:rsidR="0069339A" w:rsidRDefault="0069339A" w:rsidP="00AB2B67">
            <w:r>
              <w:rPr>
                <w:rFonts w:hint="eastAsia"/>
              </w:rPr>
              <w:t>派息币种</w:t>
            </w:r>
          </w:p>
        </w:tc>
        <w:tc>
          <w:tcPr>
            <w:tcW w:w="1424" w:type="dxa"/>
          </w:tcPr>
          <w:p w:rsidR="0069339A" w:rsidRDefault="0069339A" w:rsidP="00AB2B67"/>
        </w:tc>
        <w:tc>
          <w:tcPr>
            <w:tcW w:w="663" w:type="dxa"/>
          </w:tcPr>
          <w:p w:rsidR="0069339A" w:rsidRDefault="0069339A" w:rsidP="00AB2B67"/>
        </w:tc>
      </w:tr>
      <w:tr w:rsidR="0069339A" w:rsidTr="00AB2B67">
        <w:tc>
          <w:tcPr>
            <w:tcW w:w="1213" w:type="dxa"/>
            <w:vMerge/>
          </w:tcPr>
          <w:p w:rsidR="0069339A" w:rsidRDefault="0069339A" w:rsidP="00AB2B67"/>
        </w:tc>
        <w:tc>
          <w:tcPr>
            <w:tcW w:w="836" w:type="dxa"/>
            <w:vMerge/>
          </w:tcPr>
          <w:p w:rsidR="0069339A" w:rsidRDefault="0069339A" w:rsidP="00AB2B67"/>
        </w:tc>
        <w:tc>
          <w:tcPr>
            <w:tcW w:w="1794" w:type="dxa"/>
          </w:tcPr>
          <w:p w:rsidR="0069339A" w:rsidRDefault="0069339A" w:rsidP="00AB2B67">
            <w:r>
              <w:rPr>
                <w:rFonts w:hint="eastAsia"/>
              </w:rPr>
              <w:t>过户费</w:t>
            </w:r>
          </w:p>
        </w:tc>
        <w:tc>
          <w:tcPr>
            <w:tcW w:w="1664" w:type="dxa"/>
          </w:tcPr>
          <w:p w:rsidR="0069339A" w:rsidRDefault="0069339A" w:rsidP="00AB2B67">
            <w:r>
              <w:rPr>
                <w:rFonts w:hint="eastAsia"/>
              </w:rPr>
              <w:t>支出（已垫付）</w:t>
            </w:r>
          </w:p>
        </w:tc>
        <w:tc>
          <w:tcPr>
            <w:tcW w:w="1383" w:type="dxa"/>
          </w:tcPr>
          <w:p w:rsidR="0069339A" w:rsidRDefault="0069339A" w:rsidP="00AB2B67">
            <w:r>
              <w:rPr>
                <w:rFonts w:hint="eastAsia"/>
              </w:rPr>
              <w:t>港币</w:t>
            </w:r>
          </w:p>
        </w:tc>
        <w:tc>
          <w:tcPr>
            <w:tcW w:w="1424" w:type="dxa"/>
          </w:tcPr>
          <w:p w:rsidR="0069339A" w:rsidRDefault="0069339A" w:rsidP="00AB2B67"/>
        </w:tc>
        <w:tc>
          <w:tcPr>
            <w:tcW w:w="663" w:type="dxa"/>
          </w:tcPr>
          <w:p w:rsidR="0069339A" w:rsidRDefault="0069339A" w:rsidP="00AB2B67"/>
        </w:tc>
      </w:tr>
      <w:tr w:rsidR="00512BFC" w:rsidRPr="002E3141" w:rsidTr="00AB2B67">
        <w:tc>
          <w:tcPr>
            <w:tcW w:w="8977" w:type="dxa"/>
            <w:gridSpan w:val="7"/>
          </w:tcPr>
          <w:p w:rsidR="00512BFC" w:rsidRPr="00DB5224" w:rsidRDefault="0069339A" w:rsidP="00AB2B67">
            <w:pPr>
              <w:rPr>
                <w:b/>
                <w:color w:val="000000" w:themeColor="text1"/>
              </w:rPr>
            </w:pPr>
            <w:r>
              <w:rPr>
                <w:rFonts w:hint="eastAsia"/>
                <w:b/>
                <w:color w:val="000000" w:themeColor="text1"/>
              </w:rPr>
              <w:t>CCASS</w:t>
            </w:r>
            <w:r>
              <w:rPr>
                <w:rFonts w:hint="eastAsia"/>
                <w:b/>
                <w:color w:val="000000" w:themeColor="text1"/>
              </w:rPr>
              <w:t>与</w:t>
            </w:r>
            <w:r w:rsidR="00512BFC">
              <w:rPr>
                <w:rFonts w:hint="eastAsia"/>
                <w:b/>
                <w:color w:val="000000" w:themeColor="text1"/>
              </w:rPr>
              <w:t>抵押银行汇总数据</w:t>
            </w:r>
          </w:p>
        </w:tc>
      </w:tr>
      <w:tr w:rsidR="00512BFC" w:rsidTr="00AB2B67">
        <w:tc>
          <w:tcPr>
            <w:tcW w:w="1213" w:type="dxa"/>
            <w:vMerge w:val="restart"/>
          </w:tcPr>
          <w:p w:rsidR="00512BFC" w:rsidRDefault="00512BFC" w:rsidP="00AB2B67">
            <w:r>
              <w:rPr>
                <w:rFonts w:hint="eastAsia"/>
              </w:rPr>
              <w:t>现金股息</w:t>
            </w:r>
          </w:p>
        </w:tc>
        <w:tc>
          <w:tcPr>
            <w:tcW w:w="836" w:type="dxa"/>
            <w:vMerge w:val="restart"/>
          </w:tcPr>
          <w:p w:rsidR="00512BFC" w:rsidRDefault="00512BFC" w:rsidP="00AB2B67">
            <w:r>
              <w:rPr>
                <w:rFonts w:hint="eastAsia"/>
              </w:rPr>
              <w:t>资金</w:t>
            </w:r>
          </w:p>
        </w:tc>
        <w:tc>
          <w:tcPr>
            <w:tcW w:w="1794" w:type="dxa"/>
          </w:tcPr>
          <w:p w:rsidR="00512BFC" w:rsidRDefault="00512BFC" w:rsidP="00AB2B67">
            <w:r>
              <w:rPr>
                <w:rFonts w:hint="eastAsia"/>
              </w:rPr>
              <w:t>现金股息</w:t>
            </w:r>
          </w:p>
        </w:tc>
        <w:tc>
          <w:tcPr>
            <w:tcW w:w="1664" w:type="dxa"/>
          </w:tcPr>
          <w:p w:rsidR="00512BFC" w:rsidRDefault="00512BFC" w:rsidP="00AB2B67"/>
        </w:tc>
        <w:tc>
          <w:tcPr>
            <w:tcW w:w="1383" w:type="dxa"/>
          </w:tcPr>
          <w:p w:rsidR="00512BFC" w:rsidRDefault="00512BFC" w:rsidP="00AB2B67">
            <w:r>
              <w:rPr>
                <w:rFonts w:hint="eastAsia"/>
              </w:rPr>
              <w:t>派息币种</w:t>
            </w:r>
          </w:p>
        </w:tc>
        <w:tc>
          <w:tcPr>
            <w:tcW w:w="1424" w:type="dxa"/>
          </w:tcPr>
          <w:p w:rsidR="00512BFC" w:rsidRDefault="00512BFC" w:rsidP="00AB2B67"/>
        </w:tc>
        <w:tc>
          <w:tcPr>
            <w:tcW w:w="663" w:type="dxa"/>
          </w:tcPr>
          <w:p w:rsidR="00512BFC" w:rsidRDefault="00512BFC" w:rsidP="00AB2B67"/>
        </w:tc>
      </w:tr>
      <w:tr w:rsidR="00512BFC" w:rsidTr="00AB2B67">
        <w:tc>
          <w:tcPr>
            <w:tcW w:w="1213" w:type="dxa"/>
            <w:vMerge/>
          </w:tcPr>
          <w:p w:rsidR="00512BFC" w:rsidRDefault="00512BFC" w:rsidP="00AB2B67"/>
        </w:tc>
        <w:tc>
          <w:tcPr>
            <w:tcW w:w="836" w:type="dxa"/>
            <w:vMerge/>
          </w:tcPr>
          <w:p w:rsidR="00512BFC" w:rsidRDefault="00512BFC" w:rsidP="00AB2B67"/>
        </w:tc>
        <w:tc>
          <w:tcPr>
            <w:tcW w:w="1794" w:type="dxa"/>
          </w:tcPr>
          <w:p w:rsidR="00512BFC" w:rsidRDefault="00512BFC" w:rsidP="00AB2B67">
            <w:r>
              <w:rPr>
                <w:rFonts w:hint="eastAsia"/>
              </w:rPr>
              <w:t>股息代收费</w:t>
            </w:r>
          </w:p>
        </w:tc>
        <w:tc>
          <w:tcPr>
            <w:tcW w:w="1664" w:type="dxa"/>
          </w:tcPr>
          <w:p w:rsidR="00512BFC" w:rsidRDefault="00512BFC" w:rsidP="00AB2B67">
            <w:r>
              <w:rPr>
                <w:rFonts w:hint="eastAsia"/>
              </w:rPr>
              <w:t>支出</w:t>
            </w:r>
          </w:p>
        </w:tc>
        <w:tc>
          <w:tcPr>
            <w:tcW w:w="1383" w:type="dxa"/>
          </w:tcPr>
          <w:p w:rsidR="00512BFC" w:rsidRDefault="00512BFC" w:rsidP="00AB2B67">
            <w:r>
              <w:rPr>
                <w:rFonts w:hint="eastAsia"/>
              </w:rPr>
              <w:t>派息币种</w:t>
            </w:r>
          </w:p>
        </w:tc>
        <w:tc>
          <w:tcPr>
            <w:tcW w:w="1424" w:type="dxa"/>
          </w:tcPr>
          <w:p w:rsidR="00512BFC" w:rsidRDefault="00512BFC" w:rsidP="00AB2B67"/>
        </w:tc>
        <w:tc>
          <w:tcPr>
            <w:tcW w:w="663" w:type="dxa"/>
          </w:tcPr>
          <w:p w:rsidR="00512BFC" w:rsidRDefault="00512BFC" w:rsidP="00AB2B67"/>
        </w:tc>
      </w:tr>
      <w:tr w:rsidR="00512BFC" w:rsidTr="00AB2B67">
        <w:tc>
          <w:tcPr>
            <w:tcW w:w="1213" w:type="dxa"/>
            <w:vMerge/>
          </w:tcPr>
          <w:p w:rsidR="00512BFC" w:rsidRDefault="00512BFC" w:rsidP="00AB2B67"/>
        </w:tc>
        <w:tc>
          <w:tcPr>
            <w:tcW w:w="836" w:type="dxa"/>
            <w:vMerge/>
          </w:tcPr>
          <w:p w:rsidR="00512BFC" w:rsidRDefault="00512BFC" w:rsidP="00AB2B67"/>
        </w:tc>
        <w:tc>
          <w:tcPr>
            <w:tcW w:w="1794" w:type="dxa"/>
          </w:tcPr>
          <w:p w:rsidR="00512BFC" w:rsidRDefault="00512BFC" w:rsidP="00AB2B67">
            <w:r>
              <w:rPr>
                <w:rFonts w:hint="eastAsia"/>
              </w:rPr>
              <w:t>支付净额</w:t>
            </w:r>
          </w:p>
        </w:tc>
        <w:tc>
          <w:tcPr>
            <w:tcW w:w="1664" w:type="dxa"/>
          </w:tcPr>
          <w:p w:rsidR="00512BFC" w:rsidRDefault="00512BFC" w:rsidP="00AB2B67">
            <w:r>
              <w:rPr>
                <w:rFonts w:hint="eastAsia"/>
              </w:rPr>
              <w:t>收入</w:t>
            </w:r>
          </w:p>
        </w:tc>
        <w:tc>
          <w:tcPr>
            <w:tcW w:w="1383" w:type="dxa"/>
          </w:tcPr>
          <w:p w:rsidR="00512BFC" w:rsidRDefault="00512BFC" w:rsidP="00AB2B67">
            <w:r>
              <w:rPr>
                <w:rFonts w:hint="eastAsia"/>
              </w:rPr>
              <w:t>派息币种</w:t>
            </w:r>
          </w:p>
        </w:tc>
        <w:tc>
          <w:tcPr>
            <w:tcW w:w="1424" w:type="dxa"/>
          </w:tcPr>
          <w:p w:rsidR="00512BFC" w:rsidRDefault="00512BFC" w:rsidP="00AB2B67"/>
        </w:tc>
        <w:tc>
          <w:tcPr>
            <w:tcW w:w="663" w:type="dxa"/>
          </w:tcPr>
          <w:p w:rsidR="00512BFC" w:rsidRDefault="00512BFC" w:rsidP="00AB2B67"/>
        </w:tc>
      </w:tr>
      <w:tr w:rsidR="00512BFC" w:rsidTr="00AB2B67">
        <w:tc>
          <w:tcPr>
            <w:tcW w:w="1213" w:type="dxa"/>
            <w:vMerge/>
          </w:tcPr>
          <w:p w:rsidR="00512BFC" w:rsidRDefault="00512BFC" w:rsidP="00AB2B67"/>
        </w:tc>
        <w:tc>
          <w:tcPr>
            <w:tcW w:w="836" w:type="dxa"/>
            <w:vMerge/>
          </w:tcPr>
          <w:p w:rsidR="00512BFC" w:rsidRDefault="00512BFC" w:rsidP="00AB2B67"/>
        </w:tc>
        <w:tc>
          <w:tcPr>
            <w:tcW w:w="1794" w:type="dxa"/>
          </w:tcPr>
          <w:p w:rsidR="00512BFC" w:rsidRDefault="00512BFC" w:rsidP="00AB2B67">
            <w:r>
              <w:rPr>
                <w:rFonts w:hint="eastAsia"/>
              </w:rPr>
              <w:t>过户费</w:t>
            </w:r>
          </w:p>
        </w:tc>
        <w:tc>
          <w:tcPr>
            <w:tcW w:w="1664" w:type="dxa"/>
          </w:tcPr>
          <w:p w:rsidR="00512BFC" w:rsidRDefault="00512BFC" w:rsidP="00AB2B67">
            <w:r>
              <w:rPr>
                <w:rFonts w:hint="eastAsia"/>
              </w:rPr>
              <w:t>支出（已垫付）</w:t>
            </w:r>
          </w:p>
        </w:tc>
        <w:tc>
          <w:tcPr>
            <w:tcW w:w="1383" w:type="dxa"/>
          </w:tcPr>
          <w:p w:rsidR="00512BFC" w:rsidRDefault="00512BFC" w:rsidP="00AB2B67">
            <w:r>
              <w:rPr>
                <w:rFonts w:hint="eastAsia"/>
              </w:rPr>
              <w:t>港币</w:t>
            </w:r>
          </w:p>
        </w:tc>
        <w:tc>
          <w:tcPr>
            <w:tcW w:w="1424" w:type="dxa"/>
          </w:tcPr>
          <w:p w:rsidR="00512BFC" w:rsidRDefault="00512BFC" w:rsidP="00AB2B67"/>
        </w:tc>
        <w:tc>
          <w:tcPr>
            <w:tcW w:w="663" w:type="dxa"/>
          </w:tcPr>
          <w:p w:rsidR="00512BFC" w:rsidRDefault="00512BFC" w:rsidP="00AB2B67"/>
        </w:tc>
      </w:tr>
      <w:tr w:rsidR="0069339A" w:rsidTr="00AB2B67">
        <w:tc>
          <w:tcPr>
            <w:tcW w:w="8977" w:type="dxa"/>
            <w:gridSpan w:val="7"/>
          </w:tcPr>
          <w:p w:rsidR="0069339A" w:rsidRPr="00762AE8" w:rsidRDefault="0069339A" w:rsidP="00AB2B67">
            <w:pPr>
              <w:rPr>
                <w:b/>
                <w:color w:val="000000" w:themeColor="text1"/>
              </w:rPr>
            </w:pPr>
            <w:r w:rsidRPr="00762AE8">
              <w:rPr>
                <w:rFonts w:hint="eastAsia"/>
                <w:b/>
                <w:color w:val="000000" w:themeColor="text1"/>
              </w:rPr>
              <w:t>客户</w:t>
            </w:r>
            <w:r>
              <w:rPr>
                <w:rFonts w:hint="eastAsia"/>
                <w:b/>
                <w:color w:val="000000" w:themeColor="text1"/>
              </w:rPr>
              <w:t>汇总数据</w:t>
            </w:r>
          </w:p>
        </w:tc>
      </w:tr>
      <w:tr w:rsidR="0069339A" w:rsidTr="00AB2B67">
        <w:tc>
          <w:tcPr>
            <w:tcW w:w="1213" w:type="dxa"/>
            <w:vMerge w:val="restart"/>
          </w:tcPr>
          <w:p w:rsidR="0069339A" w:rsidRDefault="0069339A" w:rsidP="00AB2B67">
            <w:r>
              <w:rPr>
                <w:rFonts w:hint="eastAsia"/>
              </w:rPr>
              <w:t>现金股息</w:t>
            </w:r>
          </w:p>
        </w:tc>
        <w:tc>
          <w:tcPr>
            <w:tcW w:w="836" w:type="dxa"/>
            <w:vMerge w:val="restart"/>
          </w:tcPr>
          <w:p w:rsidR="0069339A" w:rsidRDefault="0069339A" w:rsidP="00AB2B67">
            <w:r>
              <w:rPr>
                <w:rFonts w:hint="eastAsia"/>
              </w:rPr>
              <w:t>资金</w:t>
            </w:r>
          </w:p>
        </w:tc>
        <w:tc>
          <w:tcPr>
            <w:tcW w:w="1794" w:type="dxa"/>
          </w:tcPr>
          <w:p w:rsidR="0069339A" w:rsidRDefault="0069339A" w:rsidP="00AB2B67">
            <w:r>
              <w:rPr>
                <w:rFonts w:hint="eastAsia"/>
              </w:rPr>
              <w:t>现金股息</w:t>
            </w:r>
          </w:p>
        </w:tc>
        <w:tc>
          <w:tcPr>
            <w:tcW w:w="1664" w:type="dxa"/>
          </w:tcPr>
          <w:p w:rsidR="0069339A" w:rsidRDefault="0069339A" w:rsidP="00AB2B67"/>
        </w:tc>
        <w:tc>
          <w:tcPr>
            <w:tcW w:w="1383" w:type="dxa"/>
          </w:tcPr>
          <w:p w:rsidR="0069339A" w:rsidRDefault="0069339A" w:rsidP="00AB2B67">
            <w:r w:rsidRPr="005E49C1">
              <w:rPr>
                <w:rFonts w:hint="eastAsia"/>
              </w:rPr>
              <w:t>派息币种</w:t>
            </w:r>
          </w:p>
        </w:tc>
        <w:tc>
          <w:tcPr>
            <w:tcW w:w="1424" w:type="dxa"/>
          </w:tcPr>
          <w:p w:rsidR="0069339A" w:rsidRDefault="0069339A" w:rsidP="00AB2B67"/>
        </w:tc>
        <w:tc>
          <w:tcPr>
            <w:tcW w:w="663" w:type="dxa"/>
          </w:tcPr>
          <w:p w:rsidR="0069339A" w:rsidRDefault="0069339A" w:rsidP="00AB2B67"/>
        </w:tc>
      </w:tr>
      <w:tr w:rsidR="0069339A" w:rsidTr="00AB2B67">
        <w:tc>
          <w:tcPr>
            <w:tcW w:w="1213" w:type="dxa"/>
            <w:vMerge/>
          </w:tcPr>
          <w:p w:rsidR="0069339A" w:rsidRDefault="0069339A" w:rsidP="00AB2B67"/>
        </w:tc>
        <w:tc>
          <w:tcPr>
            <w:tcW w:w="836" w:type="dxa"/>
            <w:vMerge/>
          </w:tcPr>
          <w:p w:rsidR="0069339A" w:rsidRDefault="0069339A" w:rsidP="00AB2B67"/>
        </w:tc>
        <w:tc>
          <w:tcPr>
            <w:tcW w:w="1794" w:type="dxa"/>
          </w:tcPr>
          <w:p w:rsidR="0069339A" w:rsidRDefault="0069339A" w:rsidP="00AB2B67">
            <w:r>
              <w:rPr>
                <w:rFonts w:hint="eastAsia"/>
              </w:rPr>
              <w:t>手续费</w:t>
            </w:r>
          </w:p>
        </w:tc>
        <w:tc>
          <w:tcPr>
            <w:tcW w:w="1664" w:type="dxa"/>
          </w:tcPr>
          <w:p w:rsidR="0069339A" w:rsidRDefault="0069339A" w:rsidP="00AB2B67">
            <w:r>
              <w:rPr>
                <w:rFonts w:hint="eastAsia"/>
              </w:rPr>
              <w:t>收入</w:t>
            </w:r>
          </w:p>
        </w:tc>
        <w:tc>
          <w:tcPr>
            <w:tcW w:w="1383" w:type="dxa"/>
          </w:tcPr>
          <w:p w:rsidR="0069339A" w:rsidRDefault="0069339A" w:rsidP="00AB2B67">
            <w:r w:rsidRPr="005E49C1">
              <w:rPr>
                <w:rFonts w:hint="eastAsia"/>
              </w:rPr>
              <w:t>派息币种</w:t>
            </w:r>
          </w:p>
        </w:tc>
        <w:tc>
          <w:tcPr>
            <w:tcW w:w="1424" w:type="dxa"/>
          </w:tcPr>
          <w:p w:rsidR="0069339A" w:rsidRDefault="0069339A" w:rsidP="00AB2B67">
            <w:r>
              <w:rPr>
                <w:rFonts w:hint="eastAsia"/>
              </w:rPr>
              <w:t>客户调自有</w:t>
            </w:r>
          </w:p>
        </w:tc>
        <w:tc>
          <w:tcPr>
            <w:tcW w:w="663" w:type="dxa"/>
          </w:tcPr>
          <w:p w:rsidR="0069339A" w:rsidRDefault="0069339A" w:rsidP="00AB2B67"/>
        </w:tc>
      </w:tr>
      <w:tr w:rsidR="0069339A" w:rsidTr="00AB2B67">
        <w:tc>
          <w:tcPr>
            <w:tcW w:w="1213" w:type="dxa"/>
            <w:vMerge/>
          </w:tcPr>
          <w:p w:rsidR="0069339A" w:rsidRDefault="0069339A" w:rsidP="00AB2B67"/>
        </w:tc>
        <w:tc>
          <w:tcPr>
            <w:tcW w:w="836" w:type="dxa"/>
            <w:vMerge/>
          </w:tcPr>
          <w:p w:rsidR="0069339A" w:rsidRDefault="0069339A" w:rsidP="00AB2B67"/>
        </w:tc>
        <w:tc>
          <w:tcPr>
            <w:tcW w:w="1794" w:type="dxa"/>
          </w:tcPr>
          <w:p w:rsidR="0069339A" w:rsidRDefault="0069339A" w:rsidP="00AB2B67">
            <w:r>
              <w:rPr>
                <w:rFonts w:hint="eastAsia"/>
              </w:rPr>
              <w:t>过户费</w:t>
            </w:r>
          </w:p>
        </w:tc>
        <w:tc>
          <w:tcPr>
            <w:tcW w:w="1664" w:type="dxa"/>
          </w:tcPr>
          <w:p w:rsidR="0069339A" w:rsidRDefault="0069339A" w:rsidP="00AB2B67">
            <w:r>
              <w:rPr>
                <w:rFonts w:hint="eastAsia"/>
              </w:rPr>
              <w:t>收入</w:t>
            </w:r>
          </w:p>
        </w:tc>
        <w:tc>
          <w:tcPr>
            <w:tcW w:w="1383" w:type="dxa"/>
          </w:tcPr>
          <w:p w:rsidR="0069339A" w:rsidRDefault="0069339A" w:rsidP="00AB2B67">
            <w:r w:rsidRPr="005E49C1">
              <w:rPr>
                <w:rFonts w:hint="eastAsia"/>
              </w:rPr>
              <w:t>派息币种</w:t>
            </w:r>
          </w:p>
        </w:tc>
        <w:tc>
          <w:tcPr>
            <w:tcW w:w="1424" w:type="dxa"/>
          </w:tcPr>
          <w:p w:rsidR="0069339A" w:rsidRDefault="0069339A" w:rsidP="00AB2B67">
            <w:r>
              <w:rPr>
                <w:rFonts w:hint="eastAsia"/>
              </w:rPr>
              <w:t>客户调自有</w:t>
            </w:r>
          </w:p>
        </w:tc>
        <w:tc>
          <w:tcPr>
            <w:tcW w:w="663" w:type="dxa"/>
          </w:tcPr>
          <w:p w:rsidR="0069339A" w:rsidRDefault="0069339A" w:rsidP="00AB2B67"/>
        </w:tc>
      </w:tr>
      <w:tr w:rsidR="0069339A" w:rsidTr="00AB2B67">
        <w:tc>
          <w:tcPr>
            <w:tcW w:w="1213" w:type="dxa"/>
            <w:vMerge/>
          </w:tcPr>
          <w:p w:rsidR="0069339A" w:rsidRDefault="0069339A" w:rsidP="00AB2B67"/>
        </w:tc>
        <w:tc>
          <w:tcPr>
            <w:tcW w:w="836" w:type="dxa"/>
            <w:vMerge/>
          </w:tcPr>
          <w:p w:rsidR="0069339A" w:rsidRDefault="0069339A" w:rsidP="00AB2B67"/>
        </w:tc>
        <w:tc>
          <w:tcPr>
            <w:tcW w:w="1794" w:type="dxa"/>
          </w:tcPr>
          <w:p w:rsidR="0069339A" w:rsidRDefault="0069339A" w:rsidP="00AB2B67">
            <w:r>
              <w:rPr>
                <w:rFonts w:hint="eastAsia"/>
              </w:rPr>
              <w:t>客户应得股息</w:t>
            </w:r>
          </w:p>
        </w:tc>
        <w:tc>
          <w:tcPr>
            <w:tcW w:w="1664" w:type="dxa"/>
          </w:tcPr>
          <w:p w:rsidR="0069339A" w:rsidRDefault="0069339A" w:rsidP="00AB2B67">
            <w:r>
              <w:rPr>
                <w:rFonts w:hint="eastAsia"/>
              </w:rPr>
              <w:t>支出</w:t>
            </w:r>
          </w:p>
        </w:tc>
        <w:tc>
          <w:tcPr>
            <w:tcW w:w="1383" w:type="dxa"/>
          </w:tcPr>
          <w:p w:rsidR="0069339A" w:rsidRDefault="0069339A" w:rsidP="00AB2B67">
            <w:r w:rsidRPr="005E49C1">
              <w:rPr>
                <w:rFonts w:hint="eastAsia"/>
              </w:rPr>
              <w:t>派息币种</w:t>
            </w:r>
          </w:p>
        </w:tc>
        <w:tc>
          <w:tcPr>
            <w:tcW w:w="1424" w:type="dxa"/>
          </w:tcPr>
          <w:p w:rsidR="0069339A" w:rsidRDefault="0069339A" w:rsidP="00AB2B67">
            <w:r>
              <w:rPr>
                <w:rFonts w:hint="eastAsia"/>
              </w:rPr>
              <w:t>自有</w:t>
            </w:r>
            <w:proofErr w:type="gramStart"/>
            <w:r>
              <w:rPr>
                <w:rFonts w:hint="eastAsia"/>
              </w:rPr>
              <w:t>调客户</w:t>
            </w:r>
            <w:proofErr w:type="gramEnd"/>
          </w:p>
        </w:tc>
        <w:tc>
          <w:tcPr>
            <w:tcW w:w="663" w:type="dxa"/>
          </w:tcPr>
          <w:p w:rsidR="0069339A" w:rsidRDefault="0069339A" w:rsidP="00AB2B67"/>
        </w:tc>
      </w:tr>
    </w:tbl>
    <w:p w:rsidR="003D0D1A" w:rsidRDefault="003D0D1A" w:rsidP="003D0D1A">
      <w:pPr>
        <w:pStyle w:val="3"/>
        <w:ind w:leftChars="100" w:left="210"/>
      </w:pPr>
      <w:r>
        <w:rPr>
          <w:rFonts w:hint="eastAsia"/>
        </w:rPr>
        <w:lastRenderedPageBreak/>
        <w:t>F8.5</w:t>
      </w:r>
      <w:r>
        <w:rPr>
          <w:rFonts w:hint="eastAsia"/>
        </w:rPr>
        <w:t>现金股息手工维护</w:t>
      </w:r>
    </w:p>
    <w:p w:rsidR="00935316" w:rsidRDefault="003D0D1A" w:rsidP="00935316">
      <w:pPr>
        <w:pStyle w:val="4"/>
        <w:numPr>
          <w:ilvl w:val="0"/>
          <w:numId w:val="279"/>
        </w:numPr>
      </w:pPr>
      <w:r>
        <w:rPr>
          <w:rFonts w:hint="eastAsia"/>
        </w:rPr>
        <w:t>业务描述</w:t>
      </w:r>
    </w:p>
    <w:p w:rsidR="00804A89" w:rsidRDefault="00804A89" w:rsidP="003D0D1A">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如果抵押银行存在该股票时，</w:t>
      </w:r>
      <w:r w:rsidR="0065462C">
        <w:rPr>
          <w:rFonts w:asciiTheme="minorEastAsia" w:hAnsiTheme="minorEastAsia" w:cs="华文仿宋" w:hint="eastAsia"/>
          <w:color w:val="000000"/>
          <w:kern w:val="0"/>
          <w:szCs w:val="21"/>
        </w:rPr>
        <w:t>抵押银行的</w:t>
      </w:r>
      <w:r>
        <w:rPr>
          <w:rFonts w:asciiTheme="minorEastAsia" w:hAnsiTheme="minorEastAsia" w:cs="华文仿宋" w:hint="eastAsia"/>
          <w:color w:val="000000"/>
          <w:kern w:val="0"/>
          <w:szCs w:val="21"/>
        </w:rPr>
        <w:t>权益数据需要</w:t>
      </w:r>
      <w:r w:rsidR="0065462C">
        <w:rPr>
          <w:rFonts w:asciiTheme="minorEastAsia" w:hAnsiTheme="minorEastAsia" w:cs="华文仿宋" w:hint="eastAsia"/>
          <w:color w:val="000000"/>
          <w:kern w:val="0"/>
          <w:szCs w:val="21"/>
        </w:rPr>
        <w:t>补入</w:t>
      </w:r>
      <w:r>
        <w:rPr>
          <w:rFonts w:asciiTheme="minorEastAsia" w:hAnsiTheme="minorEastAsia" w:cs="华文仿宋" w:hint="eastAsia"/>
          <w:color w:val="000000"/>
          <w:kern w:val="0"/>
          <w:szCs w:val="21"/>
        </w:rPr>
        <w:t>，否则系统的总权益就会缺失，在系统复核时也会提示用户。</w:t>
      </w:r>
    </w:p>
    <w:p w:rsidR="00EE2D38" w:rsidRDefault="003D0D1A">
      <w:pPr>
        <w:pStyle w:val="4"/>
        <w:numPr>
          <w:ilvl w:val="0"/>
          <w:numId w:val="279"/>
        </w:numPr>
      </w:pPr>
      <w:r>
        <w:rPr>
          <w:rFonts w:hint="eastAsia"/>
        </w:rPr>
        <w:t>用户界面</w:t>
      </w:r>
    </w:p>
    <w:p w:rsidR="003D0D1A" w:rsidRDefault="0065462C" w:rsidP="003D0D1A">
      <w:r>
        <w:object w:dxaOrig="10420" w:dyaOrig="5507">
          <v:shape id="_x0000_i1077" type="#_x0000_t75" style="width:453pt;height:219.75pt" o:ole="">
            <v:imagedata r:id="rId112" o:title=""/>
          </v:shape>
          <o:OLEObject Type="Embed" ProgID="Visio.Drawing.11" ShapeID="_x0000_i1077" DrawAspect="Content" ObjectID="_1402388566" r:id="rId113"/>
        </w:object>
      </w:r>
    </w:p>
    <w:p w:rsidR="003D0D1A" w:rsidRPr="005254C4" w:rsidRDefault="003D0D1A" w:rsidP="003D0D1A">
      <w:pPr>
        <w:rPr>
          <w:b/>
        </w:rPr>
      </w:pPr>
      <w:r w:rsidRPr="005254C4">
        <w:rPr>
          <w:rFonts w:hint="eastAsia"/>
          <w:b/>
        </w:rPr>
        <w:t>界面说明：</w:t>
      </w:r>
    </w:p>
    <w:p w:rsidR="00935316" w:rsidRDefault="00EE2D38" w:rsidP="00935316">
      <w:pPr>
        <w:pStyle w:val="a7"/>
        <w:numPr>
          <w:ilvl w:val="0"/>
          <w:numId w:val="281"/>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EE2D38">
        <w:rPr>
          <w:rFonts w:asciiTheme="minorEastAsia" w:hAnsiTheme="minorEastAsia" w:cs="华文仿宋" w:hint="eastAsia"/>
          <w:color w:val="000000"/>
          <w:kern w:val="0"/>
          <w:szCs w:val="21"/>
        </w:rPr>
        <w:t>证券代码、股权登记日、结算币种、</w:t>
      </w:r>
      <w:r w:rsidR="004B5E5C">
        <w:rPr>
          <w:rFonts w:asciiTheme="minorEastAsia" w:hAnsiTheme="minorEastAsia" w:cs="华文仿宋" w:hint="eastAsia"/>
          <w:color w:val="000000"/>
          <w:kern w:val="0"/>
          <w:szCs w:val="21"/>
        </w:rPr>
        <w:t>每股派息</w:t>
      </w:r>
      <w:r w:rsidRPr="00EE2D38">
        <w:rPr>
          <w:rFonts w:asciiTheme="minorEastAsia" w:hAnsiTheme="minorEastAsia" w:cs="华文仿宋" w:hint="eastAsia"/>
          <w:color w:val="000000"/>
          <w:kern w:val="0"/>
          <w:szCs w:val="21"/>
        </w:rPr>
        <w:t>从读入数据中获得；</w:t>
      </w:r>
    </w:p>
    <w:p w:rsidR="00935316" w:rsidRDefault="001E1CA3" w:rsidP="00935316">
      <w:pPr>
        <w:pStyle w:val="a7"/>
        <w:numPr>
          <w:ilvl w:val="0"/>
          <w:numId w:val="2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客户股份总量、抵押银行股份数量由系统获得</w:t>
      </w:r>
      <w:r w:rsidR="003D0D1A">
        <w:rPr>
          <w:rFonts w:asciiTheme="minorEastAsia" w:hAnsiTheme="minorEastAsia" w:cs="华文仿宋" w:hint="eastAsia"/>
          <w:color w:val="000000"/>
          <w:kern w:val="0"/>
          <w:szCs w:val="21"/>
        </w:rPr>
        <w:t>；</w:t>
      </w:r>
    </w:p>
    <w:p w:rsidR="00935316" w:rsidRDefault="001E1CA3" w:rsidP="00935316">
      <w:pPr>
        <w:pStyle w:val="a7"/>
        <w:numPr>
          <w:ilvl w:val="0"/>
          <w:numId w:val="2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CCASS股份数量、CCASS股息、CCASS代收股息费、CCASS支付净额</w:t>
      </w:r>
      <w:proofErr w:type="gramStart"/>
      <w:r>
        <w:rPr>
          <w:rFonts w:asciiTheme="minorEastAsia" w:hAnsiTheme="minorEastAsia" w:cs="华文仿宋" w:hint="eastAsia"/>
          <w:color w:val="000000"/>
          <w:kern w:val="0"/>
          <w:szCs w:val="21"/>
        </w:rPr>
        <w:t>等项从</w:t>
      </w:r>
      <w:proofErr w:type="gramEnd"/>
      <w:r>
        <w:rPr>
          <w:rFonts w:asciiTheme="minorEastAsia" w:hAnsiTheme="minorEastAsia" w:cs="华文仿宋" w:hint="eastAsia"/>
          <w:color w:val="000000"/>
          <w:kern w:val="0"/>
          <w:szCs w:val="21"/>
        </w:rPr>
        <w:t>CCASS权益文件中直接获得</w:t>
      </w:r>
      <w:r w:rsidR="003D0D1A">
        <w:rPr>
          <w:rFonts w:asciiTheme="minorEastAsia" w:hAnsiTheme="minorEastAsia" w:cs="华文仿宋" w:hint="eastAsia"/>
          <w:color w:val="000000"/>
          <w:kern w:val="0"/>
          <w:szCs w:val="21"/>
        </w:rPr>
        <w:t>；</w:t>
      </w:r>
    </w:p>
    <w:p w:rsidR="0065462C" w:rsidRDefault="0065462C" w:rsidP="0065462C">
      <w:pPr>
        <w:pStyle w:val="a7"/>
        <w:numPr>
          <w:ilvl w:val="0"/>
          <w:numId w:val="2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抵押银行明细信息；</w:t>
      </w:r>
    </w:p>
    <w:p w:rsidR="0065462C" w:rsidRDefault="0065462C" w:rsidP="0065462C">
      <w:pPr>
        <w:pStyle w:val="a7"/>
        <w:numPr>
          <w:ilvl w:val="1"/>
          <w:numId w:val="2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系统根据股权登记日各银行的持股数量与分配比例计算出每个抵押的实际可得现金股息金额；</w:t>
      </w:r>
    </w:p>
    <w:p w:rsidR="0065462C" w:rsidRDefault="0065462C" w:rsidP="0065462C">
      <w:pPr>
        <w:pStyle w:val="a7"/>
        <w:numPr>
          <w:ilvl w:val="1"/>
          <w:numId w:val="2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并根据计算后的实际可得金额乘以0.12% ，获得抵押银行的代收股息金额 ；</w:t>
      </w:r>
    </w:p>
    <w:p w:rsidR="0065462C" w:rsidRDefault="0065462C" w:rsidP="0065462C">
      <w:pPr>
        <w:pStyle w:val="a7"/>
        <w:numPr>
          <w:ilvl w:val="1"/>
          <w:numId w:val="2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各银行的实际可能现金股息 </w:t>
      </w:r>
      <w:r>
        <w:rPr>
          <w:rFonts w:asciiTheme="minorEastAsia" w:hAnsiTheme="minorEastAsia" w:cs="华文仿宋"/>
          <w:color w:val="000000"/>
          <w:kern w:val="0"/>
          <w:szCs w:val="21"/>
        </w:rPr>
        <w:t>–</w:t>
      </w:r>
      <w:r>
        <w:rPr>
          <w:rFonts w:asciiTheme="minorEastAsia" w:hAnsiTheme="minorEastAsia" w:cs="华文仿宋" w:hint="eastAsia"/>
          <w:color w:val="000000"/>
          <w:kern w:val="0"/>
          <w:szCs w:val="21"/>
        </w:rPr>
        <w:t xml:space="preserve"> 代收股息金额 获得，银行实际支付金额；</w:t>
      </w:r>
    </w:p>
    <w:p w:rsidR="0065462C" w:rsidRDefault="0065462C" w:rsidP="0065462C">
      <w:pPr>
        <w:pStyle w:val="a7"/>
        <w:numPr>
          <w:ilvl w:val="1"/>
          <w:numId w:val="2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如果抵押银行没该股，不需要展示银行信息；</w:t>
      </w:r>
    </w:p>
    <w:p w:rsidR="0065462C" w:rsidRDefault="0065462C" w:rsidP="0065462C">
      <w:pPr>
        <w:pStyle w:val="a7"/>
        <w:numPr>
          <w:ilvl w:val="1"/>
          <w:numId w:val="2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用户可以修改各银行的实际可</w:t>
      </w:r>
      <w:r w:rsidR="002A428A">
        <w:rPr>
          <w:rFonts w:asciiTheme="minorEastAsia" w:hAnsiTheme="minorEastAsia" w:cs="华文仿宋" w:hint="eastAsia"/>
          <w:color w:val="000000"/>
          <w:kern w:val="0"/>
          <w:szCs w:val="21"/>
        </w:rPr>
        <w:t>得</w:t>
      </w:r>
      <w:r>
        <w:rPr>
          <w:rFonts w:asciiTheme="minorEastAsia" w:hAnsiTheme="minorEastAsia" w:cs="华文仿宋" w:hint="eastAsia"/>
          <w:color w:val="000000"/>
          <w:kern w:val="0"/>
          <w:szCs w:val="21"/>
        </w:rPr>
        <w:t>金额；</w:t>
      </w:r>
    </w:p>
    <w:p w:rsidR="002A428A" w:rsidRDefault="002A428A" w:rsidP="002A428A">
      <w:pPr>
        <w:pStyle w:val="a7"/>
        <w:numPr>
          <w:ilvl w:val="0"/>
          <w:numId w:val="281"/>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总股息由CCASS股息、抵押银行股息汇总，总支付净额由CCASS支付净额与银行支付净额汇总；</w:t>
      </w:r>
      <w:r w:rsidDel="00AC1011">
        <w:rPr>
          <w:rFonts w:asciiTheme="minorEastAsia" w:hAnsiTheme="minorEastAsia" w:cs="华文仿宋" w:hint="eastAsia"/>
          <w:color w:val="000000"/>
          <w:kern w:val="0"/>
          <w:szCs w:val="21"/>
        </w:rPr>
        <w:t xml:space="preserve"> </w:t>
      </w:r>
    </w:p>
    <w:p w:rsidR="00EE2D38" w:rsidRDefault="003D0D1A">
      <w:pPr>
        <w:pStyle w:val="4"/>
        <w:numPr>
          <w:ilvl w:val="0"/>
          <w:numId w:val="279"/>
        </w:numPr>
      </w:pPr>
      <w:r>
        <w:rPr>
          <w:rFonts w:hint="eastAsia"/>
        </w:rPr>
        <w:t>业务功能</w:t>
      </w:r>
    </w:p>
    <w:p w:rsidR="003D0D1A" w:rsidRPr="00347D98" w:rsidRDefault="001B6015" w:rsidP="001B6015">
      <w:pPr>
        <w:pStyle w:val="a7"/>
        <w:numPr>
          <w:ilvl w:val="0"/>
          <w:numId w:val="282"/>
        </w:numPr>
        <w:spacing w:line="360" w:lineRule="auto"/>
        <w:ind w:firstLineChars="0"/>
        <w:rPr>
          <w:rFonts w:asciiTheme="minorEastAsia" w:hAnsiTheme="minorEastAsia"/>
        </w:rPr>
      </w:pPr>
      <w:r>
        <w:rPr>
          <w:rFonts w:asciiTheme="minorEastAsia" w:hAnsiTheme="minorEastAsia" w:hint="eastAsia"/>
          <w:lang w:val="en-AU"/>
        </w:rPr>
        <w:t>系统列出可从权益文件中获得</w:t>
      </w:r>
      <w:r w:rsidR="002A428A">
        <w:rPr>
          <w:rFonts w:asciiTheme="minorEastAsia" w:hAnsiTheme="minorEastAsia" w:hint="eastAsia"/>
          <w:lang w:val="en-AU"/>
        </w:rPr>
        <w:t>、</w:t>
      </w:r>
      <w:r>
        <w:rPr>
          <w:rFonts w:asciiTheme="minorEastAsia" w:hAnsiTheme="minorEastAsia" w:hint="eastAsia"/>
          <w:lang w:val="en-AU"/>
        </w:rPr>
        <w:t>从系统中获得的信息</w:t>
      </w:r>
      <w:r w:rsidR="003D0D1A">
        <w:rPr>
          <w:rFonts w:asciiTheme="minorEastAsia" w:hAnsiTheme="minorEastAsia" w:hint="eastAsia"/>
          <w:lang w:val="en-AU"/>
        </w:rPr>
        <w:t>；</w:t>
      </w:r>
    </w:p>
    <w:p w:rsidR="003D0D1A" w:rsidRDefault="001B6015" w:rsidP="001B6015">
      <w:pPr>
        <w:pStyle w:val="a7"/>
        <w:numPr>
          <w:ilvl w:val="0"/>
          <w:numId w:val="282"/>
        </w:numPr>
        <w:spacing w:line="360" w:lineRule="auto"/>
        <w:ind w:firstLineChars="0"/>
        <w:rPr>
          <w:rFonts w:asciiTheme="minorEastAsia" w:hAnsiTheme="minorEastAsia"/>
        </w:rPr>
      </w:pPr>
      <w:r>
        <w:rPr>
          <w:rFonts w:asciiTheme="minorEastAsia" w:hAnsiTheme="minorEastAsia" w:hint="eastAsia"/>
        </w:rPr>
        <w:t>用户可通过</w:t>
      </w:r>
      <w:r w:rsidR="002A428A">
        <w:rPr>
          <w:rFonts w:asciiTheme="minorEastAsia" w:hAnsiTheme="minorEastAsia" w:hint="eastAsia"/>
        </w:rPr>
        <w:t>修改各抵押</w:t>
      </w:r>
      <w:r>
        <w:rPr>
          <w:rFonts w:asciiTheme="minorEastAsia" w:hAnsiTheme="minorEastAsia" w:hint="eastAsia"/>
        </w:rPr>
        <w:t>银行的</w:t>
      </w:r>
      <w:r w:rsidR="002A428A">
        <w:rPr>
          <w:rFonts w:asciiTheme="minorEastAsia" w:hAnsiTheme="minorEastAsia" w:hint="eastAsia"/>
        </w:rPr>
        <w:t>股息金额</w:t>
      </w:r>
      <w:r w:rsidR="003D0D1A">
        <w:rPr>
          <w:rFonts w:asciiTheme="minorEastAsia" w:hAnsiTheme="minorEastAsia" w:hint="eastAsia"/>
        </w:rPr>
        <w:t>；</w:t>
      </w:r>
    </w:p>
    <w:p w:rsidR="00935316" w:rsidRDefault="002A428A" w:rsidP="00935316">
      <w:pPr>
        <w:pStyle w:val="a7"/>
        <w:numPr>
          <w:ilvl w:val="1"/>
          <w:numId w:val="282"/>
        </w:numPr>
        <w:spacing w:line="360" w:lineRule="auto"/>
        <w:ind w:firstLineChars="0"/>
        <w:rPr>
          <w:rFonts w:asciiTheme="minorEastAsia" w:hAnsiTheme="minorEastAsia"/>
        </w:rPr>
      </w:pPr>
      <w:r>
        <w:rPr>
          <w:rFonts w:asciiTheme="minorEastAsia" w:hAnsiTheme="minorEastAsia" w:hint="eastAsia"/>
        </w:rPr>
        <w:t>并根据股息金额变动相应的代收股息费，支付净额，及上方相关的信息；</w:t>
      </w:r>
    </w:p>
    <w:p w:rsidR="003D0D1A" w:rsidRPr="00F57FD5" w:rsidRDefault="003D0D1A" w:rsidP="001B6015">
      <w:pPr>
        <w:pStyle w:val="a7"/>
        <w:numPr>
          <w:ilvl w:val="0"/>
          <w:numId w:val="282"/>
        </w:numPr>
        <w:spacing w:line="360" w:lineRule="auto"/>
        <w:ind w:firstLineChars="0"/>
        <w:rPr>
          <w:rFonts w:asciiTheme="minorEastAsia" w:hAnsiTheme="minorEastAsia"/>
        </w:rPr>
      </w:pPr>
      <w:r>
        <w:rPr>
          <w:rFonts w:hint="eastAsia"/>
          <w:lang w:val="en-AU"/>
        </w:rPr>
        <w:t>系统保存手工维护个息；</w:t>
      </w:r>
    </w:p>
    <w:p w:rsidR="003C1898" w:rsidRDefault="003C1898" w:rsidP="001B6015">
      <w:pPr>
        <w:pStyle w:val="a7"/>
        <w:numPr>
          <w:ilvl w:val="1"/>
          <w:numId w:val="282"/>
        </w:numPr>
        <w:spacing w:line="360" w:lineRule="auto"/>
        <w:ind w:firstLineChars="0"/>
        <w:rPr>
          <w:rFonts w:asciiTheme="minorEastAsia" w:hAnsiTheme="minorEastAsia"/>
        </w:rPr>
      </w:pPr>
      <w:r>
        <w:rPr>
          <w:rFonts w:asciiTheme="minorEastAsia" w:hAnsiTheme="minorEastAsia" w:hint="eastAsia"/>
        </w:rPr>
        <w:t>保存汇总的现金股息，用于分派客户股息；</w:t>
      </w:r>
    </w:p>
    <w:p w:rsidR="00935316" w:rsidRDefault="002A428A" w:rsidP="00935316">
      <w:pPr>
        <w:pStyle w:val="a7"/>
        <w:numPr>
          <w:ilvl w:val="2"/>
          <w:numId w:val="282"/>
        </w:numPr>
        <w:spacing w:line="360" w:lineRule="auto"/>
        <w:ind w:firstLineChars="0"/>
        <w:rPr>
          <w:rFonts w:asciiTheme="minorEastAsia" w:hAnsiTheme="minorEastAsia"/>
        </w:rPr>
      </w:pPr>
      <w:r>
        <w:rPr>
          <w:rFonts w:asciiTheme="minorEastAsia" w:hAnsiTheme="minorEastAsia" w:hint="eastAsia"/>
        </w:rPr>
        <w:t>分配金额以客户修改后的金额为准；</w:t>
      </w:r>
    </w:p>
    <w:p w:rsidR="003C1898" w:rsidRDefault="003C1898" w:rsidP="001B6015">
      <w:pPr>
        <w:pStyle w:val="a7"/>
        <w:numPr>
          <w:ilvl w:val="1"/>
          <w:numId w:val="282"/>
        </w:numPr>
        <w:spacing w:line="360" w:lineRule="auto"/>
        <w:ind w:firstLineChars="0"/>
        <w:rPr>
          <w:rFonts w:asciiTheme="minorEastAsia" w:hAnsiTheme="minorEastAsia"/>
        </w:rPr>
      </w:pPr>
      <w:r>
        <w:rPr>
          <w:rFonts w:asciiTheme="minorEastAsia" w:hAnsiTheme="minorEastAsia" w:hint="eastAsia"/>
        </w:rPr>
        <w:t>保存各抵押银行的</w:t>
      </w:r>
      <w:r w:rsidR="002A428A">
        <w:rPr>
          <w:rFonts w:asciiTheme="minorEastAsia" w:hAnsiTheme="minorEastAsia" w:hint="eastAsia"/>
        </w:rPr>
        <w:t>现金股息、代收股息、支付金额</w:t>
      </w:r>
      <w:r>
        <w:rPr>
          <w:rFonts w:asciiTheme="minorEastAsia" w:hAnsiTheme="minorEastAsia" w:hint="eastAsia"/>
        </w:rPr>
        <w:t>,用于计算各银行的交收；</w:t>
      </w:r>
    </w:p>
    <w:p w:rsidR="003D0D1A" w:rsidRPr="00525E98" w:rsidRDefault="003D0D1A" w:rsidP="001B6015">
      <w:pPr>
        <w:pStyle w:val="a7"/>
        <w:numPr>
          <w:ilvl w:val="0"/>
          <w:numId w:val="282"/>
        </w:numPr>
        <w:spacing w:line="360" w:lineRule="auto"/>
        <w:ind w:firstLineChars="0"/>
        <w:rPr>
          <w:rFonts w:asciiTheme="minorEastAsia" w:hAnsiTheme="minorEastAsia"/>
        </w:rPr>
      </w:pPr>
      <w:r>
        <w:rPr>
          <w:rFonts w:hint="eastAsia"/>
          <w:lang w:val="en-AU"/>
        </w:rPr>
        <w:t>保存设置后，系统记录</w:t>
      </w:r>
      <w:r w:rsidR="003C1898">
        <w:rPr>
          <w:rFonts w:hint="eastAsia"/>
          <w:lang w:val="en-AU"/>
        </w:rPr>
        <w:t>维护日志</w:t>
      </w:r>
      <w:r>
        <w:rPr>
          <w:rFonts w:hint="eastAsia"/>
          <w:lang w:val="en-AU"/>
        </w:rPr>
        <w:t>；</w:t>
      </w:r>
    </w:p>
    <w:p w:rsidR="00762AE8" w:rsidRDefault="00762AE8" w:rsidP="00895B99">
      <w:pPr>
        <w:pStyle w:val="2"/>
        <w:widowControl/>
        <w:tabs>
          <w:tab w:val="left" w:pos="-720"/>
          <w:tab w:val="left" w:pos="4395"/>
        </w:tabs>
        <w:suppressAutoHyphens/>
        <w:overflowPunct w:val="0"/>
        <w:autoSpaceDE w:val="0"/>
        <w:autoSpaceDN w:val="0"/>
        <w:adjustRightInd w:val="0"/>
        <w:spacing w:before="60" w:after="20" w:line="240" w:lineRule="auto"/>
        <w:jc w:val="left"/>
        <w:textAlignment w:val="baseline"/>
        <w:rPr>
          <w:sz w:val="30"/>
          <w:szCs w:val="30"/>
        </w:rPr>
      </w:pPr>
      <w:bookmarkStart w:id="104" w:name="_Toc296808748"/>
      <w:r>
        <w:rPr>
          <w:rFonts w:hint="eastAsia"/>
          <w:sz w:val="30"/>
          <w:szCs w:val="30"/>
        </w:rPr>
        <w:t>F9</w:t>
      </w:r>
      <w:r>
        <w:rPr>
          <w:rFonts w:hint="eastAsia"/>
          <w:sz w:val="30"/>
          <w:szCs w:val="30"/>
        </w:rPr>
        <w:t>股票股息行动管理</w:t>
      </w:r>
      <w:bookmarkEnd w:id="104"/>
    </w:p>
    <w:p w:rsidR="00762AE8" w:rsidRDefault="006F543D" w:rsidP="00762AE8">
      <w:pPr>
        <w:spacing w:line="360" w:lineRule="auto"/>
        <w:ind w:firstLineChars="200" w:firstLine="420"/>
      </w:pPr>
      <w:r w:rsidRPr="00BE631D">
        <w:t>股票股息</w:t>
      </w:r>
      <w:r w:rsidR="00762AE8">
        <w:rPr>
          <w:rFonts w:hint="eastAsia"/>
        </w:rPr>
        <w:t>是指上市公司</w:t>
      </w:r>
      <w:r>
        <w:rPr>
          <w:rFonts w:hint="eastAsia"/>
        </w:rPr>
        <w:t>以</w:t>
      </w:r>
      <w:r w:rsidRPr="00BE631D">
        <w:t>股票</w:t>
      </w:r>
      <w:r>
        <w:rPr>
          <w:rFonts w:hint="eastAsia"/>
        </w:rPr>
        <w:t>的方式</w:t>
      </w:r>
      <w:r w:rsidR="00762AE8">
        <w:rPr>
          <w:rFonts w:hint="eastAsia"/>
        </w:rPr>
        <w:t>向股</w:t>
      </w:r>
      <w:r>
        <w:rPr>
          <w:rFonts w:hint="eastAsia"/>
        </w:rPr>
        <w:t>东</w:t>
      </w:r>
      <w:r w:rsidR="00762AE8" w:rsidRPr="000F02A2">
        <w:t>支付</w:t>
      </w:r>
      <w:r>
        <w:rPr>
          <w:rFonts w:hint="eastAsia"/>
        </w:rPr>
        <w:t>股息</w:t>
      </w:r>
      <w:r w:rsidR="00762AE8" w:rsidRPr="000F02A2">
        <w:t>，</w:t>
      </w:r>
      <w:r w:rsidRPr="00BE631D">
        <w:t>通常是由公司用</w:t>
      </w:r>
      <w:r>
        <w:rPr>
          <w:rFonts w:hint="eastAsia"/>
        </w:rPr>
        <w:t>新增发的股票或一部分库存股作为股息，代</w:t>
      </w:r>
      <w:proofErr w:type="gramStart"/>
      <w:r>
        <w:rPr>
          <w:rFonts w:hint="eastAsia"/>
        </w:rPr>
        <w:t>规</w:t>
      </w:r>
      <w:proofErr w:type="gramEnd"/>
      <w:r>
        <w:rPr>
          <w:rFonts w:hint="eastAsia"/>
        </w:rPr>
        <w:t>现金分派股东。</w:t>
      </w:r>
      <w:r w:rsidR="00762AE8">
        <w:rPr>
          <w:rFonts w:hint="eastAsia"/>
        </w:rPr>
        <w:t>系统通过读取香港结算的权益文件，从权益文件中获取股权登记日当天的过户费扣减信息，从权益文件中获取</w:t>
      </w:r>
      <w:r>
        <w:rPr>
          <w:rFonts w:hint="eastAsia"/>
        </w:rPr>
        <w:t>股票</w:t>
      </w:r>
      <w:r w:rsidR="00762AE8">
        <w:rPr>
          <w:rFonts w:hint="eastAsia"/>
        </w:rPr>
        <w:t>股息</w:t>
      </w:r>
      <w:proofErr w:type="gramStart"/>
      <w:r w:rsidR="00762AE8">
        <w:rPr>
          <w:rFonts w:hint="eastAsia"/>
        </w:rPr>
        <w:t>分配日</w:t>
      </w:r>
      <w:proofErr w:type="gramEnd"/>
      <w:r w:rsidR="00762AE8">
        <w:rPr>
          <w:rFonts w:hint="eastAsia"/>
        </w:rPr>
        <w:t>的信息，并通过分配处理把</w:t>
      </w:r>
      <w:r>
        <w:rPr>
          <w:rFonts w:hint="eastAsia"/>
        </w:rPr>
        <w:t>股票</w:t>
      </w:r>
      <w:r w:rsidR="00762AE8">
        <w:rPr>
          <w:rFonts w:hint="eastAsia"/>
        </w:rPr>
        <w:t>股息分配给投资者。</w:t>
      </w:r>
    </w:p>
    <w:p w:rsidR="00617F22" w:rsidRDefault="00617F22" w:rsidP="00762AE8">
      <w:pPr>
        <w:spacing w:line="360" w:lineRule="auto"/>
        <w:ind w:firstLineChars="200" w:firstLine="420"/>
      </w:pPr>
      <w:r>
        <w:rPr>
          <w:rFonts w:hint="eastAsia"/>
        </w:rPr>
        <w:t>股息可能涉及零碎股问题，即客户的股票股息分配后有可能不是整数，而最终股份都是用整数表示，对于这种情况处理采用零碎归整的方式处理，即把零碎股合成一股后归到零碎股大的客户。具体作法如下：</w:t>
      </w:r>
    </w:p>
    <w:p w:rsidR="00D17C9F" w:rsidRDefault="005C3A59" w:rsidP="00A22516">
      <w:pPr>
        <w:pStyle w:val="a7"/>
        <w:numPr>
          <w:ilvl w:val="0"/>
          <w:numId w:val="288"/>
        </w:numPr>
        <w:spacing w:line="360" w:lineRule="auto"/>
        <w:ind w:firstLineChars="0"/>
        <w:rPr>
          <w:bCs/>
          <w:color w:val="0000FF"/>
        </w:rPr>
      </w:pPr>
      <w:r w:rsidRPr="005C3A59">
        <w:rPr>
          <w:rFonts w:ascii="宋体" w:hAnsi="宋体" w:hint="eastAsia"/>
          <w:bCs/>
          <w:color w:val="0F243E"/>
        </w:rPr>
        <w:t>系统先按向下取</w:t>
      </w:r>
      <w:proofErr w:type="gramStart"/>
      <w:r w:rsidRPr="005C3A59">
        <w:rPr>
          <w:rFonts w:ascii="宋体" w:hAnsi="宋体" w:hint="eastAsia"/>
          <w:bCs/>
          <w:color w:val="0F243E"/>
        </w:rPr>
        <w:t>整方式</w:t>
      </w:r>
      <w:proofErr w:type="gramEnd"/>
      <w:r w:rsidRPr="005C3A59">
        <w:rPr>
          <w:rFonts w:ascii="宋体" w:hAnsi="宋体" w:hint="eastAsia"/>
          <w:bCs/>
          <w:color w:val="0F243E"/>
        </w:rPr>
        <w:t>算出整数股，同时也计算出整数股合计后与</w:t>
      </w:r>
      <w:r w:rsidRPr="005C3A59">
        <w:rPr>
          <w:bCs/>
          <w:color w:val="0F243E"/>
        </w:rPr>
        <w:t>CCASS</w:t>
      </w:r>
      <w:r w:rsidRPr="005C3A59">
        <w:rPr>
          <w:rFonts w:ascii="宋体" w:hAnsi="宋体" w:hint="eastAsia"/>
          <w:bCs/>
          <w:color w:val="0F243E"/>
        </w:rPr>
        <w:t>的股数差额</w:t>
      </w:r>
      <w:r w:rsidRPr="005C3A59">
        <w:rPr>
          <w:bCs/>
          <w:color w:val="0F243E"/>
        </w:rPr>
        <w:t xml:space="preserve"> </w:t>
      </w:r>
      <w:r w:rsidRPr="005C3A59">
        <w:rPr>
          <w:rFonts w:ascii="宋体" w:hAnsi="宋体" w:hint="eastAsia"/>
          <w:bCs/>
          <w:color w:val="0F243E"/>
        </w:rPr>
        <w:t>；</w:t>
      </w:r>
      <w:r w:rsidR="00617F22" w:rsidRPr="00617F22">
        <w:rPr>
          <w:bCs/>
          <w:color w:val="0000FF"/>
        </w:rPr>
        <w:t>(</w:t>
      </w:r>
      <w:r w:rsidRPr="005C3A59">
        <w:rPr>
          <w:rFonts w:ascii="宋体" w:hAnsi="宋体" w:hint="eastAsia"/>
          <w:bCs/>
          <w:color w:val="0000FF"/>
        </w:rPr>
        <w:t>暂称这个股数差额为</w:t>
      </w:r>
      <w:r w:rsidR="00617F22" w:rsidRPr="00617F22">
        <w:rPr>
          <w:bCs/>
          <w:color w:val="0000FF"/>
        </w:rPr>
        <w:t xml:space="preserve"> CE)</w:t>
      </w:r>
      <w:r w:rsidR="00617F22" w:rsidRPr="00617F22">
        <w:rPr>
          <w:rFonts w:hint="eastAsia"/>
          <w:bCs/>
          <w:color w:val="0000FF"/>
        </w:rPr>
        <w:t>；</w:t>
      </w:r>
    </w:p>
    <w:p w:rsidR="00D17C9F" w:rsidRDefault="005C3A59" w:rsidP="00A22516">
      <w:pPr>
        <w:pStyle w:val="a7"/>
        <w:numPr>
          <w:ilvl w:val="0"/>
          <w:numId w:val="288"/>
        </w:numPr>
        <w:spacing w:line="360" w:lineRule="auto"/>
        <w:ind w:firstLineChars="0"/>
      </w:pPr>
      <w:r w:rsidRPr="005C3A59">
        <w:rPr>
          <w:rFonts w:ascii="宋体" w:hAnsi="宋体" w:hint="eastAsia"/>
          <w:bCs/>
          <w:color w:val="0F243E"/>
        </w:rPr>
        <w:t>系统同时也按客户计算出每个客户的零股；</w:t>
      </w:r>
    </w:p>
    <w:p w:rsidR="00895DAB" w:rsidRDefault="005C3A59" w:rsidP="00895DAB">
      <w:pPr>
        <w:pStyle w:val="a7"/>
        <w:numPr>
          <w:ilvl w:val="0"/>
          <w:numId w:val="288"/>
        </w:numPr>
        <w:spacing w:line="360" w:lineRule="auto"/>
        <w:ind w:firstLineChars="0"/>
      </w:pPr>
      <w:r w:rsidRPr="005C3A59">
        <w:rPr>
          <w:rFonts w:ascii="宋体" w:hAnsi="宋体" w:hint="eastAsia"/>
          <w:bCs/>
          <w:color w:val="0F243E"/>
        </w:rPr>
        <w:t>系统按客户的零股按从大到小顺序（同样小数</w:t>
      </w:r>
      <w:r w:rsidR="00A22516">
        <w:rPr>
          <w:rFonts w:ascii="宋体" w:hAnsi="宋体" w:hint="eastAsia"/>
          <w:bCs/>
          <w:color w:val="0F243E"/>
        </w:rPr>
        <w:t>先以股数从大到小排列，如果股数也</w:t>
      </w:r>
      <w:proofErr w:type="gramStart"/>
      <w:r w:rsidR="00A22516">
        <w:rPr>
          <w:rFonts w:ascii="宋体" w:hAnsi="宋体" w:hint="eastAsia"/>
          <w:bCs/>
          <w:color w:val="0F243E"/>
        </w:rPr>
        <w:t>一</w:t>
      </w:r>
      <w:proofErr w:type="gramEnd"/>
      <w:r w:rsidR="00A22516">
        <w:rPr>
          <w:rFonts w:ascii="宋体" w:hAnsi="宋体" w:hint="eastAsia"/>
          <w:bCs/>
          <w:color w:val="0F243E"/>
        </w:rPr>
        <w:t>至再</w:t>
      </w:r>
      <w:r w:rsidRPr="005C3A59">
        <w:rPr>
          <w:rFonts w:ascii="宋体" w:hAnsi="宋体" w:hint="eastAsia"/>
          <w:bCs/>
          <w:color w:val="0F243E"/>
        </w:rPr>
        <w:t>以资金账户号从小到大顺序排列），按靠前的每个客户获得一股，直到</w:t>
      </w:r>
      <w:r w:rsidRPr="005C3A59">
        <w:rPr>
          <w:bCs/>
          <w:color w:val="0F243E"/>
        </w:rPr>
        <w:t>CE</w:t>
      </w:r>
      <w:r w:rsidRPr="005C3A59">
        <w:rPr>
          <w:rFonts w:ascii="宋体" w:hAnsi="宋体" w:hint="eastAsia"/>
          <w:bCs/>
          <w:color w:val="0F243E"/>
        </w:rPr>
        <w:t>的值分配完为止</w:t>
      </w:r>
      <w:r w:rsidR="00617F22">
        <w:rPr>
          <w:rFonts w:ascii="宋体" w:hAnsi="宋体" w:hint="eastAsia"/>
          <w:bCs/>
          <w:color w:val="0F243E"/>
        </w:rPr>
        <w:t>。</w:t>
      </w:r>
    </w:p>
    <w:p w:rsidR="00617F22" w:rsidRPr="00617F22" w:rsidRDefault="00617F22" w:rsidP="00762AE8">
      <w:pPr>
        <w:spacing w:line="360" w:lineRule="auto"/>
        <w:ind w:firstLineChars="200" w:firstLine="420"/>
      </w:pPr>
    </w:p>
    <w:p w:rsidR="00762AE8" w:rsidRDefault="006F543D" w:rsidP="00762AE8">
      <w:pPr>
        <w:spacing w:line="360" w:lineRule="auto"/>
        <w:ind w:firstLineChars="200" w:firstLine="420"/>
      </w:pPr>
      <w:r>
        <w:rPr>
          <w:rFonts w:hint="eastAsia"/>
        </w:rPr>
        <w:lastRenderedPageBreak/>
        <w:t>股票</w:t>
      </w:r>
      <w:r w:rsidR="00762AE8">
        <w:rPr>
          <w:rFonts w:hint="eastAsia"/>
        </w:rPr>
        <w:t>股息涉及到的</w:t>
      </w:r>
      <w:r>
        <w:rPr>
          <w:rFonts w:hint="eastAsia"/>
        </w:rPr>
        <w:t>股份</w:t>
      </w:r>
      <w:r w:rsidR="00762AE8">
        <w:rPr>
          <w:rFonts w:hint="eastAsia"/>
        </w:rPr>
        <w:t>与费用：</w:t>
      </w:r>
    </w:p>
    <w:p w:rsidR="00762AE8" w:rsidRPr="003A6521" w:rsidRDefault="006F543D" w:rsidP="006734D2">
      <w:pPr>
        <w:pStyle w:val="a7"/>
        <w:numPr>
          <w:ilvl w:val="1"/>
          <w:numId w:val="126"/>
        </w:numPr>
        <w:spacing w:line="360" w:lineRule="auto"/>
        <w:ind w:firstLineChars="0"/>
        <w:rPr>
          <w:rFonts w:asciiTheme="minorEastAsia" w:hAnsiTheme="minorEastAsia"/>
        </w:rPr>
      </w:pPr>
      <w:r>
        <w:rPr>
          <w:rFonts w:asciiTheme="minorEastAsia" w:hAnsiTheme="minorEastAsia" w:hint="eastAsia"/>
        </w:rPr>
        <w:t>股份</w:t>
      </w:r>
      <w:r w:rsidR="00762AE8" w:rsidRPr="003A6521">
        <w:rPr>
          <w:rFonts w:asciiTheme="minorEastAsia" w:hAnsiTheme="minorEastAsia" w:hint="eastAsia"/>
        </w:rPr>
        <w:t>股息：</w:t>
      </w:r>
      <w:r w:rsidR="00762AE8">
        <w:rPr>
          <w:rFonts w:asciiTheme="minorEastAsia" w:hAnsiTheme="minorEastAsia" w:hint="eastAsia"/>
        </w:rPr>
        <w:t>按每股派息后的</w:t>
      </w:r>
      <w:r>
        <w:rPr>
          <w:rFonts w:asciiTheme="minorEastAsia" w:hAnsiTheme="minorEastAsia" w:hint="eastAsia"/>
        </w:rPr>
        <w:t>股份</w:t>
      </w:r>
      <w:r w:rsidR="00762AE8">
        <w:rPr>
          <w:rFonts w:asciiTheme="minorEastAsia" w:hAnsiTheme="minorEastAsia" w:hint="eastAsia"/>
        </w:rPr>
        <w:t>，在行动文件中已计算好此项</w:t>
      </w:r>
      <w:r>
        <w:rPr>
          <w:rFonts w:asciiTheme="minorEastAsia" w:hAnsiTheme="minorEastAsia" w:hint="eastAsia"/>
        </w:rPr>
        <w:t>数量</w:t>
      </w:r>
      <w:r w:rsidR="00762AE8" w:rsidRPr="003A6521">
        <w:rPr>
          <w:rFonts w:asciiTheme="minorEastAsia" w:hAnsiTheme="minorEastAsia" w:hint="eastAsia"/>
        </w:rPr>
        <w:t>；</w:t>
      </w:r>
    </w:p>
    <w:p w:rsidR="00762AE8" w:rsidRPr="003A6521" w:rsidRDefault="00762AE8" w:rsidP="006734D2">
      <w:pPr>
        <w:pStyle w:val="a7"/>
        <w:numPr>
          <w:ilvl w:val="1"/>
          <w:numId w:val="126"/>
        </w:numPr>
        <w:spacing w:line="360" w:lineRule="auto"/>
        <w:ind w:firstLineChars="0"/>
        <w:rPr>
          <w:rFonts w:asciiTheme="minorEastAsia" w:hAnsiTheme="minorEastAsia"/>
        </w:rPr>
      </w:pPr>
      <w:r w:rsidRPr="003A6521">
        <w:rPr>
          <w:rFonts w:asciiTheme="minorEastAsia" w:hAnsiTheme="minorEastAsia" w:hint="eastAsia"/>
        </w:rPr>
        <w:t>过户费：</w:t>
      </w:r>
      <w:r>
        <w:rPr>
          <w:rFonts w:asciiTheme="minorEastAsia" w:hAnsiTheme="minorEastAsia" w:hint="eastAsia"/>
        </w:rPr>
        <w:t>香港结算收取，在股权登日当天，香港结算就从经纪商的自有资金账户中扣除，在现金股息到账后，经纪商再从逐个客户中扣除过户费，计算方式为：每手收取1.5元，不足一手以一手计（每只股票的手的单位都不一样，需要从股票信息中获得）</w:t>
      </w:r>
      <w:r w:rsidR="00A90FD1">
        <w:rPr>
          <w:rFonts w:asciiTheme="minorEastAsia" w:hAnsiTheme="minorEastAsia" w:hint="eastAsia"/>
        </w:rPr>
        <w:t>，香港结算对于上一次已收取过过户费的股票，在上次派到本次派息期间，股票没有卖出，不再收取该部分股票的过户费，证券公司对其名下的投资者也采用同样的处理方式</w:t>
      </w:r>
      <w:r w:rsidRPr="003A6521">
        <w:rPr>
          <w:rFonts w:asciiTheme="minorEastAsia" w:hAnsiTheme="minorEastAsia" w:hint="eastAsia"/>
        </w:rPr>
        <w:t>；</w:t>
      </w:r>
    </w:p>
    <w:p w:rsidR="00762AE8" w:rsidRDefault="00762AE8" w:rsidP="006734D2">
      <w:pPr>
        <w:pStyle w:val="a7"/>
        <w:numPr>
          <w:ilvl w:val="1"/>
          <w:numId w:val="126"/>
        </w:numPr>
        <w:spacing w:line="360" w:lineRule="auto"/>
        <w:ind w:firstLineChars="0"/>
        <w:rPr>
          <w:rFonts w:asciiTheme="minorEastAsia" w:hAnsiTheme="minorEastAsia"/>
        </w:rPr>
      </w:pPr>
      <w:r w:rsidRPr="003A6521">
        <w:rPr>
          <w:rFonts w:asciiTheme="minorEastAsia" w:hAnsiTheme="minorEastAsia" w:hint="eastAsia"/>
        </w:rPr>
        <w:t>手续费：</w:t>
      </w:r>
      <w:r>
        <w:rPr>
          <w:rFonts w:asciiTheme="minorEastAsia" w:hAnsiTheme="minorEastAsia" w:hint="eastAsia"/>
        </w:rPr>
        <w:t>经纪商收取，按每</w:t>
      </w:r>
      <w:r w:rsidR="006F543D">
        <w:rPr>
          <w:rFonts w:asciiTheme="minorEastAsia" w:hAnsiTheme="minorEastAsia" w:hint="eastAsia"/>
        </w:rPr>
        <w:t>手收取</w:t>
      </w:r>
      <w:r>
        <w:rPr>
          <w:rFonts w:asciiTheme="minorEastAsia" w:hAnsiTheme="minorEastAsia" w:hint="eastAsia"/>
        </w:rPr>
        <w:t>；</w:t>
      </w:r>
    </w:p>
    <w:p w:rsidR="00762AE8" w:rsidRDefault="00762AE8" w:rsidP="006734D2">
      <w:pPr>
        <w:pStyle w:val="a7"/>
        <w:numPr>
          <w:ilvl w:val="2"/>
          <w:numId w:val="126"/>
        </w:numPr>
        <w:spacing w:line="360" w:lineRule="auto"/>
        <w:ind w:firstLineChars="0"/>
        <w:rPr>
          <w:rFonts w:asciiTheme="minorEastAsia" w:hAnsiTheme="minorEastAsia"/>
        </w:rPr>
      </w:pPr>
      <w:r>
        <w:rPr>
          <w:rFonts w:asciiTheme="minorEastAsia" w:hAnsiTheme="minorEastAsia" w:hint="eastAsia"/>
        </w:rPr>
        <w:t>如果以港币</w:t>
      </w:r>
      <w:r w:rsidR="006F543D">
        <w:rPr>
          <w:rFonts w:asciiTheme="minorEastAsia" w:hAnsiTheme="minorEastAsia" w:hint="eastAsia"/>
        </w:rPr>
        <w:t>结算</w:t>
      </w:r>
      <w:r>
        <w:rPr>
          <w:rFonts w:asciiTheme="minorEastAsia" w:hAnsiTheme="minorEastAsia" w:hint="eastAsia"/>
        </w:rPr>
        <w:t>，</w:t>
      </w:r>
      <w:r w:rsidR="006F543D">
        <w:rPr>
          <w:rFonts w:asciiTheme="minorEastAsia" w:hAnsiTheme="minorEastAsia" w:hint="eastAsia"/>
        </w:rPr>
        <w:t>每手2元，每支股</w:t>
      </w:r>
      <w:r>
        <w:rPr>
          <w:rFonts w:asciiTheme="minorEastAsia" w:hAnsiTheme="minorEastAsia" w:hint="eastAsia"/>
        </w:rPr>
        <w:t>单个客户不低 于</w:t>
      </w:r>
      <w:r w:rsidR="006F543D">
        <w:rPr>
          <w:rFonts w:asciiTheme="minorEastAsia" w:hAnsiTheme="minorEastAsia" w:hint="eastAsia"/>
        </w:rPr>
        <w:t>5</w:t>
      </w:r>
      <w:r>
        <w:rPr>
          <w:rFonts w:asciiTheme="minorEastAsia" w:hAnsiTheme="minorEastAsia" w:hint="eastAsia"/>
        </w:rPr>
        <w:t>0港币；</w:t>
      </w:r>
    </w:p>
    <w:p w:rsidR="00762AE8" w:rsidRDefault="00762AE8" w:rsidP="006734D2">
      <w:pPr>
        <w:pStyle w:val="a7"/>
        <w:numPr>
          <w:ilvl w:val="2"/>
          <w:numId w:val="126"/>
        </w:numPr>
        <w:spacing w:line="360" w:lineRule="auto"/>
        <w:ind w:firstLineChars="0"/>
        <w:rPr>
          <w:rFonts w:asciiTheme="minorEastAsia" w:hAnsiTheme="minorEastAsia"/>
        </w:rPr>
      </w:pPr>
      <w:r>
        <w:rPr>
          <w:rFonts w:asciiTheme="minorEastAsia" w:hAnsiTheme="minorEastAsia" w:hint="eastAsia"/>
        </w:rPr>
        <w:t>如果以人民币</w:t>
      </w:r>
      <w:r w:rsidR="006F543D">
        <w:rPr>
          <w:rFonts w:asciiTheme="minorEastAsia" w:hAnsiTheme="minorEastAsia" w:hint="eastAsia"/>
        </w:rPr>
        <w:t>结算，每手2元，每支股</w:t>
      </w:r>
      <w:r>
        <w:rPr>
          <w:rFonts w:asciiTheme="minorEastAsia" w:hAnsiTheme="minorEastAsia" w:hint="eastAsia"/>
        </w:rPr>
        <w:t>单个客户不低 于</w:t>
      </w:r>
      <w:r w:rsidR="006F543D">
        <w:rPr>
          <w:rFonts w:asciiTheme="minorEastAsia" w:hAnsiTheme="minorEastAsia" w:hint="eastAsia"/>
        </w:rPr>
        <w:t>45元人民</w:t>
      </w:r>
      <w:r>
        <w:rPr>
          <w:rFonts w:asciiTheme="minorEastAsia" w:hAnsiTheme="minorEastAsia" w:hint="eastAsia"/>
        </w:rPr>
        <w:t>币</w:t>
      </w:r>
      <w:r w:rsidRPr="003A6521">
        <w:rPr>
          <w:rFonts w:asciiTheme="minorEastAsia" w:hAnsiTheme="minorEastAsia" w:hint="eastAsia"/>
        </w:rPr>
        <w:t>；</w:t>
      </w:r>
    </w:p>
    <w:p w:rsidR="000E66F2" w:rsidRPr="00E07F98" w:rsidRDefault="000E66F2" w:rsidP="006734D2">
      <w:pPr>
        <w:pStyle w:val="a7"/>
        <w:numPr>
          <w:ilvl w:val="2"/>
          <w:numId w:val="126"/>
        </w:numPr>
        <w:spacing w:line="360" w:lineRule="auto"/>
        <w:ind w:firstLineChars="0"/>
        <w:rPr>
          <w:rFonts w:asciiTheme="minorEastAsia" w:hAnsiTheme="minorEastAsia"/>
        </w:rPr>
      </w:pPr>
      <w:r w:rsidRPr="00E07F98">
        <w:rPr>
          <w:rFonts w:asciiTheme="minorEastAsia" w:hAnsiTheme="minorEastAsia" w:hint="eastAsia"/>
        </w:rPr>
        <w:t>如果客户资金不足、扣减手续费后出现透支；</w:t>
      </w:r>
    </w:p>
    <w:p w:rsidR="00762AE8" w:rsidRPr="003A6521" w:rsidRDefault="00762AE8" w:rsidP="00762AE8">
      <w:pPr>
        <w:spacing w:line="360" w:lineRule="auto"/>
        <w:ind w:firstLineChars="200" w:firstLine="420"/>
      </w:pPr>
    </w:p>
    <w:p w:rsidR="00762AE8" w:rsidRDefault="00762AE8" w:rsidP="00762AE8">
      <w:pPr>
        <w:spacing w:line="360" w:lineRule="auto"/>
        <w:ind w:firstLineChars="200" w:firstLine="420"/>
      </w:pPr>
      <w:r>
        <w:rPr>
          <w:rFonts w:hint="eastAsia"/>
        </w:rPr>
        <w:t>业务处理步骤：</w:t>
      </w:r>
    </w:p>
    <w:p w:rsidR="00762AE8" w:rsidRDefault="00762AE8" w:rsidP="00762AE8">
      <w:pPr>
        <w:spacing w:line="360" w:lineRule="auto"/>
        <w:ind w:firstLineChars="200" w:firstLine="420"/>
      </w:pPr>
    </w:p>
    <w:p w:rsidR="00762AE8" w:rsidRPr="00AA1482" w:rsidRDefault="00762AE8" w:rsidP="00762AE8">
      <w:pPr>
        <w:spacing w:line="360" w:lineRule="auto"/>
        <w:ind w:firstLineChars="200" w:firstLine="420"/>
      </w:pPr>
      <w:r>
        <w:object w:dxaOrig="7403" w:dyaOrig="539">
          <v:shape id="_x0000_i1078" type="#_x0000_t75" style="width:370.5pt;height:29.25pt" o:ole="">
            <v:imagedata r:id="rId104" o:title=""/>
          </v:shape>
          <o:OLEObject Type="Embed" ProgID="Visio.Drawing.11" ShapeID="_x0000_i1078" DrawAspect="Content" ObjectID="_1402388567" r:id="rId114"/>
        </w:object>
      </w:r>
    </w:p>
    <w:p w:rsidR="00762AE8" w:rsidRDefault="00762AE8" w:rsidP="00762AE8">
      <w:pPr>
        <w:pStyle w:val="3"/>
        <w:ind w:leftChars="100" w:left="210"/>
      </w:pPr>
      <w:bookmarkStart w:id="105" w:name="_Toc296808749"/>
      <w:r>
        <w:rPr>
          <w:rFonts w:hint="eastAsia"/>
        </w:rPr>
        <w:t>F</w:t>
      </w:r>
      <w:r w:rsidR="005836EC">
        <w:rPr>
          <w:rFonts w:hint="eastAsia"/>
        </w:rPr>
        <w:t>9</w:t>
      </w:r>
      <w:r>
        <w:rPr>
          <w:rFonts w:hint="eastAsia"/>
        </w:rPr>
        <w:t>.1</w:t>
      </w:r>
      <w:r w:rsidR="00BA4DE2">
        <w:rPr>
          <w:rFonts w:hint="eastAsia"/>
        </w:rPr>
        <w:t>股票</w:t>
      </w:r>
      <w:r>
        <w:rPr>
          <w:rFonts w:hint="eastAsia"/>
        </w:rPr>
        <w:t>股息复核</w:t>
      </w:r>
      <w:bookmarkEnd w:id="105"/>
    </w:p>
    <w:p w:rsidR="00762AE8" w:rsidRDefault="00762AE8" w:rsidP="006734D2">
      <w:pPr>
        <w:pStyle w:val="4"/>
        <w:numPr>
          <w:ilvl w:val="0"/>
          <w:numId w:val="127"/>
        </w:numPr>
      </w:pPr>
      <w:r>
        <w:rPr>
          <w:rFonts w:hint="eastAsia"/>
        </w:rPr>
        <w:t>业务描述</w:t>
      </w:r>
    </w:p>
    <w:p w:rsidR="00762AE8" w:rsidRDefault="00BA4DE2" w:rsidP="00762AE8">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hint="eastAsia"/>
        </w:rPr>
        <w:t>股票</w:t>
      </w:r>
      <w:r w:rsidR="00762AE8">
        <w:rPr>
          <w:rFonts w:asciiTheme="minorEastAsia" w:hAnsiTheme="minorEastAsia" w:cs="华文仿宋" w:hint="eastAsia"/>
          <w:color w:val="000000"/>
          <w:kern w:val="0"/>
          <w:szCs w:val="21"/>
        </w:rPr>
        <w:t>股息数据读入系统后，系统处理</w:t>
      </w:r>
      <w:proofErr w:type="gramStart"/>
      <w:r w:rsidR="00762AE8">
        <w:rPr>
          <w:rFonts w:asciiTheme="minorEastAsia" w:hAnsiTheme="minorEastAsia" w:cs="华文仿宋" w:hint="eastAsia"/>
          <w:color w:val="000000"/>
          <w:kern w:val="0"/>
          <w:szCs w:val="21"/>
        </w:rPr>
        <w:t>完展示</w:t>
      </w:r>
      <w:proofErr w:type="gramEnd"/>
      <w:r>
        <w:rPr>
          <w:rFonts w:hint="eastAsia"/>
        </w:rPr>
        <w:t>股票</w:t>
      </w:r>
      <w:r w:rsidR="00762AE8">
        <w:rPr>
          <w:rFonts w:asciiTheme="minorEastAsia" w:hAnsiTheme="minorEastAsia" w:cs="华文仿宋" w:hint="eastAsia"/>
          <w:color w:val="000000"/>
          <w:kern w:val="0"/>
          <w:szCs w:val="21"/>
        </w:rPr>
        <w:t>股息内容，操作人员确认</w:t>
      </w:r>
      <w:r>
        <w:rPr>
          <w:rFonts w:hint="eastAsia"/>
        </w:rPr>
        <w:t>股票</w:t>
      </w:r>
      <w:r w:rsidR="00762AE8">
        <w:rPr>
          <w:rFonts w:asciiTheme="minorEastAsia" w:hAnsiTheme="minorEastAsia" w:cs="华文仿宋" w:hint="eastAsia"/>
          <w:color w:val="000000"/>
          <w:kern w:val="0"/>
          <w:szCs w:val="21"/>
        </w:rPr>
        <w:t>股息数据无误后进入下一步的</w:t>
      </w:r>
      <w:r>
        <w:rPr>
          <w:rFonts w:hint="eastAsia"/>
        </w:rPr>
        <w:t>股票</w:t>
      </w:r>
      <w:r w:rsidR="00762AE8">
        <w:rPr>
          <w:rFonts w:asciiTheme="minorEastAsia" w:hAnsiTheme="minorEastAsia" w:cs="华文仿宋" w:hint="eastAsia"/>
          <w:color w:val="000000"/>
          <w:kern w:val="0"/>
          <w:szCs w:val="21"/>
        </w:rPr>
        <w:t>股息分配。</w:t>
      </w:r>
    </w:p>
    <w:p w:rsidR="00762AE8" w:rsidRDefault="00762AE8" w:rsidP="006734D2">
      <w:pPr>
        <w:pStyle w:val="4"/>
        <w:numPr>
          <w:ilvl w:val="0"/>
          <w:numId w:val="127"/>
        </w:numPr>
      </w:pPr>
      <w:r>
        <w:rPr>
          <w:rFonts w:hint="eastAsia"/>
        </w:rPr>
        <w:lastRenderedPageBreak/>
        <w:t>用户界面</w:t>
      </w:r>
    </w:p>
    <w:p w:rsidR="00762AE8" w:rsidRDefault="002256B9" w:rsidP="00762AE8">
      <w:r>
        <w:object w:dxaOrig="9542" w:dyaOrig="7037">
          <v:shape id="_x0000_i1079" type="#_x0000_t75" style="width:415.5pt;height:306.75pt" o:ole="">
            <v:imagedata r:id="rId115" o:title=""/>
          </v:shape>
          <o:OLEObject Type="Embed" ProgID="Visio.Drawing.11" ShapeID="_x0000_i1079" DrawAspect="Content" ObjectID="_1402388568" r:id="rId116"/>
        </w:object>
      </w:r>
    </w:p>
    <w:p w:rsidR="00762AE8" w:rsidRDefault="00762AE8" w:rsidP="00762AE8">
      <w:pPr>
        <w:rPr>
          <w:b/>
        </w:rPr>
      </w:pPr>
      <w:r w:rsidRPr="00164855">
        <w:rPr>
          <w:rFonts w:hint="eastAsia"/>
          <w:b/>
        </w:rPr>
        <w:t>界面说明</w:t>
      </w:r>
      <w:r>
        <w:rPr>
          <w:rFonts w:hint="eastAsia"/>
          <w:b/>
        </w:rPr>
        <w:t>：</w:t>
      </w:r>
    </w:p>
    <w:p w:rsidR="00762AE8" w:rsidRPr="00DA3A48" w:rsidRDefault="00762AE8" w:rsidP="006734D2">
      <w:pPr>
        <w:pStyle w:val="a7"/>
        <w:numPr>
          <w:ilvl w:val="0"/>
          <w:numId w:val="128"/>
        </w:numPr>
        <w:spacing w:line="360" w:lineRule="auto"/>
        <w:ind w:firstLineChars="0"/>
        <w:rPr>
          <w:rFonts w:asciiTheme="minorEastAsia" w:hAnsiTheme="minorEastAsia"/>
        </w:rPr>
      </w:pPr>
      <w:r>
        <w:rPr>
          <w:rFonts w:hint="eastAsia"/>
          <w:lang w:val="en-AU"/>
        </w:rPr>
        <w:t>项目内容来源分为：文件自动获得（</w:t>
      </w:r>
      <w:r>
        <w:rPr>
          <w:rFonts w:hint="eastAsia"/>
          <w:lang w:val="en-AU"/>
        </w:rPr>
        <w:t>CCASS</w:t>
      </w:r>
      <w:r>
        <w:rPr>
          <w:rFonts w:hint="eastAsia"/>
          <w:lang w:val="en-AU"/>
        </w:rPr>
        <w:t>）、系统计算；</w:t>
      </w:r>
    </w:p>
    <w:p w:rsidR="00762AE8" w:rsidRPr="00240CD6" w:rsidRDefault="00762AE8" w:rsidP="006734D2">
      <w:pPr>
        <w:pStyle w:val="a7"/>
        <w:numPr>
          <w:ilvl w:val="0"/>
          <w:numId w:val="128"/>
        </w:numPr>
        <w:spacing w:line="360" w:lineRule="auto"/>
        <w:ind w:firstLineChars="0"/>
        <w:rPr>
          <w:rFonts w:asciiTheme="minorEastAsia" w:hAnsiTheme="minorEastAsia"/>
        </w:rPr>
      </w:pPr>
      <w:r>
        <w:rPr>
          <w:rFonts w:hint="eastAsia"/>
        </w:rPr>
        <w:t>状态分为已获得（用打勾表示）与未获得（用</w:t>
      </w:r>
      <w:proofErr w:type="gramStart"/>
      <w:r>
        <w:rPr>
          <w:rFonts w:hint="eastAsia"/>
        </w:rPr>
        <w:t>打叉</w:t>
      </w:r>
      <w:proofErr w:type="gramEnd"/>
      <w:r>
        <w:rPr>
          <w:rFonts w:hint="eastAsia"/>
        </w:rPr>
        <w:t>表示）；</w:t>
      </w:r>
    </w:p>
    <w:p w:rsidR="00762AE8" w:rsidRDefault="00762AE8" w:rsidP="006734D2">
      <w:pPr>
        <w:pStyle w:val="4"/>
        <w:numPr>
          <w:ilvl w:val="0"/>
          <w:numId w:val="127"/>
        </w:numPr>
      </w:pPr>
      <w:r>
        <w:rPr>
          <w:rFonts w:hint="eastAsia"/>
        </w:rPr>
        <w:t>业务功能</w:t>
      </w:r>
    </w:p>
    <w:p w:rsidR="00762AE8" w:rsidRPr="00E86EE6" w:rsidRDefault="00762AE8" w:rsidP="006734D2">
      <w:pPr>
        <w:pStyle w:val="a7"/>
        <w:numPr>
          <w:ilvl w:val="0"/>
          <w:numId w:val="129"/>
        </w:numPr>
        <w:spacing w:line="360" w:lineRule="auto"/>
        <w:ind w:firstLineChars="0"/>
        <w:rPr>
          <w:rFonts w:asciiTheme="minorEastAsia" w:hAnsiTheme="minorEastAsia"/>
        </w:rPr>
      </w:pPr>
      <w:r>
        <w:rPr>
          <w:rFonts w:hint="eastAsia"/>
          <w:lang w:val="en-AU"/>
        </w:rPr>
        <w:t>系统</w:t>
      </w:r>
      <w:r w:rsidRPr="00AD0051">
        <w:rPr>
          <w:rFonts w:hint="eastAsia"/>
          <w:lang w:val="en-AU"/>
        </w:rPr>
        <w:t>显示文件解析后的所有行动内容。显示内容包括：上市公司行动类别、执行类别、</w:t>
      </w:r>
      <w:r>
        <w:rPr>
          <w:rFonts w:hint="eastAsia"/>
          <w:lang w:val="en-AU"/>
        </w:rPr>
        <w:t>行动阶段、</w:t>
      </w:r>
      <w:r w:rsidRPr="00AD0051">
        <w:rPr>
          <w:rFonts w:hint="eastAsia"/>
          <w:lang w:val="en-AU"/>
        </w:rPr>
        <w:t>证券代码、证券名称、币种、日期</w:t>
      </w:r>
      <w:r>
        <w:rPr>
          <w:rFonts w:hint="eastAsia"/>
          <w:lang w:val="en-AU"/>
        </w:rPr>
        <w:t>（文件日期）、</w:t>
      </w:r>
      <w:r w:rsidRPr="00AD0051">
        <w:rPr>
          <w:rFonts w:hint="eastAsia"/>
          <w:lang w:val="en-AU"/>
        </w:rPr>
        <w:t>复核</w:t>
      </w:r>
      <w:r>
        <w:rPr>
          <w:rFonts w:hint="eastAsia"/>
          <w:lang w:val="en-AU"/>
        </w:rPr>
        <w:t>人、复核时间</w:t>
      </w:r>
      <w:r>
        <w:rPr>
          <w:rFonts w:asciiTheme="minorEastAsia" w:hAnsiTheme="minorEastAsia" w:hint="eastAsia"/>
        </w:rPr>
        <w:t>，但不限于以上内容</w:t>
      </w:r>
      <w:r>
        <w:rPr>
          <w:rFonts w:hint="eastAsia"/>
          <w:lang w:val="en-AU"/>
        </w:rPr>
        <w:t>；</w:t>
      </w:r>
    </w:p>
    <w:p w:rsidR="00762AE8" w:rsidRDefault="002256B9" w:rsidP="006734D2">
      <w:pPr>
        <w:pStyle w:val="a7"/>
        <w:numPr>
          <w:ilvl w:val="0"/>
          <w:numId w:val="129"/>
        </w:numPr>
        <w:spacing w:line="360" w:lineRule="auto"/>
        <w:ind w:firstLineChars="0"/>
        <w:rPr>
          <w:rFonts w:asciiTheme="minorEastAsia" w:hAnsiTheme="minorEastAsia"/>
        </w:rPr>
      </w:pPr>
      <w:r>
        <w:rPr>
          <w:rFonts w:asciiTheme="minorEastAsia" w:hAnsiTheme="minorEastAsia" w:hint="eastAsia"/>
        </w:rPr>
        <w:t>用户点击一个股票</w:t>
      </w:r>
      <w:r w:rsidR="00762AE8">
        <w:rPr>
          <w:rFonts w:asciiTheme="minorEastAsia" w:hAnsiTheme="minorEastAsia" w:hint="eastAsia"/>
        </w:rPr>
        <w:t>股息行动事件后，系统显示此</w:t>
      </w:r>
      <w:r>
        <w:rPr>
          <w:rFonts w:asciiTheme="minorEastAsia" w:hAnsiTheme="minorEastAsia" w:hint="eastAsia"/>
        </w:rPr>
        <w:t>股票</w:t>
      </w:r>
      <w:r w:rsidR="00762AE8">
        <w:rPr>
          <w:rFonts w:asciiTheme="minorEastAsia" w:hAnsiTheme="minorEastAsia" w:hint="eastAsia"/>
        </w:rPr>
        <w:t>股息行动事件主要信息；</w:t>
      </w:r>
    </w:p>
    <w:p w:rsidR="00762AE8" w:rsidRDefault="00762AE8" w:rsidP="006734D2">
      <w:pPr>
        <w:pStyle w:val="a7"/>
        <w:numPr>
          <w:ilvl w:val="1"/>
          <w:numId w:val="129"/>
        </w:numPr>
        <w:spacing w:line="360" w:lineRule="auto"/>
        <w:ind w:firstLineChars="0"/>
        <w:rPr>
          <w:rFonts w:asciiTheme="minorEastAsia" w:hAnsiTheme="minorEastAsia"/>
        </w:rPr>
      </w:pPr>
      <w:r>
        <w:rPr>
          <w:rFonts w:asciiTheme="minorEastAsia" w:hAnsiTheme="minorEastAsia" w:hint="eastAsia"/>
        </w:rPr>
        <w:t>证券代码：直接获取源数据；</w:t>
      </w:r>
    </w:p>
    <w:p w:rsidR="00762AE8" w:rsidRDefault="008B5146" w:rsidP="006734D2">
      <w:pPr>
        <w:pStyle w:val="a7"/>
        <w:numPr>
          <w:ilvl w:val="1"/>
          <w:numId w:val="129"/>
        </w:numPr>
        <w:spacing w:line="360" w:lineRule="auto"/>
        <w:ind w:firstLineChars="0"/>
        <w:rPr>
          <w:rFonts w:asciiTheme="minorEastAsia" w:hAnsiTheme="minorEastAsia"/>
        </w:rPr>
      </w:pPr>
      <w:r>
        <w:rPr>
          <w:rFonts w:asciiTheme="minorEastAsia" w:hAnsiTheme="minorEastAsia" w:hint="eastAsia"/>
        </w:rPr>
        <w:t>CCASS</w:t>
      </w:r>
      <w:r w:rsidR="00762AE8">
        <w:rPr>
          <w:rFonts w:asciiTheme="minorEastAsia" w:hAnsiTheme="minorEastAsia" w:hint="eastAsia"/>
        </w:rPr>
        <w:t>股票数量：直接获取源数据；</w:t>
      </w:r>
    </w:p>
    <w:p w:rsidR="00762AE8" w:rsidRDefault="00762AE8" w:rsidP="006734D2">
      <w:pPr>
        <w:pStyle w:val="a7"/>
        <w:numPr>
          <w:ilvl w:val="1"/>
          <w:numId w:val="129"/>
        </w:numPr>
        <w:spacing w:line="360" w:lineRule="auto"/>
        <w:ind w:firstLineChars="0"/>
        <w:rPr>
          <w:rFonts w:asciiTheme="minorEastAsia" w:hAnsiTheme="minorEastAsia"/>
        </w:rPr>
      </w:pPr>
      <w:r>
        <w:rPr>
          <w:rFonts w:asciiTheme="minorEastAsia" w:hAnsiTheme="minorEastAsia" w:hint="eastAsia"/>
        </w:rPr>
        <w:t>股权登记日：直接获取源数据；</w:t>
      </w:r>
    </w:p>
    <w:p w:rsidR="00762AE8" w:rsidRPr="00E07F98" w:rsidRDefault="002256B9" w:rsidP="006734D2">
      <w:pPr>
        <w:pStyle w:val="a7"/>
        <w:numPr>
          <w:ilvl w:val="1"/>
          <w:numId w:val="129"/>
        </w:numPr>
        <w:spacing w:line="360" w:lineRule="auto"/>
        <w:ind w:firstLineChars="0"/>
        <w:rPr>
          <w:rFonts w:asciiTheme="minorEastAsia" w:hAnsiTheme="minorEastAsia"/>
        </w:rPr>
      </w:pPr>
      <w:r w:rsidRPr="00E07F98">
        <w:rPr>
          <w:rFonts w:asciiTheme="minorEastAsia" w:hAnsiTheme="minorEastAsia" w:hint="eastAsia"/>
        </w:rPr>
        <w:t>相关费用</w:t>
      </w:r>
      <w:r w:rsidR="00762AE8" w:rsidRPr="00E07F98">
        <w:rPr>
          <w:rFonts w:asciiTheme="minorEastAsia" w:hAnsiTheme="minorEastAsia" w:hint="eastAsia"/>
        </w:rPr>
        <w:t>币种：</w:t>
      </w:r>
      <w:r w:rsidRPr="00E07F98">
        <w:rPr>
          <w:rFonts w:asciiTheme="minorEastAsia" w:hAnsiTheme="minorEastAsia" w:hint="eastAsia"/>
        </w:rPr>
        <w:t>系统取与该股票的结算币种（一般是港币）</w:t>
      </w:r>
      <w:r w:rsidR="00762AE8" w:rsidRPr="00E07F98">
        <w:rPr>
          <w:rFonts w:asciiTheme="minorEastAsia" w:hAnsiTheme="minorEastAsia" w:hint="eastAsia"/>
        </w:rPr>
        <w:t>；</w:t>
      </w:r>
    </w:p>
    <w:p w:rsidR="00762AE8" w:rsidRDefault="00762AE8" w:rsidP="006734D2">
      <w:pPr>
        <w:pStyle w:val="a7"/>
        <w:numPr>
          <w:ilvl w:val="1"/>
          <w:numId w:val="129"/>
        </w:numPr>
        <w:spacing w:line="360" w:lineRule="auto"/>
        <w:ind w:firstLineChars="0"/>
        <w:rPr>
          <w:rFonts w:asciiTheme="minorEastAsia" w:hAnsiTheme="minorEastAsia"/>
        </w:rPr>
      </w:pPr>
      <w:r>
        <w:rPr>
          <w:rFonts w:asciiTheme="minorEastAsia" w:hAnsiTheme="minorEastAsia" w:hint="eastAsia"/>
        </w:rPr>
        <w:t>分配比例：直接获取源数据（实际上是通过计算的，</w:t>
      </w:r>
      <w:proofErr w:type="gramStart"/>
      <w:r>
        <w:rPr>
          <w:rFonts w:asciiTheme="minorEastAsia" w:hAnsiTheme="minorEastAsia" w:hint="eastAsia"/>
        </w:rPr>
        <w:t>源数据</w:t>
      </w:r>
      <w:proofErr w:type="gramEnd"/>
      <w:r>
        <w:rPr>
          <w:rFonts w:asciiTheme="minorEastAsia" w:hAnsiTheme="minorEastAsia" w:hint="eastAsia"/>
        </w:rPr>
        <w:t>是在备注中，表达不</w:t>
      </w:r>
      <w:r>
        <w:rPr>
          <w:rFonts w:asciiTheme="minorEastAsia" w:hAnsiTheme="minorEastAsia" w:hint="eastAsia"/>
        </w:rPr>
        <w:lastRenderedPageBreak/>
        <w:t>明显，系统采用“</w:t>
      </w:r>
      <w:r w:rsidR="002256B9">
        <w:rPr>
          <w:rFonts w:asciiTheme="minorEastAsia" w:hAnsiTheme="minorEastAsia" w:hint="eastAsia"/>
        </w:rPr>
        <w:t>股票</w:t>
      </w:r>
      <w:r>
        <w:rPr>
          <w:rFonts w:asciiTheme="minorEastAsia" w:hAnsiTheme="minorEastAsia" w:hint="eastAsia"/>
        </w:rPr>
        <w:t>股息”/“股票数量”</w:t>
      </w:r>
      <w:r>
        <w:rPr>
          <w:rFonts w:asciiTheme="minorEastAsia" w:hAnsiTheme="minorEastAsia"/>
        </w:rPr>
        <w:t>）</w:t>
      </w:r>
      <w:r>
        <w:rPr>
          <w:rFonts w:asciiTheme="minorEastAsia" w:hAnsiTheme="minorEastAsia" w:hint="eastAsia"/>
        </w:rPr>
        <w:t>；</w:t>
      </w:r>
    </w:p>
    <w:p w:rsidR="00762AE8" w:rsidRDefault="008B5146" w:rsidP="006734D2">
      <w:pPr>
        <w:pStyle w:val="a7"/>
        <w:numPr>
          <w:ilvl w:val="1"/>
          <w:numId w:val="129"/>
        </w:numPr>
        <w:spacing w:line="360" w:lineRule="auto"/>
        <w:ind w:firstLineChars="0"/>
        <w:rPr>
          <w:rFonts w:asciiTheme="minorEastAsia" w:hAnsiTheme="minorEastAsia"/>
        </w:rPr>
      </w:pPr>
      <w:r>
        <w:rPr>
          <w:rFonts w:asciiTheme="minorEastAsia" w:hAnsiTheme="minorEastAsia" w:hint="eastAsia"/>
        </w:rPr>
        <w:t>CCASS</w:t>
      </w:r>
      <w:r w:rsidR="002256B9">
        <w:rPr>
          <w:rFonts w:asciiTheme="minorEastAsia" w:hAnsiTheme="minorEastAsia" w:hint="eastAsia"/>
        </w:rPr>
        <w:t>股票</w:t>
      </w:r>
      <w:r w:rsidR="00762AE8">
        <w:rPr>
          <w:rFonts w:asciiTheme="minorEastAsia" w:hAnsiTheme="minorEastAsia" w:hint="eastAsia"/>
        </w:rPr>
        <w:t>股息：直接获取源数据；</w:t>
      </w:r>
    </w:p>
    <w:p w:rsidR="00762AE8" w:rsidRDefault="00762AE8" w:rsidP="006734D2">
      <w:pPr>
        <w:pStyle w:val="a7"/>
        <w:numPr>
          <w:ilvl w:val="1"/>
          <w:numId w:val="129"/>
        </w:numPr>
        <w:spacing w:line="360" w:lineRule="auto"/>
        <w:ind w:firstLineChars="0"/>
        <w:rPr>
          <w:rFonts w:asciiTheme="minorEastAsia" w:hAnsiTheme="minorEastAsia"/>
        </w:rPr>
      </w:pPr>
      <w:r>
        <w:rPr>
          <w:rFonts w:asciiTheme="minorEastAsia" w:hAnsiTheme="minorEastAsia" w:hint="eastAsia"/>
        </w:rPr>
        <w:t>过户费：系统计算；</w:t>
      </w:r>
    </w:p>
    <w:p w:rsidR="0068069C" w:rsidRDefault="0068069C" w:rsidP="0068069C">
      <w:pPr>
        <w:pStyle w:val="a7"/>
        <w:numPr>
          <w:ilvl w:val="2"/>
          <w:numId w:val="129"/>
        </w:numPr>
        <w:spacing w:line="360" w:lineRule="auto"/>
        <w:ind w:firstLineChars="0"/>
        <w:rPr>
          <w:rFonts w:asciiTheme="minorEastAsia" w:hAnsiTheme="minorEastAsia"/>
        </w:rPr>
      </w:pPr>
      <w:r>
        <w:rPr>
          <w:rFonts w:asciiTheme="minorEastAsia" w:hAnsiTheme="minorEastAsia" w:hint="eastAsia"/>
        </w:rPr>
        <w:t>（股票数量/每手的数量）*1.5 ，每支股手的数量不一样；</w:t>
      </w:r>
    </w:p>
    <w:p w:rsidR="0068069C" w:rsidRDefault="0068069C" w:rsidP="0068069C">
      <w:pPr>
        <w:pStyle w:val="a7"/>
        <w:numPr>
          <w:ilvl w:val="2"/>
          <w:numId w:val="129"/>
        </w:numPr>
        <w:spacing w:line="360" w:lineRule="auto"/>
        <w:ind w:firstLineChars="0"/>
        <w:rPr>
          <w:rFonts w:asciiTheme="minorEastAsia" w:hAnsiTheme="minorEastAsia"/>
        </w:rPr>
      </w:pPr>
      <w:r>
        <w:rPr>
          <w:rFonts w:asciiTheme="minorEastAsia" w:hAnsiTheme="minorEastAsia" w:hint="eastAsia"/>
        </w:rPr>
        <w:t>根据客户明细数据中上次现金股息、股票股息、以股代息时已收取过过户费的股份数据不再收取过户费，对每手收到1.5港币只针对</w:t>
      </w:r>
      <w:proofErr w:type="gramStart"/>
      <w:r>
        <w:rPr>
          <w:rFonts w:asciiTheme="minorEastAsia" w:hAnsiTheme="minorEastAsia" w:hint="eastAsia"/>
        </w:rPr>
        <w:t>街货股</w:t>
      </w:r>
      <w:proofErr w:type="gramEnd"/>
      <w:r>
        <w:rPr>
          <w:rFonts w:asciiTheme="minorEastAsia" w:hAnsiTheme="minorEastAsia" w:hint="eastAsia"/>
        </w:rPr>
        <w:t>进行收取（即在上次股息分配后新买入的股份）；</w:t>
      </w:r>
    </w:p>
    <w:p w:rsidR="00F41953" w:rsidRDefault="00F41953" w:rsidP="00F41953">
      <w:pPr>
        <w:pStyle w:val="a7"/>
        <w:numPr>
          <w:ilvl w:val="1"/>
          <w:numId w:val="129"/>
        </w:numPr>
        <w:spacing w:line="360" w:lineRule="auto"/>
        <w:ind w:firstLineChars="0"/>
        <w:rPr>
          <w:rFonts w:asciiTheme="minorEastAsia" w:hAnsiTheme="minorEastAsia"/>
        </w:rPr>
      </w:pPr>
      <w:r>
        <w:rPr>
          <w:rFonts w:asciiTheme="minorEastAsia" w:hAnsiTheme="minorEastAsia" w:hint="eastAsia"/>
        </w:rPr>
        <w:t>客户股份总数量；(计算)</w:t>
      </w:r>
    </w:p>
    <w:p w:rsidR="00F41953" w:rsidRDefault="00F41953" w:rsidP="00F41953">
      <w:pPr>
        <w:pStyle w:val="a7"/>
        <w:numPr>
          <w:ilvl w:val="1"/>
          <w:numId w:val="129"/>
        </w:numPr>
        <w:spacing w:line="360" w:lineRule="auto"/>
        <w:ind w:firstLineChars="0"/>
        <w:rPr>
          <w:rFonts w:asciiTheme="minorEastAsia" w:hAnsiTheme="minorEastAsia"/>
        </w:rPr>
      </w:pPr>
      <w:r>
        <w:rPr>
          <w:rFonts w:asciiTheme="minorEastAsia" w:hAnsiTheme="minorEastAsia" w:hint="eastAsia"/>
        </w:rPr>
        <w:t>抵押银行股份数量（手工输入）；</w:t>
      </w:r>
    </w:p>
    <w:p w:rsidR="00F41953" w:rsidRDefault="00F41953" w:rsidP="00F41953">
      <w:pPr>
        <w:pStyle w:val="a7"/>
        <w:numPr>
          <w:ilvl w:val="1"/>
          <w:numId w:val="129"/>
        </w:numPr>
        <w:spacing w:line="360" w:lineRule="auto"/>
        <w:ind w:firstLineChars="0"/>
        <w:rPr>
          <w:rFonts w:asciiTheme="minorEastAsia" w:hAnsiTheme="minorEastAsia"/>
        </w:rPr>
      </w:pPr>
      <w:r>
        <w:rPr>
          <w:rFonts w:asciiTheme="minorEastAsia" w:hAnsiTheme="minorEastAsia" w:hint="eastAsia"/>
        </w:rPr>
        <w:t>股息总数量（计算）；</w:t>
      </w:r>
    </w:p>
    <w:p w:rsidR="00F41953" w:rsidRDefault="00F41953" w:rsidP="00F41953">
      <w:pPr>
        <w:pStyle w:val="a7"/>
        <w:numPr>
          <w:ilvl w:val="1"/>
          <w:numId w:val="129"/>
        </w:numPr>
        <w:spacing w:line="360" w:lineRule="auto"/>
        <w:ind w:firstLineChars="0"/>
        <w:rPr>
          <w:rFonts w:asciiTheme="minorEastAsia" w:hAnsiTheme="minorEastAsia"/>
        </w:rPr>
      </w:pPr>
      <w:r>
        <w:rPr>
          <w:rFonts w:asciiTheme="minorEastAsia" w:hAnsiTheme="minorEastAsia" w:hint="eastAsia"/>
        </w:rPr>
        <w:t>抵押银行数量（手工输入）；</w:t>
      </w:r>
    </w:p>
    <w:p w:rsidR="00F41953" w:rsidRDefault="00F41953" w:rsidP="00F41953">
      <w:pPr>
        <w:pStyle w:val="a7"/>
        <w:numPr>
          <w:ilvl w:val="1"/>
          <w:numId w:val="129"/>
        </w:numPr>
        <w:spacing w:line="360" w:lineRule="auto"/>
        <w:ind w:firstLineChars="0"/>
        <w:rPr>
          <w:rFonts w:asciiTheme="minorEastAsia" w:hAnsiTheme="minorEastAsia"/>
        </w:rPr>
      </w:pPr>
      <w:r>
        <w:rPr>
          <w:rFonts w:asciiTheme="minorEastAsia" w:hAnsiTheme="minorEastAsia" w:hint="eastAsia"/>
        </w:rPr>
        <w:t>银行过户费（手工输入）；</w:t>
      </w:r>
    </w:p>
    <w:p w:rsidR="00762AE8" w:rsidRDefault="00762AE8" w:rsidP="006734D2">
      <w:pPr>
        <w:pStyle w:val="a7"/>
        <w:numPr>
          <w:ilvl w:val="0"/>
          <w:numId w:val="129"/>
        </w:numPr>
        <w:spacing w:line="360" w:lineRule="auto"/>
        <w:ind w:firstLineChars="0"/>
        <w:rPr>
          <w:rFonts w:asciiTheme="minorEastAsia" w:hAnsiTheme="minorEastAsia"/>
        </w:rPr>
      </w:pPr>
      <w:r>
        <w:rPr>
          <w:rFonts w:asciiTheme="minorEastAsia" w:hAnsiTheme="minorEastAsia" w:hint="eastAsia"/>
        </w:rPr>
        <w:t>系统对已完成的状态用“打勾表示”，未完成的状态用“</w:t>
      </w:r>
      <w:proofErr w:type="gramStart"/>
      <w:r>
        <w:rPr>
          <w:rFonts w:asciiTheme="minorEastAsia" w:hAnsiTheme="minorEastAsia" w:hint="eastAsia"/>
        </w:rPr>
        <w:t>打叉</w:t>
      </w:r>
      <w:proofErr w:type="gramEnd"/>
      <w:r>
        <w:rPr>
          <w:rFonts w:asciiTheme="minorEastAsia" w:hAnsiTheme="minorEastAsia" w:hint="eastAsia"/>
        </w:rPr>
        <w:t>表示”。</w:t>
      </w:r>
    </w:p>
    <w:p w:rsidR="00762AE8" w:rsidRPr="00094BAB" w:rsidRDefault="00762AE8" w:rsidP="006734D2">
      <w:pPr>
        <w:pStyle w:val="a7"/>
        <w:numPr>
          <w:ilvl w:val="0"/>
          <w:numId w:val="129"/>
        </w:numPr>
        <w:spacing w:line="360" w:lineRule="auto"/>
        <w:ind w:firstLineChars="0"/>
        <w:rPr>
          <w:rFonts w:asciiTheme="minorEastAsia" w:hAnsiTheme="minorEastAsia"/>
        </w:rPr>
      </w:pPr>
      <w:r>
        <w:rPr>
          <w:rFonts w:asciiTheme="minorEastAsia" w:hAnsiTheme="minorEastAsia" w:hint="eastAsia"/>
        </w:rPr>
        <w:t>用户通过“复核”功能确认数据无误，如果状态中有一栏为</w:t>
      </w:r>
      <w:proofErr w:type="gramStart"/>
      <w:r>
        <w:rPr>
          <w:rFonts w:asciiTheme="minorEastAsia" w:hAnsiTheme="minorEastAsia" w:hint="eastAsia"/>
        </w:rPr>
        <w:t>打叉</w:t>
      </w:r>
      <w:proofErr w:type="gramEnd"/>
      <w:r>
        <w:rPr>
          <w:rFonts w:asciiTheme="minorEastAsia" w:hAnsiTheme="minorEastAsia" w:hint="eastAsia"/>
        </w:rPr>
        <w:t>，则复核不能通过；</w:t>
      </w:r>
    </w:p>
    <w:p w:rsidR="00762AE8" w:rsidRPr="00994AB8" w:rsidRDefault="00762AE8" w:rsidP="006734D2">
      <w:pPr>
        <w:pStyle w:val="a7"/>
        <w:numPr>
          <w:ilvl w:val="0"/>
          <w:numId w:val="129"/>
        </w:numPr>
        <w:spacing w:line="360" w:lineRule="auto"/>
        <w:ind w:firstLineChars="0"/>
        <w:rPr>
          <w:rFonts w:asciiTheme="minorEastAsia" w:hAnsiTheme="minorEastAsia"/>
        </w:rPr>
      </w:pPr>
      <w:r>
        <w:rPr>
          <w:rFonts w:asciiTheme="minorEastAsia" w:hAnsiTheme="minorEastAsia" w:hint="eastAsia"/>
        </w:rPr>
        <w:t>复核后，系统在列表中复核人、复核时间</w:t>
      </w:r>
      <w:r w:rsidRPr="00AD0051">
        <w:rPr>
          <w:rFonts w:hint="eastAsia"/>
          <w:lang w:val="en-AU"/>
        </w:rPr>
        <w:t>栏</w:t>
      </w:r>
      <w:r>
        <w:rPr>
          <w:rFonts w:hint="eastAsia"/>
          <w:lang w:val="en-AU"/>
        </w:rPr>
        <w:t>填写相应内容；</w:t>
      </w:r>
    </w:p>
    <w:p w:rsidR="00762AE8" w:rsidRPr="00D0690D" w:rsidRDefault="00762AE8" w:rsidP="006734D2">
      <w:pPr>
        <w:pStyle w:val="a7"/>
        <w:numPr>
          <w:ilvl w:val="0"/>
          <w:numId w:val="129"/>
        </w:numPr>
        <w:spacing w:line="360" w:lineRule="auto"/>
        <w:ind w:firstLineChars="0"/>
        <w:rPr>
          <w:rFonts w:asciiTheme="minorEastAsia" w:hAnsiTheme="minorEastAsia"/>
        </w:rPr>
      </w:pPr>
      <w:r>
        <w:rPr>
          <w:rFonts w:hint="eastAsia"/>
          <w:lang w:val="en-AU"/>
        </w:rPr>
        <w:t>系统支持多次复核；</w:t>
      </w:r>
    </w:p>
    <w:p w:rsidR="00762AE8" w:rsidRPr="0040791B" w:rsidRDefault="00762AE8" w:rsidP="006734D2">
      <w:pPr>
        <w:pStyle w:val="a7"/>
        <w:numPr>
          <w:ilvl w:val="0"/>
          <w:numId w:val="129"/>
        </w:numPr>
        <w:spacing w:line="360" w:lineRule="auto"/>
        <w:ind w:firstLineChars="0"/>
        <w:rPr>
          <w:rFonts w:asciiTheme="minorEastAsia" w:hAnsiTheme="minorEastAsia"/>
        </w:rPr>
      </w:pPr>
      <w:r>
        <w:rPr>
          <w:rFonts w:hint="eastAsia"/>
        </w:rPr>
        <w:t>记录复核日志，日志内容包括：行动事件、复核日期、时间、复核人员；</w:t>
      </w:r>
    </w:p>
    <w:p w:rsidR="00762AE8" w:rsidRDefault="00762AE8" w:rsidP="00762AE8">
      <w:pPr>
        <w:pStyle w:val="3"/>
        <w:ind w:leftChars="100" w:left="210"/>
      </w:pPr>
      <w:bookmarkStart w:id="106" w:name="_Toc296808750"/>
      <w:r>
        <w:rPr>
          <w:rFonts w:hint="eastAsia"/>
        </w:rPr>
        <w:t>F</w:t>
      </w:r>
      <w:r w:rsidR="005836EC">
        <w:rPr>
          <w:rFonts w:hint="eastAsia"/>
        </w:rPr>
        <w:t>9</w:t>
      </w:r>
      <w:r>
        <w:rPr>
          <w:rFonts w:hint="eastAsia"/>
        </w:rPr>
        <w:t>.2</w:t>
      </w:r>
      <w:r w:rsidR="00D81D16">
        <w:rPr>
          <w:rFonts w:hint="eastAsia"/>
        </w:rPr>
        <w:t>股票</w:t>
      </w:r>
      <w:r>
        <w:rPr>
          <w:rFonts w:hint="eastAsia"/>
        </w:rPr>
        <w:t>股息权益分派</w:t>
      </w:r>
      <w:bookmarkEnd w:id="106"/>
    </w:p>
    <w:p w:rsidR="00762AE8" w:rsidRDefault="00762AE8" w:rsidP="006734D2">
      <w:pPr>
        <w:pStyle w:val="4"/>
        <w:numPr>
          <w:ilvl w:val="0"/>
          <w:numId w:val="130"/>
        </w:numPr>
      </w:pPr>
      <w:r>
        <w:rPr>
          <w:rFonts w:hint="eastAsia"/>
        </w:rPr>
        <w:t>业务描述</w:t>
      </w:r>
    </w:p>
    <w:p w:rsidR="00762AE8" w:rsidRDefault="00D81D16" w:rsidP="00762AE8">
      <w:pPr>
        <w:spacing w:line="360" w:lineRule="auto"/>
        <w:ind w:firstLineChars="200" w:firstLine="420"/>
      </w:pPr>
      <w:r>
        <w:rPr>
          <w:rFonts w:hint="eastAsia"/>
        </w:rPr>
        <w:t>股票</w:t>
      </w:r>
      <w:r w:rsidR="00762AE8">
        <w:rPr>
          <w:rFonts w:hint="eastAsia"/>
        </w:rPr>
        <w:t>股息行动复核后，通过权益分配把</w:t>
      </w:r>
      <w:r>
        <w:rPr>
          <w:rFonts w:hint="eastAsia"/>
        </w:rPr>
        <w:t>股票</w:t>
      </w:r>
      <w:r w:rsidR="00762AE8">
        <w:rPr>
          <w:rFonts w:hint="eastAsia"/>
        </w:rPr>
        <w:t>股息分配到最终投资者。系统根据</w:t>
      </w:r>
      <w:r>
        <w:rPr>
          <w:rFonts w:hint="eastAsia"/>
        </w:rPr>
        <w:t>股票</w:t>
      </w:r>
      <w:r w:rsidR="00762AE8">
        <w:rPr>
          <w:rFonts w:hint="eastAsia"/>
        </w:rPr>
        <w:t>股息对应的股票在股权登记日的持仓数量按比例进行权益分派。</w:t>
      </w:r>
    </w:p>
    <w:p w:rsidR="00762AE8" w:rsidRDefault="00762AE8" w:rsidP="006734D2">
      <w:pPr>
        <w:pStyle w:val="4"/>
        <w:numPr>
          <w:ilvl w:val="0"/>
          <w:numId w:val="130"/>
        </w:numPr>
      </w:pPr>
      <w:r>
        <w:rPr>
          <w:rFonts w:hint="eastAsia"/>
        </w:rPr>
        <w:lastRenderedPageBreak/>
        <w:t>用户界面</w:t>
      </w:r>
    </w:p>
    <w:p w:rsidR="00762AE8" w:rsidRDefault="00E07F98" w:rsidP="00762AE8">
      <w:r>
        <w:object w:dxaOrig="11299" w:dyaOrig="6725">
          <v:shape id="_x0000_i1080" type="#_x0000_t75" style="width:415.5pt;height:247.5pt" o:ole="">
            <v:imagedata r:id="rId117" o:title=""/>
          </v:shape>
          <o:OLEObject Type="Embed" ProgID="Visio.Drawing.11" ShapeID="_x0000_i1080" DrawAspect="Content" ObjectID="_1402388569" r:id="rId118"/>
        </w:object>
      </w:r>
    </w:p>
    <w:p w:rsidR="00762AE8" w:rsidRDefault="00762AE8" w:rsidP="006734D2">
      <w:pPr>
        <w:pStyle w:val="4"/>
        <w:numPr>
          <w:ilvl w:val="0"/>
          <w:numId w:val="130"/>
        </w:numPr>
      </w:pPr>
      <w:r>
        <w:rPr>
          <w:rFonts w:hint="eastAsia"/>
        </w:rPr>
        <w:t>业务功能</w:t>
      </w:r>
    </w:p>
    <w:p w:rsidR="00762AE8" w:rsidRPr="007468F5" w:rsidRDefault="00762AE8" w:rsidP="006734D2">
      <w:pPr>
        <w:pStyle w:val="a7"/>
        <w:numPr>
          <w:ilvl w:val="0"/>
          <w:numId w:val="131"/>
        </w:numPr>
        <w:spacing w:line="360" w:lineRule="auto"/>
        <w:ind w:firstLineChars="0"/>
        <w:rPr>
          <w:rFonts w:asciiTheme="minorEastAsia" w:hAnsiTheme="minorEastAsia"/>
        </w:rPr>
      </w:pPr>
      <w:r>
        <w:rPr>
          <w:rFonts w:asciiTheme="minorEastAsia" w:hAnsiTheme="minorEastAsia" w:hint="eastAsia"/>
          <w:lang w:val="en-AU"/>
        </w:rPr>
        <w:t>系统在公司行动信息列表中只能显示已复核的</w:t>
      </w:r>
      <w:r w:rsidR="00F952FE">
        <w:rPr>
          <w:rFonts w:asciiTheme="minorEastAsia" w:hAnsiTheme="minorEastAsia" w:hint="eastAsia"/>
          <w:lang w:val="en-AU"/>
        </w:rPr>
        <w:t>股票</w:t>
      </w:r>
      <w:r>
        <w:rPr>
          <w:rFonts w:asciiTheme="minorEastAsia" w:hAnsiTheme="minorEastAsia" w:hint="eastAsia"/>
          <w:lang w:val="en-AU"/>
        </w:rPr>
        <w:t>股息行动数据；</w:t>
      </w:r>
    </w:p>
    <w:p w:rsidR="00762AE8" w:rsidRDefault="00762AE8" w:rsidP="006734D2">
      <w:pPr>
        <w:pStyle w:val="a7"/>
        <w:numPr>
          <w:ilvl w:val="0"/>
          <w:numId w:val="131"/>
        </w:numPr>
        <w:spacing w:line="360" w:lineRule="auto"/>
        <w:ind w:firstLineChars="0"/>
        <w:rPr>
          <w:rFonts w:asciiTheme="minorEastAsia" w:hAnsiTheme="minorEastAsia"/>
        </w:rPr>
      </w:pPr>
      <w:r>
        <w:rPr>
          <w:rFonts w:asciiTheme="minorEastAsia" w:hAnsiTheme="minorEastAsia" w:hint="eastAsia"/>
        </w:rPr>
        <w:t>用户选择</w:t>
      </w:r>
      <w:r w:rsidR="005836EC">
        <w:rPr>
          <w:rFonts w:asciiTheme="minorEastAsia" w:hAnsiTheme="minorEastAsia" w:hint="eastAsia"/>
          <w:lang w:val="en-AU"/>
        </w:rPr>
        <w:t>股票</w:t>
      </w:r>
      <w:r>
        <w:rPr>
          <w:rFonts w:asciiTheme="minorEastAsia" w:hAnsiTheme="minorEastAsia" w:hint="eastAsia"/>
        </w:rPr>
        <w:t>股息后，系统显示与此行动相关的信息；</w:t>
      </w:r>
    </w:p>
    <w:p w:rsidR="00762AE8" w:rsidRDefault="00762AE8" w:rsidP="006734D2">
      <w:pPr>
        <w:pStyle w:val="a7"/>
        <w:numPr>
          <w:ilvl w:val="1"/>
          <w:numId w:val="131"/>
        </w:numPr>
        <w:spacing w:line="360" w:lineRule="auto"/>
        <w:ind w:firstLineChars="0"/>
        <w:rPr>
          <w:rFonts w:asciiTheme="minorEastAsia" w:hAnsiTheme="minorEastAsia"/>
        </w:rPr>
      </w:pPr>
      <w:r>
        <w:rPr>
          <w:rFonts w:asciiTheme="minorEastAsia" w:hAnsiTheme="minorEastAsia" w:hint="eastAsia"/>
        </w:rPr>
        <w:t>显示信息：股份数量、每</w:t>
      </w:r>
      <w:proofErr w:type="gramStart"/>
      <w:r>
        <w:rPr>
          <w:rFonts w:asciiTheme="minorEastAsia" w:hAnsiTheme="minorEastAsia" w:hint="eastAsia"/>
        </w:rPr>
        <w:t>股分</w:t>
      </w:r>
      <w:proofErr w:type="gramEnd"/>
      <w:r>
        <w:rPr>
          <w:rFonts w:asciiTheme="minorEastAsia" w:hAnsiTheme="minorEastAsia" w:hint="eastAsia"/>
        </w:rPr>
        <w:t>配、每手数量、</w:t>
      </w:r>
      <w:r w:rsidR="005836EC">
        <w:rPr>
          <w:rFonts w:asciiTheme="minorEastAsia" w:hAnsiTheme="minorEastAsia" w:hint="eastAsia"/>
          <w:lang w:val="en-AU"/>
        </w:rPr>
        <w:t>股票</w:t>
      </w:r>
      <w:r>
        <w:rPr>
          <w:rFonts w:asciiTheme="minorEastAsia" w:hAnsiTheme="minorEastAsia" w:hint="eastAsia"/>
        </w:rPr>
        <w:t>股息、过户费；</w:t>
      </w:r>
    </w:p>
    <w:p w:rsidR="00762AE8" w:rsidRDefault="00762AE8" w:rsidP="006734D2">
      <w:pPr>
        <w:pStyle w:val="a7"/>
        <w:numPr>
          <w:ilvl w:val="0"/>
          <w:numId w:val="131"/>
        </w:numPr>
        <w:spacing w:line="360" w:lineRule="auto"/>
        <w:ind w:firstLineChars="0"/>
        <w:rPr>
          <w:rFonts w:asciiTheme="minorEastAsia" w:hAnsiTheme="minorEastAsia"/>
        </w:rPr>
      </w:pPr>
      <w:r>
        <w:rPr>
          <w:rFonts w:asciiTheme="minorEastAsia" w:hAnsiTheme="minorEastAsia" w:hint="eastAsia"/>
        </w:rPr>
        <w:t>系统在权益分派后在信息列表中填写权益分派人员、分派时间；</w:t>
      </w:r>
    </w:p>
    <w:p w:rsidR="00762AE8" w:rsidRDefault="005836EC" w:rsidP="006734D2">
      <w:pPr>
        <w:pStyle w:val="a7"/>
        <w:numPr>
          <w:ilvl w:val="0"/>
          <w:numId w:val="131"/>
        </w:numPr>
        <w:spacing w:line="360" w:lineRule="auto"/>
        <w:ind w:firstLineChars="0"/>
        <w:rPr>
          <w:rFonts w:asciiTheme="minorEastAsia" w:hAnsiTheme="minorEastAsia"/>
        </w:rPr>
      </w:pPr>
      <w:r>
        <w:rPr>
          <w:rFonts w:asciiTheme="minorEastAsia" w:hAnsiTheme="minorEastAsia" w:hint="eastAsia"/>
          <w:lang w:val="en-AU"/>
        </w:rPr>
        <w:t>股票</w:t>
      </w:r>
      <w:r w:rsidR="00762AE8">
        <w:rPr>
          <w:rFonts w:asciiTheme="minorEastAsia" w:hAnsiTheme="minorEastAsia" w:hint="eastAsia"/>
          <w:lang w:val="en-AU"/>
        </w:rPr>
        <w:t>股息</w:t>
      </w:r>
      <w:r w:rsidR="00762AE8">
        <w:rPr>
          <w:rFonts w:asciiTheme="minorEastAsia" w:hAnsiTheme="minorEastAsia" w:hint="eastAsia"/>
        </w:rPr>
        <w:t>权益分派后在分派结果列表中显示结果；</w:t>
      </w:r>
    </w:p>
    <w:p w:rsidR="00762AE8" w:rsidRDefault="00762AE8" w:rsidP="006734D2">
      <w:pPr>
        <w:pStyle w:val="a7"/>
        <w:numPr>
          <w:ilvl w:val="1"/>
          <w:numId w:val="131"/>
        </w:numPr>
        <w:spacing w:line="360" w:lineRule="auto"/>
        <w:ind w:firstLineChars="0"/>
        <w:rPr>
          <w:rFonts w:asciiTheme="minorEastAsia" w:hAnsiTheme="minorEastAsia"/>
        </w:rPr>
      </w:pPr>
      <w:r>
        <w:rPr>
          <w:rFonts w:asciiTheme="minorEastAsia" w:hAnsiTheme="minorEastAsia" w:hint="eastAsia"/>
        </w:rPr>
        <w:t>显示信息：资金账号、客户名称、证券代码、持股数量、</w:t>
      </w:r>
      <w:r w:rsidR="005836EC">
        <w:rPr>
          <w:rFonts w:asciiTheme="minorEastAsia" w:hAnsiTheme="minorEastAsia" w:hint="eastAsia"/>
          <w:lang w:val="en-AU"/>
        </w:rPr>
        <w:t>股票</w:t>
      </w:r>
      <w:r>
        <w:rPr>
          <w:rFonts w:asciiTheme="minorEastAsia" w:hAnsiTheme="minorEastAsia" w:hint="eastAsia"/>
        </w:rPr>
        <w:t>股息、过户费、手续费、币种；</w:t>
      </w:r>
    </w:p>
    <w:p w:rsidR="00762AE8" w:rsidRDefault="00762AE8" w:rsidP="006734D2">
      <w:pPr>
        <w:pStyle w:val="a7"/>
        <w:numPr>
          <w:ilvl w:val="1"/>
          <w:numId w:val="131"/>
        </w:numPr>
        <w:spacing w:line="360" w:lineRule="auto"/>
        <w:ind w:firstLineChars="0"/>
        <w:rPr>
          <w:rFonts w:asciiTheme="minorEastAsia" w:hAnsiTheme="minorEastAsia"/>
        </w:rPr>
      </w:pPr>
      <w:r>
        <w:rPr>
          <w:rFonts w:asciiTheme="minorEastAsia" w:hAnsiTheme="minorEastAsia" w:hint="eastAsia"/>
        </w:rPr>
        <w:t>系统合计栏：持股数量、</w:t>
      </w:r>
      <w:r w:rsidR="005836EC">
        <w:rPr>
          <w:rFonts w:asciiTheme="minorEastAsia" w:hAnsiTheme="minorEastAsia" w:hint="eastAsia"/>
          <w:lang w:val="en-AU"/>
        </w:rPr>
        <w:t>股票</w:t>
      </w:r>
      <w:r>
        <w:rPr>
          <w:rFonts w:asciiTheme="minorEastAsia" w:hAnsiTheme="minorEastAsia" w:hint="eastAsia"/>
        </w:rPr>
        <w:t>股息、过户费、手续费；</w:t>
      </w:r>
    </w:p>
    <w:p w:rsidR="00762AE8" w:rsidRPr="00DD0B64" w:rsidRDefault="00762AE8" w:rsidP="006734D2">
      <w:pPr>
        <w:pStyle w:val="a7"/>
        <w:numPr>
          <w:ilvl w:val="0"/>
          <w:numId w:val="131"/>
        </w:numPr>
        <w:spacing w:line="360" w:lineRule="auto"/>
        <w:ind w:firstLineChars="0"/>
        <w:rPr>
          <w:rFonts w:asciiTheme="minorEastAsia" w:hAnsiTheme="minorEastAsia"/>
        </w:rPr>
      </w:pPr>
      <w:r>
        <w:rPr>
          <w:rFonts w:asciiTheme="minorEastAsia" w:hAnsiTheme="minorEastAsia" w:hint="eastAsia"/>
          <w:lang w:val="en-AU"/>
        </w:rPr>
        <w:t>系统根据数据中心相应行动股权登记日的持仓余额进行权益分派；</w:t>
      </w:r>
    </w:p>
    <w:p w:rsidR="00762AE8" w:rsidRDefault="00762AE8" w:rsidP="006734D2">
      <w:pPr>
        <w:pStyle w:val="a7"/>
        <w:numPr>
          <w:ilvl w:val="1"/>
          <w:numId w:val="131"/>
        </w:numPr>
        <w:spacing w:line="360" w:lineRule="auto"/>
        <w:ind w:firstLineChars="0"/>
        <w:rPr>
          <w:rFonts w:asciiTheme="minorEastAsia" w:hAnsiTheme="minorEastAsia"/>
        </w:rPr>
      </w:pPr>
      <w:r>
        <w:rPr>
          <w:rFonts w:asciiTheme="minorEastAsia" w:hAnsiTheme="minorEastAsia" w:hint="eastAsia"/>
        </w:rPr>
        <w:t>持股数量：根据股权登记</w:t>
      </w:r>
      <w:proofErr w:type="gramStart"/>
      <w:r>
        <w:rPr>
          <w:rFonts w:asciiTheme="minorEastAsia" w:hAnsiTheme="minorEastAsia" w:hint="eastAsia"/>
        </w:rPr>
        <w:t>日获得</w:t>
      </w:r>
      <w:proofErr w:type="gramEnd"/>
      <w:r>
        <w:rPr>
          <w:rFonts w:asciiTheme="minorEastAsia" w:hAnsiTheme="minorEastAsia" w:hint="eastAsia"/>
        </w:rPr>
        <w:t>当天持股数量；</w:t>
      </w:r>
    </w:p>
    <w:p w:rsidR="00762AE8" w:rsidRDefault="005836EC" w:rsidP="006734D2">
      <w:pPr>
        <w:pStyle w:val="a7"/>
        <w:numPr>
          <w:ilvl w:val="1"/>
          <w:numId w:val="131"/>
        </w:numPr>
        <w:spacing w:line="360" w:lineRule="auto"/>
        <w:ind w:firstLineChars="0"/>
        <w:rPr>
          <w:rFonts w:asciiTheme="minorEastAsia" w:hAnsiTheme="minorEastAsia"/>
        </w:rPr>
      </w:pPr>
      <w:r>
        <w:rPr>
          <w:rFonts w:asciiTheme="minorEastAsia" w:hAnsiTheme="minorEastAsia" w:hint="eastAsia"/>
          <w:lang w:val="en-AU"/>
        </w:rPr>
        <w:t>股票</w:t>
      </w:r>
      <w:r w:rsidR="00762AE8">
        <w:rPr>
          <w:rFonts w:asciiTheme="minorEastAsia" w:hAnsiTheme="minorEastAsia" w:hint="eastAsia"/>
        </w:rPr>
        <w:t>股息：根据持股数量 * 每</w:t>
      </w:r>
      <w:proofErr w:type="gramStart"/>
      <w:r w:rsidR="00762AE8">
        <w:rPr>
          <w:rFonts w:asciiTheme="minorEastAsia" w:hAnsiTheme="minorEastAsia" w:hint="eastAsia"/>
        </w:rPr>
        <w:t>股</w:t>
      </w:r>
      <w:r>
        <w:rPr>
          <w:rFonts w:asciiTheme="minorEastAsia" w:hAnsiTheme="minorEastAsia" w:hint="eastAsia"/>
        </w:rPr>
        <w:t>分</w:t>
      </w:r>
      <w:proofErr w:type="gramEnd"/>
      <w:r>
        <w:rPr>
          <w:rFonts w:asciiTheme="minorEastAsia" w:hAnsiTheme="minorEastAsia" w:hint="eastAsia"/>
        </w:rPr>
        <w:t>配比例</w:t>
      </w:r>
      <w:r w:rsidR="00762AE8">
        <w:rPr>
          <w:rFonts w:asciiTheme="minorEastAsia" w:hAnsiTheme="minorEastAsia" w:hint="eastAsia"/>
        </w:rPr>
        <w:t>；</w:t>
      </w:r>
    </w:p>
    <w:p w:rsidR="00D17C9F" w:rsidRDefault="00617F22">
      <w:pPr>
        <w:pStyle w:val="a7"/>
        <w:numPr>
          <w:ilvl w:val="2"/>
          <w:numId w:val="131"/>
        </w:numPr>
        <w:spacing w:line="360" w:lineRule="auto"/>
        <w:ind w:firstLineChars="0"/>
        <w:rPr>
          <w:rFonts w:asciiTheme="minorEastAsia" w:hAnsiTheme="minorEastAsia"/>
        </w:rPr>
      </w:pPr>
      <w:r>
        <w:rPr>
          <w:rFonts w:asciiTheme="minorEastAsia" w:hAnsiTheme="minorEastAsia" w:hint="eastAsia"/>
        </w:rPr>
        <w:t>向下取</w:t>
      </w:r>
      <w:proofErr w:type="gramStart"/>
      <w:r>
        <w:rPr>
          <w:rFonts w:asciiTheme="minorEastAsia" w:hAnsiTheme="minorEastAsia" w:hint="eastAsia"/>
        </w:rPr>
        <w:t>整获得</w:t>
      </w:r>
      <w:proofErr w:type="gramEnd"/>
      <w:r>
        <w:rPr>
          <w:rFonts w:asciiTheme="minorEastAsia" w:hAnsiTheme="minorEastAsia" w:hint="eastAsia"/>
        </w:rPr>
        <w:t>股息整数；</w:t>
      </w:r>
    </w:p>
    <w:p w:rsidR="00D17C9F" w:rsidRDefault="002F0D35">
      <w:pPr>
        <w:pStyle w:val="a7"/>
        <w:numPr>
          <w:ilvl w:val="2"/>
          <w:numId w:val="131"/>
        </w:numPr>
        <w:spacing w:line="360" w:lineRule="auto"/>
        <w:ind w:firstLineChars="0"/>
        <w:rPr>
          <w:rFonts w:asciiTheme="minorEastAsia" w:hAnsiTheme="minorEastAsia"/>
        </w:rPr>
      </w:pPr>
      <w:r>
        <w:rPr>
          <w:rFonts w:asciiTheme="minorEastAsia" w:hAnsiTheme="minorEastAsia" w:hint="eastAsia"/>
        </w:rPr>
        <w:t>获得股息余数；</w:t>
      </w:r>
    </w:p>
    <w:p w:rsidR="00D17C9F" w:rsidRDefault="002F0D35">
      <w:pPr>
        <w:pStyle w:val="a7"/>
        <w:numPr>
          <w:ilvl w:val="2"/>
          <w:numId w:val="131"/>
        </w:numPr>
        <w:spacing w:line="360" w:lineRule="auto"/>
        <w:ind w:firstLineChars="0"/>
        <w:rPr>
          <w:rFonts w:asciiTheme="minorEastAsia" w:hAnsiTheme="minorEastAsia"/>
        </w:rPr>
      </w:pPr>
      <w:r>
        <w:rPr>
          <w:rFonts w:asciiTheme="minorEastAsia" w:hAnsiTheme="minorEastAsia" w:hint="eastAsia"/>
        </w:rPr>
        <w:t>汇总所有股息整数的数据，与CCASS提供的股息</w:t>
      </w:r>
      <w:r w:rsidR="001D7900">
        <w:rPr>
          <w:rFonts w:ascii="宋体" w:hAnsi="宋体" w:hint="eastAsia"/>
          <w:bCs/>
          <w:color w:val="0F243E"/>
        </w:rPr>
        <w:t>+抵押银行现金股息</w:t>
      </w:r>
      <w:r>
        <w:rPr>
          <w:rFonts w:asciiTheme="minorEastAsia" w:hAnsiTheme="minorEastAsia" w:hint="eastAsia"/>
        </w:rPr>
        <w:t>总数计</w:t>
      </w:r>
      <w:r>
        <w:rPr>
          <w:rFonts w:asciiTheme="minorEastAsia" w:hAnsiTheme="minorEastAsia" w:hint="eastAsia"/>
        </w:rPr>
        <w:lastRenderedPageBreak/>
        <w:t>算出差额；</w:t>
      </w:r>
    </w:p>
    <w:p w:rsidR="00D17C9F" w:rsidRDefault="002F0D35">
      <w:pPr>
        <w:pStyle w:val="a7"/>
        <w:numPr>
          <w:ilvl w:val="2"/>
          <w:numId w:val="131"/>
        </w:numPr>
        <w:spacing w:line="360" w:lineRule="auto"/>
        <w:ind w:firstLineChars="0"/>
        <w:rPr>
          <w:rFonts w:asciiTheme="minorEastAsia" w:hAnsiTheme="minorEastAsia"/>
        </w:rPr>
      </w:pPr>
      <w:r>
        <w:rPr>
          <w:rFonts w:asciiTheme="minorEastAsia" w:hAnsiTheme="minorEastAsia" w:hint="eastAsia"/>
        </w:rPr>
        <w:t>把所有股息余数不为</w:t>
      </w:r>
      <w:proofErr w:type="gramStart"/>
      <w:r>
        <w:rPr>
          <w:rFonts w:asciiTheme="minorEastAsia" w:hAnsiTheme="minorEastAsia" w:hint="eastAsia"/>
        </w:rPr>
        <w:t>零客户</w:t>
      </w:r>
      <w:proofErr w:type="gramEnd"/>
      <w:r>
        <w:rPr>
          <w:rFonts w:asciiTheme="minorEastAsia" w:hAnsiTheme="minorEastAsia" w:hint="eastAsia"/>
        </w:rPr>
        <w:t>的按以下排列；</w:t>
      </w:r>
    </w:p>
    <w:p w:rsidR="00D17C9F" w:rsidRDefault="002F0D35">
      <w:pPr>
        <w:pStyle w:val="a7"/>
        <w:numPr>
          <w:ilvl w:val="3"/>
          <w:numId w:val="131"/>
        </w:numPr>
        <w:spacing w:line="360" w:lineRule="auto"/>
        <w:ind w:firstLineChars="0"/>
        <w:rPr>
          <w:rFonts w:asciiTheme="minorEastAsia" w:hAnsiTheme="minorEastAsia"/>
        </w:rPr>
      </w:pPr>
      <w:r>
        <w:rPr>
          <w:rFonts w:asciiTheme="minorEastAsia" w:hAnsiTheme="minorEastAsia" w:hint="eastAsia"/>
        </w:rPr>
        <w:t>第一排列方式：按股息余数从大到小排列；</w:t>
      </w:r>
    </w:p>
    <w:p w:rsidR="003F274C" w:rsidRDefault="002F0D35">
      <w:pPr>
        <w:pStyle w:val="a7"/>
        <w:numPr>
          <w:ilvl w:val="3"/>
          <w:numId w:val="131"/>
        </w:numPr>
        <w:spacing w:line="360" w:lineRule="auto"/>
        <w:ind w:firstLineChars="0"/>
        <w:rPr>
          <w:rFonts w:asciiTheme="minorEastAsia" w:hAnsiTheme="minorEastAsia"/>
        </w:rPr>
      </w:pPr>
      <w:r>
        <w:rPr>
          <w:rFonts w:asciiTheme="minorEastAsia" w:hAnsiTheme="minorEastAsia" w:hint="eastAsia"/>
        </w:rPr>
        <w:t>第二排列方式；</w:t>
      </w:r>
      <w:r w:rsidR="003F274C">
        <w:rPr>
          <w:rFonts w:asciiTheme="minorEastAsia" w:hAnsiTheme="minorEastAsia" w:hint="eastAsia"/>
        </w:rPr>
        <w:t>按股息的股份数量从大到小排列；</w:t>
      </w:r>
    </w:p>
    <w:p w:rsidR="00D17C9F" w:rsidRDefault="003F274C">
      <w:pPr>
        <w:pStyle w:val="a7"/>
        <w:numPr>
          <w:ilvl w:val="3"/>
          <w:numId w:val="131"/>
        </w:numPr>
        <w:spacing w:line="360" w:lineRule="auto"/>
        <w:ind w:firstLineChars="0"/>
        <w:rPr>
          <w:rFonts w:asciiTheme="minorEastAsia" w:hAnsiTheme="minorEastAsia"/>
        </w:rPr>
      </w:pPr>
      <w:r>
        <w:rPr>
          <w:rFonts w:asciiTheme="minorEastAsia" w:hAnsiTheme="minorEastAsia" w:hint="eastAsia"/>
        </w:rPr>
        <w:t>第三排列方式：</w:t>
      </w:r>
      <w:r w:rsidR="002F0D35">
        <w:rPr>
          <w:rFonts w:asciiTheme="minorEastAsia" w:hAnsiTheme="minorEastAsia" w:hint="eastAsia"/>
        </w:rPr>
        <w:t>按资金账户从小到大排列；</w:t>
      </w:r>
    </w:p>
    <w:p w:rsidR="00D17C9F" w:rsidRDefault="002F0D35">
      <w:pPr>
        <w:pStyle w:val="a7"/>
        <w:numPr>
          <w:ilvl w:val="2"/>
          <w:numId w:val="131"/>
        </w:numPr>
        <w:spacing w:line="360" w:lineRule="auto"/>
        <w:ind w:firstLineChars="0"/>
        <w:rPr>
          <w:rFonts w:asciiTheme="minorEastAsia" w:hAnsiTheme="minorEastAsia"/>
        </w:rPr>
      </w:pPr>
      <w:proofErr w:type="gramStart"/>
      <w:r>
        <w:rPr>
          <w:rFonts w:asciiTheme="minorEastAsia" w:hAnsiTheme="minorEastAsia" w:hint="eastAsia"/>
        </w:rPr>
        <w:t>按排</w:t>
      </w:r>
      <w:proofErr w:type="gramEnd"/>
      <w:r>
        <w:rPr>
          <w:rFonts w:asciiTheme="minorEastAsia" w:hAnsiTheme="minorEastAsia" w:hint="eastAsia"/>
        </w:rPr>
        <w:t>列后的取前面N条记录，N为“汇总所有股息整数的数据，与CCASS提供的股息总数计算出差额”；</w:t>
      </w:r>
    </w:p>
    <w:p w:rsidR="00D17C9F" w:rsidRDefault="002F0D35">
      <w:pPr>
        <w:pStyle w:val="a7"/>
        <w:numPr>
          <w:ilvl w:val="2"/>
          <w:numId w:val="131"/>
        </w:numPr>
        <w:spacing w:line="360" w:lineRule="auto"/>
        <w:ind w:firstLineChars="0"/>
        <w:rPr>
          <w:rFonts w:asciiTheme="minorEastAsia" w:hAnsiTheme="minorEastAsia"/>
        </w:rPr>
      </w:pPr>
      <w:r>
        <w:rPr>
          <w:rFonts w:asciiTheme="minorEastAsia" w:hAnsiTheme="minorEastAsia" w:hint="eastAsia"/>
        </w:rPr>
        <w:t>把前面N条记录每一个客户的整数股息增加一股；</w:t>
      </w:r>
    </w:p>
    <w:p w:rsidR="00762AE8" w:rsidRDefault="00762AE8" w:rsidP="006734D2">
      <w:pPr>
        <w:pStyle w:val="a7"/>
        <w:numPr>
          <w:ilvl w:val="1"/>
          <w:numId w:val="131"/>
        </w:numPr>
        <w:spacing w:line="360" w:lineRule="auto"/>
        <w:ind w:firstLineChars="0"/>
        <w:rPr>
          <w:rFonts w:asciiTheme="minorEastAsia" w:hAnsiTheme="minorEastAsia"/>
        </w:rPr>
      </w:pPr>
      <w:r>
        <w:rPr>
          <w:rFonts w:asciiTheme="minorEastAsia" w:hAnsiTheme="minorEastAsia" w:hint="eastAsia"/>
        </w:rPr>
        <w:t>过户费：（持股数量/手）*1.5，不足一手的按一手计；</w:t>
      </w:r>
    </w:p>
    <w:p w:rsidR="0068069C" w:rsidRDefault="0068069C" w:rsidP="0068069C">
      <w:pPr>
        <w:pStyle w:val="a7"/>
        <w:numPr>
          <w:ilvl w:val="2"/>
          <w:numId w:val="131"/>
        </w:numPr>
        <w:spacing w:line="360" w:lineRule="auto"/>
        <w:ind w:firstLineChars="0"/>
        <w:rPr>
          <w:rFonts w:asciiTheme="minorEastAsia" w:hAnsiTheme="minorEastAsia"/>
        </w:rPr>
      </w:pPr>
      <w:r>
        <w:rPr>
          <w:rFonts w:asciiTheme="minorEastAsia" w:hAnsiTheme="minorEastAsia" w:hint="eastAsia"/>
        </w:rPr>
        <w:t>（股票数量/每手的数量）*1.5 ，每支股手的数量不一样；</w:t>
      </w:r>
    </w:p>
    <w:p w:rsidR="0068069C" w:rsidRDefault="0068069C" w:rsidP="0068069C">
      <w:pPr>
        <w:pStyle w:val="a7"/>
        <w:numPr>
          <w:ilvl w:val="2"/>
          <w:numId w:val="131"/>
        </w:numPr>
        <w:spacing w:line="360" w:lineRule="auto"/>
        <w:ind w:firstLineChars="0"/>
        <w:rPr>
          <w:rFonts w:asciiTheme="minorEastAsia" w:hAnsiTheme="minorEastAsia"/>
        </w:rPr>
      </w:pPr>
      <w:r>
        <w:rPr>
          <w:rFonts w:asciiTheme="minorEastAsia" w:hAnsiTheme="minorEastAsia" w:hint="eastAsia"/>
        </w:rPr>
        <w:t>根据客户明细数据中上次现金股息、股票股息、以股代息时已收取过户费的股份数据不再收取过户费，对每手收到1.5港币只针对</w:t>
      </w:r>
      <w:proofErr w:type="gramStart"/>
      <w:r>
        <w:rPr>
          <w:rFonts w:asciiTheme="minorEastAsia" w:hAnsiTheme="minorEastAsia" w:hint="eastAsia"/>
        </w:rPr>
        <w:t>街货股</w:t>
      </w:r>
      <w:proofErr w:type="gramEnd"/>
      <w:r>
        <w:rPr>
          <w:rFonts w:asciiTheme="minorEastAsia" w:hAnsiTheme="minorEastAsia" w:hint="eastAsia"/>
        </w:rPr>
        <w:t>进行收取（即在上次股息分配后新买入的股份）；</w:t>
      </w:r>
    </w:p>
    <w:p w:rsidR="006B3872" w:rsidRDefault="006B3872" w:rsidP="006B3872">
      <w:pPr>
        <w:pStyle w:val="a7"/>
        <w:numPr>
          <w:ilvl w:val="2"/>
          <w:numId w:val="131"/>
        </w:numPr>
        <w:spacing w:line="360" w:lineRule="auto"/>
        <w:ind w:firstLineChars="0"/>
        <w:rPr>
          <w:rFonts w:asciiTheme="minorEastAsia" w:hAnsiTheme="minorEastAsia"/>
        </w:rPr>
      </w:pPr>
      <w:r>
        <w:rPr>
          <w:rFonts w:asciiTheme="minorEastAsia" w:hAnsiTheme="minorEastAsia" w:hint="eastAsia"/>
        </w:rPr>
        <w:t>如果行动设置了不收取</w:t>
      </w:r>
      <w:r w:rsidR="003E0162">
        <w:rPr>
          <w:rFonts w:asciiTheme="minorEastAsia" w:hAnsiTheme="minorEastAsia" w:hint="eastAsia"/>
        </w:rPr>
        <w:t>过户</w:t>
      </w:r>
      <w:r>
        <w:rPr>
          <w:rFonts w:hint="eastAsia"/>
        </w:rPr>
        <w:t>费</w:t>
      </w:r>
      <w:r>
        <w:rPr>
          <w:rFonts w:asciiTheme="minorEastAsia" w:hAnsiTheme="minorEastAsia" w:hint="eastAsia"/>
        </w:rPr>
        <w:t>，则该行动不能收到</w:t>
      </w:r>
      <w:r w:rsidR="003E0162">
        <w:rPr>
          <w:rFonts w:asciiTheme="minorEastAsia" w:hAnsiTheme="minorEastAsia" w:hint="eastAsia"/>
        </w:rPr>
        <w:t>过户</w:t>
      </w:r>
      <w:r>
        <w:rPr>
          <w:rFonts w:hint="eastAsia"/>
        </w:rPr>
        <w:t>费</w:t>
      </w:r>
      <w:r>
        <w:rPr>
          <w:rFonts w:asciiTheme="minorEastAsia" w:hAnsiTheme="minorEastAsia" w:hint="eastAsia"/>
        </w:rPr>
        <w:t>；</w:t>
      </w:r>
    </w:p>
    <w:p w:rsidR="006B3872" w:rsidRPr="006B3872" w:rsidRDefault="006B3872" w:rsidP="006B3872">
      <w:pPr>
        <w:pStyle w:val="a7"/>
        <w:numPr>
          <w:ilvl w:val="2"/>
          <w:numId w:val="131"/>
        </w:numPr>
        <w:spacing w:line="360" w:lineRule="auto"/>
        <w:ind w:firstLineChars="0"/>
        <w:rPr>
          <w:rFonts w:asciiTheme="minorEastAsia" w:hAnsiTheme="minorEastAsia"/>
        </w:rPr>
      </w:pPr>
      <w:r w:rsidRPr="006B3872">
        <w:rPr>
          <w:rFonts w:hint="eastAsia"/>
          <w:color w:val="0000FF"/>
        </w:rPr>
        <w:t>如果账户设置了行动不收</w:t>
      </w:r>
      <w:r>
        <w:rPr>
          <w:rFonts w:hint="eastAsia"/>
          <w:color w:val="0000FF"/>
        </w:rPr>
        <w:t>取</w:t>
      </w:r>
      <w:r w:rsidR="003E0162">
        <w:rPr>
          <w:rFonts w:asciiTheme="minorEastAsia" w:hAnsiTheme="minorEastAsia" w:hint="eastAsia"/>
        </w:rPr>
        <w:t>过户</w:t>
      </w:r>
      <w:r>
        <w:rPr>
          <w:rFonts w:hint="eastAsia"/>
        </w:rPr>
        <w:t>费</w:t>
      </w:r>
      <w:r w:rsidRPr="006B3872">
        <w:rPr>
          <w:rFonts w:hint="eastAsia"/>
          <w:color w:val="0000FF"/>
        </w:rPr>
        <w:t>，则该类账户不能收</w:t>
      </w:r>
      <w:r>
        <w:rPr>
          <w:rFonts w:hint="eastAsia"/>
          <w:color w:val="0000FF"/>
        </w:rPr>
        <w:t>取行动</w:t>
      </w:r>
      <w:r w:rsidR="003E0162">
        <w:rPr>
          <w:rFonts w:asciiTheme="minorEastAsia" w:hAnsiTheme="minorEastAsia" w:hint="eastAsia"/>
        </w:rPr>
        <w:t>过户</w:t>
      </w:r>
      <w:r>
        <w:rPr>
          <w:rFonts w:hint="eastAsia"/>
        </w:rPr>
        <w:t>费</w:t>
      </w:r>
      <w:r>
        <w:rPr>
          <w:rFonts w:hint="eastAsia"/>
          <w:color w:val="0000FF"/>
        </w:rPr>
        <w:t>；</w:t>
      </w:r>
    </w:p>
    <w:p w:rsidR="00762AE8" w:rsidRDefault="00762AE8" w:rsidP="006734D2">
      <w:pPr>
        <w:pStyle w:val="a7"/>
        <w:numPr>
          <w:ilvl w:val="1"/>
          <w:numId w:val="131"/>
        </w:numPr>
        <w:spacing w:line="360" w:lineRule="auto"/>
        <w:ind w:firstLineChars="0"/>
        <w:rPr>
          <w:rFonts w:asciiTheme="minorEastAsia" w:hAnsiTheme="minorEastAsia"/>
        </w:rPr>
      </w:pPr>
      <w:r>
        <w:rPr>
          <w:rFonts w:asciiTheme="minorEastAsia" w:hAnsiTheme="minorEastAsia" w:hint="eastAsia"/>
        </w:rPr>
        <w:t>手续费：</w:t>
      </w:r>
      <w:r w:rsidR="005836EC">
        <w:rPr>
          <w:rFonts w:asciiTheme="minorEastAsia" w:hAnsiTheme="minorEastAsia" w:hint="eastAsia"/>
        </w:rPr>
        <w:t>（持股数量/手）</w:t>
      </w:r>
      <w:r>
        <w:rPr>
          <w:rFonts w:asciiTheme="minorEastAsia" w:hAnsiTheme="minorEastAsia" w:hint="eastAsia"/>
        </w:rPr>
        <w:t xml:space="preserve"> *</w:t>
      </w:r>
      <w:r w:rsidR="005836EC">
        <w:rPr>
          <w:rFonts w:asciiTheme="minorEastAsia" w:hAnsiTheme="minorEastAsia" w:hint="eastAsia"/>
        </w:rPr>
        <w:t xml:space="preserve"> 2</w:t>
      </w:r>
      <w:r>
        <w:rPr>
          <w:rFonts w:asciiTheme="minorEastAsia" w:hAnsiTheme="minorEastAsia" w:hint="eastAsia"/>
        </w:rPr>
        <w:t>；</w:t>
      </w:r>
    </w:p>
    <w:p w:rsidR="00762AE8" w:rsidRPr="00B620BB" w:rsidRDefault="005836EC" w:rsidP="006734D2">
      <w:pPr>
        <w:pStyle w:val="a7"/>
        <w:numPr>
          <w:ilvl w:val="2"/>
          <w:numId w:val="131"/>
        </w:numPr>
        <w:spacing w:line="360" w:lineRule="auto"/>
        <w:ind w:firstLineChars="0"/>
        <w:rPr>
          <w:rFonts w:asciiTheme="minorEastAsia" w:hAnsiTheme="minorEastAsia"/>
        </w:rPr>
      </w:pPr>
      <w:r>
        <w:rPr>
          <w:rFonts w:hint="eastAsia"/>
        </w:rPr>
        <w:t>以港币结算的股票</w:t>
      </w:r>
      <w:r w:rsidR="00762AE8">
        <w:rPr>
          <w:rFonts w:hint="eastAsia"/>
        </w:rPr>
        <w:t>：每只股份最低为</w:t>
      </w:r>
      <w:r>
        <w:rPr>
          <w:rFonts w:hint="eastAsia"/>
        </w:rPr>
        <w:t>5</w:t>
      </w:r>
      <w:r w:rsidR="00762AE8">
        <w:t xml:space="preserve">0 </w:t>
      </w:r>
      <w:r w:rsidR="00762AE8">
        <w:rPr>
          <w:rFonts w:hint="eastAsia"/>
        </w:rPr>
        <w:t>元港元；</w:t>
      </w:r>
    </w:p>
    <w:p w:rsidR="00762AE8" w:rsidRPr="006B3872" w:rsidRDefault="005836EC" w:rsidP="006734D2">
      <w:pPr>
        <w:pStyle w:val="a7"/>
        <w:numPr>
          <w:ilvl w:val="2"/>
          <w:numId w:val="131"/>
        </w:numPr>
        <w:spacing w:line="360" w:lineRule="auto"/>
        <w:ind w:firstLineChars="0"/>
        <w:rPr>
          <w:rFonts w:asciiTheme="minorEastAsia" w:hAnsiTheme="minorEastAsia"/>
        </w:rPr>
      </w:pPr>
      <w:r>
        <w:rPr>
          <w:rFonts w:hint="eastAsia"/>
        </w:rPr>
        <w:t>以人民币结算的股票</w:t>
      </w:r>
      <w:r w:rsidR="00762AE8">
        <w:rPr>
          <w:rFonts w:hint="eastAsia"/>
        </w:rPr>
        <w:t>：每只股份最低为</w:t>
      </w:r>
      <w:r>
        <w:rPr>
          <w:rFonts w:hint="eastAsia"/>
        </w:rPr>
        <w:t>4</w:t>
      </w:r>
      <w:r w:rsidR="00762AE8">
        <w:rPr>
          <w:rFonts w:hint="eastAsia"/>
        </w:rPr>
        <w:t>5</w:t>
      </w:r>
      <w:r w:rsidR="00762AE8">
        <w:rPr>
          <w:rFonts w:hint="eastAsia"/>
        </w:rPr>
        <w:t>元人民币；</w:t>
      </w:r>
    </w:p>
    <w:p w:rsidR="006B3872" w:rsidRDefault="006B3872" w:rsidP="006B3872">
      <w:pPr>
        <w:pStyle w:val="a7"/>
        <w:numPr>
          <w:ilvl w:val="2"/>
          <w:numId w:val="131"/>
        </w:numPr>
        <w:spacing w:line="360" w:lineRule="auto"/>
        <w:ind w:firstLineChars="0"/>
        <w:rPr>
          <w:rFonts w:asciiTheme="minorEastAsia" w:hAnsiTheme="minorEastAsia"/>
        </w:rPr>
      </w:pPr>
      <w:r>
        <w:rPr>
          <w:rFonts w:asciiTheme="minorEastAsia" w:hAnsiTheme="minorEastAsia" w:hint="eastAsia"/>
        </w:rPr>
        <w:t>如果行动设置了不收取</w:t>
      </w:r>
      <w:r>
        <w:rPr>
          <w:rFonts w:hint="eastAsia"/>
        </w:rPr>
        <w:t>手续费</w:t>
      </w:r>
      <w:r>
        <w:rPr>
          <w:rFonts w:asciiTheme="minorEastAsia" w:hAnsiTheme="minorEastAsia" w:hint="eastAsia"/>
        </w:rPr>
        <w:t>，则该行动不能收到</w:t>
      </w:r>
      <w:r>
        <w:rPr>
          <w:rFonts w:hint="eastAsia"/>
        </w:rPr>
        <w:t>手续费</w:t>
      </w:r>
      <w:r>
        <w:rPr>
          <w:rFonts w:asciiTheme="minorEastAsia" w:hAnsiTheme="minorEastAsia" w:hint="eastAsia"/>
        </w:rPr>
        <w:t>；</w:t>
      </w:r>
    </w:p>
    <w:p w:rsidR="006B3872" w:rsidRPr="006B3872" w:rsidRDefault="006B3872" w:rsidP="006B3872">
      <w:pPr>
        <w:pStyle w:val="a7"/>
        <w:numPr>
          <w:ilvl w:val="2"/>
          <w:numId w:val="131"/>
        </w:numPr>
        <w:spacing w:line="360" w:lineRule="auto"/>
        <w:ind w:firstLineChars="0"/>
        <w:rPr>
          <w:rFonts w:asciiTheme="minorEastAsia" w:hAnsiTheme="minorEastAsia"/>
        </w:rPr>
      </w:pPr>
      <w:r w:rsidRPr="006B3872">
        <w:rPr>
          <w:rFonts w:hint="eastAsia"/>
          <w:color w:val="0000FF"/>
        </w:rPr>
        <w:t>如果账户设置了行动不收</w:t>
      </w:r>
      <w:r>
        <w:rPr>
          <w:rFonts w:hint="eastAsia"/>
          <w:color w:val="0000FF"/>
        </w:rPr>
        <w:t>取</w:t>
      </w:r>
      <w:r>
        <w:rPr>
          <w:rFonts w:hint="eastAsia"/>
        </w:rPr>
        <w:t>手续费</w:t>
      </w:r>
      <w:r w:rsidRPr="006B3872">
        <w:rPr>
          <w:rFonts w:hint="eastAsia"/>
          <w:color w:val="0000FF"/>
        </w:rPr>
        <w:t>，则该类账户不能收</w:t>
      </w:r>
      <w:r>
        <w:rPr>
          <w:rFonts w:hint="eastAsia"/>
          <w:color w:val="0000FF"/>
        </w:rPr>
        <w:t>取行动</w:t>
      </w:r>
      <w:r>
        <w:rPr>
          <w:rFonts w:hint="eastAsia"/>
        </w:rPr>
        <w:t>手续费</w:t>
      </w:r>
      <w:r>
        <w:rPr>
          <w:rFonts w:hint="eastAsia"/>
          <w:color w:val="0000FF"/>
        </w:rPr>
        <w:t>；</w:t>
      </w:r>
    </w:p>
    <w:p w:rsidR="00762AE8" w:rsidRDefault="00762AE8" w:rsidP="006734D2">
      <w:pPr>
        <w:pStyle w:val="a7"/>
        <w:numPr>
          <w:ilvl w:val="0"/>
          <w:numId w:val="131"/>
        </w:numPr>
        <w:spacing w:line="360" w:lineRule="auto"/>
        <w:ind w:firstLineChars="0"/>
        <w:rPr>
          <w:rFonts w:asciiTheme="minorEastAsia" w:hAnsiTheme="minorEastAsia"/>
        </w:rPr>
      </w:pPr>
      <w:r>
        <w:rPr>
          <w:rFonts w:asciiTheme="minorEastAsia" w:hAnsiTheme="minorEastAsia" w:hint="eastAsia"/>
        </w:rPr>
        <w:t>分配异常时，系统在任务列表中提示分配异常；</w:t>
      </w:r>
    </w:p>
    <w:p w:rsidR="00762AE8" w:rsidRDefault="00762AE8" w:rsidP="006734D2">
      <w:pPr>
        <w:pStyle w:val="a7"/>
        <w:numPr>
          <w:ilvl w:val="1"/>
          <w:numId w:val="131"/>
        </w:numPr>
        <w:spacing w:line="360" w:lineRule="auto"/>
        <w:ind w:firstLineChars="0"/>
        <w:rPr>
          <w:rFonts w:asciiTheme="minorEastAsia" w:hAnsiTheme="minorEastAsia"/>
        </w:rPr>
      </w:pPr>
      <w:r>
        <w:rPr>
          <w:rFonts w:asciiTheme="minorEastAsia" w:hAnsiTheme="minorEastAsia" w:hint="eastAsia"/>
        </w:rPr>
        <w:t>行动任务中显示的持股数量&lt;&gt;合计的持股数量；</w:t>
      </w:r>
    </w:p>
    <w:p w:rsidR="00762AE8" w:rsidRPr="00F92072" w:rsidRDefault="00762AE8" w:rsidP="006734D2">
      <w:pPr>
        <w:pStyle w:val="a7"/>
        <w:numPr>
          <w:ilvl w:val="1"/>
          <w:numId w:val="131"/>
        </w:numPr>
        <w:spacing w:line="360" w:lineRule="auto"/>
        <w:ind w:firstLineChars="0"/>
        <w:rPr>
          <w:rFonts w:asciiTheme="minorEastAsia" w:hAnsiTheme="minorEastAsia"/>
        </w:rPr>
      </w:pPr>
      <w:r>
        <w:rPr>
          <w:rFonts w:asciiTheme="minorEastAsia" w:hAnsiTheme="minorEastAsia" w:hint="eastAsia"/>
        </w:rPr>
        <w:t>行动任务中显示的</w:t>
      </w:r>
      <w:r w:rsidR="005836EC">
        <w:rPr>
          <w:rFonts w:asciiTheme="minorEastAsia" w:hAnsiTheme="minorEastAsia" w:hint="eastAsia"/>
          <w:lang w:val="en-AU"/>
        </w:rPr>
        <w:t>股票</w:t>
      </w:r>
      <w:r>
        <w:rPr>
          <w:rFonts w:asciiTheme="minorEastAsia" w:hAnsiTheme="minorEastAsia" w:hint="eastAsia"/>
        </w:rPr>
        <w:t>股息&lt;&gt;合计的</w:t>
      </w:r>
      <w:r w:rsidR="005836EC">
        <w:rPr>
          <w:rFonts w:asciiTheme="minorEastAsia" w:hAnsiTheme="minorEastAsia" w:hint="eastAsia"/>
          <w:lang w:val="en-AU"/>
        </w:rPr>
        <w:t>股票</w:t>
      </w:r>
      <w:r>
        <w:rPr>
          <w:rFonts w:asciiTheme="minorEastAsia" w:hAnsiTheme="minorEastAsia" w:hint="eastAsia"/>
        </w:rPr>
        <w:t>股息；</w:t>
      </w:r>
    </w:p>
    <w:p w:rsidR="00762AE8" w:rsidRDefault="00762AE8" w:rsidP="006734D2">
      <w:pPr>
        <w:pStyle w:val="a7"/>
        <w:numPr>
          <w:ilvl w:val="1"/>
          <w:numId w:val="131"/>
        </w:numPr>
        <w:spacing w:line="360" w:lineRule="auto"/>
        <w:ind w:firstLineChars="0"/>
        <w:rPr>
          <w:rFonts w:asciiTheme="minorEastAsia" w:hAnsiTheme="minorEastAsia"/>
        </w:rPr>
      </w:pPr>
      <w:r>
        <w:rPr>
          <w:rFonts w:asciiTheme="minorEastAsia" w:hAnsiTheme="minorEastAsia" w:hint="eastAsia"/>
        </w:rPr>
        <w:t>行动任务中显示的过户费    &gt;合计的过户费；</w:t>
      </w:r>
    </w:p>
    <w:p w:rsidR="00762AE8" w:rsidRPr="00F92072" w:rsidRDefault="00762AE8" w:rsidP="006734D2">
      <w:pPr>
        <w:pStyle w:val="a7"/>
        <w:numPr>
          <w:ilvl w:val="1"/>
          <w:numId w:val="131"/>
        </w:numPr>
        <w:spacing w:line="360" w:lineRule="auto"/>
        <w:ind w:firstLineChars="0"/>
        <w:rPr>
          <w:rFonts w:asciiTheme="minorEastAsia" w:hAnsiTheme="minorEastAsia"/>
        </w:rPr>
      </w:pPr>
      <w:r>
        <w:rPr>
          <w:rFonts w:asciiTheme="minorEastAsia" w:hAnsiTheme="minorEastAsia" w:hint="eastAsia"/>
        </w:rPr>
        <w:t>以上任一条满足，分配异常；</w:t>
      </w:r>
    </w:p>
    <w:p w:rsidR="00762AE8" w:rsidRPr="006B66BE" w:rsidRDefault="00762AE8" w:rsidP="006734D2">
      <w:pPr>
        <w:pStyle w:val="a7"/>
        <w:numPr>
          <w:ilvl w:val="0"/>
          <w:numId w:val="131"/>
        </w:numPr>
        <w:spacing w:line="360" w:lineRule="auto"/>
        <w:ind w:firstLineChars="0"/>
        <w:rPr>
          <w:rFonts w:asciiTheme="minorEastAsia" w:hAnsiTheme="minorEastAsia"/>
        </w:rPr>
      </w:pPr>
      <w:r>
        <w:rPr>
          <w:rFonts w:asciiTheme="minorEastAsia" w:hAnsiTheme="minorEastAsia" w:hint="eastAsia"/>
          <w:lang w:val="en-AU"/>
        </w:rPr>
        <w:t>权益分派后的行动事件在未做确认分派前系统支持重复做权益分派，反之则提示用户，权益分派已确认不能再作权益分派</w:t>
      </w:r>
      <w:r w:rsidRPr="006B66BE">
        <w:rPr>
          <w:rFonts w:asciiTheme="minorEastAsia" w:hAnsiTheme="minorEastAsia" w:hint="eastAsia"/>
        </w:rPr>
        <w:t>；</w:t>
      </w:r>
    </w:p>
    <w:p w:rsidR="00762AE8" w:rsidRDefault="00762AE8" w:rsidP="006734D2">
      <w:pPr>
        <w:pStyle w:val="a7"/>
        <w:numPr>
          <w:ilvl w:val="0"/>
          <w:numId w:val="131"/>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权益分派</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762AE8" w:rsidRDefault="00762AE8" w:rsidP="00762AE8">
      <w:pPr>
        <w:pStyle w:val="3"/>
        <w:ind w:leftChars="100" w:left="210"/>
      </w:pPr>
      <w:bookmarkStart w:id="107" w:name="_Toc296808751"/>
      <w:r>
        <w:rPr>
          <w:rFonts w:hint="eastAsia"/>
        </w:rPr>
        <w:lastRenderedPageBreak/>
        <w:t>F</w:t>
      </w:r>
      <w:r w:rsidR="005836EC">
        <w:rPr>
          <w:rFonts w:hint="eastAsia"/>
        </w:rPr>
        <w:t>9</w:t>
      </w:r>
      <w:r>
        <w:rPr>
          <w:rFonts w:hint="eastAsia"/>
        </w:rPr>
        <w:t>.3</w:t>
      </w:r>
      <w:r w:rsidR="005836EC">
        <w:rPr>
          <w:rFonts w:asciiTheme="minorEastAsia" w:hAnsiTheme="minorEastAsia" w:hint="eastAsia"/>
          <w:lang w:val="en-AU"/>
        </w:rPr>
        <w:t>股票</w:t>
      </w:r>
      <w:r>
        <w:rPr>
          <w:rFonts w:hint="eastAsia"/>
        </w:rPr>
        <w:t>股息权益分派确认</w:t>
      </w:r>
      <w:bookmarkEnd w:id="107"/>
    </w:p>
    <w:p w:rsidR="00762AE8" w:rsidRDefault="00762AE8" w:rsidP="006734D2">
      <w:pPr>
        <w:pStyle w:val="4"/>
        <w:numPr>
          <w:ilvl w:val="0"/>
          <w:numId w:val="132"/>
        </w:numPr>
      </w:pPr>
      <w:r>
        <w:rPr>
          <w:rFonts w:hint="eastAsia"/>
        </w:rPr>
        <w:t>业务描述</w:t>
      </w:r>
    </w:p>
    <w:p w:rsidR="00762AE8" w:rsidRDefault="005836EC" w:rsidP="00762AE8">
      <w:pPr>
        <w:spacing w:line="360" w:lineRule="auto"/>
        <w:ind w:firstLineChars="200" w:firstLine="420"/>
      </w:pPr>
      <w:r>
        <w:rPr>
          <w:rFonts w:asciiTheme="minorEastAsia" w:hAnsiTheme="minorEastAsia" w:hint="eastAsia"/>
          <w:lang w:val="en-AU"/>
        </w:rPr>
        <w:t>股票</w:t>
      </w:r>
      <w:r w:rsidR="00762AE8">
        <w:rPr>
          <w:rFonts w:hint="eastAsia"/>
        </w:rPr>
        <w:t>股息行动权益分派后需要确认，确认一般是由不同的人员来操作，确认后把</w:t>
      </w:r>
      <w:r>
        <w:rPr>
          <w:rFonts w:asciiTheme="minorEastAsia" w:hAnsiTheme="minorEastAsia" w:hint="eastAsia"/>
          <w:lang w:val="en-AU"/>
        </w:rPr>
        <w:t>股票</w:t>
      </w:r>
      <w:r w:rsidR="00762AE8">
        <w:rPr>
          <w:rFonts w:hint="eastAsia"/>
        </w:rPr>
        <w:t>股息行动的相关信息推送到交易系统，</w:t>
      </w:r>
      <w:proofErr w:type="gramStart"/>
      <w:r w:rsidR="00762AE8">
        <w:rPr>
          <w:rFonts w:hint="eastAsia"/>
        </w:rPr>
        <w:t>记</w:t>
      </w:r>
      <w:r>
        <w:rPr>
          <w:rFonts w:hint="eastAsia"/>
        </w:rPr>
        <w:t>减</w:t>
      </w:r>
      <w:r w:rsidR="00762AE8">
        <w:rPr>
          <w:rFonts w:hint="eastAsia"/>
        </w:rPr>
        <w:t>客户</w:t>
      </w:r>
      <w:proofErr w:type="gramEnd"/>
      <w:r w:rsidR="00762AE8">
        <w:rPr>
          <w:rFonts w:hint="eastAsia"/>
        </w:rPr>
        <w:t>的资金</w:t>
      </w:r>
      <w:r>
        <w:rPr>
          <w:rFonts w:hint="eastAsia"/>
        </w:rPr>
        <w:t>、</w:t>
      </w:r>
      <w:proofErr w:type="gramStart"/>
      <w:r>
        <w:rPr>
          <w:rFonts w:hint="eastAsia"/>
        </w:rPr>
        <w:t>记增客户</w:t>
      </w:r>
      <w:proofErr w:type="gramEnd"/>
      <w:r>
        <w:rPr>
          <w:rFonts w:hint="eastAsia"/>
        </w:rPr>
        <w:t>的股份</w:t>
      </w:r>
      <w:r w:rsidR="00762AE8">
        <w:rPr>
          <w:rFonts w:hint="eastAsia"/>
        </w:rPr>
        <w:t>，同时生成客户权益到账通知。</w:t>
      </w:r>
    </w:p>
    <w:p w:rsidR="00762AE8" w:rsidRDefault="00762AE8" w:rsidP="006734D2">
      <w:pPr>
        <w:pStyle w:val="4"/>
        <w:numPr>
          <w:ilvl w:val="0"/>
          <w:numId w:val="132"/>
        </w:numPr>
      </w:pPr>
      <w:r>
        <w:rPr>
          <w:rFonts w:hint="eastAsia"/>
        </w:rPr>
        <w:t>用户界面</w:t>
      </w:r>
    </w:p>
    <w:p w:rsidR="00762AE8" w:rsidRDefault="00D370FB" w:rsidP="00762AE8">
      <w:r>
        <w:object w:dxaOrig="11299" w:dyaOrig="6725">
          <v:shape id="_x0000_i1081" type="#_x0000_t75" style="width:415.5pt;height:247.5pt" o:ole="">
            <v:imagedata r:id="rId119" o:title=""/>
          </v:shape>
          <o:OLEObject Type="Embed" ProgID="Visio.Drawing.11" ShapeID="_x0000_i1081" DrawAspect="Content" ObjectID="_1402388570" r:id="rId120"/>
        </w:object>
      </w:r>
    </w:p>
    <w:p w:rsidR="00762AE8" w:rsidRDefault="00762AE8" w:rsidP="006734D2">
      <w:pPr>
        <w:pStyle w:val="4"/>
        <w:numPr>
          <w:ilvl w:val="0"/>
          <w:numId w:val="132"/>
        </w:numPr>
      </w:pPr>
      <w:r>
        <w:rPr>
          <w:rFonts w:hint="eastAsia"/>
        </w:rPr>
        <w:t>业务功能</w:t>
      </w:r>
    </w:p>
    <w:p w:rsidR="00762AE8" w:rsidRDefault="00762AE8" w:rsidP="006734D2">
      <w:pPr>
        <w:pStyle w:val="a7"/>
        <w:numPr>
          <w:ilvl w:val="0"/>
          <w:numId w:val="133"/>
        </w:numPr>
        <w:spacing w:line="360" w:lineRule="auto"/>
        <w:ind w:firstLineChars="0"/>
        <w:rPr>
          <w:rFonts w:asciiTheme="minorEastAsia" w:hAnsiTheme="minorEastAsia"/>
        </w:rPr>
      </w:pPr>
      <w:r>
        <w:rPr>
          <w:rFonts w:asciiTheme="minorEastAsia" w:hAnsiTheme="minorEastAsia" w:hint="eastAsia"/>
          <w:lang w:val="en-AU"/>
        </w:rPr>
        <w:t>上市公司行动信息中</w:t>
      </w:r>
      <w:r>
        <w:rPr>
          <w:rFonts w:hint="eastAsia"/>
          <w:lang w:val="en-AU"/>
        </w:rPr>
        <w:t>列出已作权益分派，并且状态为正确的</w:t>
      </w:r>
      <w:r w:rsidR="003C0C53">
        <w:rPr>
          <w:rFonts w:hint="eastAsia"/>
          <w:lang w:val="en-AU"/>
        </w:rPr>
        <w:t>股票</w:t>
      </w:r>
      <w:r>
        <w:rPr>
          <w:rFonts w:hint="eastAsia"/>
          <w:lang w:val="en-AU"/>
        </w:rPr>
        <w:t>股息行动信息</w:t>
      </w:r>
      <w:r>
        <w:rPr>
          <w:rFonts w:asciiTheme="minorEastAsia" w:hAnsiTheme="minorEastAsia" w:hint="eastAsia"/>
          <w:lang w:val="en-AU"/>
        </w:rPr>
        <w:t>；</w:t>
      </w:r>
      <w:r w:rsidRPr="007468F5">
        <w:rPr>
          <w:rFonts w:asciiTheme="minorEastAsia" w:hAnsiTheme="minorEastAsia" w:hint="eastAsia"/>
        </w:rPr>
        <w:t xml:space="preserve"> </w:t>
      </w:r>
    </w:p>
    <w:p w:rsidR="00762AE8" w:rsidRDefault="00762AE8" w:rsidP="006734D2">
      <w:pPr>
        <w:pStyle w:val="a7"/>
        <w:numPr>
          <w:ilvl w:val="0"/>
          <w:numId w:val="133"/>
        </w:numPr>
        <w:spacing w:line="360" w:lineRule="auto"/>
        <w:ind w:firstLineChars="0"/>
        <w:rPr>
          <w:rFonts w:asciiTheme="minorEastAsia" w:hAnsiTheme="minorEastAsia"/>
        </w:rPr>
      </w:pPr>
      <w:r>
        <w:rPr>
          <w:rFonts w:asciiTheme="minorEastAsia" w:hAnsiTheme="minorEastAsia" w:hint="eastAsia"/>
        </w:rPr>
        <w:t>用户选择</w:t>
      </w:r>
      <w:r w:rsidR="003C0C53">
        <w:rPr>
          <w:rFonts w:hint="eastAsia"/>
          <w:lang w:val="en-AU"/>
        </w:rPr>
        <w:t>股票</w:t>
      </w:r>
      <w:r>
        <w:rPr>
          <w:rFonts w:asciiTheme="minorEastAsia" w:hAnsiTheme="minorEastAsia" w:hint="eastAsia"/>
        </w:rPr>
        <w:t>股息后，系统显示与此行动相关的信息；</w:t>
      </w:r>
    </w:p>
    <w:p w:rsidR="00762AE8" w:rsidRDefault="00762AE8" w:rsidP="006734D2">
      <w:pPr>
        <w:pStyle w:val="a7"/>
        <w:numPr>
          <w:ilvl w:val="1"/>
          <w:numId w:val="133"/>
        </w:numPr>
        <w:spacing w:line="360" w:lineRule="auto"/>
        <w:ind w:firstLineChars="0"/>
        <w:rPr>
          <w:rFonts w:asciiTheme="minorEastAsia" w:hAnsiTheme="minorEastAsia"/>
        </w:rPr>
      </w:pPr>
      <w:r>
        <w:rPr>
          <w:rFonts w:asciiTheme="minorEastAsia" w:hAnsiTheme="minorEastAsia" w:hint="eastAsia"/>
        </w:rPr>
        <w:t>显示信息：股份数量、每</w:t>
      </w:r>
      <w:proofErr w:type="gramStart"/>
      <w:r>
        <w:rPr>
          <w:rFonts w:asciiTheme="minorEastAsia" w:hAnsiTheme="minorEastAsia" w:hint="eastAsia"/>
        </w:rPr>
        <w:t>股分</w:t>
      </w:r>
      <w:proofErr w:type="gramEnd"/>
      <w:r>
        <w:rPr>
          <w:rFonts w:asciiTheme="minorEastAsia" w:hAnsiTheme="minorEastAsia" w:hint="eastAsia"/>
        </w:rPr>
        <w:t>配、每手数量、</w:t>
      </w:r>
      <w:r w:rsidR="003C0C53">
        <w:rPr>
          <w:rFonts w:hint="eastAsia"/>
          <w:lang w:val="en-AU"/>
        </w:rPr>
        <w:t>股票</w:t>
      </w:r>
      <w:r>
        <w:rPr>
          <w:rFonts w:asciiTheme="minorEastAsia" w:hAnsiTheme="minorEastAsia" w:hint="eastAsia"/>
        </w:rPr>
        <w:t>股息、过户费；</w:t>
      </w:r>
    </w:p>
    <w:p w:rsidR="00762AE8" w:rsidRDefault="00762AE8" w:rsidP="006734D2">
      <w:pPr>
        <w:pStyle w:val="a7"/>
        <w:numPr>
          <w:ilvl w:val="0"/>
          <w:numId w:val="133"/>
        </w:numPr>
        <w:spacing w:line="360" w:lineRule="auto"/>
        <w:ind w:firstLineChars="0"/>
        <w:rPr>
          <w:rFonts w:asciiTheme="minorEastAsia" w:hAnsiTheme="minorEastAsia"/>
        </w:rPr>
      </w:pPr>
      <w:r>
        <w:rPr>
          <w:rFonts w:asciiTheme="minorEastAsia" w:hAnsiTheme="minorEastAsia" w:hint="eastAsia"/>
          <w:lang w:val="en-AU"/>
        </w:rPr>
        <w:t>现金股息</w:t>
      </w:r>
      <w:r>
        <w:rPr>
          <w:rFonts w:asciiTheme="minorEastAsia" w:hAnsiTheme="minorEastAsia" w:hint="eastAsia"/>
        </w:rPr>
        <w:t>权益分派后的结果在列表中显示；</w:t>
      </w:r>
    </w:p>
    <w:p w:rsidR="00762AE8" w:rsidRDefault="00762AE8" w:rsidP="006734D2">
      <w:pPr>
        <w:pStyle w:val="a7"/>
        <w:numPr>
          <w:ilvl w:val="1"/>
          <w:numId w:val="133"/>
        </w:numPr>
        <w:spacing w:line="360" w:lineRule="auto"/>
        <w:ind w:firstLineChars="0"/>
        <w:rPr>
          <w:rFonts w:asciiTheme="minorEastAsia" w:hAnsiTheme="minorEastAsia"/>
        </w:rPr>
      </w:pPr>
      <w:r>
        <w:rPr>
          <w:rFonts w:asciiTheme="minorEastAsia" w:hAnsiTheme="minorEastAsia" w:hint="eastAsia"/>
        </w:rPr>
        <w:t>显示信息：资金账号、客户名称、证券代码、持股数量、</w:t>
      </w:r>
      <w:r w:rsidR="003C0C53">
        <w:rPr>
          <w:rFonts w:hint="eastAsia"/>
          <w:lang w:val="en-AU"/>
        </w:rPr>
        <w:t>股票</w:t>
      </w:r>
      <w:r>
        <w:rPr>
          <w:rFonts w:asciiTheme="minorEastAsia" w:hAnsiTheme="minorEastAsia" w:hint="eastAsia"/>
        </w:rPr>
        <w:t>股息、过户费、手续费、币种；</w:t>
      </w:r>
    </w:p>
    <w:p w:rsidR="00762AE8" w:rsidRDefault="00762AE8" w:rsidP="006734D2">
      <w:pPr>
        <w:pStyle w:val="a7"/>
        <w:numPr>
          <w:ilvl w:val="1"/>
          <w:numId w:val="133"/>
        </w:numPr>
        <w:spacing w:line="360" w:lineRule="auto"/>
        <w:ind w:firstLineChars="0"/>
        <w:rPr>
          <w:rFonts w:asciiTheme="minorEastAsia" w:hAnsiTheme="minorEastAsia"/>
        </w:rPr>
      </w:pPr>
      <w:r>
        <w:rPr>
          <w:rFonts w:asciiTheme="minorEastAsia" w:hAnsiTheme="minorEastAsia" w:hint="eastAsia"/>
        </w:rPr>
        <w:t>系统合计栏：持股数量、</w:t>
      </w:r>
      <w:r w:rsidR="003C0C53">
        <w:rPr>
          <w:rFonts w:hint="eastAsia"/>
          <w:lang w:val="en-AU"/>
        </w:rPr>
        <w:t>股票</w:t>
      </w:r>
      <w:r>
        <w:rPr>
          <w:rFonts w:asciiTheme="minorEastAsia" w:hAnsiTheme="minorEastAsia" w:hint="eastAsia"/>
        </w:rPr>
        <w:t>股息、过户费、手续费；</w:t>
      </w:r>
    </w:p>
    <w:p w:rsidR="00762AE8" w:rsidRDefault="00762AE8" w:rsidP="006734D2">
      <w:pPr>
        <w:pStyle w:val="a7"/>
        <w:numPr>
          <w:ilvl w:val="0"/>
          <w:numId w:val="133"/>
        </w:numPr>
        <w:spacing w:line="360" w:lineRule="auto"/>
        <w:ind w:firstLineChars="0"/>
        <w:rPr>
          <w:rFonts w:asciiTheme="minorEastAsia" w:hAnsiTheme="minorEastAsia"/>
        </w:rPr>
      </w:pPr>
      <w:r w:rsidRPr="00093155">
        <w:rPr>
          <w:rFonts w:asciiTheme="minorEastAsia" w:hAnsiTheme="minorEastAsia" w:hint="eastAsia"/>
        </w:rPr>
        <w:lastRenderedPageBreak/>
        <w:t>权益确认后在上方列表中确认人、确认时间需填写；</w:t>
      </w:r>
    </w:p>
    <w:p w:rsidR="00762AE8" w:rsidRPr="00D6069F" w:rsidRDefault="00762AE8" w:rsidP="006734D2">
      <w:pPr>
        <w:pStyle w:val="a7"/>
        <w:numPr>
          <w:ilvl w:val="0"/>
          <w:numId w:val="133"/>
        </w:numPr>
        <w:spacing w:line="360" w:lineRule="auto"/>
        <w:ind w:firstLineChars="0"/>
        <w:rPr>
          <w:rFonts w:asciiTheme="minorEastAsia" w:hAnsiTheme="minorEastAsia"/>
        </w:rPr>
      </w:pPr>
      <w:r>
        <w:rPr>
          <w:rFonts w:asciiTheme="minorEastAsia" w:hAnsiTheme="minorEastAsia" w:hint="eastAsia"/>
        </w:rPr>
        <w:t>权益确认后，系统把</w:t>
      </w:r>
      <w:r>
        <w:rPr>
          <w:rFonts w:hint="eastAsia"/>
        </w:rPr>
        <w:t>确认后把公司行动的相关信息推送到交易系统；</w:t>
      </w:r>
    </w:p>
    <w:p w:rsidR="00AC7AF6" w:rsidRPr="00186FEE" w:rsidRDefault="00AC7AF6" w:rsidP="00AC7AF6">
      <w:pPr>
        <w:pStyle w:val="a7"/>
        <w:numPr>
          <w:ilvl w:val="1"/>
          <w:numId w:val="133"/>
        </w:numPr>
        <w:spacing w:line="360" w:lineRule="auto"/>
        <w:ind w:firstLineChars="0"/>
        <w:rPr>
          <w:rFonts w:asciiTheme="minorEastAsia" w:hAnsiTheme="minorEastAsia"/>
        </w:rPr>
      </w:pPr>
      <w:r w:rsidRPr="00CE4D52">
        <w:rPr>
          <w:rFonts w:hint="eastAsia"/>
        </w:rPr>
        <w:t>根据分配后的客户</w:t>
      </w:r>
      <w:r>
        <w:rPr>
          <w:rFonts w:hint="eastAsia"/>
          <w:lang w:val="en-AU"/>
        </w:rPr>
        <w:t>股票</w:t>
      </w:r>
      <w:r w:rsidRPr="00CE4D52">
        <w:rPr>
          <w:rFonts w:hint="eastAsia"/>
        </w:rPr>
        <w:t>股息</w:t>
      </w:r>
      <w:r>
        <w:rPr>
          <w:rFonts w:hint="eastAsia"/>
        </w:rPr>
        <w:t>的</w:t>
      </w:r>
      <w:proofErr w:type="gramStart"/>
      <w:r>
        <w:rPr>
          <w:rFonts w:hint="eastAsia"/>
        </w:rPr>
        <w:t>过户费</w:t>
      </w:r>
      <w:r w:rsidRPr="00CE4D52">
        <w:rPr>
          <w:rFonts w:hint="eastAsia"/>
        </w:rPr>
        <w:t>记减到</w:t>
      </w:r>
      <w:proofErr w:type="gramEnd"/>
      <w:r w:rsidRPr="00CE4D52">
        <w:rPr>
          <w:rFonts w:hint="eastAsia"/>
        </w:rPr>
        <w:t>交易结算系统相应的资金账户；</w:t>
      </w:r>
    </w:p>
    <w:p w:rsidR="00186FEE" w:rsidRPr="00AC47DE" w:rsidRDefault="00186FEE" w:rsidP="00186FEE">
      <w:pPr>
        <w:pStyle w:val="a7"/>
        <w:numPr>
          <w:ilvl w:val="2"/>
          <w:numId w:val="133"/>
        </w:numPr>
        <w:spacing w:line="360" w:lineRule="auto"/>
        <w:ind w:firstLineChars="0"/>
        <w:rPr>
          <w:rFonts w:asciiTheme="minorEastAsia" w:hAnsiTheme="minorEastAsia"/>
        </w:rPr>
      </w:pPr>
      <w:r>
        <w:rPr>
          <w:rFonts w:hint="eastAsia"/>
        </w:rPr>
        <w:t>写入</w:t>
      </w:r>
      <w:r>
        <w:rPr>
          <w:rFonts w:hint="eastAsia"/>
        </w:rPr>
        <w:t>ABC</w:t>
      </w:r>
      <w:r>
        <w:rPr>
          <w:rFonts w:hint="eastAsia"/>
        </w:rPr>
        <w:t>系统时摘要规则：过户费（</w:t>
      </w:r>
      <w:r>
        <w:rPr>
          <w:rFonts w:hint="eastAsia"/>
        </w:rPr>
        <w:t xml:space="preserve"> XXX</w:t>
      </w:r>
      <w:r>
        <w:rPr>
          <w:rFonts w:hint="eastAsia"/>
        </w:rPr>
        <w:t>证券</w:t>
      </w:r>
      <w:r w:rsidRPr="00186FEE">
        <w:rPr>
          <w:rFonts w:asciiTheme="minorEastAsia" w:hAnsiTheme="minorEastAsia" w:hint="eastAsia"/>
        </w:rPr>
        <w:t>派发股份</w:t>
      </w:r>
      <w:r>
        <w:rPr>
          <w:rFonts w:hint="eastAsia"/>
        </w:rPr>
        <w:t>_XXX</w:t>
      </w:r>
      <w:r>
        <w:rPr>
          <w:rFonts w:hint="eastAsia"/>
        </w:rPr>
        <w:t>）；</w:t>
      </w:r>
    </w:p>
    <w:p w:rsidR="00186FEE" w:rsidRPr="00CE4D52" w:rsidRDefault="00186FEE" w:rsidP="00186FEE">
      <w:pPr>
        <w:pStyle w:val="a7"/>
        <w:numPr>
          <w:ilvl w:val="2"/>
          <w:numId w:val="133"/>
        </w:numPr>
        <w:spacing w:line="360" w:lineRule="auto"/>
        <w:ind w:firstLineChars="0"/>
        <w:rPr>
          <w:rFonts w:asciiTheme="minorEastAsia" w:hAnsiTheme="minorEastAsia"/>
        </w:rPr>
      </w:pPr>
      <w:r>
        <w:rPr>
          <w:rFonts w:hint="eastAsia"/>
        </w:rPr>
        <w:t>举例：过户费（</w:t>
      </w:r>
      <w:r w:rsidRPr="00AC47DE">
        <w:rPr>
          <w:rFonts w:hint="eastAsia"/>
        </w:rPr>
        <w:t>00464</w:t>
      </w:r>
      <w:r w:rsidRPr="00186FEE">
        <w:rPr>
          <w:rFonts w:asciiTheme="minorEastAsia" w:hAnsiTheme="minorEastAsia" w:hint="eastAsia"/>
        </w:rPr>
        <w:t>派发股份</w:t>
      </w:r>
      <w:r w:rsidRPr="00AC47DE">
        <w:rPr>
          <w:rFonts w:hint="eastAsia"/>
        </w:rPr>
        <w:t>16000</w:t>
      </w:r>
      <w:r>
        <w:rPr>
          <w:rFonts w:hint="eastAsia"/>
        </w:rPr>
        <w:t>）；</w:t>
      </w:r>
    </w:p>
    <w:p w:rsidR="00AC7AF6" w:rsidRPr="00186FEE" w:rsidRDefault="00AC7AF6" w:rsidP="00AC7AF6">
      <w:pPr>
        <w:pStyle w:val="a7"/>
        <w:numPr>
          <w:ilvl w:val="1"/>
          <w:numId w:val="133"/>
        </w:numPr>
        <w:spacing w:line="360" w:lineRule="auto"/>
        <w:ind w:firstLineChars="0"/>
        <w:rPr>
          <w:rFonts w:asciiTheme="minorEastAsia" w:hAnsiTheme="minorEastAsia"/>
        </w:rPr>
      </w:pPr>
      <w:r w:rsidRPr="00CE4D52">
        <w:rPr>
          <w:rFonts w:hint="eastAsia"/>
        </w:rPr>
        <w:t>根据分配后的客户</w:t>
      </w:r>
      <w:r>
        <w:rPr>
          <w:rFonts w:hint="eastAsia"/>
          <w:lang w:val="en-AU"/>
        </w:rPr>
        <w:t>股票</w:t>
      </w:r>
      <w:r w:rsidRPr="00CE4D52">
        <w:rPr>
          <w:rFonts w:hint="eastAsia"/>
        </w:rPr>
        <w:t>股息</w:t>
      </w:r>
      <w:r>
        <w:rPr>
          <w:rFonts w:hint="eastAsia"/>
        </w:rPr>
        <w:t>的手续</w:t>
      </w:r>
      <w:r w:rsidRPr="00CE4D52">
        <w:rPr>
          <w:rFonts w:hint="eastAsia"/>
        </w:rPr>
        <w:t>费记减到交易结算系统相应的资金账户</w:t>
      </w:r>
      <w:r>
        <w:rPr>
          <w:rFonts w:hint="eastAsia"/>
        </w:rPr>
        <w:t>；</w:t>
      </w:r>
    </w:p>
    <w:p w:rsidR="00186FEE" w:rsidRPr="00AC47DE" w:rsidRDefault="00186FEE" w:rsidP="00186FEE">
      <w:pPr>
        <w:pStyle w:val="a7"/>
        <w:numPr>
          <w:ilvl w:val="2"/>
          <w:numId w:val="133"/>
        </w:numPr>
        <w:spacing w:line="360" w:lineRule="auto"/>
        <w:ind w:firstLineChars="0"/>
        <w:rPr>
          <w:rFonts w:asciiTheme="minorEastAsia" w:hAnsiTheme="minorEastAsia"/>
        </w:rPr>
      </w:pPr>
      <w:r>
        <w:rPr>
          <w:rFonts w:hint="eastAsia"/>
        </w:rPr>
        <w:t>写入</w:t>
      </w:r>
      <w:r>
        <w:rPr>
          <w:rFonts w:hint="eastAsia"/>
        </w:rPr>
        <w:t>ABC</w:t>
      </w:r>
      <w:r>
        <w:rPr>
          <w:rFonts w:hint="eastAsia"/>
        </w:rPr>
        <w:t>系统时摘要规则：手续费（</w:t>
      </w:r>
      <w:r>
        <w:rPr>
          <w:rFonts w:hint="eastAsia"/>
        </w:rPr>
        <w:t xml:space="preserve"> XXX</w:t>
      </w:r>
      <w:r>
        <w:rPr>
          <w:rFonts w:hint="eastAsia"/>
        </w:rPr>
        <w:t>证券</w:t>
      </w:r>
      <w:r w:rsidRPr="00186FEE">
        <w:rPr>
          <w:rFonts w:asciiTheme="minorEastAsia" w:hAnsiTheme="minorEastAsia" w:hint="eastAsia"/>
        </w:rPr>
        <w:t>派发股份</w:t>
      </w:r>
      <w:r>
        <w:rPr>
          <w:rFonts w:hint="eastAsia"/>
        </w:rPr>
        <w:t>_XXX</w:t>
      </w:r>
      <w:r>
        <w:rPr>
          <w:rFonts w:hint="eastAsia"/>
        </w:rPr>
        <w:t>）；</w:t>
      </w:r>
    </w:p>
    <w:p w:rsidR="00186FEE" w:rsidRPr="00CE4D52" w:rsidRDefault="00186FEE" w:rsidP="00186FEE">
      <w:pPr>
        <w:pStyle w:val="a7"/>
        <w:numPr>
          <w:ilvl w:val="2"/>
          <w:numId w:val="133"/>
        </w:numPr>
        <w:spacing w:line="360" w:lineRule="auto"/>
        <w:ind w:firstLineChars="0"/>
        <w:rPr>
          <w:rFonts w:asciiTheme="minorEastAsia" w:hAnsiTheme="minorEastAsia"/>
        </w:rPr>
      </w:pPr>
      <w:r>
        <w:rPr>
          <w:rFonts w:hint="eastAsia"/>
        </w:rPr>
        <w:t>举例：手续费</w:t>
      </w:r>
      <w:r w:rsidRPr="00186FEE">
        <w:rPr>
          <w:rFonts w:asciiTheme="minorEastAsia" w:hAnsiTheme="minorEastAsia" w:hint="eastAsia"/>
        </w:rPr>
        <w:t>（00464 派发股份 2000）</w:t>
      </w:r>
      <w:r>
        <w:rPr>
          <w:rFonts w:hint="eastAsia"/>
        </w:rPr>
        <w:t>；</w:t>
      </w:r>
    </w:p>
    <w:p w:rsidR="00762AE8" w:rsidRPr="00BB2AC6" w:rsidRDefault="003C0C53" w:rsidP="006734D2">
      <w:pPr>
        <w:pStyle w:val="a7"/>
        <w:numPr>
          <w:ilvl w:val="1"/>
          <w:numId w:val="133"/>
        </w:numPr>
        <w:spacing w:line="360" w:lineRule="auto"/>
        <w:ind w:firstLineChars="0"/>
        <w:rPr>
          <w:rFonts w:asciiTheme="minorEastAsia" w:hAnsiTheme="minorEastAsia"/>
        </w:rPr>
      </w:pPr>
      <w:r>
        <w:rPr>
          <w:rFonts w:hint="eastAsia"/>
          <w:lang w:val="en-AU"/>
        </w:rPr>
        <w:t>股票</w:t>
      </w:r>
      <w:r w:rsidR="00762AE8">
        <w:rPr>
          <w:rFonts w:hint="eastAsia"/>
        </w:rPr>
        <w:t>股息记增到交易结算系统相应的</w:t>
      </w:r>
      <w:r>
        <w:rPr>
          <w:rFonts w:hint="eastAsia"/>
        </w:rPr>
        <w:t>证券</w:t>
      </w:r>
      <w:r w:rsidR="00762AE8">
        <w:rPr>
          <w:rFonts w:hint="eastAsia"/>
        </w:rPr>
        <w:t>；</w:t>
      </w:r>
    </w:p>
    <w:p w:rsidR="00A92B93" w:rsidRDefault="00BB2AC6">
      <w:pPr>
        <w:pStyle w:val="a7"/>
        <w:numPr>
          <w:ilvl w:val="2"/>
          <w:numId w:val="133"/>
        </w:numPr>
        <w:spacing w:line="360" w:lineRule="auto"/>
        <w:ind w:firstLineChars="0"/>
        <w:rPr>
          <w:rFonts w:asciiTheme="minorEastAsia" w:hAnsiTheme="minorEastAsia"/>
        </w:rPr>
      </w:pPr>
      <w:r>
        <w:rPr>
          <w:rFonts w:hint="eastAsia"/>
        </w:rPr>
        <w:t>该部分股票下次分红派息时不能再收取过户费；</w:t>
      </w:r>
    </w:p>
    <w:p w:rsidR="00FE1611" w:rsidRPr="002F3A6B" w:rsidRDefault="00FE1611" w:rsidP="00FE1611">
      <w:pPr>
        <w:pStyle w:val="a7"/>
        <w:numPr>
          <w:ilvl w:val="1"/>
          <w:numId w:val="133"/>
        </w:numPr>
        <w:spacing w:line="360" w:lineRule="auto"/>
        <w:ind w:firstLineChars="0"/>
        <w:rPr>
          <w:rFonts w:asciiTheme="minorEastAsia" w:hAnsiTheme="minorEastAsia"/>
        </w:rPr>
      </w:pPr>
      <w:r>
        <w:rPr>
          <w:rFonts w:asciiTheme="minorEastAsia" w:hAnsiTheme="minorEastAsia" w:hint="eastAsia"/>
          <w:lang w:val="en-AU"/>
        </w:rPr>
        <w:t>调用交易结算系统中的成本核算方法，重新计算股票成本；</w:t>
      </w:r>
    </w:p>
    <w:p w:rsidR="00F41953" w:rsidRDefault="00F41953" w:rsidP="00F41953">
      <w:pPr>
        <w:pStyle w:val="a7"/>
        <w:numPr>
          <w:ilvl w:val="1"/>
          <w:numId w:val="133"/>
        </w:numPr>
        <w:spacing w:line="360" w:lineRule="auto"/>
        <w:ind w:firstLineChars="0"/>
        <w:rPr>
          <w:rFonts w:asciiTheme="minorEastAsia" w:hAnsiTheme="minorEastAsia"/>
        </w:rPr>
      </w:pPr>
      <w:r>
        <w:rPr>
          <w:rFonts w:asciiTheme="minorEastAsia" w:hAnsiTheme="minorEastAsia" w:hint="eastAsia"/>
        </w:rPr>
        <w:t>确认后，系统根据每个银行股票股息记录再抵押融资银行账户相应股票的数量；</w:t>
      </w:r>
    </w:p>
    <w:p w:rsidR="00762AE8" w:rsidRDefault="00762AE8" w:rsidP="006734D2">
      <w:pPr>
        <w:pStyle w:val="a7"/>
        <w:numPr>
          <w:ilvl w:val="0"/>
          <w:numId w:val="133"/>
        </w:numPr>
        <w:spacing w:line="360" w:lineRule="auto"/>
        <w:ind w:firstLineChars="0"/>
        <w:rPr>
          <w:rFonts w:asciiTheme="minorEastAsia" w:hAnsiTheme="minorEastAsia"/>
        </w:rPr>
      </w:pPr>
      <w:r>
        <w:rPr>
          <w:rFonts w:asciiTheme="minorEastAsia" w:hAnsiTheme="minorEastAsia" w:hint="eastAsia"/>
        </w:rPr>
        <w:t>权益确认后不能重复确认，如重复操作系统应提示用户；</w:t>
      </w:r>
    </w:p>
    <w:p w:rsidR="004854F2" w:rsidRDefault="004854F2" w:rsidP="004854F2">
      <w:pPr>
        <w:pStyle w:val="a7"/>
        <w:numPr>
          <w:ilvl w:val="0"/>
          <w:numId w:val="133"/>
        </w:numPr>
        <w:spacing w:line="360" w:lineRule="auto"/>
        <w:ind w:firstLineChars="0"/>
        <w:rPr>
          <w:rFonts w:asciiTheme="minorEastAsia" w:hAnsiTheme="minorEastAsia"/>
        </w:rPr>
      </w:pPr>
      <w:r>
        <w:rPr>
          <w:rFonts w:asciiTheme="minorEastAsia" w:hAnsiTheme="minorEastAsia" w:hint="eastAsia"/>
        </w:rPr>
        <w:t>股票股息权益确认后，系统向客服部的邮箱发送股票股息权益确认的信息；</w:t>
      </w:r>
    </w:p>
    <w:p w:rsidR="004854F2" w:rsidRDefault="004854F2" w:rsidP="004854F2">
      <w:pPr>
        <w:pStyle w:val="a7"/>
        <w:numPr>
          <w:ilvl w:val="1"/>
          <w:numId w:val="133"/>
        </w:numPr>
        <w:spacing w:line="360" w:lineRule="auto"/>
        <w:ind w:firstLineChars="0"/>
        <w:rPr>
          <w:rFonts w:asciiTheme="minorEastAsia" w:hAnsiTheme="minorEastAsia"/>
        </w:rPr>
      </w:pPr>
      <w:r>
        <w:rPr>
          <w:rFonts w:asciiTheme="minorEastAsia" w:hAnsiTheme="minorEastAsia" w:hint="eastAsia"/>
        </w:rPr>
        <w:t>发送内容：说明（股票股息权益确认）、股票代码、股票名称、持仓数量、股息数量、处理日期。</w:t>
      </w:r>
    </w:p>
    <w:p w:rsidR="004854F2" w:rsidRDefault="004854F2" w:rsidP="004854F2">
      <w:pPr>
        <w:pStyle w:val="a7"/>
        <w:numPr>
          <w:ilvl w:val="1"/>
          <w:numId w:val="133"/>
        </w:numPr>
        <w:spacing w:line="360" w:lineRule="auto"/>
        <w:ind w:firstLineChars="0"/>
        <w:rPr>
          <w:rFonts w:asciiTheme="minorEastAsia" w:hAnsiTheme="minorEastAsia"/>
        </w:rPr>
      </w:pPr>
      <w:r>
        <w:rPr>
          <w:rFonts w:asciiTheme="minorEastAsia" w:hAnsiTheme="minorEastAsia" w:hint="eastAsia"/>
        </w:rPr>
        <w:t xml:space="preserve">发送格式：以上每一项内容为一行； </w:t>
      </w:r>
    </w:p>
    <w:p w:rsidR="00F41953" w:rsidRDefault="00F41953" w:rsidP="00F41953">
      <w:pPr>
        <w:pStyle w:val="a7"/>
        <w:numPr>
          <w:ilvl w:val="1"/>
          <w:numId w:val="133"/>
        </w:numPr>
        <w:spacing w:line="360" w:lineRule="auto"/>
        <w:ind w:firstLineChars="0"/>
        <w:rPr>
          <w:rFonts w:asciiTheme="minorEastAsia" w:hAnsiTheme="minorEastAsia"/>
        </w:rPr>
      </w:pPr>
      <w:r>
        <w:rPr>
          <w:rFonts w:asciiTheme="minorEastAsia" w:hAnsiTheme="minorEastAsia" w:hint="eastAsia"/>
        </w:rPr>
        <w:t>发送内容：抵押银行应付应收：说明（股票股息权益确认）、股票代码、股票名称、持仓数量、股票股息数量；</w:t>
      </w:r>
    </w:p>
    <w:p w:rsidR="00F41953" w:rsidRDefault="00F41953" w:rsidP="00F41953">
      <w:pPr>
        <w:pStyle w:val="a7"/>
        <w:numPr>
          <w:ilvl w:val="1"/>
          <w:numId w:val="133"/>
        </w:numPr>
        <w:spacing w:line="360" w:lineRule="auto"/>
        <w:ind w:firstLineChars="0"/>
        <w:rPr>
          <w:rFonts w:asciiTheme="minorEastAsia" w:hAnsiTheme="minorEastAsia"/>
        </w:rPr>
      </w:pPr>
      <w:r>
        <w:rPr>
          <w:rFonts w:asciiTheme="minorEastAsia" w:hAnsiTheme="minorEastAsia" w:hint="eastAsia"/>
        </w:rPr>
        <w:t>发送格式：一个银行一行记录；</w:t>
      </w:r>
    </w:p>
    <w:p w:rsidR="00D370FB" w:rsidRDefault="00D370FB" w:rsidP="006734D2">
      <w:pPr>
        <w:pStyle w:val="a7"/>
        <w:numPr>
          <w:ilvl w:val="0"/>
          <w:numId w:val="133"/>
        </w:numPr>
        <w:spacing w:line="360" w:lineRule="auto"/>
        <w:ind w:firstLineChars="0"/>
        <w:rPr>
          <w:rFonts w:asciiTheme="minorEastAsia" w:hAnsiTheme="minorEastAsia"/>
        </w:rPr>
      </w:pPr>
      <w:r>
        <w:rPr>
          <w:rFonts w:asciiTheme="minorEastAsia" w:hAnsiTheme="minorEastAsia" w:hint="eastAsia"/>
          <w:lang w:val="en-AU"/>
        </w:rPr>
        <w:t>权益确认前可以回退到权益处理状态；</w:t>
      </w:r>
    </w:p>
    <w:p w:rsidR="00762AE8" w:rsidRDefault="00762AE8" w:rsidP="006734D2">
      <w:pPr>
        <w:pStyle w:val="a7"/>
        <w:numPr>
          <w:ilvl w:val="0"/>
          <w:numId w:val="133"/>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权益分派确认</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762AE8" w:rsidRDefault="00762AE8" w:rsidP="00762AE8">
      <w:pPr>
        <w:pStyle w:val="3"/>
        <w:ind w:leftChars="100" w:left="210"/>
      </w:pPr>
      <w:bookmarkStart w:id="108" w:name="_Toc296808753"/>
      <w:r>
        <w:rPr>
          <w:rFonts w:hint="eastAsia"/>
        </w:rPr>
        <w:t>F</w:t>
      </w:r>
      <w:r w:rsidR="003822A8">
        <w:rPr>
          <w:rFonts w:hint="eastAsia"/>
        </w:rPr>
        <w:t>9</w:t>
      </w:r>
      <w:r w:rsidR="00AC7AF6">
        <w:rPr>
          <w:rFonts w:hint="eastAsia"/>
        </w:rPr>
        <w:t>.4</w:t>
      </w:r>
      <w:r w:rsidR="003822A8">
        <w:rPr>
          <w:rFonts w:hint="eastAsia"/>
          <w:lang w:val="en-AU"/>
        </w:rPr>
        <w:t>股票</w:t>
      </w:r>
      <w:r>
        <w:rPr>
          <w:rFonts w:hint="eastAsia"/>
        </w:rPr>
        <w:t>股息交收报表</w:t>
      </w:r>
      <w:bookmarkEnd w:id="108"/>
    </w:p>
    <w:p w:rsidR="00762AE8" w:rsidRDefault="00762AE8" w:rsidP="006734D2">
      <w:pPr>
        <w:pStyle w:val="4"/>
        <w:numPr>
          <w:ilvl w:val="0"/>
          <w:numId w:val="136"/>
        </w:numPr>
      </w:pPr>
      <w:r>
        <w:rPr>
          <w:rFonts w:hint="eastAsia"/>
        </w:rPr>
        <w:t>业务描述</w:t>
      </w:r>
    </w:p>
    <w:p w:rsidR="00762AE8" w:rsidRDefault="00762AE8" w:rsidP="00762AE8">
      <w:pPr>
        <w:spacing w:line="360" w:lineRule="auto"/>
        <w:ind w:firstLineChars="200" w:firstLine="420"/>
        <w:rPr>
          <w:rFonts w:asciiTheme="minorEastAsia" w:hAnsiTheme="minorEastAsia"/>
        </w:rPr>
      </w:pPr>
      <w:r>
        <w:rPr>
          <w:rFonts w:hint="eastAsia"/>
        </w:rPr>
        <w:t>根据</w:t>
      </w:r>
      <w:r w:rsidR="003822A8">
        <w:rPr>
          <w:rFonts w:hint="eastAsia"/>
          <w:lang w:val="en-AU"/>
        </w:rPr>
        <w:t>股票</w:t>
      </w:r>
      <w:r>
        <w:rPr>
          <w:rFonts w:hint="eastAsia"/>
        </w:rPr>
        <w:t>股息权益分派的结果</w:t>
      </w:r>
      <w:proofErr w:type="gramStart"/>
      <w:r>
        <w:rPr>
          <w:rFonts w:hint="eastAsia"/>
        </w:rPr>
        <w:t>生成交</w:t>
      </w:r>
      <w:proofErr w:type="gramEnd"/>
      <w:r>
        <w:rPr>
          <w:rFonts w:hint="eastAsia"/>
        </w:rPr>
        <w:t>收报表，在系统提供的统一的交收报表中可以查询出来</w:t>
      </w:r>
      <w:r>
        <w:rPr>
          <w:rFonts w:asciiTheme="minorEastAsia" w:hAnsiTheme="minorEastAsia" w:hint="eastAsia"/>
        </w:rPr>
        <w:t>。</w:t>
      </w:r>
      <w:r w:rsidR="000D310F">
        <w:rPr>
          <w:rFonts w:asciiTheme="minorEastAsia" w:hAnsiTheme="minorEastAsia" w:hint="eastAsia"/>
        </w:rPr>
        <w:t>在抵押银行栏中可以增加不同的银行；</w:t>
      </w:r>
    </w:p>
    <w:p w:rsidR="00762AE8" w:rsidRDefault="00762AE8" w:rsidP="00762AE8">
      <w:pPr>
        <w:spacing w:line="360" w:lineRule="auto"/>
        <w:ind w:firstLineChars="200" w:firstLine="420"/>
        <w:rPr>
          <w:rFonts w:asciiTheme="minorEastAsia" w:hAnsiTheme="minorEastAsia"/>
        </w:rPr>
      </w:pPr>
      <w:r>
        <w:rPr>
          <w:rFonts w:asciiTheme="minorEastAsia" w:hAnsiTheme="minorEastAsia" w:hint="eastAsia"/>
        </w:rPr>
        <w:t>查询内容包括：</w:t>
      </w:r>
    </w:p>
    <w:tbl>
      <w:tblPr>
        <w:tblStyle w:val="a8"/>
        <w:tblW w:w="8755" w:type="dxa"/>
        <w:tblLook w:val="04A0"/>
      </w:tblPr>
      <w:tblGrid>
        <w:gridCol w:w="1213"/>
        <w:gridCol w:w="29"/>
        <w:gridCol w:w="807"/>
        <w:gridCol w:w="44"/>
        <w:gridCol w:w="1559"/>
        <w:gridCol w:w="1740"/>
        <w:gridCol w:w="720"/>
        <w:gridCol w:w="942"/>
        <w:gridCol w:w="1701"/>
      </w:tblGrid>
      <w:tr w:rsidR="0055691A" w:rsidRPr="002E3141" w:rsidTr="000D310F">
        <w:tc>
          <w:tcPr>
            <w:tcW w:w="1242" w:type="dxa"/>
            <w:gridSpan w:val="2"/>
            <w:shd w:val="clear" w:color="auto" w:fill="BFBFBF" w:themeFill="background1" w:themeFillShade="BF"/>
          </w:tcPr>
          <w:p w:rsidR="0055691A" w:rsidRDefault="0055691A" w:rsidP="00BA4DE2">
            <w:pPr>
              <w:rPr>
                <w:b/>
                <w:color w:val="C00000"/>
              </w:rPr>
            </w:pPr>
            <w:r w:rsidRPr="002E3141">
              <w:rPr>
                <w:rFonts w:hint="eastAsia"/>
                <w:b/>
                <w:color w:val="C00000"/>
              </w:rPr>
              <w:lastRenderedPageBreak/>
              <w:t>交收业</w:t>
            </w:r>
          </w:p>
          <w:p w:rsidR="0055691A" w:rsidRPr="002E3141" w:rsidRDefault="0055691A" w:rsidP="00BA4DE2">
            <w:pPr>
              <w:rPr>
                <w:b/>
                <w:color w:val="C00000"/>
              </w:rPr>
            </w:pPr>
            <w:proofErr w:type="gramStart"/>
            <w:r w:rsidRPr="002E3141">
              <w:rPr>
                <w:rFonts w:hint="eastAsia"/>
                <w:b/>
                <w:color w:val="C00000"/>
              </w:rPr>
              <w:t>务</w:t>
            </w:r>
            <w:proofErr w:type="gramEnd"/>
            <w:r w:rsidRPr="002E3141">
              <w:rPr>
                <w:rFonts w:hint="eastAsia"/>
                <w:b/>
                <w:color w:val="C00000"/>
              </w:rPr>
              <w:t>内容</w:t>
            </w:r>
          </w:p>
        </w:tc>
        <w:tc>
          <w:tcPr>
            <w:tcW w:w="851" w:type="dxa"/>
            <w:gridSpan w:val="2"/>
            <w:shd w:val="clear" w:color="auto" w:fill="BFBFBF" w:themeFill="background1" w:themeFillShade="BF"/>
          </w:tcPr>
          <w:p w:rsidR="0055691A" w:rsidRDefault="0055691A" w:rsidP="00BA4DE2">
            <w:pPr>
              <w:rPr>
                <w:b/>
                <w:color w:val="C00000"/>
              </w:rPr>
            </w:pPr>
            <w:r w:rsidRPr="002E3141">
              <w:rPr>
                <w:rFonts w:hint="eastAsia"/>
                <w:b/>
                <w:color w:val="C00000"/>
              </w:rPr>
              <w:t>交收</w:t>
            </w:r>
          </w:p>
          <w:p w:rsidR="0055691A" w:rsidRPr="002E3141" w:rsidRDefault="0055691A" w:rsidP="00BA4DE2">
            <w:pPr>
              <w:rPr>
                <w:b/>
                <w:color w:val="C00000"/>
              </w:rPr>
            </w:pPr>
            <w:r>
              <w:rPr>
                <w:rFonts w:hint="eastAsia"/>
                <w:b/>
                <w:color w:val="C00000"/>
              </w:rPr>
              <w:t>类别</w:t>
            </w:r>
          </w:p>
        </w:tc>
        <w:tc>
          <w:tcPr>
            <w:tcW w:w="1559" w:type="dxa"/>
            <w:shd w:val="clear" w:color="auto" w:fill="BFBFBF" w:themeFill="background1" w:themeFillShade="BF"/>
          </w:tcPr>
          <w:p w:rsidR="0055691A" w:rsidRPr="002E3141" w:rsidRDefault="0055691A" w:rsidP="00BA4DE2">
            <w:pPr>
              <w:rPr>
                <w:b/>
                <w:color w:val="C00000"/>
              </w:rPr>
            </w:pPr>
            <w:r w:rsidRPr="002E3141">
              <w:rPr>
                <w:rFonts w:hint="eastAsia"/>
                <w:b/>
                <w:color w:val="C00000"/>
              </w:rPr>
              <w:t>交收</w:t>
            </w:r>
            <w:r>
              <w:rPr>
                <w:rFonts w:hint="eastAsia"/>
                <w:b/>
                <w:color w:val="C00000"/>
              </w:rPr>
              <w:t>明细</w:t>
            </w:r>
          </w:p>
        </w:tc>
        <w:tc>
          <w:tcPr>
            <w:tcW w:w="1740" w:type="dxa"/>
            <w:shd w:val="clear" w:color="auto" w:fill="BFBFBF" w:themeFill="background1" w:themeFillShade="BF"/>
          </w:tcPr>
          <w:p w:rsidR="0055691A" w:rsidRPr="002E3141" w:rsidRDefault="0055691A" w:rsidP="00BA4DE2">
            <w:pPr>
              <w:rPr>
                <w:b/>
                <w:color w:val="C00000"/>
              </w:rPr>
            </w:pPr>
            <w:r w:rsidRPr="002E3141">
              <w:rPr>
                <w:rFonts w:hint="eastAsia"/>
                <w:b/>
                <w:color w:val="C00000"/>
              </w:rPr>
              <w:t>交收方向</w:t>
            </w:r>
          </w:p>
        </w:tc>
        <w:tc>
          <w:tcPr>
            <w:tcW w:w="720" w:type="dxa"/>
            <w:shd w:val="clear" w:color="auto" w:fill="BFBFBF" w:themeFill="background1" w:themeFillShade="BF"/>
          </w:tcPr>
          <w:p w:rsidR="0055691A" w:rsidRPr="002E3141" w:rsidRDefault="0055691A" w:rsidP="006776C0">
            <w:pPr>
              <w:rPr>
                <w:b/>
                <w:color w:val="C00000"/>
              </w:rPr>
            </w:pPr>
            <w:r>
              <w:rPr>
                <w:rFonts w:hint="eastAsia"/>
                <w:b/>
                <w:color w:val="C00000"/>
              </w:rPr>
              <w:t>币种</w:t>
            </w:r>
          </w:p>
        </w:tc>
        <w:tc>
          <w:tcPr>
            <w:tcW w:w="942" w:type="dxa"/>
            <w:shd w:val="clear" w:color="auto" w:fill="BFBFBF" w:themeFill="background1" w:themeFillShade="BF"/>
          </w:tcPr>
          <w:p w:rsidR="0055691A" w:rsidRPr="002E3141" w:rsidRDefault="0055691A" w:rsidP="0055691A">
            <w:pPr>
              <w:rPr>
                <w:b/>
                <w:color w:val="C00000"/>
              </w:rPr>
            </w:pPr>
            <w:r>
              <w:rPr>
                <w:rFonts w:hint="eastAsia"/>
                <w:b/>
                <w:color w:val="C00000"/>
              </w:rPr>
              <w:t>数量</w:t>
            </w:r>
          </w:p>
        </w:tc>
        <w:tc>
          <w:tcPr>
            <w:tcW w:w="1701" w:type="dxa"/>
            <w:shd w:val="clear" w:color="auto" w:fill="BFBFBF" w:themeFill="background1" w:themeFillShade="BF"/>
          </w:tcPr>
          <w:p w:rsidR="0055691A" w:rsidRPr="002E3141" w:rsidRDefault="0055691A" w:rsidP="00BA4DE2">
            <w:pPr>
              <w:rPr>
                <w:b/>
                <w:color w:val="C00000"/>
              </w:rPr>
            </w:pPr>
            <w:r>
              <w:rPr>
                <w:rFonts w:hint="eastAsia"/>
                <w:b/>
                <w:color w:val="C00000"/>
              </w:rPr>
              <w:t>调整</w:t>
            </w:r>
            <w:r w:rsidRPr="002E3141">
              <w:rPr>
                <w:rFonts w:hint="eastAsia"/>
                <w:b/>
                <w:color w:val="C00000"/>
              </w:rPr>
              <w:t>方向</w:t>
            </w:r>
          </w:p>
        </w:tc>
      </w:tr>
      <w:tr w:rsidR="0055691A" w:rsidRPr="002E3141" w:rsidTr="000D310F">
        <w:tc>
          <w:tcPr>
            <w:tcW w:w="8755" w:type="dxa"/>
            <w:gridSpan w:val="9"/>
          </w:tcPr>
          <w:p w:rsidR="0055691A" w:rsidRPr="00DB5224" w:rsidRDefault="0055691A" w:rsidP="0055691A">
            <w:pPr>
              <w:rPr>
                <w:b/>
                <w:color w:val="000000" w:themeColor="text1"/>
              </w:rPr>
            </w:pPr>
            <w:r>
              <w:rPr>
                <w:rFonts w:hint="eastAsia"/>
                <w:b/>
                <w:color w:val="000000" w:themeColor="text1"/>
              </w:rPr>
              <w:t>CCASS</w:t>
            </w:r>
            <w:r w:rsidRPr="00DB5224">
              <w:rPr>
                <w:rFonts w:hint="eastAsia"/>
                <w:b/>
                <w:color w:val="000000" w:themeColor="text1"/>
              </w:rPr>
              <w:t>汇总</w:t>
            </w:r>
          </w:p>
        </w:tc>
      </w:tr>
      <w:tr w:rsidR="0055691A" w:rsidTr="000D310F">
        <w:tc>
          <w:tcPr>
            <w:tcW w:w="1242" w:type="dxa"/>
            <w:gridSpan w:val="2"/>
            <w:vMerge w:val="restart"/>
          </w:tcPr>
          <w:p w:rsidR="0055691A" w:rsidRDefault="0055691A" w:rsidP="00BA4DE2">
            <w:r>
              <w:rPr>
                <w:rFonts w:hint="eastAsia"/>
                <w:lang w:val="en-AU"/>
              </w:rPr>
              <w:t>股票</w:t>
            </w:r>
            <w:r>
              <w:rPr>
                <w:rFonts w:hint="eastAsia"/>
              </w:rPr>
              <w:t>股息</w:t>
            </w:r>
          </w:p>
        </w:tc>
        <w:tc>
          <w:tcPr>
            <w:tcW w:w="851" w:type="dxa"/>
            <w:gridSpan w:val="2"/>
          </w:tcPr>
          <w:p w:rsidR="0055691A" w:rsidRDefault="0055691A" w:rsidP="00BA4DE2">
            <w:r>
              <w:rPr>
                <w:rFonts w:hint="eastAsia"/>
              </w:rPr>
              <w:t>资金</w:t>
            </w:r>
          </w:p>
        </w:tc>
        <w:tc>
          <w:tcPr>
            <w:tcW w:w="1559" w:type="dxa"/>
          </w:tcPr>
          <w:p w:rsidR="0055691A" w:rsidRDefault="0055691A" w:rsidP="008212EA">
            <w:r>
              <w:rPr>
                <w:rFonts w:hint="eastAsia"/>
              </w:rPr>
              <w:t>过户费</w:t>
            </w:r>
          </w:p>
        </w:tc>
        <w:tc>
          <w:tcPr>
            <w:tcW w:w="1740" w:type="dxa"/>
          </w:tcPr>
          <w:p w:rsidR="0055691A" w:rsidRDefault="001D668D" w:rsidP="008212EA">
            <w:r>
              <w:rPr>
                <w:rFonts w:hint="eastAsia"/>
              </w:rPr>
              <w:t>（</w:t>
            </w:r>
            <w:r>
              <w:rPr>
                <w:rFonts w:hint="eastAsia"/>
              </w:rPr>
              <w:t>0</w:t>
            </w:r>
            <w:r w:rsidR="0055691A">
              <w:rPr>
                <w:rFonts w:hint="eastAsia"/>
              </w:rPr>
              <w:t>）</w:t>
            </w:r>
          </w:p>
        </w:tc>
        <w:tc>
          <w:tcPr>
            <w:tcW w:w="720" w:type="dxa"/>
          </w:tcPr>
          <w:p w:rsidR="0055691A" w:rsidRDefault="0055691A" w:rsidP="006776C0">
            <w:r>
              <w:rPr>
                <w:rFonts w:hint="eastAsia"/>
              </w:rPr>
              <w:t>港币</w:t>
            </w:r>
          </w:p>
        </w:tc>
        <w:tc>
          <w:tcPr>
            <w:tcW w:w="942" w:type="dxa"/>
          </w:tcPr>
          <w:p w:rsidR="0055691A" w:rsidRDefault="0055691A" w:rsidP="0055691A"/>
        </w:tc>
        <w:tc>
          <w:tcPr>
            <w:tcW w:w="1701" w:type="dxa"/>
          </w:tcPr>
          <w:p w:rsidR="0055691A" w:rsidRDefault="0055691A" w:rsidP="00BA4DE2"/>
        </w:tc>
      </w:tr>
      <w:tr w:rsidR="0055691A" w:rsidTr="000D310F">
        <w:tc>
          <w:tcPr>
            <w:tcW w:w="1242" w:type="dxa"/>
            <w:gridSpan w:val="2"/>
            <w:vMerge/>
          </w:tcPr>
          <w:p w:rsidR="0055691A" w:rsidRDefault="0055691A" w:rsidP="00BA4DE2">
            <w:pPr>
              <w:rPr>
                <w:lang w:val="en-AU"/>
              </w:rPr>
            </w:pPr>
          </w:p>
        </w:tc>
        <w:tc>
          <w:tcPr>
            <w:tcW w:w="851" w:type="dxa"/>
            <w:gridSpan w:val="2"/>
          </w:tcPr>
          <w:p w:rsidR="0055691A" w:rsidRDefault="0055691A" w:rsidP="00BA4DE2">
            <w:r>
              <w:rPr>
                <w:rFonts w:hint="eastAsia"/>
              </w:rPr>
              <w:t>股份</w:t>
            </w:r>
          </w:p>
        </w:tc>
        <w:tc>
          <w:tcPr>
            <w:tcW w:w="1559" w:type="dxa"/>
          </w:tcPr>
          <w:p w:rsidR="0055691A" w:rsidRDefault="0055691A" w:rsidP="008212EA">
            <w:r>
              <w:rPr>
                <w:rFonts w:hint="eastAsia"/>
                <w:lang w:val="en-AU"/>
              </w:rPr>
              <w:t>股票股息</w:t>
            </w:r>
          </w:p>
        </w:tc>
        <w:tc>
          <w:tcPr>
            <w:tcW w:w="1740" w:type="dxa"/>
          </w:tcPr>
          <w:p w:rsidR="0055691A" w:rsidRDefault="0055691A" w:rsidP="008212EA">
            <w:r>
              <w:rPr>
                <w:rFonts w:hint="eastAsia"/>
              </w:rPr>
              <w:t>转出</w:t>
            </w:r>
          </w:p>
        </w:tc>
        <w:tc>
          <w:tcPr>
            <w:tcW w:w="720" w:type="dxa"/>
          </w:tcPr>
          <w:p w:rsidR="0055691A" w:rsidRDefault="0055691A" w:rsidP="006776C0"/>
        </w:tc>
        <w:tc>
          <w:tcPr>
            <w:tcW w:w="942" w:type="dxa"/>
          </w:tcPr>
          <w:p w:rsidR="0055691A" w:rsidRDefault="0055691A" w:rsidP="006776C0"/>
        </w:tc>
        <w:tc>
          <w:tcPr>
            <w:tcW w:w="1701" w:type="dxa"/>
          </w:tcPr>
          <w:p w:rsidR="0055691A" w:rsidRDefault="0055691A" w:rsidP="00BA4DE2"/>
        </w:tc>
      </w:tr>
      <w:tr w:rsidR="000D310F" w:rsidRPr="002E3141" w:rsidTr="000D310F">
        <w:tc>
          <w:tcPr>
            <w:tcW w:w="8755" w:type="dxa"/>
            <w:gridSpan w:val="9"/>
          </w:tcPr>
          <w:p w:rsidR="000D310F" w:rsidRPr="00DB5224" w:rsidRDefault="000D310F" w:rsidP="00AB2B67">
            <w:pPr>
              <w:rPr>
                <w:b/>
                <w:color w:val="000000" w:themeColor="text1"/>
              </w:rPr>
            </w:pPr>
            <w:r>
              <w:rPr>
                <w:rFonts w:hint="eastAsia"/>
                <w:b/>
                <w:color w:val="000000" w:themeColor="text1"/>
              </w:rPr>
              <w:t>抵押银行汇总数据</w:t>
            </w:r>
          </w:p>
        </w:tc>
      </w:tr>
      <w:tr w:rsidR="000D310F" w:rsidTr="000D310F">
        <w:tc>
          <w:tcPr>
            <w:tcW w:w="1213" w:type="dxa"/>
            <w:vMerge w:val="restart"/>
          </w:tcPr>
          <w:p w:rsidR="000D310F" w:rsidRDefault="000D310F" w:rsidP="00AB2B67">
            <w:r>
              <w:rPr>
                <w:rFonts w:hint="eastAsia"/>
              </w:rPr>
              <w:t>XX</w:t>
            </w:r>
            <w:r>
              <w:rPr>
                <w:rFonts w:hint="eastAsia"/>
              </w:rPr>
              <w:t>银行股票股息</w:t>
            </w:r>
          </w:p>
        </w:tc>
        <w:tc>
          <w:tcPr>
            <w:tcW w:w="836" w:type="dxa"/>
            <w:gridSpan w:val="2"/>
          </w:tcPr>
          <w:p w:rsidR="000D310F" w:rsidRDefault="000D310F" w:rsidP="00AB2B67">
            <w:r>
              <w:rPr>
                <w:rFonts w:hint="eastAsia"/>
              </w:rPr>
              <w:t>资金</w:t>
            </w:r>
          </w:p>
        </w:tc>
        <w:tc>
          <w:tcPr>
            <w:tcW w:w="1603" w:type="dxa"/>
            <w:gridSpan w:val="2"/>
          </w:tcPr>
          <w:p w:rsidR="000D310F" w:rsidRDefault="000D310F" w:rsidP="00AB2B67">
            <w:r>
              <w:rPr>
                <w:rFonts w:hint="eastAsia"/>
              </w:rPr>
              <w:t>过户费</w:t>
            </w:r>
          </w:p>
        </w:tc>
        <w:tc>
          <w:tcPr>
            <w:tcW w:w="1740" w:type="dxa"/>
          </w:tcPr>
          <w:p w:rsidR="000D310F" w:rsidRDefault="001D668D" w:rsidP="00AB2B67">
            <w:r>
              <w:rPr>
                <w:rFonts w:hint="eastAsia"/>
              </w:rPr>
              <w:t>0</w:t>
            </w:r>
          </w:p>
        </w:tc>
        <w:tc>
          <w:tcPr>
            <w:tcW w:w="720" w:type="dxa"/>
          </w:tcPr>
          <w:p w:rsidR="000D310F" w:rsidRDefault="000D310F" w:rsidP="00AB2B67">
            <w:r>
              <w:rPr>
                <w:rFonts w:hint="eastAsia"/>
              </w:rPr>
              <w:t>港币</w:t>
            </w:r>
          </w:p>
        </w:tc>
        <w:tc>
          <w:tcPr>
            <w:tcW w:w="942" w:type="dxa"/>
          </w:tcPr>
          <w:p w:rsidR="000D310F" w:rsidRDefault="000D310F" w:rsidP="00AB2B67"/>
        </w:tc>
        <w:tc>
          <w:tcPr>
            <w:tcW w:w="1701" w:type="dxa"/>
          </w:tcPr>
          <w:p w:rsidR="000D310F" w:rsidRDefault="000D310F" w:rsidP="00AB2B67"/>
        </w:tc>
      </w:tr>
      <w:tr w:rsidR="000D310F" w:rsidTr="000D310F">
        <w:tc>
          <w:tcPr>
            <w:tcW w:w="1213" w:type="dxa"/>
            <w:vMerge/>
          </w:tcPr>
          <w:p w:rsidR="000D310F" w:rsidRDefault="000D310F" w:rsidP="00AB2B67"/>
        </w:tc>
        <w:tc>
          <w:tcPr>
            <w:tcW w:w="836" w:type="dxa"/>
            <w:gridSpan w:val="2"/>
          </w:tcPr>
          <w:p w:rsidR="000D310F" w:rsidRDefault="000D310F" w:rsidP="00AB2B67">
            <w:r>
              <w:rPr>
                <w:rFonts w:hint="eastAsia"/>
              </w:rPr>
              <w:t>股份</w:t>
            </w:r>
          </w:p>
        </w:tc>
        <w:tc>
          <w:tcPr>
            <w:tcW w:w="1603" w:type="dxa"/>
            <w:gridSpan w:val="2"/>
          </w:tcPr>
          <w:p w:rsidR="000D310F" w:rsidRDefault="000D310F" w:rsidP="00AB2B67">
            <w:r>
              <w:rPr>
                <w:rFonts w:hint="eastAsia"/>
                <w:lang w:val="en-AU"/>
              </w:rPr>
              <w:t>股票股息</w:t>
            </w:r>
          </w:p>
        </w:tc>
        <w:tc>
          <w:tcPr>
            <w:tcW w:w="1740" w:type="dxa"/>
          </w:tcPr>
          <w:p w:rsidR="000D310F" w:rsidRDefault="000D310F" w:rsidP="00AB2B67"/>
        </w:tc>
        <w:tc>
          <w:tcPr>
            <w:tcW w:w="720" w:type="dxa"/>
          </w:tcPr>
          <w:p w:rsidR="000D310F" w:rsidRDefault="000D310F" w:rsidP="00AB2B67"/>
        </w:tc>
        <w:tc>
          <w:tcPr>
            <w:tcW w:w="942" w:type="dxa"/>
          </w:tcPr>
          <w:p w:rsidR="000D310F" w:rsidRDefault="000D310F" w:rsidP="00AB2B67"/>
        </w:tc>
        <w:tc>
          <w:tcPr>
            <w:tcW w:w="1701" w:type="dxa"/>
          </w:tcPr>
          <w:p w:rsidR="000D310F" w:rsidRDefault="000D310F" w:rsidP="00AB2B67"/>
        </w:tc>
      </w:tr>
      <w:tr w:rsidR="000D310F" w:rsidRPr="002E3141" w:rsidTr="000D310F">
        <w:tc>
          <w:tcPr>
            <w:tcW w:w="8755" w:type="dxa"/>
            <w:gridSpan w:val="9"/>
          </w:tcPr>
          <w:p w:rsidR="000D310F" w:rsidRPr="00DB5224" w:rsidRDefault="000D310F" w:rsidP="00AB2B67">
            <w:pPr>
              <w:rPr>
                <w:b/>
                <w:color w:val="000000" w:themeColor="text1"/>
              </w:rPr>
            </w:pPr>
            <w:r>
              <w:rPr>
                <w:rFonts w:hint="eastAsia"/>
                <w:b/>
                <w:color w:val="000000" w:themeColor="text1"/>
              </w:rPr>
              <w:t>CCASS</w:t>
            </w:r>
            <w:r>
              <w:rPr>
                <w:rFonts w:hint="eastAsia"/>
                <w:b/>
                <w:color w:val="000000" w:themeColor="text1"/>
              </w:rPr>
              <w:t>与抵押银行汇总数据</w:t>
            </w:r>
          </w:p>
        </w:tc>
      </w:tr>
      <w:tr w:rsidR="000D310F" w:rsidTr="00AB2B67">
        <w:tc>
          <w:tcPr>
            <w:tcW w:w="1213" w:type="dxa"/>
            <w:vMerge w:val="restart"/>
          </w:tcPr>
          <w:p w:rsidR="000D310F" w:rsidRDefault="000D310F" w:rsidP="00AB2B67">
            <w:r>
              <w:rPr>
                <w:rFonts w:hint="eastAsia"/>
              </w:rPr>
              <w:t>XX</w:t>
            </w:r>
            <w:r>
              <w:rPr>
                <w:rFonts w:hint="eastAsia"/>
              </w:rPr>
              <w:t>银行股票股息</w:t>
            </w:r>
          </w:p>
        </w:tc>
        <w:tc>
          <w:tcPr>
            <w:tcW w:w="836" w:type="dxa"/>
            <w:gridSpan w:val="2"/>
          </w:tcPr>
          <w:p w:rsidR="000D310F" w:rsidRDefault="000D310F" w:rsidP="00AB2B67">
            <w:r>
              <w:rPr>
                <w:rFonts w:hint="eastAsia"/>
              </w:rPr>
              <w:t>资金</w:t>
            </w:r>
          </w:p>
        </w:tc>
        <w:tc>
          <w:tcPr>
            <w:tcW w:w="1603" w:type="dxa"/>
            <w:gridSpan w:val="2"/>
          </w:tcPr>
          <w:p w:rsidR="000D310F" w:rsidRDefault="000D310F" w:rsidP="00AB2B67">
            <w:r>
              <w:rPr>
                <w:rFonts w:hint="eastAsia"/>
              </w:rPr>
              <w:t>过户费</w:t>
            </w:r>
          </w:p>
        </w:tc>
        <w:tc>
          <w:tcPr>
            <w:tcW w:w="1740" w:type="dxa"/>
          </w:tcPr>
          <w:p w:rsidR="000D310F" w:rsidRDefault="000D310F" w:rsidP="00AB2B67"/>
        </w:tc>
        <w:tc>
          <w:tcPr>
            <w:tcW w:w="720" w:type="dxa"/>
          </w:tcPr>
          <w:p w:rsidR="000D310F" w:rsidRDefault="000D310F" w:rsidP="00AB2B67">
            <w:r>
              <w:rPr>
                <w:rFonts w:hint="eastAsia"/>
              </w:rPr>
              <w:t>港币</w:t>
            </w:r>
          </w:p>
        </w:tc>
        <w:tc>
          <w:tcPr>
            <w:tcW w:w="942" w:type="dxa"/>
          </w:tcPr>
          <w:p w:rsidR="000D310F" w:rsidRDefault="000D310F" w:rsidP="00AB2B67"/>
        </w:tc>
        <w:tc>
          <w:tcPr>
            <w:tcW w:w="1701" w:type="dxa"/>
          </w:tcPr>
          <w:p w:rsidR="000D310F" w:rsidRDefault="000D310F" w:rsidP="00AB2B67"/>
        </w:tc>
      </w:tr>
      <w:tr w:rsidR="000D310F" w:rsidTr="00AB2B67">
        <w:tc>
          <w:tcPr>
            <w:tcW w:w="1213" w:type="dxa"/>
            <w:vMerge/>
          </w:tcPr>
          <w:p w:rsidR="000D310F" w:rsidRDefault="000D310F" w:rsidP="00AB2B67"/>
        </w:tc>
        <w:tc>
          <w:tcPr>
            <w:tcW w:w="836" w:type="dxa"/>
            <w:gridSpan w:val="2"/>
          </w:tcPr>
          <w:p w:rsidR="000D310F" w:rsidRDefault="000D310F" w:rsidP="00AB2B67">
            <w:r>
              <w:rPr>
                <w:rFonts w:hint="eastAsia"/>
              </w:rPr>
              <w:t>股份</w:t>
            </w:r>
          </w:p>
        </w:tc>
        <w:tc>
          <w:tcPr>
            <w:tcW w:w="1603" w:type="dxa"/>
            <w:gridSpan w:val="2"/>
          </w:tcPr>
          <w:p w:rsidR="000D310F" w:rsidRDefault="000D310F" w:rsidP="00AB2B67">
            <w:r>
              <w:rPr>
                <w:rFonts w:hint="eastAsia"/>
                <w:lang w:val="en-AU"/>
              </w:rPr>
              <w:t>股票股息</w:t>
            </w:r>
          </w:p>
        </w:tc>
        <w:tc>
          <w:tcPr>
            <w:tcW w:w="1740" w:type="dxa"/>
          </w:tcPr>
          <w:p w:rsidR="000D310F" w:rsidRDefault="000D310F" w:rsidP="00AB2B67"/>
        </w:tc>
        <w:tc>
          <w:tcPr>
            <w:tcW w:w="720" w:type="dxa"/>
          </w:tcPr>
          <w:p w:rsidR="000D310F" w:rsidRDefault="000D310F" w:rsidP="00AB2B67"/>
        </w:tc>
        <w:tc>
          <w:tcPr>
            <w:tcW w:w="942" w:type="dxa"/>
          </w:tcPr>
          <w:p w:rsidR="000D310F" w:rsidRDefault="000D310F" w:rsidP="00AB2B67"/>
        </w:tc>
        <w:tc>
          <w:tcPr>
            <w:tcW w:w="1701" w:type="dxa"/>
          </w:tcPr>
          <w:p w:rsidR="000D310F" w:rsidRDefault="000D310F" w:rsidP="00AB2B67"/>
        </w:tc>
      </w:tr>
      <w:tr w:rsidR="000D310F" w:rsidTr="000D310F">
        <w:tc>
          <w:tcPr>
            <w:tcW w:w="8755" w:type="dxa"/>
            <w:gridSpan w:val="9"/>
          </w:tcPr>
          <w:p w:rsidR="000D310F" w:rsidRPr="00762AE8" w:rsidRDefault="000D310F" w:rsidP="0055691A">
            <w:pPr>
              <w:rPr>
                <w:b/>
                <w:color w:val="000000" w:themeColor="text1"/>
              </w:rPr>
            </w:pPr>
            <w:r w:rsidRPr="00762AE8">
              <w:rPr>
                <w:rFonts w:hint="eastAsia"/>
                <w:b/>
                <w:color w:val="000000" w:themeColor="text1"/>
              </w:rPr>
              <w:t>客户</w:t>
            </w:r>
            <w:r>
              <w:rPr>
                <w:rFonts w:hint="eastAsia"/>
                <w:b/>
                <w:color w:val="000000" w:themeColor="text1"/>
              </w:rPr>
              <w:t>汇总</w:t>
            </w:r>
          </w:p>
        </w:tc>
      </w:tr>
      <w:tr w:rsidR="000D310F" w:rsidTr="000D310F">
        <w:tc>
          <w:tcPr>
            <w:tcW w:w="1242" w:type="dxa"/>
            <w:gridSpan w:val="2"/>
            <w:vMerge w:val="restart"/>
          </w:tcPr>
          <w:p w:rsidR="000D310F" w:rsidRDefault="000D310F" w:rsidP="00BA4DE2">
            <w:r>
              <w:rPr>
                <w:rFonts w:hint="eastAsia"/>
              </w:rPr>
              <w:t>现金股息</w:t>
            </w:r>
          </w:p>
        </w:tc>
        <w:tc>
          <w:tcPr>
            <w:tcW w:w="851" w:type="dxa"/>
            <w:gridSpan w:val="2"/>
            <w:vMerge w:val="restart"/>
          </w:tcPr>
          <w:p w:rsidR="000D310F" w:rsidRDefault="000D310F" w:rsidP="00BA4DE2">
            <w:r>
              <w:rPr>
                <w:rFonts w:hint="eastAsia"/>
              </w:rPr>
              <w:t>资金</w:t>
            </w:r>
          </w:p>
        </w:tc>
        <w:tc>
          <w:tcPr>
            <w:tcW w:w="1559" w:type="dxa"/>
          </w:tcPr>
          <w:p w:rsidR="000D310F" w:rsidRDefault="000D310F" w:rsidP="008212EA">
            <w:r>
              <w:rPr>
                <w:rFonts w:hint="eastAsia"/>
              </w:rPr>
              <w:t>手续费</w:t>
            </w:r>
          </w:p>
        </w:tc>
        <w:tc>
          <w:tcPr>
            <w:tcW w:w="1740" w:type="dxa"/>
          </w:tcPr>
          <w:p w:rsidR="000D310F" w:rsidRDefault="000D310F" w:rsidP="008212EA">
            <w:r>
              <w:rPr>
                <w:rFonts w:hint="eastAsia"/>
              </w:rPr>
              <w:t>收入</w:t>
            </w:r>
          </w:p>
        </w:tc>
        <w:tc>
          <w:tcPr>
            <w:tcW w:w="720" w:type="dxa"/>
          </w:tcPr>
          <w:p w:rsidR="000D310F" w:rsidRDefault="000D310F" w:rsidP="006776C0">
            <w:r>
              <w:rPr>
                <w:rFonts w:hint="eastAsia"/>
              </w:rPr>
              <w:t>港币</w:t>
            </w:r>
          </w:p>
        </w:tc>
        <w:tc>
          <w:tcPr>
            <w:tcW w:w="942" w:type="dxa"/>
          </w:tcPr>
          <w:p w:rsidR="000D310F" w:rsidRDefault="000D310F" w:rsidP="0055691A"/>
        </w:tc>
        <w:tc>
          <w:tcPr>
            <w:tcW w:w="1701" w:type="dxa"/>
          </w:tcPr>
          <w:p w:rsidR="000D310F" w:rsidRDefault="000D310F" w:rsidP="008212EA">
            <w:r>
              <w:rPr>
                <w:rFonts w:hint="eastAsia"/>
              </w:rPr>
              <w:t>客户调自有</w:t>
            </w:r>
          </w:p>
        </w:tc>
      </w:tr>
      <w:tr w:rsidR="000D310F" w:rsidTr="000D310F">
        <w:tc>
          <w:tcPr>
            <w:tcW w:w="1242" w:type="dxa"/>
            <w:gridSpan w:val="2"/>
            <w:vMerge/>
          </w:tcPr>
          <w:p w:rsidR="000D310F" w:rsidRDefault="000D310F" w:rsidP="00BA4DE2"/>
        </w:tc>
        <w:tc>
          <w:tcPr>
            <w:tcW w:w="851" w:type="dxa"/>
            <w:gridSpan w:val="2"/>
            <w:vMerge/>
          </w:tcPr>
          <w:p w:rsidR="000D310F" w:rsidRDefault="000D310F" w:rsidP="00BA4DE2"/>
        </w:tc>
        <w:tc>
          <w:tcPr>
            <w:tcW w:w="1559" w:type="dxa"/>
          </w:tcPr>
          <w:p w:rsidR="000D310F" w:rsidRDefault="000D310F" w:rsidP="008212EA">
            <w:r>
              <w:rPr>
                <w:rFonts w:hint="eastAsia"/>
              </w:rPr>
              <w:t>过户费</w:t>
            </w:r>
          </w:p>
        </w:tc>
        <w:tc>
          <w:tcPr>
            <w:tcW w:w="1740" w:type="dxa"/>
          </w:tcPr>
          <w:p w:rsidR="000D310F" w:rsidRDefault="000D310F" w:rsidP="008212EA">
            <w:r>
              <w:rPr>
                <w:rFonts w:hint="eastAsia"/>
              </w:rPr>
              <w:t>收入</w:t>
            </w:r>
          </w:p>
        </w:tc>
        <w:tc>
          <w:tcPr>
            <w:tcW w:w="720" w:type="dxa"/>
          </w:tcPr>
          <w:p w:rsidR="000D310F" w:rsidRDefault="000D310F" w:rsidP="006776C0">
            <w:r>
              <w:rPr>
                <w:rFonts w:hint="eastAsia"/>
              </w:rPr>
              <w:t>港币</w:t>
            </w:r>
          </w:p>
        </w:tc>
        <w:tc>
          <w:tcPr>
            <w:tcW w:w="942" w:type="dxa"/>
          </w:tcPr>
          <w:p w:rsidR="000D310F" w:rsidRDefault="000D310F" w:rsidP="0055691A"/>
        </w:tc>
        <w:tc>
          <w:tcPr>
            <w:tcW w:w="1701" w:type="dxa"/>
          </w:tcPr>
          <w:p w:rsidR="000D310F" w:rsidRDefault="000D310F" w:rsidP="008212EA">
            <w:r>
              <w:rPr>
                <w:rFonts w:hint="eastAsia"/>
              </w:rPr>
              <w:t>客户调自有</w:t>
            </w:r>
          </w:p>
        </w:tc>
      </w:tr>
      <w:tr w:rsidR="000D310F" w:rsidTr="000D310F">
        <w:tc>
          <w:tcPr>
            <w:tcW w:w="1242" w:type="dxa"/>
            <w:gridSpan w:val="2"/>
            <w:vMerge/>
          </w:tcPr>
          <w:p w:rsidR="000D310F" w:rsidRDefault="000D310F" w:rsidP="00BA4DE2"/>
        </w:tc>
        <w:tc>
          <w:tcPr>
            <w:tcW w:w="851" w:type="dxa"/>
            <w:gridSpan w:val="2"/>
            <w:vMerge w:val="restart"/>
          </w:tcPr>
          <w:p w:rsidR="000D310F" w:rsidRDefault="000D310F" w:rsidP="00BA4DE2">
            <w:r>
              <w:rPr>
                <w:rFonts w:hint="eastAsia"/>
              </w:rPr>
              <w:t>股份</w:t>
            </w:r>
          </w:p>
        </w:tc>
        <w:tc>
          <w:tcPr>
            <w:tcW w:w="1559" w:type="dxa"/>
          </w:tcPr>
          <w:p w:rsidR="000D310F" w:rsidRDefault="000D310F" w:rsidP="008212EA">
            <w:r>
              <w:rPr>
                <w:rFonts w:hint="eastAsia"/>
                <w:lang w:val="en-AU"/>
              </w:rPr>
              <w:t>股票股息</w:t>
            </w:r>
          </w:p>
        </w:tc>
        <w:tc>
          <w:tcPr>
            <w:tcW w:w="1740" w:type="dxa"/>
          </w:tcPr>
          <w:p w:rsidR="000D310F" w:rsidRDefault="000D310F" w:rsidP="008212EA">
            <w:r>
              <w:rPr>
                <w:rFonts w:hint="eastAsia"/>
              </w:rPr>
              <w:t>转入</w:t>
            </w:r>
          </w:p>
        </w:tc>
        <w:tc>
          <w:tcPr>
            <w:tcW w:w="720" w:type="dxa"/>
          </w:tcPr>
          <w:p w:rsidR="000D310F" w:rsidRDefault="000D310F" w:rsidP="006776C0"/>
        </w:tc>
        <w:tc>
          <w:tcPr>
            <w:tcW w:w="942" w:type="dxa"/>
          </w:tcPr>
          <w:p w:rsidR="000D310F" w:rsidRDefault="000D310F" w:rsidP="006776C0"/>
        </w:tc>
        <w:tc>
          <w:tcPr>
            <w:tcW w:w="1701" w:type="dxa"/>
          </w:tcPr>
          <w:p w:rsidR="000D310F" w:rsidRDefault="000D310F" w:rsidP="008212EA">
            <w:r>
              <w:rPr>
                <w:rFonts w:hint="eastAsia"/>
              </w:rPr>
              <w:t>现金账户</w:t>
            </w:r>
          </w:p>
        </w:tc>
      </w:tr>
      <w:tr w:rsidR="000D310F" w:rsidTr="000D310F">
        <w:tc>
          <w:tcPr>
            <w:tcW w:w="1242" w:type="dxa"/>
            <w:gridSpan w:val="2"/>
            <w:vMerge/>
          </w:tcPr>
          <w:p w:rsidR="000D310F" w:rsidRDefault="000D310F" w:rsidP="00BA4DE2"/>
        </w:tc>
        <w:tc>
          <w:tcPr>
            <w:tcW w:w="851" w:type="dxa"/>
            <w:gridSpan w:val="2"/>
            <w:vMerge/>
          </w:tcPr>
          <w:p w:rsidR="000D310F" w:rsidRDefault="000D310F" w:rsidP="00BA4DE2"/>
        </w:tc>
        <w:tc>
          <w:tcPr>
            <w:tcW w:w="1559" w:type="dxa"/>
          </w:tcPr>
          <w:p w:rsidR="000D310F" w:rsidRDefault="000D310F" w:rsidP="008212EA">
            <w:pPr>
              <w:rPr>
                <w:lang w:val="en-AU"/>
              </w:rPr>
            </w:pPr>
            <w:r>
              <w:rPr>
                <w:rFonts w:hint="eastAsia"/>
                <w:lang w:val="en-AU"/>
              </w:rPr>
              <w:t>股票股息</w:t>
            </w:r>
          </w:p>
        </w:tc>
        <w:tc>
          <w:tcPr>
            <w:tcW w:w="1740" w:type="dxa"/>
          </w:tcPr>
          <w:p w:rsidR="000D310F" w:rsidRDefault="000D310F" w:rsidP="008212EA">
            <w:r>
              <w:rPr>
                <w:rFonts w:hint="eastAsia"/>
              </w:rPr>
              <w:t>转入</w:t>
            </w:r>
          </w:p>
        </w:tc>
        <w:tc>
          <w:tcPr>
            <w:tcW w:w="720" w:type="dxa"/>
          </w:tcPr>
          <w:p w:rsidR="000D310F" w:rsidRDefault="000D310F" w:rsidP="006776C0"/>
        </w:tc>
        <w:tc>
          <w:tcPr>
            <w:tcW w:w="942" w:type="dxa"/>
          </w:tcPr>
          <w:p w:rsidR="000D310F" w:rsidRDefault="000D310F" w:rsidP="006776C0"/>
        </w:tc>
        <w:tc>
          <w:tcPr>
            <w:tcW w:w="1701" w:type="dxa"/>
          </w:tcPr>
          <w:p w:rsidR="000D310F" w:rsidRDefault="000D310F" w:rsidP="008212EA">
            <w:r>
              <w:rPr>
                <w:rFonts w:hint="eastAsia"/>
              </w:rPr>
              <w:t>MARGIN</w:t>
            </w:r>
            <w:r>
              <w:rPr>
                <w:rFonts w:hint="eastAsia"/>
              </w:rPr>
              <w:t>账户</w:t>
            </w:r>
          </w:p>
        </w:tc>
      </w:tr>
      <w:tr w:rsidR="000D310F" w:rsidTr="000D310F">
        <w:tc>
          <w:tcPr>
            <w:tcW w:w="1242" w:type="dxa"/>
            <w:gridSpan w:val="2"/>
            <w:vMerge/>
          </w:tcPr>
          <w:p w:rsidR="000D310F" w:rsidRDefault="000D310F" w:rsidP="00BA4DE2"/>
        </w:tc>
        <w:tc>
          <w:tcPr>
            <w:tcW w:w="851" w:type="dxa"/>
            <w:gridSpan w:val="2"/>
            <w:vMerge/>
          </w:tcPr>
          <w:p w:rsidR="000D310F" w:rsidRDefault="000D310F" w:rsidP="00BA4DE2"/>
        </w:tc>
        <w:tc>
          <w:tcPr>
            <w:tcW w:w="1559" w:type="dxa"/>
          </w:tcPr>
          <w:p w:rsidR="000D310F" w:rsidRDefault="000D310F" w:rsidP="008212EA">
            <w:pPr>
              <w:rPr>
                <w:lang w:val="en-AU"/>
              </w:rPr>
            </w:pPr>
            <w:r>
              <w:rPr>
                <w:rFonts w:hint="eastAsia"/>
                <w:lang w:val="en-AU"/>
              </w:rPr>
              <w:t>股票股息</w:t>
            </w:r>
          </w:p>
        </w:tc>
        <w:tc>
          <w:tcPr>
            <w:tcW w:w="1740" w:type="dxa"/>
          </w:tcPr>
          <w:p w:rsidR="000D310F" w:rsidRDefault="000D310F" w:rsidP="008212EA">
            <w:r>
              <w:rPr>
                <w:rFonts w:hint="eastAsia"/>
              </w:rPr>
              <w:t>转入</w:t>
            </w:r>
          </w:p>
        </w:tc>
        <w:tc>
          <w:tcPr>
            <w:tcW w:w="720" w:type="dxa"/>
          </w:tcPr>
          <w:p w:rsidR="000D310F" w:rsidRDefault="000D310F" w:rsidP="006776C0"/>
        </w:tc>
        <w:tc>
          <w:tcPr>
            <w:tcW w:w="942" w:type="dxa"/>
          </w:tcPr>
          <w:p w:rsidR="000D310F" w:rsidRDefault="000D310F" w:rsidP="006776C0"/>
        </w:tc>
        <w:tc>
          <w:tcPr>
            <w:tcW w:w="1701" w:type="dxa"/>
          </w:tcPr>
          <w:p w:rsidR="000D310F" w:rsidRDefault="000D310F" w:rsidP="008212EA">
            <w:r>
              <w:rPr>
                <w:rFonts w:hint="eastAsia"/>
              </w:rPr>
              <w:t>其它账户</w:t>
            </w:r>
          </w:p>
        </w:tc>
      </w:tr>
    </w:tbl>
    <w:p w:rsidR="00EC734D" w:rsidRDefault="00680B74" w:rsidP="00EC734D">
      <w:pPr>
        <w:pStyle w:val="3"/>
        <w:ind w:leftChars="100" w:left="210"/>
      </w:pPr>
      <w:r>
        <w:rPr>
          <w:rFonts w:hint="eastAsia"/>
        </w:rPr>
        <w:t>F9.5</w:t>
      </w:r>
      <w:r>
        <w:rPr>
          <w:rFonts w:hint="eastAsia"/>
        </w:rPr>
        <w:t>股票股息手工维护</w:t>
      </w:r>
    </w:p>
    <w:p w:rsidR="00EC734D" w:rsidRDefault="00EC734D" w:rsidP="00EC734D">
      <w:pPr>
        <w:pStyle w:val="4"/>
        <w:numPr>
          <w:ilvl w:val="0"/>
          <w:numId w:val="285"/>
        </w:numPr>
      </w:pPr>
      <w:r>
        <w:rPr>
          <w:rFonts w:hint="eastAsia"/>
        </w:rPr>
        <w:t>业务描述</w:t>
      </w:r>
    </w:p>
    <w:p w:rsidR="00EC734D" w:rsidRDefault="00EC734D" w:rsidP="00EC734D">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如果抵押银行存在该股票时，</w:t>
      </w:r>
      <w:r w:rsidR="0065462C">
        <w:rPr>
          <w:rFonts w:asciiTheme="minorEastAsia" w:hAnsiTheme="minorEastAsia" w:cs="华文仿宋" w:hint="eastAsia"/>
          <w:color w:val="000000"/>
          <w:kern w:val="0"/>
          <w:szCs w:val="21"/>
        </w:rPr>
        <w:t>抵押银行的权益数据需要补入</w:t>
      </w:r>
      <w:r>
        <w:rPr>
          <w:rFonts w:asciiTheme="minorEastAsia" w:hAnsiTheme="minorEastAsia" w:cs="华文仿宋" w:hint="eastAsia"/>
          <w:color w:val="000000"/>
          <w:kern w:val="0"/>
          <w:szCs w:val="21"/>
        </w:rPr>
        <w:t>，否则系统的总权益就会缺失，在系统复核时也会提示用户。</w:t>
      </w:r>
    </w:p>
    <w:p w:rsidR="00EC734D" w:rsidRDefault="00EC734D" w:rsidP="00EC734D">
      <w:pPr>
        <w:pStyle w:val="4"/>
        <w:numPr>
          <w:ilvl w:val="0"/>
          <w:numId w:val="285"/>
        </w:numPr>
      </w:pPr>
      <w:r>
        <w:rPr>
          <w:rFonts w:hint="eastAsia"/>
        </w:rPr>
        <w:t>用户界面</w:t>
      </w:r>
    </w:p>
    <w:p w:rsidR="00EC734D" w:rsidRDefault="00265B30" w:rsidP="00EC734D">
      <w:r>
        <w:object w:dxaOrig="10420" w:dyaOrig="4373">
          <v:shape id="_x0000_i1082" type="#_x0000_t75" style="width:415.5pt;height:174pt" o:ole="">
            <v:imagedata r:id="rId121" o:title=""/>
          </v:shape>
          <o:OLEObject Type="Embed" ProgID="Visio.Drawing.11" ShapeID="_x0000_i1082" DrawAspect="Content" ObjectID="_1402388571" r:id="rId122"/>
        </w:object>
      </w:r>
    </w:p>
    <w:p w:rsidR="00EC734D" w:rsidRPr="005254C4" w:rsidRDefault="00EC734D" w:rsidP="00EC734D">
      <w:pPr>
        <w:rPr>
          <w:b/>
        </w:rPr>
      </w:pPr>
      <w:r w:rsidRPr="005254C4">
        <w:rPr>
          <w:rFonts w:hint="eastAsia"/>
          <w:b/>
        </w:rPr>
        <w:lastRenderedPageBreak/>
        <w:t>界面说明：</w:t>
      </w:r>
    </w:p>
    <w:p w:rsidR="00EC734D" w:rsidRPr="00EE2D38" w:rsidRDefault="008B5146" w:rsidP="00EC734D">
      <w:pPr>
        <w:pStyle w:val="a7"/>
        <w:numPr>
          <w:ilvl w:val="0"/>
          <w:numId w:val="284"/>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EE2D38">
        <w:rPr>
          <w:rFonts w:asciiTheme="minorEastAsia" w:hAnsiTheme="minorEastAsia" w:cs="华文仿宋" w:hint="eastAsia"/>
          <w:color w:val="000000"/>
          <w:kern w:val="0"/>
          <w:szCs w:val="21"/>
        </w:rPr>
        <w:t>证券代码、股权登记日、结算币种、</w:t>
      </w:r>
      <w:r w:rsidR="004B5E5C">
        <w:rPr>
          <w:rFonts w:asciiTheme="minorEastAsia" w:hAnsiTheme="minorEastAsia" w:cs="华文仿宋" w:hint="eastAsia"/>
          <w:color w:val="000000"/>
          <w:kern w:val="0"/>
          <w:szCs w:val="21"/>
        </w:rPr>
        <w:t>每股派息</w:t>
      </w:r>
      <w:r w:rsidRPr="00EE2D38">
        <w:rPr>
          <w:rFonts w:asciiTheme="minorEastAsia" w:hAnsiTheme="minorEastAsia" w:cs="华文仿宋" w:hint="eastAsia"/>
          <w:color w:val="000000"/>
          <w:kern w:val="0"/>
          <w:szCs w:val="21"/>
        </w:rPr>
        <w:t>从读入数据中获得</w:t>
      </w:r>
      <w:r w:rsidR="00EC734D" w:rsidRPr="00EE2D38">
        <w:rPr>
          <w:rFonts w:asciiTheme="minorEastAsia" w:hAnsiTheme="minorEastAsia" w:cs="华文仿宋" w:hint="eastAsia"/>
          <w:color w:val="000000"/>
          <w:kern w:val="0"/>
          <w:szCs w:val="21"/>
        </w:rPr>
        <w:t>；</w:t>
      </w:r>
    </w:p>
    <w:p w:rsidR="00EC734D" w:rsidRDefault="008B5146" w:rsidP="00EC734D">
      <w:pPr>
        <w:pStyle w:val="a7"/>
        <w:numPr>
          <w:ilvl w:val="0"/>
          <w:numId w:val="28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客户股份总量、抵押银行股份数量由系统获得</w:t>
      </w:r>
      <w:r w:rsidR="00EC734D">
        <w:rPr>
          <w:rFonts w:asciiTheme="minorEastAsia" w:hAnsiTheme="minorEastAsia" w:cs="华文仿宋" w:hint="eastAsia"/>
          <w:color w:val="000000"/>
          <w:kern w:val="0"/>
          <w:szCs w:val="21"/>
        </w:rPr>
        <w:t>；</w:t>
      </w:r>
    </w:p>
    <w:p w:rsidR="00EC734D" w:rsidRDefault="008B5146" w:rsidP="00EC734D">
      <w:pPr>
        <w:pStyle w:val="a7"/>
        <w:numPr>
          <w:ilvl w:val="0"/>
          <w:numId w:val="28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CCASS股份数量、CCASS股息数量</w:t>
      </w:r>
      <w:proofErr w:type="gramStart"/>
      <w:r>
        <w:rPr>
          <w:rFonts w:asciiTheme="minorEastAsia" w:hAnsiTheme="minorEastAsia" w:cs="华文仿宋" w:hint="eastAsia"/>
          <w:color w:val="000000"/>
          <w:kern w:val="0"/>
          <w:szCs w:val="21"/>
        </w:rPr>
        <w:t>等项从</w:t>
      </w:r>
      <w:proofErr w:type="gramEnd"/>
      <w:r>
        <w:rPr>
          <w:rFonts w:asciiTheme="minorEastAsia" w:hAnsiTheme="minorEastAsia" w:cs="华文仿宋" w:hint="eastAsia"/>
          <w:color w:val="000000"/>
          <w:kern w:val="0"/>
          <w:szCs w:val="21"/>
        </w:rPr>
        <w:t>CCASS权益文件中直接获得</w:t>
      </w:r>
      <w:r w:rsidR="00EC734D">
        <w:rPr>
          <w:rFonts w:asciiTheme="minorEastAsia" w:hAnsiTheme="minorEastAsia" w:cs="华文仿宋" w:hint="eastAsia"/>
          <w:color w:val="000000"/>
          <w:kern w:val="0"/>
          <w:szCs w:val="21"/>
        </w:rPr>
        <w:t>；</w:t>
      </w:r>
    </w:p>
    <w:p w:rsidR="00EC734D" w:rsidRDefault="008B5146" w:rsidP="00EC734D">
      <w:pPr>
        <w:pStyle w:val="a7"/>
        <w:numPr>
          <w:ilvl w:val="0"/>
          <w:numId w:val="28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总股息由CCASS股息、抵押银行股息汇总</w:t>
      </w:r>
      <w:r w:rsidR="00EC734D">
        <w:rPr>
          <w:rFonts w:asciiTheme="minorEastAsia" w:hAnsiTheme="minorEastAsia" w:cs="华文仿宋" w:hint="eastAsia"/>
          <w:color w:val="000000"/>
          <w:kern w:val="0"/>
          <w:szCs w:val="21"/>
        </w:rPr>
        <w:t>；</w:t>
      </w:r>
      <w:r w:rsidR="00EC734D" w:rsidDel="00AC1011">
        <w:rPr>
          <w:rFonts w:asciiTheme="minorEastAsia" w:hAnsiTheme="minorEastAsia" w:cs="华文仿宋" w:hint="eastAsia"/>
          <w:color w:val="000000"/>
          <w:kern w:val="0"/>
          <w:szCs w:val="21"/>
        </w:rPr>
        <w:t xml:space="preserve"> </w:t>
      </w:r>
    </w:p>
    <w:p w:rsidR="008B5146" w:rsidRDefault="00265B30" w:rsidP="008B5146">
      <w:pPr>
        <w:pStyle w:val="a7"/>
        <w:numPr>
          <w:ilvl w:val="0"/>
          <w:numId w:val="28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抵押银行明细信息</w:t>
      </w:r>
      <w:r w:rsidR="008B5146">
        <w:rPr>
          <w:rFonts w:asciiTheme="minorEastAsia" w:hAnsiTheme="minorEastAsia" w:cs="华文仿宋" w:hint="eastAsia"/>
          <w:color w:val="000000"/>
          <w:kern w:val="0"/>
          <w:szCs w:val="21"/>
        </w:rPr>
        <w:t>；</w:t>
      </w:r>
    </w:p>
    <w:p w:rsidR="00265B30" w:rsidRDefault="00265B30" w:rsidP="00265B30">
      <w:pPr>
        <w:pStyle w:val="a7"/>
        <w:numPr>
          <w:ilvl w:val="1"/>
          <w:numId w:val="28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系统根据股权登记日各银行的持股数量与分配比例计算出每个抵押的实际可</w:t>
      </w:r>
      <w:r w:rsidR="0065462C">
        <w:rPr>
          <w:rFonts w:asciiTheme="minorEastAsia" w:hAnsiTheme="minorEastAsia" w:cs="华文仿宋" w:hint="eastAsia"/>
          <w:color w:val="000000"/>
          <w:kern w:val="0"/>
          <w:szCs w:val="21"/>
        </w:rPr>
        <w:t>得</w:t>
      </w:r>
      <w:r w:rsidR="00553740">
        <w:rPr>
          <w:rFonts w:asciiTheme="minorEastAsia" w:hAnsiTheme="minorEastAsia" w:cs="华文仿宋" w:hint="eastAsia"/>
          <w:color w:val="000000"/>
          <w:kern w:val="0"/>
          <w:szCs w:val="21"/>
        </w:rPr>
        <w:t>票股息</w:t>
      </w:r>
      <w:r>
        <w:rPr>
          <w:rFonts w:asciiTheme="minorEastAsia" w:hAnsiTheme="minorEastAsia" w:cs="华文仿宋" w:hint="eastAsia"/>
          <w:color w:val="000000"/>
          <w:kern w:val="0"/>
          <w:szCs w:val="21"/>
        </w:rPr>
        <w:t>数量；</w:t>
      </w:r>
    </w:p>
    <w:p w:rsidR="00265B30" w:rsidRDefault="00265B30" w:rsidP="00265B30">
      <w:pPr>
        <w:pStyle w:val="a7"/>
        <w:numPr>
          <w:ilvl w:val="1"/>
          <w:numId w:val="28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如果抵押银行没该股，不需要展示银行信息；</w:t>
      </w:r>
    </w:p>
    <w:p w:rsidR="00265B30" w:rsidRDefault="00265B30" w:rsidP="00265B30">
      <w:pPr>
        <w:pStyle w:val="a7"/>
        <w:numPr>
          <w:ilvl w:val="1"/>
          <w:numId w:val="28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用户可以修改</w:t>
      </w:r>
      <w:r w:rsidR="00553740">
        <w:rPr>
          <w:rFonts w:asciiTheme="minorEastAsia" w:hAnsiTheme="minorEastAsia" w:cs="华文仿宋" w:hint="eastAsia"/>
          <w:color w:val="000000"/>
          <w:kern w:val="0"/>
          <w:szCs w:val="21"/>
        </w:rPr>
        <w:t>股票股息</w:t>
      </w:r>
      <w:r>
        <w:rPr>
          <w:rFonts w:asciiTheme="minorEastAsia" w:hAnsiTheme="minorEastAsia" w:cs="华文仿宋" w:hint="eastAsia"/>
          <w:color w:val="000000"/>
          <w:kern w:val="0"/>
          <w:szCs w:val="21"/>
        </w:rPr>
        <w:t>数量；</w:t>
      </w:r>
    </w:p>
    <w:p w:rsidR="00EC734D" w:rsidRDefault="00EC734D" w:rsidP="00EC734D">
      <w:pPr>
        <w:pStyle w:val="4"/>
        <w:numPr>
          <w:ilvl w:val="0"/>
          <w:numId w:val="285"/>
        </w:numPr>
      </w:pPr>
      <w:r>
        <w:rPr>
          <w:rFonts w:hint="eastAsia"/>
        </w:rPr>
        <w:t>业务功能</w:t>
      </w:r>
    </w:p>
    <w:p w:rsidR="00EC734D" w:rsidRPr="00347D98" w:rsidRDefault="002A428A" w:rsidP="00EC734D">
      <w:pPr>
        <w:pStyle w:val="a7"/>
        <w:numPr>
          <w:ilvl w:val="0"/>
          <w:numId w:val="283"/>
        </w:numPr>
        <w:spacing w:line="360" w:lineRule="auto"/>
        <w:ind w:firstLineChars="0"/>
        <w:rPr>
          <w:rFonts w:asciiTheme="minorEastAsia" w:hAnsiTheme="minorEastAsia"/>
        </w:rPr>
      </w:pPr>
      <w:r>
        <w:rPr>
          <w:rFonts w:asciiTheme="minorEastAsia" w:hAnsiTheme="minorEastAsia" w:hint="eastAsia"/>
          <w:lang w:val="en-AU"/>
        </w:rPr>
        <w:t>系统列出可从权益文件中获得、</w:t>
      </w:r>
      <w:r w:rsidR="008B5146">
        <w:rPr>
          <w:rFonts w:asciiTheme="minorEastAsia" w:hAnsiTheme="minorEastAsia" w:hint="eastAsia"/>
          <w:lang w:val="en-AU"/>
        </w:rPr>
        <w:t>从系统中获得的信息</w:t>
      </w:r>
      <w:r w:rsidR="00EC734D">
        <w:rPr>
          <w:rFonts w:asciiTheme="minorEastAsia" w:hAnsiTheme="minorEastAsia" w:hint="eastAsia"/>
          <w:lang w:val="en-AU"/>
        </w:rPr>
        <w:t>；</w:t>
      </w:r>
    </w:p>
    <w:p w:rsidR="008B5146" w:rsidRDefault="008B5146" w:rsidP="008B5146">
      <w:pPr>
        <w:pStyle w:val="a7"/>
        <w:numPr>
          <w:ilvl w:val="0"/>
          <w:numId w:val="283"/>
        </w:numPr>
        <w:spacing w:line="360" w:lineRule="auto"/>
        <w:ind w:firstLineChars="0"/>
        <w:rPr>
          <w:rFonts w:asciiTheme="minorEastAsia" w:hAnsiTheme="minorEastAsia"/>
        </w:rPr>
      </w:pPr>
      <w:r>
        <w:rPr>
          <w:rFonts w:asciiTheme="minorEastAsia" w:hAnsiTheme="minorEastAsia" w:hint="eastAsia"/>
        </w:rPr>
        <w:t>用户可</w:t>
      </w:r>
      <w:r w:rsidR="00643231">
        <w:rPr>
          <w:rFonts w:asciiTheme="minorEastAsia" w:hAnsiTheme="minorEastAsia" w:hint="eastAsia"/>
        </w:rPr>
        <w:t>修改</w:t>
      </w:r>
      <w:r>
        <w:rPr>
          <w:rFonts w:asciiTheme="minorEastAsia" w:hAnsiTheme="minorEastAsia" w:hint="eastAsia"/>
        </w:rPr>
        <w:t>银行的抵押股息情况；</w:t>
      </w:r>
    </w:p>
    <w:p w:rsidR="008B5146" w:rsidRDefault="008B5146" w:rsidP="008B5146">
      <w:pPr>
        <w:pStyle w:val="a7"/>
        <w:numPr>
          <w:ilvl w:val="1"/>
          <w:numId w:val="283"/>
        </w:numPr>
        <w:spacing w:line="360" w:lineRule="auto"/>
        <w:ind w:firstLineChars="0"/>
        <w:rPr>
          <w:rFonts w:asciiTheme="minorEastAsia" w:hAnsiTheme="minorEastAsia"/>
        </w:rPr>
      </w:pPr>
      <w:r>
        <w:rPr>
          <w:rFonts w:asciiTheme="minorEastAsia" w:hAnsiTheme="minorEastAsia" w:hint="eastAsia"/>
        </w:rPr>
        <w:t>每</w:t>
      </w:r>
      <w:r w:rsidR="00643231">
        <w:rPr>
          <w:rFonts w:asciiTheme="minorEastAsia" w:hAnsiTheme="minorEastAsia" w:hint="eastAsia"/>
        </w:rPr>
        <w:t>修改一个抵押银行的股票股息信息，系统自动合计，并相应</w:t>
      </w:r>
      <w:proofErr w:type="gramStart"/>
      <w:r w:rsidR="00643231">
        <w:rPr>
          <w:rFonts w:asciiTheme="minorEastAsia" w:hAnsiTheme="minorEastAsia" w:hint="eastAsia"/>
        </w:rPr>
        <w:t>变动</w:t>
      </w:r>
      <w:r w:rsidR="00643231">
        <w:rPr>
          <w:rFonts w:asciiTheme="minorEastAsia" w:hAnsiTheme="minorEastAsia" w:cs="华文仿宋" w:hint="eastAsia"/>
          <w:color w:val="000000"/>
          <w:kern w:val="0"/>
          <w:szCs w:val="21"/>
        </w:rPr>
        <w:t>总</w:t>
      </w:r>
      <w:proofErr w:type="gramEnd"/>
      <w:r w:rsidR="00643231">
        <w:rPr>
          <w:rFonts w:asciiTheme="minorEastAsia" w:hAnsiTheme="minorEastAsia" w:cs="华文仿宋" w:hint="eastAsia"/>
          <w:color w:val="000000"/>
          <w:kern w:val="0"/>
          <w:szCs w:val="21"/>
        </w:rPr>
        <w:t>股息与抵押银行股息</w:t>
      </w:r>
      <w:r>
        <w:rPr>
          <w:rFonts w:asciiTheme="minorEastAsia" w:hAnsiTheme="minorEastAsia" w:hint="eastAsia"/>
        </w:rPr>
        <w:t>；</w:t>
      </w:r>
    </w:p>
    <w:p w:rsidR="008B5146" w:rsidRPr="00F57FD5" w:rsidRDefault="008B5146" w:rsidP="008B5146">
      <w:pPr>
        <w:pStyle w:val="a7"/>
        <w:numPr>
          <w:ilvl w:val="0"/>
          <w:numId w:val="283"/>
        </w:numPr>
        <w:spacing w:line="360" w:lineRule="auto"/>
        <w:ind w:firstLineChars="0"/>
        <w:rPr>
          <w:rFonts w:asciiTheme="minorEastAsia" w:hAnsiTheme="minorEastAsia"/>
        </w:rPr>
      </w:pPr>
      <w:r>
        <w:rPr>
          <w:rFonts w:hint="eastAsia"/>
          <w:lang w:val="en-AU"/>
        </w:rPr>
        <w:t>系统保存手工维护个息；</w:t>
      </w:r>
    </w:p>
    <w:p w:rsidR="008B5146" w:rsidRDefault="008B5146" w:rsidP="008B5146">
      <w:pPr>
        <w:pStyle w:val="a7"/>
        <w:numPr>
          <w:ilvl w:val="1"/>
          <w:numId w:val="283"/>
        </w:numPr>
        <w:spacing w:line="360" w:lineRule="auto"/>
        <w:ind w:firstLineChars="0"/>
        <w:rPr>
          <w:rFonts w:asciiTheme="minorEastAsia" w:hAnsiTheme="minorEastAsia"/>
        </w:rPr>
      </w:pPr>
      <w:r>
        <w:rPr>
          <w:rFonts w:asciiTheme="minorEastAsia" w:hAnsiTheme="minorEastAsia" w:hint="eastAsia"/>
        </w:rPr>
        <w:t>保存汇总的股票股息，用于分派客户股息；</w:t>
      </w:r>
    </w:p>
    <w:p w:rsidR="008B5146" w:rsidRDefault="008B5146" w:rsidP="008B5146">
      <w:pPr>
        <w:pStyle w:val="a7"/>
        <w:numPr>
          <w:ilvl w:val="1"/>
          <w:numId w:val="283"/>
        </w:numPr>
        <w:spacing w:line="360" w:lineRule="auto"/>
        <w:ind w:firstLineChars="0"/>
        <w:rPr>
          <w:rFonts w:asciiTheme="minorEastAsia" w:hAnsiTheme="minorEastAsia"/>
        </w:rPr>
      </w:pPr>
      <w:r>
        <w:rPr>
          <w:rFonts w:asciiTheme="minorEastAsia" w:hAnsiTheme="minorEastAsia" w:hint="eastAsia"/>
        </w:rPr>
        <w:t>保存各抵押银行的信息,用于计算各银行的交收；</w:t>
      </w:r>
    </w:p>
    <w:p w:rsidR="00EC734D" w:rsidRPr="00525E98" w:rsidRDefault="00EC734D" w:rsidP="00EC734D">
      <w:pPr>
        <w:pStyle w:val="a7"/>
        <w:numPr>
          <w:ilvl w:val="0"/>
          <w:numId w:val="283"/>
        </w:numPr>
        <w:spacing w:line="360" w:lineRule="auto"/>
        <w:ind w:firstLineChars="0"/>
        <w:rPr>
          <w:rFonts w:asciiTheme="minorEastAsia" w:hAnsiTheme="minorEastAsia"/>
        </w:rPr>
      </w:pPr>
      <w:r>
        <w:rPr>
          <w:rFonts w:hint="eastAsia"/>
          <w:lang w:val="en-AU"/>
        </w:rPr>
        <w:t>保存设置后，系统记录维护日志；</w:t>
      </w:r>
    </w:p>
    <w:p w:rsidR="006A2E95" w:rsidRPr="00EC734D" w:rsidRDefault="006A2E95" w:rsidP="004F634C"/>
    <w:p w:rsidR="0059441C" w:rsidRDefault="0059441C" w:rsidP="0059441C">
      <w:pPr>
        <w:pStyle w:val="2"/>
        <w:widowControl/>
        <w:tabs>
          <w:tab w:val="left" w:pos="-720"/>
        </w:tabs>
        <w:suppressAutoHyphens/>
        <w:overflowPunct w:val="0"/>
        <w:autoSpaceDE w:val="0"/>
        <w:autoSpaceDN w:val="0"/>
        <w:adjustRightInd w:val="0"/>
        <w:spacing w:before="60" w:after="20" w:line="240" w:lineRule="auto"/>
        <w:jc w:val="left"/>
        <w:textAlignment w:val="baseline"/>
        <w:rPr>
          <w:sz w:val="30"/>
          <w:szCs w:val="30"/>
        </w:rPr>
      </w:pPr>
      <w:bookmarkStart w:id="109" w:name="_Toc296808754"/>
      <w:r>
        <w:rPr>
          <w:rFonts w:hint="eastAsia"/>
          <w:sz w:val="30"/>
          <w:szCs w:val="30"/>
        </w:rPr>
        <w:t>F10</w:t>
      </w:r>
      <w:r>
        <w:rPr>
          <w:rFonts w:hint="eastAsia"/>
          <w:sz w:val="30"/>
          <w:szCs w:val="30"/>
        </w:rPr>
        <w:t>以股代</w:t>
      </w:r>
      <w:proofErr w:type="gramStart"/>
      <w:r>
        <w:rPr>
          <w:rFonts w:hint="eastAsia"/>
          <w:sz w:val="30"/>
          <w:szCs w:val="30"/>
        </w:rPr>
        <w:t>息行动</w:t>
      </w:r>
      <w:proofErr w:type="gramEnd"/>
      <w:r>
        <w:rPr>
          <w:rFonts w:hint="eastAsia"/>
          <w:sz w:val="30"/>
          <w:szCs w:val="30"/>
        </w:rPr>
        <w:t>管理</w:t>
      </w:r>
      <w:bookmarkEnd w:id="109"/>
    </w:p>
    <w:p w:rsidR="008212EA" w:rsidRPr="008212EA" w:rsidRDefault="008212EA" w:rsidP="008212EA">
      <w:pPr>
        <w:pStyle w:val="af4"/>
        <w:spacing w:line="360" w:lineRule="auto"/>
        <w:rPr>
          <w:color w:val="000000" w:themeColor="text1"/>
        </w:rPr>
      </w:pPr>
      <w:r w:rsidRPr="008212EA">
        <w:rPr>
          <w:rFonts w:hint="eastAsia"/>
          <w:color w:val="000000" w:themeColor="text1"/>
        </w:rPr>
        <w:tab/>
      </w:r>
      <w:r w:rsidRPr="008212EA">
        <w:rPr>
          <w:rFonts w:hint="eastAsia"/>
          <w:color w:val="000000" w:themeColor="text1"/>
        </w:rPr>
        <w:t>以股代息是指上市公司向股东</w:t>
      </w:r>
      <w:r w:rsidRPr="008212EA">
        <w:rPr>
          <w:color w:val="000000" w:themeColor="text1"/>
        </w:rPr>
        <w:t>支付</w:t>
      </w:r>
      <w:r w:rsidRPr="008212EA">
        <w:rPr>
          <w:rFonts w:hint="eastAsia"/>
          <w:color w:val="000000" w:themeColor="text1"/>
        </w:rPr>
        <w:t>股息时可以由客户选择选择现金或股票的方式，以股代</w:t>
      </w:r>
      <w:proofErr w:type="gramStart"/>
      <w:r w:rsidRPr="008212EA">
        <w:rPr>
          <w:rFonts w:hint="eastAsia"/>
          <w:color w:val="000000" w:themeColor="text1"/>
        </w:rPr>
        <w:t>息属于</w:t>
      </w:r>
      <w:proofErr w:type="gramEnd"/>
      <w:r w:rsidRPr="008212EA">
        <w:rPr>
          <w:rFonts w:hint="eastAsia"/>
          <w:color w:val="000000" w:themeColor="text1"/>
        </w:rPr>
        <w:t>强制附带选择型公司行动，上市公司在宣布派息时可能附带不同币种股息，或以股代息的选择权。以股代</w:t>
      </w:r>
      <w:proofErr w:type="gramStart"/>
      <w:r w:rsidRPr="008212EA">
        <w:rPr>
          <w:rFonts w:hint="eastAsia"/>
          <w:color w:val="000000" w:themeColor="text1"/>
        </w:rPr>
        <w:t>息属于</w:t>
      </w:r>
      <w:proofErr w:type="gramEnd"/>
      <w:r w:rsidRPr="008212EA">
        <w:rPr>
          <w:rFonts w:hint="eastAsia"/>
          <w:color w:val="000000" w:themeColor="text1"/>
        </w:rPr>
        <w:t>资本化发行的一种，</w:t>
      </w:r>
      <w:proofErr w:type="gramStart"/>
      <w:r w:rsidRPr="008212EA">
        <w:rPr>
          <w:rFonts w:hint="eastAsia"/>
          <w:color w:val="000000" w:themeColor="text1"/>
        </w:rPr>
        <w:t>属上市</w:t>
      </w:r>
      <w:proofErr w:type="gramEnd"/>
      <w:r w:rsidRPr="008212EA">
        <w:rPr>
          <w:rFonts w:hint="eastAsia"/>
          <w:color w:val="000000" w:themeColor="text1"/>
        </w:rPr>
        <w:t>公司向股东融资，需刊发上市文件。股东可通过选择证券股息进一步参与该上市公司的投资，且不产生交易费、印花税等交易成本。客户持有股数指客户在截止过户日期前所持股份总数量，即客户可收取股息的总股数，客户选择以现金形式和以股份形式收取股息的股份总数需等于客户持有股数。若在</w:t>
      </w:r>
      <w:proofErr w:type="gramStart"/>
      <w:r w:rsidRPr="008212EA">
        <w:rPr>
          <w:rFonts w:hint="eastAsia"/>
          <w:color w:val="000000" w:themeColor="text1"/>
        </w:rPr>
        <w:t>截止收</w:t>
      </w:r>
      <w:proofErr w:type="gramEnd"/>
      <w:r w:rsidRPr="008212EA">
        <w:rPr>
          <w:rFonts w:hint="eastAsia"/>
          <w:color w:val="000000" w:themeColor="text1"/>
        </w:rPr>
        <w:t>表时间前尚未收到客户的指示，将被视为收取港元股息处理。</w:t>
      </w:r>
    </w:p>
    <w:p w:rsidR="008212EA" w:rsidRDefault="008212EA" w:rsidP="008212EA"/>
    <w:p w:rsidR="008212EA" w:rsidRDefault="008212EA" w:rsidP="004F5867">
      <w:pPr>
        <w:spacing w:line="360" w:lineRule="auto"/>
        <w:ind w:firstLine="420"/>
      </w:pPr>
      <w:r>
        <w:rPr>
          <w:rFonts w:hint="eastAsia"/>
        </w:rPr>
        <w:t>以股代</w:t>
      </w:r>
      <w:proofErr w:type="gramStart"/>
      <w:r>
        <w:rPr>
          <w:rFonts w:hint="eastAsia"/>
        </w:rPr>
        <w:t>息行动</w:t>
      </w:r>
      <w:proofErr w:type="gramEnd"/>
      <w:r>
        <w:rPr>
          <w:rFonts w:hint="eastAsia"/>
        </w:rPr>
        <w:t>与供</w:t>
      </w:r>
      <w:proofErr w:type="gramStart"/>
      <w:r>
        <w:rPr>
          <w:rFonts w:hint="eastAsia"/>
        </w:rPr>
        <w:t>股行动</w:t>
      </w:r>
      <w:proofErr w:type="gramEnd"/>
      <w:r>
        <w:rPr>
          <w:rFonts w:hint="eastAsia"/>
        </w:rPr>
        <w:t>有很多相同点，都需要经历权益的分配、</w:t>
      </w:r>
      <w:r w:rsidR="005D782B">
        <w:rPr>
          <w:rFonts w:hint="eastAsia"/>
        </w:rPr>
        <w:t>客户的行权、经纪商代理行权、股息的发放等阶段。</w:t>
      </w:r>
      <w:r w:rsidR="004F5867">
        <w:rPr>
          <w:rFonts w:hint="eastAsia"/>
        </w:rPr>
        <w:t>所以以股代息的处理方式与供</w:t>
      </w:r>
      <w:proofErr w:type="gramStart"/>
      <w:r w:rsidR="004F5867">
        <w:rPr>
          <w:rFonts w:hint="eastAsia"/>
        </w:rPr>
        <w:t>股行动</w:t>
      </w:r>
      <w:proofErr w:type="gramEnd"/>
      <w:r w:rsidR="004F5867">
        <w:rPr>
          <w:rFonts w:hint="eastAsia"/>
        </w:rPr>
        <w:t>有很多相同的地方。</w:t>
      </w:r>
    </w:p>
    <w:p w:rsidR="004F5867" w:rsidRDefault="00010BAE" w:rsidP="004F5867">
      <w:pPr>
        <w:spacing w:line="360" w:lineRule="auto"/>
        <w:ind w:firstLine="420"/>
      </w:pPr>
      <w:r>
        <w:rPr>
          <w:rFonts w:hint="eastAsia"/>
        </w:rPr>
        <w:t>总体上两成两个阶段，第一个阶段是权益分配到行权，第二个阶段是股息分配；</w:t>
      </w:r>
    </w:p>
    <w:p w:rsidR="00010BAE" w:rsidRDefault="00010BAE" w:rsidP="004F5867">
      <w:pPr>
        <w:spacing w:line="360" w:lineRule="auto"/>
        <w:ind w:firstLine="420"/>
      </w:pPr>
    </w:p>
    <w:p w:rsidR="00010BAE" w:rsidRPr="00010BAE" w:rsidRDefault="00010BAE" w:rsidP="00010BAE">
      <w:pPr>
        <w:pStyle w:val="a7"/>
        <w:numPr>
          <w:ilvl w:val="0"/>
          <w:numId w:val="159"/>
        </w:numPr>
        <w:spacing w:line="360" w:lineRule="auto"/>
        <w:ind w:firstLineChars="0"/>
        <w:rPr>
          <w:b/>
        </w:rPr>
      </w:pPr>
      <w:r w:rsidRPr="00010BAE">
        <w:rPr>
          <w:rFonts w:hint="eastAsia"/>
          <w:b/>
        </w:rPr>
        <w:t>第一阶段权益分配到行权</w:t>
      </w:r>
      <w:r>
        <w:rPr>
          <w:rFonts w:hint="eastAsia"/>
          <w:b/>
        </w:rPr>
        <w:t>的业务处理步骤</w:t>
      </w:r>
      <w:r w:rsidRPr="00010BAE">
        <w:rPr>
          <w:rFonts w:hint="eastAsia"/>
          <w:b/>
        </w:rPr>
        <w:t>；</w:t>
      </w:r>
    </w:p>
    <w:p w:rsidR="004F5867" w:rsidRDefault="004F5867" w:rsidP="00010BAE">
      <w:pPr>
        <w:spacing w:line="360" w:lineRule="auto"/>
        <w:ind w:firstLine="420"/>
      </w:pPr>
      <w:r>
        <w:object w:dxaOrig="7414" w:dyaOrig="1673">
          <v:shape id="_x0000_i1083" type="#_x0000_t75" style="width:369pt;height:84pt" o:ole="">
            <v:imagedata r:id="rId123" o:title=""/>
          </v:shape>
          <o:OLEObject Type="Embed" ProgID="Visio.Drawing.11" ShapeID="_x0000_i1083" DrawAspect="Content" ObjectID="_1402388572" r:id="rId124"/>
        </w:object>
      </w:r>
    </w:p>
    <w:p w:rsidR="00010BAE" w:rsidRPr="00010BAE" w:rsidRDefault="00010BAE" w:rsidP="00010BAE">
      <w:pPr>
        <w:pStyle w:val="a7"/>
        <w:numPr>
          <w:ilvl w:val="0"/>
          <w:numId w:val="160"/>
        </w:numPr>
        <w:spacing w:line="360" w:lineRule="auto"/>
        <w:ind w:firstLineChars="0"/>
        <w:rPr>
          <w:b/>
          <w:color w:val="000000" w:themeColor="text1"/>
        </w:rPr>
      </w:pPr>
      <w:r w:rsidRPr="00010BAE">
        <w:rPr>
          <w:rFonts w:hint="eastAsia"/>
          <w:b/>
          <w:color w:val="000000" w:themeColor="text1"/>
        </w:rPr>
        <w:t>第二阶段股息分配</w:t>
      </w:r>
      <w:r>
        <w:rPr>
          <w:rFonts w:hint="eastAsia"/>
          <w:b/>
        </w:rPr>
        <w:t>的业务处理步骤</w:t>
      </w:r>
      <w:r w:rsidRPr="00010BAE">
        <w:rPr>
          <w:rFonts w:hint="eastAsia"/>
          <w:b/>
          <w:color w:val="000000" w:themeColor="text1"/>
        </w:rPr>
        <w:t>；</w:t>
      </w:r>
    </w:p>
    <w:p w:rsidR="00010BAE" w:rsidRDefault="00010BAE" w:rsidP="00010BAE">
      <w:pPr>
        <w:spacing w:line="360" w:lineRule="auto"/>
        <w:ind w:firstLine="420"/>
      </w:pPr>
      <w:r>
        <w:object w:dxaOrig="7403" w:dyaOrig="539">
          <v:shape id="_x0000_i1084" type="#_x0000_t75" style="width:370.5pt;height:29.25pt" o:ole="">
            <v:imagedata r:id="rId104" o:title=""/>
          </v:shape>
          <o:OLEObject Type="Embed" ProgID="Visio.Drawing.11" ShapeID="_x0000_i1084" DrawAspect="Content" ObjectID="_1402388573" r:id="rId125"/>
        </w:object>
      </w:r>
    </w:p>
    <w:p w:rsidR="00010BAE" w:rsidRDefault="00010BAE" w:rsidP="004F5867">
      <w:pPr>
        <w:spacing w:line="360" w:lineRule="auto"/>
        <w:ind w:firstLine="420"/>
      </w:pPr>
    </w:p>
    <w:p w:rsidR="008212EA" w:rsidRDefault="008212EA" w:rsidP="005D782B">
      <w:pPr>
        <w:spacing w:line="360" w:lineRule="auto"/>
        <w:ind w:firstLineChars="200" w:firstLine="420"/>
      </w:pPr>
      <w:r>
        <w:rPr>
          <w:rFonts w:hint="eastAsia"/>
        </w:rPr>
        <w:t>以股代</w:t>
      </w:r>
      <w:proofErr w:type="gramStart"/>
      <w:r>
        <w:rPr>
          <w:rFonts w:hint="eastAsia"/>
        </w:rPr>
        <w:t>息涉及</w:t>
      </w:r>
      <w:proofErr w:type="gramEnd"/>
      <w:r>
        <w:rPr>
          <w:rFonts w:hint="eastAsia"/>
        </w:rPr>
        <w:t>到的股份与资金类别要区分是股息还是现金：</w:t>
      </w:r>
    </w:p>
    <w:p w:rsidR="00010BAE" w:rsidRDefault="00010BAE" w:rsidP="005D782B">
      <w:pPr>
        <w:spacing w:line="360" w:lineRule="auto"/>
        <w:ind w:firstLineChars="200" w:firstLine="420"/>
      </w:pPr>
    </w:p>
    <w:p w:rsidR="008212EA" w:rsidRDefault="008212EA" w:rsidP="00010BAE">
      <w:pPr>
        <w:pStyle w:val="a7"/>
        <w:numPr>
          <w:ilvl w:val="0"/>
          <w:numId w:val="161"/>
        </w:numPr>
        <w:ind w:firstLineChars="0"/>
      </w:pPr>
      <w:r w:rsidRPr="00010BAE">
        <w:rPr>
          <w:rFonts w:hint="eastAsia"/>
        </w:rPr>
        <w:t>以股票代</w:t>
      </w:r>
      <w:proofErr w:type="gramStart"/>
      <w:r w:rsidRPr="00010BAE">
        <w:rPr>
          <w:rFonts w:hint="eastAsia"/>
        </w:rPr>
        <w:t>息涉及</w:t>
      </w:r>
      <w:proofErr w:type="gramEnd"/>
      <w:r w:rsidRPr="00010BAE">
        <w:rPr>
          <w:rFonts w:hint="eastAsia"/>
        </w:rPr>
        <w:t>的股份与费用：</w:t>
      </w:r>
    </w:p>
    <w:p w:rsidR="00010BAE" w:rsidRPr="00010BAE" w:rsidRDefault="00010BAE" w:rsidP="00010BAE">
      <w:pPr>
        <w:pStyle w:val="a7"/>
        <w:ind w:left="840" w:firstLineChars="0" w:firstLine="0"/>
      </w:pPr>
    </w:p>
    <w:p w:rsidR="008212EA" w:rsidRPr="003A6521" w:rsidRDefault="008212EA" w:rsidP="008212EA">
      <w:pPr>
        <w:pStyle w:val="a7"/>
        <w:numPr>
          <w:ilvl w:val="1"/>
          <w:numId w:val="157"/>
        </w:numPr>
        <w:spacing w:line="360" w:lineRule="auto"/>
        <w:ind w:firstLineChars="0"/>
        <w:rPr>
          <w:rFonts w:asciiTheme="minorEastAsia" w:hAnsiTheme="minorEastAsia"/>
        </w:rPr>
      </w:pPr>
      <w:r>
        <w:rPr>
          <w:rFonts w:asciiTheme="minorEastAsia" w:hAnsiTheme="minorEastAsia" w:hint="eastAsia"/>
        </w:rPr>
        <w:t>股份</w:t>
      </w:r>
      <w:r w:rsidRPr="003A6521">
        <w:rPr>
          <w:rFonts w:asciiTheme="minorEastAsia" w:hAnsiTheme="minorEastAsia" w:hint="eastAsia"/>
        </w:rPr>
        <w:t>股息：</w:t>
      </w:r>
      <w:r>
        <w:rPr>
          <w:rFonts w:asciiTheme="minorEastAsia" w:hAnsiTheme="minorEastAsia" w:hint="eastAsia"/>
        </w:rPr>
        <w:t>按每股派息后的股份，在行动文件中已计算好此项数量</w:t>
      </w:r>
      <w:r w:rsidRPr="003A6521">
        <w:rPr>
          <w:rFonts w:asciiTheme="minorEastAsia" w:hAnsiTheme="minorEastAsia" w:hint="eastAsia"/>
        </w:rPr>
        <w:t>；</w:t>
      </w:r>
    </w:p>
    <w:p w:rsidR="008212EA" w:rsidRDefault="008212EA" w:rsidP="008212EA">
      <w:pPr>
        <w:pStyle w:val="a7"/>
        <w:numPr>
          <w:ilvl w:val="1"/>
          <w:numId w:val="157"/>
        </w:numPr>
        <w:spacing w:line="360" w:lineRule="auto"/>
        <w:ind w:firstLineChars="0"/>
        <w:rPr>
          <w:rFonts w:asciiTheme="minorEastAsia" w:hAnsiTheme="minorEastAsia"/>
        </w:rPr>
      </w:pPr>
      <w:r w:rsidRPr="003A6521">
        <w:rPr>
          <w:rFonts w:asciiTheme="minorEastAsia" w:hAnsiTheme="minorEastAsia" w:hint="eastAsia"/>
        </w:rPr>
        <w:t>过户费：</w:t>
      </w:r>
      <w:r>
        <w:rPr>
          <w:rFonts w:asciiTheme="minorEastAsia" w:hAnsiTheme="minorEastAsia" w:hint="eastAsia"/>
        </w:rPr>
        <w:t>香港结算收取，在股权登日当天，香港结算就从经纪商的自有资金账户中扣除，在现金股息到账后，经纪商再从逐个客户中扣除过户费，计算方式为：每手收取1.5元，不足一手以一手计（每只股票的手的单位都不一样，需要从股票信息中获得）</w:t>
      </w:r>
      <w:r w:rsidRPr="003A6521">
        <w:rPr>
          <w:rFonts w:asciiTheme="minorEastAsia" w:hAnsiTheme="minorEastAsia" w:hint="eastAsia"/>
        </w:rPr>
        <w:t>；</w:t>
      </w:r>
    </w:p>
    <w:p w:rsidR="008212EA" w:rsidRDefault="008212EA" w:rsidP="008212EA">
      <w:pPr>
        <w:pStyle w:val="a7"/>
        <w:numPr>
          <w:ilvl w:val="1"/>
          <w:numId w:val="157"/>
        </w:numPr>
        <w:spacing w:line="360" w:lineRule="auto"/>
        <w:ind w:firstLineChars="0"/>
        <w:rPr>
          <w:rFonts w:asciiTheme="minorEastAsia" w:hAnsiTheme="minorEastAsia"/>
        </w:rPr>
      </w:pPr>
      <w:r w:rsidRPr="003A6521">
        <w:rPr>
          <w:rFonts w:asciiTheme="minorEastAsia" w:hAnsiTheme="minorEastAsia" w:hint="eastAsia"/>
        </w:rPr>
        <w:t>手续费：</w:t>
      </w:r>
      <w:r>
        <w:rPr>
          <w:rFonts w:asciiTheme="minorEastAsia" w:hAnsiTheme="minorEastAsia" w:hint="eastAsia"/>
        </w:rPr>
        <w:t>经纪商收取，按每手收取；</w:t>
      </w:r>
    </w:p>
    <w:p w:rsidR="008212EA" w:rsidRDefault="008212EA" w:rsidP="008212EA">
      <w:pPr>
        <w:pStyle w:val="a7"/>
        <w:numPr>
          <w:ilvl w:val="2"/>
          <w:numId w:val="157"/>
        </w:numPr>
        <w:spacing w:line="360" w:lineRule="auto"/>
        <w:ind w:firstLineChars="0"/>
        <w:rPr>
          <w:rFonts w:asciiTheme="minorEastAsia" w:hAnsiTheme="minorEastAsia"/>
        </w:rPr>
      </w:pPr>
      <w:r>
        <w:rPr>
          <w:rFonts w:asciiTheme="minorEastAsia" w:hAnsiTheme="minorEastAsia" w:hint="eastAsia"/>
        </w:rPr>
        <w:t>如果以港币结算，每手2元，每支股单个客户不低 于50港币；</w:t>
      </w:r>
    </w:p>
    <w:p w:rsidR="008212EA" w:rsidRDefault="008212EA" w:rsidP="008212EA">
      <w:pPr>
        <w:pStyle w:val="a7"/>
        <w:numPr>
          <w:ilvl w:val="2"/>
          <w:numId w:val="157"/>
        </w:numPr>
        <w:spacing w:line="360" w:lineRule="auto"/>
        <w:ind w:firstLineChars="0"/>
        <w:rPr>
          <w:rFonts w:asciiTheme="minorEastAsia" w:hAnsiTheme="minorEastAsia"/>
        </w:rPr>
      </w:pPr>
      <w:r>
        <w:rPr>
          <w:rFonts w:asciiTheme="minorEastAsia" w:hAnsiTheme="minorEastAsia" w:hint="eastAsia"/>
        </w:rPr>
        <w:t>如果以人民币结算，每手2元，每支股单个客户不低 于45元人民币</w:t>
      </w:r>
      <w:r w:rsidRPr="003A6521">
        <w:rPr>
          <w:rFonts w:asciiTheme="minorEastAsia" w:hAnsiTheme="minorEastAsia" w:hint="eastAsia"/>
        </w:rPr>
        <w:t>；</w:t>
      </w:r>
    </w:p>
    <w:p w:rsidR="008212EA" w:rsidRDefault="008212EA" w:rsidP="008212EA">
      <w:pPr>
        <w:pStyle w:val="a7"/>
        <w:numPr>
          <w:ilvl w:val="2"/>
          <w:numId w:val="157"/>
        </w:numPr>
        <w:spacing w:line="360" w:lineRule="auto"/>
        <w:ind w:firstLineChars="0"/>
        <w:rPr>
          <w:rFonts w:asciiTheme="minorEastAsia" w:hAnsiTheme="minorEastAsia"/>
        </w:rPr>
      </w:pPr>
      <w:r w:rsidRPr="006776C0">
        <w:rPr>
          <w:rFonts w:asciiTheme="minorEastAsia" w:hAnsiTheme="minorEastAsia" w:hint="eastAsia"/>
        </w:rPr>
        <w:t>如果客户资金不足、扣减手续费后出现透支；</w:t>
      </w:r>
    </w:p>
    <w:p w:rsidR="00A90FD1" w:rsidRPr="006776C0" w:rsidRDefault="00A90FD1" w:rsidP="008212EA">
      <w:pPr>
        <w:pStyle w:val="a7"/>
        <w:numPr>
          <w:ilvl w:val="2"/>
          <w:numId w:val="157"/>
        </w:numPr>
        <w:spacing w:line="360" w:lineRule="auto"/>
        <w:ind w:firstLineChars="0"/>
        <w:rPr>
          <w:rFonts w:asciiTheme="minorEastAsia" w:hAnsiTheme="minorEastAsia"/>
        </w:rPr>
      </w:pPr>
      <w:r>
        <w:rPr>
          <w:rFonts w:asciiTheme="minorEastAsia" w:hAnsiTheme="minorEastAsia" w:hint="eastAsia"/>
        </w:rPr>
        <w:t>香港结算对于上一次已收取过过户费的股票，在上次派到本次派息期间，股票没有卖出，不再收取该部分股票的过户费，证券公司对其名下的投资者也采用同样的处理方式。</w:t>
      </w:r>
    </w:p>
    <w:p w:rsidR="008212EA" w:rsidRDefault="008212EA" w:rsidP="00010BAE">
      <w:pPr>
        <w:pStyle w:val="a7"/>
        <w:numPr>
          <w:ilvl w:val="0"/>
          <w:numId w:val="162"/>
        </w:numPr>
        <w:ind w:firstLineChars="0"/>
      </w:pPr>
      <w:r w:rsidRPr="00010BAE">
        <w:rPr>
          <w:rFonts w:hint="eastAsia"/>
        </w:rPr>
        <w:t>现金股息涉及的费用：</w:t>
      </w:r>
    </w:p>
    <w:p w:rsidR="00010BAE" w:rsidRPr="00010BAE" w:rsidRDefault="00010BAE" w:rsidP="00010BAE">
      <w:pPr>
        <w:pStyle w:val="a7"/>
        <w:ind w:left="840" w:firstLineChars="0" w:firstLine="0"/>
      </w:pPr>
    </w:p>
    <w:p w:rsidR="008212EA" w:rsidRPr="003A6521" w:rsidRDefault="008212EA" w:rsidP="008212EA">
      <w:pPr>
        <w:pStyle w:val="a7"/>
        <w:numPr>
          <w:ilvl w:val="1"/>
          <w:numId w:val="158"/>
        </w:numPr>
        <w:spacing w:line="360" w:lineRule="auto"/>
        <w:ind w:firstLineChars="0"/>
        <w:rPr>
          <w:rFonts w:asciiTheme="minorEastAsia" w:hAnsiTheme="minorEastAsia"/>
        </w:rPr>
      </w:pPr>
      <w:r w:rsidRPr="003A6521">
        <w:rPr>
          <w:rFonts w:asciiTheme="minorEastAsia" w:hAnsiTheme="minorEastAsia" w:hint="eastAsia"/>
        </w:rPr>
        <w:lastRenderedPageBreak/>
        <w:t>现金股息：</w:t>
      </w:r>
      <w:r>
        <w:rPr>
          <w:rFonts w:asciiTheme="minorEastAsia" w:hAnsiTheme="minorEastAsia" w:hint="eastAsia"/>
        </w:rPr>
        <w:t>按每股派息后的金额，在行动文件中已计算好此项金额</w:t>
      </w:r>
      <w:r w:rsidRPr="003A6521">
        <w:rPr>
          <w:rFonts w:asciiTheme="minorEastAsia" w:hAnsiTheme="minorEastAsia" w:hint="eastAsia"/>
        </w:rPr>
        <w:t>；</w:t>
      </w:r>
    </w:p>
    <w:p w:rsidR="008212EA" w:rsidRPr="003A6521" w:rsidRDefault="008212EA" w:rsidP="008212EA">
      <w:pPr>
        <w:pStyle w:val="a7"/>
        <w:numPr>
          <w:ilvl w:val="1"/>
          <w:numId w:val="158"/>
        </w:numPr>
        <w:spacing w:line="360" w:lineRule="auto"/>
        <w:ind w:firstLineChars="0"/>
        <w:rPr>
          <w:rFonts w:asciiTheme="minorEastAsia" w:hAnsiTheme="minorEastAsia"/>
        </w:rPr>
      </w:pPr>
      <w:r w:rsidRPr="003A6521">
        <w:rPr>
          <w:rFonts w:asciiTheme="minorEastAsia" w:hAnsiTheme="minorEastAsia" w:hint="eastAsia"/>
        </w:rPr>
        <w:t>代收股息费：</w:t>
      </w:r>
      <w:r>
        <w:rPr>
          <w:rFonts w:asciiTheme="minorEastAsia" w:hAnsiTheme="minorEastAsia" w:hint="eastAsia"/>
        </w:rPr>
        <w:t>香港结算收取，按现金股息的0.12%（向上取整）收取，在行动文件中已计算好此项金额</w:t>
      </w:r>
      <w:r w:rsidRPr="003A6521">
        <w:rPr>
          <w:rFonts w:asciiTheme="minorEastAsia" w:hAnsiTheme="minorEastAsia" w:hint="eastAsia"/>
        </w:rPr>
        <w:t>；</w:t>
      </w:r>
    </w:p>
    <w:p w:rsidR="008212EA" w:rsidRPr="003A6521" w:rsidRDefault="008212EA" w:rsidP="008212EA">
      <w:pPr>
        <w:pStyle w:val="a7"/>
        <w:numPr>
          <w:ilvl w:val="1"/>
          <w:numId w:val="158"/>
        </w:numPr>
        <w:spacing w:line="360" w:lineRule="auto"/>
        <w:ind w:firstLineChars="0"/>
        <w:rPr>
          <w:rFonts w:asciiTheme="minorEastAsia" w:hAnsiTheme="minorEastAsia"/>
        </w:rPr>
      </w:pPr>
      <w:r w:rsidRPr="003A6521">
        <w:rPr>
          <w:rFonts w:asciiTheme="minorEastAsia" w:hAnsiTheme="minorEastAsia" w:hint="eastAsia"/>
        </w:rPr>
        <w:t>支付净额：</w:t>
      </w:r>
      <w:r>
        <w:rPr>
          <w:rFonts w:asciiTheme="minorEastAsia" w:hAnsiTheme="minorEastAsia" w:hint="eastAsia"/>
        </w:rPr>
        <w:t>现金股息扣除代收股费后的金额，在行动文件中已计算好此项金额</w:t>
      </w:r>
      <w:r w:rsidRPr="003A6521">
        <w:rPr>
          <w:rFonts w:asciiTheme="minorEastAsia" w:hAnsiTheme="minorEastAsia" w:hint="eastAsia"/>
        </w:rPr>
        <w:t>；</w:t>
      </w:r>
    </w:p>
    <w:p w:rsidR="008212EA" w:rsidRDefault="008212EA" w:rsidP="008212EA">
      <w:pPr>
        <w:pStyle w:val="a7"/>
        <w:numPr>
          <w:ilvl w:val="1"/>
          <w:numId w:val="158"/>
        </w:numPr>
        <w:spacing w:line="360" w:lineRule="auto"/>
        <w:ind w:firstLineChars="0"/>
        <w:rPr>
          <w:rFonts w:asciiTheme="minorEastAsia" w:hAnsiTheme="minorEastAsia"/>
        </w:rPr>
      </w:pPr>
      <w:r w:rsidRPr="003A6521">
        <w:rPr>
          <w:rFonts w:asciiTheme="minorEastAsia" w:hAnsiTheme="minorEastAsia" w:hint="eastAsia"/>
        </w:rPr>
        <w:t>过户费：</w:t>
      </w:r>
      <w:r>
        <w:rPr>
          <w:rFonts w:asciiTheme="minorEastAsia" w:hAnsiTheme="minorEastAsia" w:hint="eastAsia"/>
        </w:rPr>
        <w:t>香港结算收取，在股权登日当天，香港结算就从经纪商的自有资金账户中扣除，在现金股息到账后，经纪商再从逐个客户中扣除过户费，计算方式为：每手收取1.5元，不足一手以一手计（每只股票的手的单位都不一样，需要从股票信息中获得）</w:t>
      </w:r>
      <w:r w:rsidRPr="003A6521">
        <w:rPr>
          <w:rFonts w:asciiTheme="minorEastAsia" w:hAnsiTheme="minorEastAsia" w:hint="eastAsia"/>
        </w:rPr>
        <w:t>；</w:t>
      </w:r>
    </w:p>
    <w:p w:rsidR="003F61B9" w:rsidRPr="003A6521" w:rsidRDefault="003F61B9" w:rsidP="003F61B9">
      <w:pPr>
        <w:pStyle w:val="a7"/>
        <w:numPr>
          <w:ilvl w:val="2"/>
          <w:numId w:val="158"/>
        </w:numPr>
        <w:spacing w:line="360" w:lineRule="auto"/>
        <w:ind w:firstLineChars="0"/>
        <w:rPr>
          <w:rFonts w:asciiTheme="minorEastAsia" w:hAnsiTheme="minorEastAsia"/>
        </w:rPr>
      </w:pPr>
      <w:r>
        <w:rPr>
          <w:rFonts w:asciiTheme="minorEastAsia" w:hAnsiTheme="minorEastAsia" w:hint="eastAsia"/>
        </w:rPr>
        <w:t>如果派息币种为非港币，系统对投资者计算后，折算成派息币种；</w:t>
      </w:r>
    </w:p>
    <w:p w:rsidR="008212EA" w:rsidRDefault="008212EA" w:rsidP="008212EA">
      <w:pPr>
        <w:pStyle w:val="a7"/>
        <w:numPr>
          <w:ilvl w:val="1"/>
          <w:numId w:val="158"/>
        </w:numPr>
        <w:spacing w:line="360" w:lineRule="auto"/>
        <w:ind w:firstLineChars="0"/>
        <w:rPr>
          <w:rFonts w:asciiTheme="minorEastAsia" w:hAnsiTheme="minorEastAsia"/>
        </w:rPr>
      </w:pPr>
      <w:r w:rsidRPr="003A6521">
        <w:rPr>
          <w:rFonts w:asciiTheme="minorEastAsia" w:hAnsiTheme="minorEastAsia" w:hint="eastAsia"/>
        </w:rPr>
        <w:t>手续费：</w:t>
      </w:r>
      <w:r>
        <w:rPr>
          <w:rFonts w:asciiTheme="minorEastAsia" w:hAnsiTheme="minorEastAsia" w:hint="eastAsia"/>
        </w:rPr>
        <w:t>经纪商收取，按每个客户股息总额的0.5%收取；</w:t>
      </w:r>
    </w:p>
    <w:p w:rsidR="008212EA" w:rsidRDefault="008212EA" w:rsidP="008212EA">
      <w:pPr>
        <w:pStyle w:val="a7"/>
        <w:numPr>
          <w:ilvl w:val="2"/>
          <w:numId w:val="158"/>
        </w:numPr>
        <w:spacing w:line="360" w:lineRule="auto"/>
        <w:ind w:firstLineChars="0"/>
        <w:rPr>
          <w:rFonts w:asciiTheme="minorEastAsia" w:hAnsiTheme="minorEastAsia"/>
        </w:rPr>
      </w:pPr>
      <w:r>
        <w:rPr>
          <w:rFonts w:asciiTheme="minorEastAsia" w:hAnsiTheme="minorEastAsia" w:hint="eastAsia"/>
        </w:rPr>
        <w:t>如果以港币发放现金股息，每支股单个客户不低 于30港币；</w:t>
      </w:r>
    </w:p>
    <w:p w:rsidR="008212EA" w:rsidRDefault="008212EA" w:rsidP="008212EA">
      <w:pPr>
        <w:pStyle w:val="a7"/>
        <w:numPr>
          <w:ilvl w:val="2"/>
          <w:numId w:val="158"/>
        </w:numPr>
        <w:spacing w:line="360" w:lineRule="auto"/>
        <w:ind w:firstLineChars="0"/>
        <w:rPr>
          <w:rFonts w:asciiTheme="minorEastAsia" w:hAnsiTheme="minorEastAsia"/>
        </w:rPr>
      </w:pPr>
      <w:r>
        <w:rPr>
          <w:rFonts w:asciiTheme="minorEastAsia" w:hAnsiTheme="minorEastAsia" w:hint="eastAsia"/>
        </w:rPr>
        <w:t>如果以人民币发放现金股息，每支股单个客户不低 于25港币</w:t>
      </w:r>
      <w:r w:rsidRPr="003A6521">
        <w:rPr>
          <w:rFonts w:asciiTheme="minorEastAsia" w:hAnsiTheme="minorEastAsia" w:hint="eastAsia"/>
        </w:rPr>
        <w:t>；</w:t>
      </w:r>
    </w:p>
    <w:p w:rsidR="008212EA" w:rsidRDefault="008212EA" w:rsidP="008212EA">
      <w:pPr>
        <w:pStyle w:val="a7"/>
        <w:numPr>
          <w:ilvl w:val="2"/>
          <w:numId w:val="158"/>
        </w:numPr>
        <w:spacing w:line="360" w:lineRule="auto"/>
        <w:ind w:firstLineChars="0"/>
        <w:rPr>
          <w:rFonts w:asciiTheme="minorEastAsia" w:hAnsiTheme="minorEastAsia"/>
        </w:rPr>
      </w:pPr>
      <w:r>
        <w:rPr>
          <w:rFonts w:asciiTheme="minorEastAsia" w:hAnsiTheme="minorEastAsia" w:hint="eastAsia"/>
        </w:rPr>
        <w:t>如果最后的现金股息</w:t>
      </w:r>
      <w:proofErr w:type="gramStart"/>
      <w:r>
        <w:rPr>
          <w:rFonts w:asciiTheme="minorEastAsia" w:hAnsiTheme="minorEastAsia" w:hint="eastAsia"/>
        </w:rPr>
        <w:t>不足以上</w:t>
      </w:r>
      <w:proofErr w:type="gramEnd"/>
      <w:r>
        <w:rPr>
          <w:rFonts w:asciiTheme="minorEastAsia" w:hAnsiTheme="minorEastAsia" w:hint="eastAsia"/>
        </w:rPr>
        <w:t>最低金额，就全额扣除现金股息，不再另外扣除其它等额的金额；</w:t>
      </w:r>
    </w:p>
    <w:p w:rsidR="008212EA" w:rsidRPr="003A6521" w:rsidRDefault="008212EA" w:rsidP="008212EA">
      <w:pPr>
        <w:pStyle w:val="a7"/>
        <w:numPr>
          <w:ilvl w:val="1"/>
          <w:numId w:val="158"/>
        </w:numPr>
        <w:spacing w:line="360" w:lineRule="auto"/>
        <w:ind w:firstLineChars="0"/>
        <w:rPr>
          <w:rFonts w:asciiTheme="minorEastAsia" w:hAnsiTheme="minorEastAsia"/>
        </w:rPr>
      </w:pPr>
      <w:r w:rsidRPr="003A6521">
        <w:rPr>
          <w:rFonts w:asciiTheme="minorEastAsia" w:hAnsiTheme="minorEastAsia" w:hint="eastAsia"/>
        </w:rPr>
        <w:t>实收现金股息：</w:t>
      </w:r>
      <w:r>
        <w:rPr>
          <w:rFonts w:asciiTheme="minorEastAsia" w:hAnsiTheme="minorEastAsia" w:hint="eastAsia"/>
        </w:rPr>
        <w:t>现金股息-过户费-手续费</w:t>
      </w:r>
      <w:r w:rsidRPr="003A6521">
        <w:rPr>
          <w:rFonts w:asciiTheme="minorEastAsia" w:hAnsiTheme="minorEastAsia" w:hint="eastAsia"/>
        </w:rPr>
        <w:t>；</w:t>
      </w:r>
    </w:p>
    <w:p w:rsidR="0059441C" w:rsidRDefault="0059441C" w:rsidP="0059441C">
      <w:pPr>
        <w:pStyle w:val="3"/>
        <w:ind w:leftChars="100" w:left="210"/>
      </w:pPr>
      <w:bookmarkStart w:id="110" w:name="_Toc296808755"/>
      <w:r>
        <w:rPr>
          <w:rFonts w:hint="eastAsia"/>
        </w:rPr>
        <w:t>F10.1</w:t>
      </w:r>
      <w:r>
        <w:rPr>
          <w:rFonts w:hint="eastAsia"/>
          <w:sz w:val="30"/>
          <w:szCs w:val="30"/>
        </w:rPr>
        <w:t>以股代</w:t>
      </w:r>
      <w:proofErr w:type="gramStart"/>
      <w:r>
        <w:rPr>
          <w:rFonts w:hint="eastAsia"/>
          <w:sz w:val="30"/>
          <w:szCs w:val="30"/>
        </w:rPr>
        <w:t>息</w:t>
      </w:r>
      <w:r w:rsidR="000A670A">
        <w:rPr>
          <w:rFonts w:hint="eastAsia"/>
          <w:sz w:val="30"/>
          <w:szCs w:val="30"/>
        </w:rPr>
        <w:t>通知</w:t>
      </w:r>
      <w:proofErr w:type="gramEnd"/>
      <w:r w:rsidR="000A670A">
        <w:rPr>
          <w:rFonts w:hint="eastAsia"/>
          <w:sz w:val="30"/>
          <w:szCs w:val="30"/>
        </w:rPr>
        <w:t>信息</w:t>
      </w:r>
      <w:r>
        <w:rPr>
          <w:rFonts w:hint="eastAsia"/>
        </w:rPr>
        <w:t>手工维护</w:t>
      </w:r>
      <w:bookmarkEnd w:id="110"/>
    </w:p>
    <w:p w:rsidR="0059441C" w:rsidRDefault="0059441C" w:rsidP="006734D2">
      <w:pPr>
        <w:pStyle w:val="4"/>
        <w:numPr>
          <w:ilvl w:val="0"/>
          <w:numId w:val="141"/>
        </w:numPr>
      </w:pPr>
      <w:r>
        <w:rPr>
          <w:rFonts w:hint="eastAsia"/>
        </w:rPr>
        <w:t>业务描述</w:t>
      </w:r>
    </w:p>
    <w:p w:rsidR="0059441C" w:rsidRDefault="00010BAE" w:rsidP="0059441C">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以股代</w:t>
      </w:r>
      <w:proofErr w:type="gramStart"/>
      <w:r>
        <w:rPr>
          <w:rFonts w:asciiTheme="minorEastAsia" w:hAnsiTheme="minorEastAsia" w:cs="华文仿宋" w:hint="eastAsia"/>
          <w:color w:val="000000"/>
          <w:kern w:val="0"/>
          <w:szCs w:val="21"/>
        </w:rPr>
        <w:t>息</w:t>
      </w:r>
      <w:r w:rsidR="000A670A">
        <w:rPr>
          <w:rFonts w:asciiTheme="minorEastAsia" w:hAnsiTheme="minorEastAsia" w:cs="华文仿宋" w:hint="eastAsia"/>
          <w:color w:val="000000"/>
          <w:kern w:val="0"/>
          <w:szCs w:val="21"/>
        </w:rPr>
        <w:t>通知</w:t>
      </w:r>
      <w:proofErr w:type="gramEnd"/>
      <w:r w:rsidR="0059441C">
        <w:rPr>
          <w:rFonts w:asciiTheme="minorEastAsia" w:hAnsiTheme="minorEastAsia" w:cs="华文仿宋" w:hint="eastAsia"/>
          <w:color w:val="000000"/>
          <w:kern w:val="0"/>
          <w:szCs w:val="21"/>
        </w:rPr>
        <w:t>阶段，CCASS在CCNPT02权益文件中发布了相关的信息，但该文件的信息不全，它提供了如下信息：</w:t>
      </w:r>
    </w:p>
    <w:p w:rsidR="0059441C" w:rsidRDefault="0059441C" w:rsidP="00010BAE">
      <w:pPr>
        <w:pStyle w:val="a7"/>
        <w:numPr>
          <w:ilvl w:val="0"/>
          <w:numId w:val="163"/>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143D00">
        <w:rPr>
          <w:rFonts w:asciiTheme="minorEastAsia" w:hAnsiTheme="minorEastAsia" w:cs="华文仿宋" w:hint="eastAsia"/>
          <w:color w:val="000000"/>
          <w:kern w:val="0"/>
          <w:szCs w:val="21"/>
        </w:rPr>
        <w:t>股票代码；</w:t>
      </w:r>
    </w:p>
    <w:p w:rsidR="0059441C" w:rsidRDefault="00292708" w:rsidP="00010BAE">
      <w:pPr>
        <w:pStyle w:val="a7"/>
        <w:numPr>
          <w:ilvl w:val="0"/>
          <w:numId w:val="16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客户持仓</w:t>
      </w:r>
      <w:r w:rsidR="00010BAE">
        <w:rPr>
          <w:rFonts w:asciiTheme="minorEastAsia" w:hAnsiTheme="minorEastAsia" w:cs="华文仿宋" w:hint="eastAsia"/>
          <w:color w:val="000000"/>
          <w:kern w:val="0"/>
          <w:szCs w:val="21"/>
        </w:rPr>
        <w:t>数量</w:t>
      </w:r>
      <w:r w:rsidR="0059441C">
        <w:rPr>
          <w:rFonts w:asciiTheme="minorEastAsia" w:hAnsiTheme="minorEastAsia" w:cs="华文仿宋" w:hint="eastAsia"/>
          <w:color w:val="000000"/>
          <w:kern w:val="0"/>
          <w:szCs w:val="21"/>
        </w:rPr>
        <w:t>；</w:t>
      </w:r>
    </w:p>
    <w:p w:rsidR="00010BAE" w:rsidRDefault="008C2653" w:rsidP="00010BAE">
      <w:pPr>
        <w:pStyle w:val="a7"/>
        <w:numPr>
          <w:ilvl w:val="0"/>
          <w:numId w:val="16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现金选择</w:t>
      </w:r>
      <w:r w:rsidR="00010BAE">
        <w:rPr>
          <w:rFonts w:asciiTheme="minorEastAsia" w:hAnsiTheme="minorEastAsia" w:cs="华文仿宋" w:hint="eastAsia"/>
          <w:color w:val="000000"/>
          <w:kern w:val="0"/>
          <w:szCs w:val="21"/>
        </w:rPr>
        <w:t>币种；(可以有多个)</w:t>
      </w:r>
    </w:p>
    <w:p w:rsidR="008C2653" w:rsidRDefault="003F61B9" w:rsidP="00010BAE">
      <w:pPr>
        <w:pStyle w:val="a7"/>
        <w:numPr>
          <w:ilvl w:val="0"/>
          <w:numId w:val="16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换购</w:t>
      </w:r>
      <w:r w:rsidR="008C2653">
        <w:rPr>
          <w:rFonts w:asciiTheme="minorEastAsia" w:hAnsiTheme="minorEastAsia" w:cs="华文仿宋" w:hint="eastAsia"/>
          <w:color w:val="000000"/>
          <w:kern w:val="0"/>
          <w:szCs w:val="21"/>
        </w:rPr>
        <w:t>股票代码；</w:t>
      </w:r>
    </w:p>
    <w:p w:rsidR="0059441C" w:rsidRDefault="0059441C" w:rsidP="00010BAE">
      <w:pPr>
        <w:pStyle w:val="a7"/>
        <w:numPr>
          <w:ilvl w:val="0"/>
          <w:numId w:val="16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股权登记日；</w:t>
      </w:r>
    </w:p>
    <w:p w:rsidR="0059441C" w:rsidRPr="00143D00" w:rsidRDefault="0059441C" w:rsidP="00010BAE">
      <w:pPr>
        <w:pStyle w:val="a7"/>
        <w:numPr>
          <w:ilvl w:val="0"/>
          <w:numId w:val="16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公告编号；</w:t>
      </w:r>
    </w:p>
    <w:p w:rsidR="0059441C" w:rsidRDefault="00010BAE" w:rsidP="0059441C">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以股代</w:t>
      </w:r>
      <w:proofErr w:type="gramStart"/>
      <w:r>
        <w:rPr>
          <w:rFonts w:asciiTheme="minorEastAsia" w:hAnsiTheme="minorEastAsia" w:cs="华文仿宋" w:hint="eastAsia"/>
          <w:color w:val="000000"/>
          <w:kern w:val="0"/>
          <w:szCs w:val="21"/>
        </w:rPr>
        <w:t>息</w:t>
      </w:r>
      <w:r w:rsidR="0059441C">
        <w:rPr>
          <w:rFonts w:asciiTheme="minorEastAsia" w:hAnsiTheme="minorEastAsia" w:cs="华文仿宋" w:hint="eastAsia"/>
          <w:color w:val="000000"/>
          <w:kern w:val="0"/>
          <w:szCs w:val="21"/>
        </w:rPr>
        <w:t>行动</w:t>
      </w:r>
      <w:proofErr w:type="gramEnd"/>
      <w:r w:rsidR="0059441C">
        <w:rPr>
          <w:rFonts w:asciiTheme="minorEastAsia" w:hAnsiTheme="minorEastAsia" w:cs="华文仿宋" w:hint="eastAsia"/>
          <w:color w:val="000000"/>
          <w:kern w:val="0"/>
          <w:szCs w:val="21"/>
        </w:rPr>
        <w:t>中还有很多重要的信息，在此数据文件中没有提供，需要手工维护，主要信息包括如下：</w:t>
      </w:r>
    </w:p>
    <w:p w:rsidR="00CB28C2" w:rsidRDefault="00796A63" w:rsidP="00010BAE">
      <w:pPr>
        <w:pStyle w:val="a7"/>
        <w:numPr>
          <w:ilvl w:val="0"/>
          <w:numId w:val="16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公告</w:t>
      </w:r>
      <w:r w:rsidR="00CB28C2">
        <w:rPr>
          <w:rFonts w:asciiTheme="minorEastAsia" w:hAnsiTheme="minorEastAsia" w:cs="华文仿宋" w:hint="eastAsia"/>
          <w:color w:val="000000"/>
          <w:kern w:val="0"/>
          <w:szCs w:val="21"/>
        </w:rPr>
        <w:t>币种；</w:t>
      </w:r>
    </w:p>
    <w:p w:rsidR="00CB28C2" w:rsidRDefault="00D603BF" w:rsidP="00010BAE">
      <w:pPr>
        <w:pStyle w:val="a7"/>
        <w:numPr>
          <w:ilvl w:val="0"/>
          <w:numId w:val="16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每股</w:t>
      </w:r>
      <w:r w:rsidR="00796A63">
        <w:rPr>
          <w:rFonts w:asciiTheme="minorEastAsia" w:hAnsiTheme="minorEastAsia" w:cs="华文仿宋" w:hint="eastAsia"/>
          <w:color w:val="000000"/>
          <w:kern w:val="0"/>
          <w:szCs w:val="21"/>
        </w:rPr>
        <w:t>派息</w:t>
      </w:r>
      <w:r>
        <w:rPr>
          <w:rFonts w:asciiTheme="minorEastAsia" w:hAnsiTheme="minorEastAsia" w:cs="华文仿宋" w:hint="eastAsia"/>
          <w:color w:val="000000"/>
          <w:kern w:val="0"/>
          <w:szCs w:val="21"/>
        </w:rPr>
        <w:t>金</w:t>
      </w:r>
      <w:r w:rsidR="00796A63">
        <w:rPr>
          <w:rFonts w:asciiTheme="minorEastAsia" w:hAnsiTheme="minorEastAsia" w:cs="华文仿宋" w:hint="eastAsia"/>
          <w:color w:val="000000"/>
          <w:kern w:val="0"/>
          <w:szCs w:val="21"/>
        </w:rPr>
        <w:t>额</w:t>
      </w:r>
      <w:r>
        <w:rPr>
          <w:rFonts w:asciiTheme="minorEastAsia" w:hAnsiTheme="minorEastAsia" w:cs="华文仿宋" w:hint="eastAsia"/>
          <w:color w:val="000000"/>
          <w:kern w:val="0"/>
          <w:szCs w:val="21"/>
        </w:rPr>
        <w:t>；</w:t>
      </w:r>
    </w:p>
    <w:p w:rsidR="00D603BF" w:rsidRDefault="00FC124C" w:rsidP="00010BAE">
      <w:pPr>
        <w:pStyle w:val="a7"/>
        <w:numPr>
          <w:ilvl w:val="0"/>
          <w:numId w:val="16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换购币种</w:t>
      </w:r>
      <w:r w:rsidR="00CB28C2">
        <w:rPr>
          <w:rFonts w:asciiTheme="minorEastAsia" w:hAnsiTheme="minorEastAsia" w:cs="华文仿宋" w:hint="eastAsia"/>
          <w:color w:val="000000"/>
          <w:kern w:val="0"/>
          <w:szCs w:val="21"/>
        </w:rPr>
        <w:t>；</w:t>
      </w:r>
    </w:p>
    <w:p w:rsidR="00796A63" w:rsidRDefault="00FC124C" w:rsidP="00010BAE">
      <w:pPr>
        <w:pStyle w:val="a7"/>
        <w:numPr>
          <w:ilvl w:val="0"/>
          <w:numId w:val="16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换购</w:t>
      </w:r>
      <w:r w:rsidR="00D603BF">
        <w:rPr>
          <w:rFonts w:asciiTheme="minorEastAsia" w:hAnsiTheme="minorEastAsia" w:cs="华文仿宋" w:hint="eastAsia"/>
          <w:color w:val="000000"/>
          <w:kern w:val="0"/>
          <w:szCs w:val="21"/>
        </w:rPr>
        <w:t>价</w:t>
      </w:r>
      <w:r w:rsidR="00CB28C2">
        <w:rPr>
          <w:rFonts w:asciiTheme="minorEastAsia" w:hAnsiTheme="minorEastAsia" w:cs="华文仿宋" w:hint="eastAsia"/>
          <w:color w:val="000000"/>
          <w:kern w:val="0"/>
          <w:szCs w:val="21"/>
        </w:rPr>
        <w:t>格</w:t>
      </w:r>
      <w:r w:rsidR="00D603BF">
        <w:rPr>
          <w:rFonts w:asciiTheme="minorEastAsia" w:hAnsiTheme="minorEastAsia" w:cs="华文仿宋" w:hint="eastAsia"/>
          <w:color w:val="000000"/>
          <w:kern w:val="0"/>
          <w:szCs w:val="21"/>
        </w:rPr>
        <w:t>；</w:t>
      </w:r>
      <w:r w:rsidR="00376CF1">
        <w:rPr>
          <w:rFonts w:asciiTheme="minorEastAsia" w:hAnsiTheme="minorEastAsia" w:cs="华文仿宋" w:hint="eastAsia"/>
          <w:color w:val="000000"/>
          <w:kern w:val="0"/>
          <w:szCs w:val="21"/>
        </w:rPr>
        <w:t>（默认为0）</w:t>
      </w:r>
    </w:p>
    <w:p w:rsidR="00D603BF" w:rsidRDefault="00796A63" w:rsidP="00010BAE">
      <w:pPr>
        <w:pStyle w:val="a7"/>
        <w:numPr>
          <w:ilvl w:val="0"/>
          <w:numId w:val="16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默认派息币种；（如果客户没有行权时，默认按该币种派息，系统默认为港币，用户可以选择）</w:t>
      </w:r>
      <w:r w:rsidR="00FC124C">
        <w:rPr>
          <w:rFonts w:asciiTheme="minorEastAsia" w:hAnsiTheme="minorEastAsia" w:cs="华文仿宋"/>
          <w:color w:val="000000"/>
          <w:kern w:val="0"/>
          <w:szCs w:val="21"/>
        </w:rPr>
        <w:t xml:space="preserve"> </w:t>
      </w:r>
    </w:p>
    <w:p w:rsidR="0059441C" w:rsidRDefault="0059441C" w:rsidP="00010BAE">
      <w:pPr>
        <w:pStyle w:val="a7"/>
        <w:numPr>
          <w:ilvl w:val="0"/>
          <w:numId w:val="16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 xml:space="preserve">行权起始日期； </w:t>
      </w:r>
    </w:p>
    <w:p w:rsidR="0059441C" w:rsidRDefault="0059441C" w:rsidP="00010BAE">
      <w:pPr>
        <w:pStyle w:val="a7"/>
        <w:numPr>
          <w:ilvl w:val="0"/>
          <w:numId w:val="16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内部行权截止日期；(在外部行权截止日期前一交易日，最后交易日后两个工作日，取较早一个，时间点为12点)</w:t>
      </w:r>
    </w:p>
    <w:p w:rsidR="0059441C" w:rsidRDefault="0059441C" w:rsidP="00010BAE">
      <w:pPr>
        <w:pStyle w:val="a7"/>
        <w:numPr>
          <w:ilvl w:val="0"/>
          <w:numId w:val="16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外部行权截止日期；</w:t>
      </w:r>
    </w:p>
    <w:p w:rsidR="005B1386" w:rsidRPr="00143D00" w:rsidRDefault="005B1386" w:rsidP="00010BAE">
      <w:pPr>
        <w:pStyle w:val="a7"/>
        <w:numPr>
          <w:ilvl w:val="0"/>
          <w:numId w:val="164"/>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不允许换购股票；</w:t>
      </w:r>
    </w:p>
    <w:p w:rsidR="0059441C" w:rsidRDefault="0059441C" w:rsidP="0059441C">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以上信息需要人工维护，与原有在CCNPT02权益报表数据结合起来才能实现</w:t>
      </w:r>
      <w:r w:rsidR="00E1465D">
        <w:rPr>
          <w:rFonts w:asciiTheme="minorEastAsia" w:hAnsiTheme="minorEastAsia" w:cs="华文仿宋" w:hint="eastAsia"/>
          <w:color w:val="000000"/>
          <w:kern w:val="0"/>
          <w:szCs w:val="21"/>
        </w:rPr>
        <w:t>以股代</w:t>
      </w:r>
      <w:proofErr w:type="gramStart"/>
      <w:r w:rsidR="00E1465D">
        <w:rPr>
          <w:rFonts w:asciiTheme="minorEastAsia" w:hAnsiTheme="minorEastAsia" w:cs="华文仿宋" w:hint="eastAsia"/>
          <w:color w:val="000000"/>
          <w:kern w:val="0"/>
          <w:szCs w:val="21"/>
        </w:rPr>
        <w:t>息</w:t>
      </w:r>
      <w:r>
        <w:rPr>
          <w:rFonts w:asciiTheme="minorEastAsia" w:hAnsiTheme="minorEastAsia" w:cs="华文仿宋" w:hint="eastAsia"/>
          <w:color w:val="000000"/>
          <w:kern w:val="0"/>
          <w:szCs w:val="21"/>
        </w:rPr>
        <w:t>业务</w:t>
      </w:r>
      <w:proofErr w:type="gramEnd"/>
      <w:r>
        <w:rPr>
          <w:rFonts w:asciiTheme="minorEastAsia" w:hAnsiTheme="minorEastAsia" w:cs="华文仿宋" w:hint="eastAsia"/>
          <w:color w:val="000000"/>
          <w:kern w:val="0"/>
          <w:szCs w:val="21"/>
        </w:rPr>
        <w:t>的电子化。以上每一项信息都需要填写完整后，后续的行动文件数据复核才能复核通过。</w:t>
      </w:r>
    </w:p>
    <w:p w:rsidR="0059441C" w:rsidRDefault="0059441C" w:rsidP="006734D2">
      <w:pPr>
        <w:pStyle w:val="4"/>
        <w:numPr>
          <w:ilvl w:val="0"/>
          <w:numId w:val="141"/>
        </w:numPr>
      </w:pPr>
      <w:r>
        <w:rPr>
          <w:rFonts w:hint="eastAsia"/>
        </w:rPr>
        <w:t>用户界面</w:t>
      </w:r>
    </w:p>
    <w:p w:rsidR="0059441C" w:rsidRDefault="0059441C" w:rsidP="0059441C"/>
    <w:p w:rsidR="00796A63" w:rsidRDefault="005B1386" w:rsidP="0059441C">
      <w:r>
        <w:object w:dxaOrig="9853" w:dyaOrig="4770">
          <v:shape id="_x0000_i1085" type="#_x0000_t75" style="width:415.5pt;height:201pt" o:ole="">
            <v:imagedata r:id="rId126" o:title=""/>
          </v:shape>
          <o:OLEObject Type="Embed" ProgID="Visio.Drawing.11" ShapeID="_x0000_i1085" DrawAspect="Content" ObjectID="_1402388574" r:id="rId127"/>
        </w:object>
      </w:r>
    </w:p>
    <w:p w:rsidR="0059441C" w:rsidRPr="005254C4" w:rsidRDefault="0059441C" w:rsidP="0059441C">
      <w:pPr>
        <w:rPr>
          <w:b/>
        </w:rPr>
      </w:pPr>
      <w:r w:rsidRPr="005254C4">
        <w:rPr>
          <w:rFonts w:hint="eastAsia"/>
          <w:b/>
        </w:rPr>
        <w:t>界面说明：</w:t>
      </w:r>
    </w:p>
    <w:p w:rsidR="00796A63" w:rsidRDefault="00796A63" w:rsidP="00E1465D">
      <w:pPr>
        <w:pStyle w:val="a7"/>
        <w:numPr>
          <w:ilvl w:val="0"/>
          <w:numId w:val="16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公告币种；（默认为港币）</w:t>
      </w:r>
    </w:p>
    <w:p w:rsidR="00796A63" w:rsidRDefault="00796A63" w:rsidP="00E1465D">
      <w:pPr>
        <w:pStyle w:val="a7"/>
        <w:numPr>
          <w:ilvl w:val="0"/>
          <w:numId w:val="16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换购币种；（不可选择，与公告币种）</w:t>
      </w:r>
    </w:p>
    <w:p w:rsidR="0059441C" w:rsidRDefault="00460487" w:rsidP="00E1465D">
      <w:pPr>
        <w:pStyle w:val="a7"/>
        <w:numPr>
          <w:ilvl w:val="0"/>
          <w:numId w:val="16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每股派息金额</w:t>
      </w:r>
      <w:r w:rsidR="0059441C">
        <w:rPr>
          <w:rFonts w:asciiTheme="minorEastAsia" w:hAnsiTheme="minorEastAsia" w:cs="华文仿宋" w:hint="eastAsia"/>
          <w:color w:val="000000"/>
          <w:kern w:val="0"/>
          <w:szCs w:val="21"/>
        </w:rPr>
        <w:t>；</w:t>
      </w:r>
    </w:p>
    <w:p w:rsidR="0059441C" w:rsidRDefault="00FC124C" w:rsidP="00E1465D">
      <w:pPr>
        <w:pStyle w:val="a7"/>
        <w:numPr>
          <w:ilvl w:val="0"/>
          <w:numId w:val="16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换购</w:t>
      </w:r>
      <w:r w:rsidR="00460487">
        <w:rPr>
          <w:rFonts w:asciiTheme="minorEastAsia" w:hAnsiTheme="minorEastAsia" w:cs="华文仿宋" w:hint="eastAsia"/>
          <w:color w:val="000000"/>
          <w:kern w:val="0"/>
          <w:szCs w:val="21"/>
        </w:rPr>
        <w:t>价格</w:t>
      </w:r>
      <w:r w:rsidR="0059441C">
        <w:rPr>
          <w:rFonts w:asciiTheme="minorEastAsia" w:hAnsiTheme="minorEastAsia" w:cs="华文仿宋" w:hint="eastAsia"/>
          <w:color w:val="000000"/>
          <w:kern w:val="0"/>
          <w:szCs w:val="21"/>
        </w:rPr>
        <w:t>；（</w:t>
      </w:r>
      <w:r w:rsidR="00460487">
        <w:rPr>
          <w:rFonts w:asciiTheme="minorEastAsia" w:hAnsiTheme="minorEastAsia" w:cs="华文仿宋" w:hint="eastAsia"/>
          <w:color w:val="000000"/>
          <w:kern w:val="0"/>
          <w:szCs w:val="21"/>
        </w:rPr>
        <w:t>元/股</w:t>
      </w:r>
      <w:r w:rsidR="0059441C">
        <w:rPr>
          <w:rFonts w:asciiTheme="minorEastAsia" w:hAnsiTheme="minorEastAsia" w:cs="华文仿宋" w:hint="eastAsia"/>
          <w:color w:val="000000"/>
          <w:kern w:val="0"/>
          <w:szCs w:val="21"/>
        </w:rPr>
        <w:t>）</w:t>
      </w:r>
      <w:r w:rsidR="00376CF1">
        <w:rPr>
          <w:rFonts w:asciiTheme="minorEastAsia" w:hAnsiTheme="minorEastAsia" w:cs="华文仿宋" w:hint="eastAsia"/>
          <w:color w:val="000000"/>
          <w:kern w:val="0"/>
          <w:szCs w:val="21"/>
        </w:rPr>
        <w:t>（默认为0，该价格可以为0</w:t>
      </w:r>
      <w:r w:rsidR="00A230E1">
        <w:rPr>
          <w:rFonts w:asciiTheme="minorEastAsia" w:hAnsiTheme="minorEastAsia" w:cs="华文仿宋" w:hint="eastAsia"/>
          <w:color w:val="000000"/>
          <w:kern w:val="0"/>
          <w:szCs w:val="21"/>
        </w:rPr>
        <w:t>，0表示目前还不知道价格</w:t>
      </w:r>
      <w:r w:rsidR="00376CF1">
        <w:rPr>
          <w:rFonts w:asciiTheme="minorEastAsia" w:hAnsiTheme="minorEastAsia" w:cs="华文仿宋" w:hint="eastAsia"/>
          <w:color w:val="000000"/>
          <w:kern w:val="0"/>
          <w:szCs w:val="21"/>
        </w:rPr>
        <w:t>）</w:t>
      </w:r>
    </w:p>
    <w:p w:rsidR="00796A63" w:rsidRDefault="00796A63" w:rsidP="00796A63">
      <w:pPr>
        <w:pStyle w:val="a7"/>
        <w:numPr>
          <w:ilvl w:val="0"/>
          <w:numId w:val="16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默认派息币种；（默认为港币）（如果客户没有行权时，默认按该币种派息）</w:t>
      </w:r>
    </w:p>
    <w:p w:rsidR="0059441C" w:rsidRDefault="0059441C" w:rsidP="00E1465D">
      <w:pPr>
        <w:pStyle w:val="a7"/>
        <w:numPr>
          <w:ilvl w:val="0"/>
          <w:numId w:val="16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行权起始日期；（默认为</w:t>
      </w:r>
      <w:r w:rsidR="00460487">
        <w:rPr>
          <w:rFonts w:asciiTheme="minorEastAsia" w:hAnsiTheme="minorEastAsia" w:cs="华文仿宋" w:hint="eastAsia"/>
          <w:color w:val="000000"/>
          <w:kern w:val="0"/>
          <w:szCs w:val="21"/>
        </w:rPr>
        <w:t>当前日期的</w:t>
      </w:r>
      <w:r>
        <w:rPr>
          <w:rFonts w:asciiTheme="minorEastAsia" w:hAnsiTheme="minorEastAsia" w:cs="华文仿宋" w:hint="eastAsia"/>
          <w:color w:val="000000"/>
          <w:kern w:val="0"/>
          <w:szCs w:val="21"/>
        </w:rPr>
        <w:t>T+</w:t>
      </w:r>
      <w:r w:rsidR="00460487">
        <w:rPr>
          <w:rFonts w:asciiTheme="minorEastAsia" w:hAnsiTheme="minorEastAsia" w:cs="华文仿宋" w:hint="eastAsia"/>
          <w:color w:val="000000"/>
          <w:kern w:val="0"/>
          <w:szCs w:val="21"/>
        </w:rPr>
        <w:t>1</w:t>
      </w:r>
      <w:r>
        <w:rPr>
          <w:rFonts w:asciiTheme="minorEastAsia" w:hAnsiTheme="minorEastAsia" w:cs="华文仿宋" w:hint="eastAsia"/>
          <w:color w:val="000000"/>
          <w:kern w:val="0"/>
          <w:szCs w:val="21"/>
        </w:rPr>
        <w:t>）</w:t>
      </w:r>
    </w:p>
    <w:p w:rsidR="00460487" w:rsidRPr="00143D00" w:rsidRDefault="00460487" w:rsidP="00460487">
      <w:pPr>
        <w:pStyle w:val="a7"/>
        <w:numPr>
          <w:ilvl w:val="0"/>
          <w:numId w:val="16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外部行权截止日期；</w:t>
      </w:r>
    </w:p>
    <w:p w:rsidR="0059441C" w:rsidRDefault="0059441C" w:rsidP="00E1465D">
      <w:pPr>
        <w:pStyle w:val="a7"/>
        <w:numPr>
          <w:ilvl w:val="0"/>
          <w:numId w:val="16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内部行权截止日期； (默认为外部行权截止日期前一交易日与最后交易日后两个工作日中较早一个日期，时间点为12点)</w:t>
      </w:r>
    </w:p>
    <w:p w:rsidR="005B1386" w:rsidRDefault="005B1386" w:rsidP="00E1465D">
      <w:pPr>
        <w:pStyle w:val="a7"/>
        <w:numPr>
          <w:ilvl w:val="0"/>
          <w:numId w:val="166"/>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不允许换购股票：如果此项打勾，换购价格为不可选择，在网上营业厅不能选择换购股票；</w:t>
      </w:r>
    </w:p>
    <w:p w:rsidR="0059441C" w:rsidRDefault="0059441C" w:rsidP="006734D2">
      <w:pPr>
        <w:pStyle w:val="4"/>
        <w:numPr>
          <w:ilvl w:val="0"/>
          <w:numId w:val="141"/>
        </w:numPr>
      </w:pPr>
      <w:r>
        <w:rPr>
          <w:rFonts w:hint="eastAsia"/>
        </w:rPr>
        <w:t>业务功能</w:t>
      </w:r>
    </w:p>
    <w:p w:rsidR="00460487" w:rsidRPr="00460487" w:rsidRDefault="00460487" w:rsidP="00E1465D">
      <w:pPr>
        <w:pStyle w:val="a7"/>
        <w:numPr>
          <w:ilvl w:val="0"/>
          <w:numId w:val="165"/>
        </w:numPr>
        <w:spacing w:line="360" w:lineRule="auto"/>
        <w:ind w:firstLineChars="0"/>
        <w:rPr>
          <w:rFonts w:asciiTheme="minorEastAsia" w:hAnsiTheme="minorEastAsia"/>
        </w:rPr>
      </w:pPr>
      <w:r>
        <w:rPr>
          <w:rFonts w:asciiTheme="minorEastAsia" w:hAnsiTheme="minorEastAsia" w:hint="eastAsia"/>
          <w:lang w:val="en-AU"/>
        </w:rPr>
        <w:t>用户输入</w:t>
      </w:r>
      <w:r w:rsidR="0059441C">
        <w:rPr>
          <w:rFonts w:asciiTheme="minorEastAsia" w:hAnsiTheme="minorEastAsia" w:hint="eastAsia"/>
          <w:lang w:val="en-AU"/>
        </w:rPr>
        <w:t>股份证券代码，可以查询出</w:t>
      </w:r>
      <w:proofErr w:type="gramStart"/>
      <w:r>
        <w:rPr>
          <w:rFonts w:asciiTheme="minorEastAsia" w:hAnsiTheme="minorEastAsia" w:hint="eastAsia"/>
          <w:lang w:val="en-AU"/>
        </w:rPr>
        <w:t>外部权行</w:t>
      </w:r>
      <w:proofErr w:type="gramEnd"/>
      <w:r w:rsidR="0059441C">
        <w:rPr>
          <w:rFonts w:asciiTheme="minorEastAsia" w:hAnsiTheme="minorEastAsia" w:hint="eastAsia"/>
          <w:lang w:val="en-AU"/>
        </w:rPr>
        <w:t>截止日期未结束的</w:t>
      </w:r>
      <w:r>
        <w:rPr>
          <w:rFonts w:asciiTheme="minorEastAsia" w:hAnsiTheme="minorEastAsia" w:hint="eastAsia"/>
          <w:lang w:val="en-AU"/>
        </w:rPr>
        <w:t>以股代</w:t>
      </w:r>
      <w:proofErr w:type="gramStart"/>
      <w:r>
        <w:rPr>
          <w:rFonts w:asciiTheme="minorEastAsia" w:hAnsiTheme="minorEastAsia" w:hint="eastAsia"/>
          <w:lang w:val="en-AU"/>
        </w:rPr>
        <w:t>息通知</w:t>
      </w:r>
      <w:proofErr w:type="gramEnd"/>
      <w:r>
        <w:rPr>
          <w:rFonts w:asciiTheme="minorEastAsia" w:hAnsiTheme="minorEastAsia" w:hint="eastAsia"/>
          <w:lang w:val="en-AU"/>
        </w:rPr>
        <w:t>的事件；</w:t>
      </w:r>
    </w:p>
    <w:p w:rsidR="0059441C" w:rsidRPr="00347D98" w:rsidRDefault="0059441C" w:rsidP="00460487">
      <w:pPr>
        <w:pStyle w:val="a7"/>
        <w:numPr>
          <w:ilvl w:val="1"/>
          <w:numId w:val="165"/>
        </w:numPr>
        <w:spacing w:line="360" w:lineRule="auto"/>
        <w:ind w:firstLineChars="0"/>
        <w:rPr>
          <w:rFonts w:asciiTheme="minorEastAsia" w:hAnsiTheme="minorEastAsia"/>
        </w:rPr>
      </w:pPr>
      <w:r>
        <w:rPr>
          <w:rFonts w:asciiTheme="minorEastAsia" w:hAnsiTheme="minorEastAsia" w:hint="eastAsia"/>
          <w:lang w:val="en-AU"/>
        </w:rPr>
        <w:t>界面显示信息包括：</w:t>
      </w:r>
      <w:r w:rsidR="00460487">
        <w:rPr>
          <w:rFonts w:asciiTheme="minorEastAsia" w:hAnsiTheme="minorEastAsia" w:hint="eastAsia"/>
          <w:lang w:val="en-AU"/>
        </w:rPr>
        <w:t>股票</w:t>
      </w:r>
      <w:r>
        <w:rPr>
          <w:rFonts w:asciiTheme="minorEastAsia" w:hAnsiTheme="minorEastAsia" w:hint="eastAsia"/>
          <w:lang w:val="en-AU"/>
        </w:rPr>
        <w:t>代码、</w:t>
      </w:r>
      <w:r w:rsidR="00460487">
        <w:rPr>
          <w:rFonts w:asciiTheme="minorEastAsia" w:hAnsiTheme="minorEastAsia" w:hint="eastAsia"/>
          <w:lang w:val="en-AU"/>
        </w:rPr>
        <w:t>股票名称</w:t>
      </w:r>
      <w:r>
        <w:rPr>
          <w:rFonts w:asciiTheme="minorEastAsia" w:hAnsiTheme="minorEastAsia" w:hint="eastAsia"/>
          <w:lang w:val="en-AU"/>
        </w:rPr>
        <w:t>、</w:t>
      </w:r>
      <w:r w:rsidR="00292708">
        <w:rPr>
          <w:rFonts w:asciiTheme="minorEastAsia" w:hAnsiTheme="minorEastAsia" w:hint="eastAsia"/>
          <w:lang w:val="en-AU"/>
        </w:rPr>
        <w:t>客户持仓</w:t>
      </w:r>
      <w:r w:rsidR="00460487">
        <w:rPr>
          <w:rFonts w:asciiTheme="minorEastAsia" w:hAnsiTheme="minorEastAsia" w:hint="eastAsia"/>
          <w:lang w:val="en-AU"/>
        </w:rPr>
        <w:t>数</w:t>
      </w:r>
      <w:r>
        <w:rPr>
          <w:rFonts w:asciiTheme="minorEastAsia" w:hAnsiTheme="minorEastAsia" w:hint="eastAsia"/>
          <w:lang w:val="en-AU"/>
        </w:rPr>
        <w:t>量</w:t>
      </w:r>
      <w:r w:rsidR="00292708">
        <w:rPr>
          <w:rFonts w:asciiTheme="minorEastAsia" w:hAnsiTheme="minorEastAsia" w:hint="eastAsia"/>
          <w:lang w:val="en-AU"/>
        </w:rPr>
        <w:t>（</w:t>
      </w:r>
      <w:proofErr w:type="gramStart"/>
      <w:r w:rsidR="00292708">
        <w:rPr>
          <w:rFonts w:asciiTheme="minorEastAsia" w:hAnsiTheme="minorEastAsia" w:hint="eastAsia"/>
          <w:lang w:val="en-AU"/>
        </w:rPr>
        <w:t>取客户</w:t>
      </w:r>
      <w:proofErr w:type="gramEnd"/>
      <w:r w:rsidR="00292708">
        <w:rPr>
          <w:rFonts w:asciiTheme="minorEastAsia" w:hAnsiTheme="minorEastAsia" w:hint="eastAsia"/>
          <w:lang w:val="en-AU"/>
        </w:rPr>
        <w:t>总数或CCASS+抵押银行数量）</w:t>
      </w:r>
      <w:r>
        <w:rPr>
          <w:rFonts w:asciiTheme="minorEastAsia" w:hAnsiTheme="minorEastAsia" w:hint="eastAsia"/>
          <w:lang w:val="en-AU"/>
        </w:rPr>
        <w:t>、</w:t>
      </w:r>
      <w:r w:rsidR="00460487">
        <w:rPr>
          <w:rFonts w:asciiTheme="minorEastAsia" w:hAnsiTheme="minorEastAsia" w:hint="eastAsia"/>
          <w:lang w:val="en-AU"/>
        </w:rPr>
        <w:t>现金选择币种</w:t>
      </w:r>
      <w:r>
        <w:rPr>
          <w:rFonts w:asciiTheme="minorEastAsia" w:hAnsiTheme="minorEastAsia" w:hint="eastAsia"/>
          <w:lang w:val="en-AU"/>
        </w:rPr>
        <w:t>、</w:t>
      </w:r>
      <w:r w:rsidR="004D21D9">
        <w:rPr>
          <w:rFonts w:asciiTheme="minorEastAsia" w:hAnsiTheme="minorEastAsia" w:hint="eastAsia"/>
          <w:lang w:val="en-AU"/>
        </w:rPr>
        <w:t>换购</w:t>
      </w:r>
      <w:r w:rsidR="00460487">
        <w:rPr>
          <w:rFonts w:asciiTheme="minorEastAsia" w:hAnsiTheme="minorEastAsia" w:hint="eastAsia"/>
          <w:lang w:val="en-AU"/>
        </w:rPr>
        <w:t>股票代码、股</w:t>
      </w:r>
      <w:r>
        <w:rPr>
          <w:rFonts w:asciiTheme="minorEastAsia" w:hAnsiTheme="minorEastAsia" w:hint="eastAsia"/>
          <w:lang w:val="en-AU"/>
        </w:rPr>
        <w:t>权登记日、公告编号；</w:t>
      </w:r>
    </w:p>
    <w:p w:rsidR="0059441C" w:rsidRDefault="0059441C" w:rsidP="00E1465D">
      <w:pPr>
        <w:pStyle w:val="a7"/>
        <w:numPr>
          <w:ilvl w:val="0"/>
          <w:numId w:val="165"/>
        </w:numPr>
        <w:spacing w:line="360" w:lineRule="auto"/>
        <w:ind w:firstLineChars="0"/>
        <w:rPr>
          <w:rFonts w:asciiTheme="minorEastAsia" w:hAnsiTheme="minorEastAsia"/>
        </w:rPr>
      </w:pPr>
      <w:r>
        <w:rPr>
          <w:rFonts w:asciiTheme="minorEastAsia" w:hAnsiTheme="minorEastAsia" w:hint="eastAsia"/>
        </w:rPr>
        <w:t>选择</w:t>
      </w:r>
      <w:r w:rsidR="004D3353">
        <w:rPr>
          <w:rFonts w:asciiTheme="minorEastAsia" w:hAnsiTheme="minorEastAsia" w:hint="eastAsia"/>
        </w:rPr>
        <w:t>以股代</w:t>
      </w:r>
      <w:proofErr w:type="gramStart"/>
      <w:r w:rsidR="004D3353">
        <w:rPr>
          <w:rFonts w:asciiTheme="minorEastAsia" w:hAnsiTheme="minorEastAsia" w:hint="eastAsia"/>
        </w:rPr>
        <w:t>息通知</w:t>
      </w:r>
      <w:proofErr w:type="gramEnd"/>
      <w:r>
        <w:rPr>
          <w:rFonts w:asciiTheme="minorEastAsia" w:hAnsiTheme="minorEastAsia" w:hint="eastAsia"/>
        </w:rPr>
        <w:t>事件后，用户可以维护该事件相关的信息；</w:t>
      </w:r>
    </w:p>
    <w:p w:rsidR="0059441C" w:rsidRPr="00460487" w:rsidRDefault="004D3353" w:rsidP="00E1465D">
      <w:pPr>
        <w:pStyle w:val="a7"/>
        <w:numPr>
          <w:ilvl w:val="0"/>
          <w:numId w:val="165"/>
        </w:numPr>
        <w:spacing w:line="360" w:lineRule="auto"/>
        <w:ind w:firstLineChars="0"/>
        <w:rPr>
          <w:rFonts w:asciiTheme="minorEastAsia" w:hAnsiTheme="minorEastAsia"/>
        </w:rPr>
      </w:pPr>
      <w:r>
        <w:rPr>
          <w:rFonts w:hint="eastAsia"/>
          <w:lang w:val="en-AU"/>
        </w:rPr>
        <w:t>系统能保存手工维护信</w:t>
      </w:r>
      <w:r w:rsidR="0059441C">
        <w:rPr>
          <w:rFonts w:hint="eastAsia"/>
          <w:lang w:val="en-AU"/>
        </w:rPr>
        <w:t>息；</w:t>
      </w:r>
    </w:p>
    <w:p w:rsidR="0059441C" w:rsidRPr="001B5CEF" w:rsidRDefault="0059441C" w:rsidP="00E1465D">
      <w:pPr>
        <w:pStyle w:val="a7"/>
        <w:numPr>
          <w:ilvl w:val="0"/>
          <w:numId w:val="165"/>
        </w:numPr>
        <w:spacing w:line="360" w:lineRule="auto"/>
        <w:ind w:firstLineChars="0"/>
        <w:rPr>
          <w:rFonts w:asciiTheme="minorEastAsia" w:hAnsiTheme="minorEastAsia"/>
        </w:rPr>
      </w:pPr>
      <w:r>
        <w:rPr>
          <w:rFonts w:hint="eastAsia"/>
          <w:lang w:val="en-AU"/>
        </w:rPr>
        <w:t>保存设置后，系统记录</w:t>
      </w:r>
      <w:r w:rsidR="004D3353">
        <w:rPr>
          <w:rFonts w:hint="eastAsia"/>
          <w:lang w:val="en-AU"/>
        </w:rPr>
        <w:t>以股代</w:t>
      </w:r>
      <w:proofErr w:type="gramStart"/>
      <w:r w:rsidR="004D3353">
        <w:rPr>
          <w:rFonts w:hint="eastAsia"/>
          <w:lang w:val="en-AU"/>
        </w:rPr>
        <w:t>息通知</w:t>
      </w:r>
      <w:r>
        <w:rPr>
          <w:rFonts w:hint="eastAsia"/>
          <w:lang w:val="en-AU"/>
        </w:rPr>
        <w:t>股维护</w:t>
      </w:r>
      <w:proofErr w:type="gramEnd"/>
      <w:r>
        <w:rPr>
          <w:rFonts w:hint="eastAsia"/>
          <w:lang w:val="en-AU"/>
        </w:rPr>
        <w:t>日志：包括维护人、维护日期、维护时间、证券代码、行动事件（</w:t>
      </w:r>
      <w:r w:rsidR="004D3353">
        <w:rPr>
          <w:rFonts w:hint="eastAsia"/>
          <w:lang w:val="en-AU"/>
        </w:rPr>
        <w:t>以股代息通知</w:t>
      </w:r>
      <w:r>
        <w:rPr>
          <w:rFonts w:asciiTheme="minorEastAsia" w:hAnsiTheme="minorEastAsia" w:hint="eastAsia"/>
          <w:lang w:val="en-AU"/>
        </w:rPr>
        <w:t>）</w:t>
      </w:r>
      <w:r>
        <w:rPr>
          <w:rFonts w:hint="eastAsia"/>
          <w:lang w:val="en-AU"/>
        </w:rPr>
        <w:t>；</w:t>
      </w:r>
    </w:p>
    <w:p w:rsidR="0059441C" w:rsidRDefault="0059441C" w:rsidP="0059441C">
      <w:pPr>
        <w:pStyle w:val="3"/>
        <w:ind w:leftChars="100" w:left="210"/>
      </w:pPr>
      <w:bookmarkStart w:id="111" w:name="_Toc296808756"/>
      <w:r>
        <w:rPr>
          <w:rFonts w:hint="eastAsia"/>
        </w:rPr>
        <w:t>F10.2</w:t>
      </w:r>
      <w:r>
        <w:rPr>
          <w:rFonts w:hint="eastAsia"/>
          <w:sz w:val="30"/>
          <w:szCs w:val="30"/>
        </w:rPr>
        <w:t>以股代</w:t>
      </w:r>
      <w:proofErr w:type="gramStart"/>
      <w:r>
        <w:rPr>
          <w:rFonts w:hint="eastAsia"/>
          <w:sz w:val="30"/>
          <w:szCs w:val="30"/>
        </w:rPr>
        <w:t>息</w:t>
      </w:r>
      <w:r w:rsidR="000A670A">
        <w:rPr>
          <w:rFonts w:asciiTheme="minorEastAsia" w:hAnsiTheme="minorEastAsia" w:cs="华文仿宋" w:hint="eastAsia"/>
          <w:color w:val="000000"/>
          <w:kern w:val="0"/>
          <w:szCs w:val="21"/>
        </w:rPr>
        <w:t>通知</w:t>
      </w:r>
      <w:proofErr w:type="gramEnd"/>
      <w:r>
        <w:rPr>
          <w:rFonts w:hint="eastAsia"/>
        </w:rPr>
        <w:t>数据复核</w:t>
      </w:r>
      <w:bookmarkEnd w:id="111"/>
    </w:p>
    <w:p w:rsidR="0059441C" w:rsidRDefault="0059441C" w:rsidP="006734D2">
      <w:pPr>
        <w:pStyle w:val="4"/>
        <w:numPr>
          <w:ilvl w:val="0"/>
          <w:numId w:val="142"/>
        </w:numPr>
      </w:pPr>
      <w:r>
        <w:rPr>
          <w:rFonts w:hint="eastAsia"/>
        </w:rPr>
        <w:t>业务描述</w:t>
      </w:r>
    </w:p>
    <w:p w:rsidR="0059441C" w:rsidRDefault="004D3353" w:rsidP="004D3353">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以股代</w:t>
      </w:r>
      <w:proofErr w:type="gramStart"/>
      <w:r>
        <w:rPr>
          <w:rFonts w:asciiTheme="minorEastAsia" w:hAnsiTheme="minorEastAsia" w:cs="华文仿宋" w:hint="eastAsia"/>
          <w:color w:val="000000"/>
          <w:kern w:val="0"/>
          <w:szCs w:val="21"/>
        </w:rPr>
        <w:t>息行动</w:t>
      </w:r>
      <w:proofErr w:type="gramEnd"/>
      <w:r>
        <w:rPr>
          <w:rFonts w:asciiTheme="minorEastAsia" w:hAnsiTheme="minorEastAsia" w:cs="华文仿宋" w:hint="eastAsia"/>
          <w:color w:val="000000"/>
          <w:kern w:val="0"/>
          <w:szCs w:val="21"/>
        </w:rPr>
        <w:t>通知</w:t>
      </w:r>
      <w:r w:rsidR="0059441C">
        <w:rPr>
          <w:rFonts w:asciiTheme="minorEastAsia" w:hAnsiTheme="minorEastAsia" w:cs="华文仿宋" w:hint="eastAsia"/>
          <w:color w:val="000000"/>
          <w:kern w:val="0"/>
          <w:szCs w:val="21"/>
        </w:rPr>
        <w:t>事件在读取CCASS权益数据后，手工补充了各</w:t>
      </w:r>
      <w:proofErr w:type="gramStart"/>
      <w:r w:rsidR="0059441C">
        <w:rPr>
          <w:rFonts w:asciiTheme="minorEastAsia" w:hAnsiTheme="minorEastAsia" w:cs="华文仿宋" w:hint="eastAsia"/>
          <w:color w:val="000000"/>
          <w:kern w:val="0"/>
          <w:szCs w:val="21"/>
        </w:rPr>
        <w:t>类关键</w:t>
      </w:r>
      <w:proofErr w:type="gramEnd"/>
      <w:r w:rsidR="0059441C">
        <w:rPr>
          <w:rFonts w:asciiTheme="minorEastAsia" w:hAnsiTheme="minorEastAsia" w:cs="华文仿宋" w:hint="eastAsia"/>
          <w:color w:val="000000"/>
          <w:kern w:val="0"/>
          <w:szCs w:val="21"/>
        </w:rPr>
        <w:t>信息后，需要对行动信息做数据复据，如果需要的信息有一类不完整，后续的业务无法顺利控制，数据复核不能过通过。</w:t>
      </w:r>
    </w:p>
    <w:p w:rsidR="0059441C" w:rsidRPr="00994AB8" w:rsidRDefault="000A670A" w:rsidP="0059441C">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通知</w:t>
      </w:r>
      <w:r w:rsidR="0059441C">
        <w:rPr>
          <w:rFonts w:asciiTheme="minorEastAsia" w:hAnsiTheme="minorEastAsia" w:cs="华文仿宋" w:hint="eastAsia"/>
          <w:color w:val="000000"/>
          <w:kern w:val="0"/>
          <w:szCs w:val="21"/>
        </w:rPr>
        <w:t>数据复核后，系统则根据该事件的信息生成未来需要执行的任务，主要是行权任务。</w:t>
      </w:r>
    </w:p>
    <w:p w:rsidR="0059441C" w:rsidRDefault="0059441C" w:rsidP="006734D2">
      <w:pPr>
        <w:pStyle w:val="4"/>
        <w:numPr>
          <w:ilvl w:val="0"/>
          <w:numId w:val="142"/>
        </w:numPr>
      </w:pPr>
      <w:r>
        <w:rPr>
          <w:rFonts w:hint="eastAsia"/>
        </w:rPr>
        <w:lastRenderedPageBreak/>
        <w:t>用户界面</w:t>
      </w:r>
    </w:p>
    <w:p w:rsidR="0059441C" w:rsidRDefault="004D21D9" w:rsidP="0059441C">
      <w:r>
        <w:object w:dxaOrig="9542" w:dyaOrig="7264">
          <v:shape id="_x0000_i1086" type="#_x0000_t75" style="width:415.5pt;height:316.5pt" o:ole="">
            <v:imagedata r:id="rId128" o:title=""/>
          </v:shape>
          <o:OLEObject Type="Embed" ProgID="Visio.Drawing.11" ShapeID="_x0000_i1086" DrawAspect="Content" ObjectID="_1402388575" r:id="rId129"/>
        </w:object>
      </w:r>
    </w:p>
    <w:p w:rsidR="0059441C" w:rsidRDefault="0059441C" w:rsidP="0059441C"/>
    <w:p w:rsidR="0059441C" w:rsidRDefault="0059441C" w:rsidP="0059441C">
      <w:pPr>
        <w:rPr>
          <w:b/>
        </w:rPr>
      </w:pPr>
      <w:r w:rsidRPr="00164855">
        <w:rPr>
          <w:rFonts w:hint="eastAsia"/>
          <w:b/>
        </w:rPr>
        <w:t>界面说明</w:t>
      </w:r>
      <w:r>
        <w:rPr>
          <w:rFonts w:hint="eastAsia"/>
          <w:b/>
        </w:rPr>
        <w:t>：</w:t>
      </w:r>
    </w:p>
    <w:p w:rsidR="0059441C" w:rsidRPr="00DA3A48" w:rsidRDefault="0059441C" w:rsidP="000A09B5">
      <w:pPr>
        <w:pStyle w:val="a7"/>
        <w:numPr>
          <w:ilvl w:val="0"/>
          <w:numId w:val="168"/>
        </w:numPr>
        <w:spacing w:line="360" w:lineRule="auto"/>
        <w:ind w:firstLineChars="0"/>
        <w:rPr>
          <w:rFonts w:asciiTheme="minorEastAsia" w:hAnsiTheme="minorEastAsia"/>
        </w:rPr>
      </w:pPr>
      <w:r>
        <w:rPr>
          <w:rFonts w:hint="eastAsia"/>
          <w:lang w:val="en-AU"/>
        </w:rPr>
        <w:t>项目内容来源分为：文件自动获得（</w:t>
      </w:r>
      <w:r>
        <w:rPr>
          <w:rFonts w:hint="eastAsia"/>
          <w:lang w:val="en-AU"/>
        </w:rPr>
        <w:t>CCASS</w:t>
      </w:r>
      <w:r>
        <w:rPr>
          <w:rFonts w:hint="eastAsia"/>
          <w:lang w:val="en-AU"/>
        </w:rPr>
        <w:t>）、手工维护、系统计算；</w:t>
      </w:r>
    </w:p>
    <w:p w:rsidR="0059441C" w:rsidRPr="00240CD6" w:rsidRDefault="0059441C" w:rsidP="000A09B5">
      <w:pPr>
        <w:pStyle w:val="a7"/>
        <w:numPr>
          <w:ilvl w:val="0"/>
          <w:numId w:val="168"/>
        </w:numPr>
        <w:spacing w:line="360" w:lineRule="auto"/>
        <w:ind w:firstLineChars="0"/>
        <w:rPr>
          <w:rFonts w:asciiTheme="minorEastAsia" w:hAnsiTheme="minorEastAsia"/>
        </w:rPr>
      </w:pPr>
      <w:r>
        <w:rPr>
          <w:rFonts w:hint="eastAsia"/>
        </w:rPr>
        <w:t>状态分为已获得（用打勾表示）与未获得（用</w:t>
      </w:r>
      <w:proofErr w:type="gramStart"/>
      <w:r>
        <w:rPr>
          <w:rFonts w:hint="eastAsia"/>
        </w:rPr>
        <w:t>打叉</w:t>
      </w:r>
      <w:proofErr w:type="gramEnd"/>
      <w:r>
        <w:rPr>
          <w:rFonts w:hint="eastAsia"/>
        </w:rPr>
        <w:t>表示）；</w:t>
      </w:r>
    </w:p>
    <w:p w:rsidR="0059441C" w:rsidRPr="00164855" w:rsidRDefault="0059441C" w:rsidP="0059441C">
      <w:pPr>
        <w:rPr>
          <w:b/>
        </w:rPr>
      </w:pPr>
    </w:p>
    <w:p w:rsidR="0059441C" w:rsidRDefault="0059441C" w:rsidP="006734D2">
      <w:pPr>
        <w:pStyle w:val="4"/>
        <w:numPr>
          <w:ilvl w:val="0"/>
          <w:numId w:val="142"/>
        </w:numPr>
      </w:pPr>
      <w:r>
        <w:rPr>
          <w:rFonts w:hint="eastAsia"/>
        </w:rPr>
        <w:t>业务功能</w:t>
      </w:r>
    </w:p>
    <w:p w:rsidR="006A4F49" w:rsidRPr="00E86EE6" w:rsidRDefault="006A4F49" w:rsidP="00922299">
      <w:pPr>
        <w:pStyle w:val="a7"/>
        <w:numPr>
          <w:ilvl w:val="0"/>
          <w:numId w:val="169"/>
        </w:numPr>
        <w:spacing w:line="360" w:lineRule="auto"/>
        <w:ind w:firstLineChars="0"/>
        <w:rPr>
          <w:rFonts w:asciiTheme="minorEastAsia" w:hAnsiTheme="minorEastAsia"/>
        </w:rPr>
      </w:pPr>
      <w:r>
        <w:rPr>
          <w:rFonts w:hint="eastAsia"/>
          <w:lang w:val="en-AU"/>
        </w:rPr>
        <w:t>系统</w:t>
      </w:r>
      <w:r w:rsidRPr="00AD0051">
        <w:rPr>
          <w:rFonts w:hint="eastAsia"/>
          <w:lang w:val="en-AU"/>
        </w:rPr>
        <w:t>显示文件解析后的所有行动内容。显示内容包括：上市公司行动类别、执行类别、</w:t>
      </w:r>
      <w:r>
        <w:rPr>
          <w:rFonts w:hint="eastAsia"/>
          <w:lang w:val="en-AU"/>
        </w:rPr>
        <w:t>行动阶段、</w:t>
      </w:r>
      <w:r w:rsidRPr="00AD0051">
        <w:rPr>
          <w:rFonts w:hint="eastAsia"/>
          <w:lang w:val="en-AU"/>
        </w:rPr>
        <w:t>证券代码、证券名称、币种</w:t>
      </w:r>
      <w:r>
        <w:rPr>
          <w:rFonts w:hint="eastAsia"/>
          <w:lang w:val="en-AU"/>
        </w:rPr>
        <w:t>（</w:t>
      </w:r>
      <w:r w:rsidR="000E2437">
        <w:rPr>
          <w:rFonts w:hint="eastAsia"/>
          <w:lang w:val="en-AU"/>
        </w:rPr>
        <w:t>以股代</w:t>
      </w:r>
      <w:proofErr w:type="gramStart"/>
      <w:r w:rsidR="000E2437">
        <w:rPr>
          <w:rFonts w:hint="eastAsia"/>
          <w:lang w:val="en-AU"/>
        </w:rPr>
        <w:t>息通知</w:t>
      </w:r>
      <w:proofErr w:type="gramEnd"/>
      <w:r w:rsidR="000E2437">
        <w:rPr>
          <w:rFonts w:hint="eastAsia"/>
          <w:lang w:val="en-AU"/>
        </w:rPr>
        <w:t>业务</w:t>
      </w:r>
      <w:r>
        <w:rPr>
          <w:rFonts w:hint="eastAsia"/>
          <w:lang w:val="en-AU"/>
        </w:rPr>
        <w:t>为空）</w:t>
      </w:r>
      <w:r w:rsidRPr="00AD0051">
        <w:rPr>
          <w:rFonts w:hint="eastAsia"/>
          <w:lang w:val="en-AU"/>
        </w:rPr>
        <w:t>、日期</w:t>
      </w:r>
      <w:r>
        <w:rPr>
          <w:rFonts w:hint="eastAsia"/>
          <w:lang w:val="en-AU"/>
        </w:rPr>
        <w:t>（文件日期）、</w:t>
      </w:r>
      <w:r w:rsidRPr="00AD0051">
        <w:rPr>
          <w:rFonts w:hint="eastAsia"/>
          <w:lang w:val="en-AU"/>
        </w:rPr>
        <w:t>复核</w:t>
      </w:r>
      <w:r>
        <w:rPr>
          <w:rFonts w:hint="eastAsia"/>
          <w:lang w:val="en-AU"/>
        </w:rPr>
        <w:t>人、复核时间</w:t>
      </w:r>
      <w:r>
        <w:rPr>
          <w:rFonts w:asciiTheme="minorEastAsia" w:hAnsiTheme="minorEastAsia" w:hint="eastAsia"/>
        </w:rPr>
        <w:t>，但不限于以上内容</w:t>
      </w:r>
      <w:r>
        <w:rPr>
          <w:rFonts w:hint="eastAsia"/>
          <w:lang w:val="en-AU"/>
        </w:rPr>
        <w:t>；</w:t>
      </w:r>
    </w:p>
    <w:p w:rsidR="006A4F49" w:rsidRDefault="006A4F49" w:rsidP="00922299">
      <w:pPr>
        <w:pStyle w:val="a7"/>
        <w:numPr>
          <w:ilvl w:val="0"/>
          <w:numId w:val="169"/>
        </w:numPr>
        <w:spacing w:line="360" w:lineRule="auto"/>
        <w:ind w:firstLineChars="0"/>
        <w:rPr>
          <w:rFonts w:asciiTheme="minorEastAsia" w:hAnsiTheme="minorEastAsia"/>
        </w:rPr>
      </w:pPr>
      <w:r>
        <w:rPr>
          <w:rFonts w:asciiTheme="minorEastAsia" w:hAnsiTheme="minorEastAsia" w:hint="eastAsia"/>
        </w:rPr>
        <w:t>用户点击一个以股代</w:t>
      </w:r>
      <w:proofErr w:type="gramStart"/>
      <w:r>
        <w:rPr>
          <w:rFonts w:asciiTheme="minorEastAsia" w:hAnsiTheme="minorEastAsia" w:hint="eastAsia"/>
        </w:rPr>
        <w:t>息行动</w:t>
      </w:r>
      <w:proofErr w:type="gramEnd"/>
      <w:r>
        <w:rPr>
          <w:rFonts w:asciiTheme="minorEastAsia" w:hAnsiTheme="minorEastAsia" w:hint="eastAsia"/>
        </w:rPr>
        <w:t>事件后，系统显示此以股代</w:t>
      </w:r>
      <w:proofErr w:type="gramStart"/>
      <w:r>
        <w:rPr>
          <w:rFonts w:asciiTheme="minorEastAsia" w:hAnsiTheme="minorEastAsia" w:hint="eastAsia"/>
        </w:rPr>
        <w:t>息行动</w:t>
      </w:r>
      <w:proofErr w:type="gramEnd"/>
      <w:r>
        <w:rPr>
          <w:rFonts w:asciiTheme="minorEastAsia" w:hAnsiTheme="minorEastAsia" w:hint="eastAsia"/>
        </w:rPr>
        <w:t>事件主要信息；</w:t>
      </w:r>
    </w:p>
    <w:p w:rsidR="006A4F49" w:rsidRDefault="006A4F49" w:rsidP="00922299">
      <w:pPr>
        <w:pStyle w:val="a7"/>
        <w:numPr>
          <w:ilvl w:val="1"/>
          <w:numId w:val="169"/>
        </w:numPr>
        <w:spacing w:line="360" w:lineRule="auto"/>
        <w:ind w:firstLineChars="0"/>
        <w:rPr>
          <w:rFonts w:asciiTheme="minorEastAsia" w:hAnsiTheme="minorEastAsia"/>
        </w:rPr>
      </w:pPr>
      <w:r>
        <w:rPr>
          <w:rFonts w:asciiTheme="minorEastAsia" w:hAnsiTheme="minorEastAsia" w:hint="eastAsia"/>
        </w:rPr>
        <w:t>股票代码：直接获取源数据；</w:t>
      </w:r>
    </w:p>
    <w:p w:rsidR="006A4F49" w:rsidRDefault="00292708" w:rsidP="00922299">
      <w:pPr>
        <w:pStyle w:val="a7"/>
        <w:numPr>
          <w:ilvl w:val="1"/>
          <w:numId w:val="169"/>
        </w:numPr>
        <w:spacing w:line="360" w:lineRule="auto"/>
        <w:ind w:firstLineChars="0"/>
        <w:rPr>
          <w:rFonts w:asciiTheme="minorEastAsia" w:hAnsiTheme="minorEastAsia"/>
        </w:rPr>
      </w:pPr>
      <w:r>
        <w:rPr>
          <w:rFonts w:asciiTheme="minorEastAsia" w:hAnsiTheme="minorEastAsia" w:hint="eastAsia"/>
        </w:rPr>
        <w:t>客户</w:t>
      </w:r>
      <w:r w:rsidR="006A4F49">
        <w:rPr>
          <w:rFonts w:asciiTheme="minorEastAsia" w:hAnsiTheme="minorEastAsia" w:hint="eastAsia"/>
        </w:rPr>
        <w:t>持仓数量：直接获取源数据；（从序列为01中，以股代息为现金的记录取得）</w:t>
      </w:r>
    </w:p>
    <w:p w:rsidR="006A4F49" w:rsidRDefault="006A4F49" w:rsidP="00922299">
      <w:pPr>
        <w:pStyle w:val="a7"/>
        <w:numPr>
          <w:ilvl w:val="1"/>
          <w:numId w:val="169"/>
        </w:numPr>
        <w:spacing w:line="360" w:lineRule="auto"/>
        <w:ind w:firstLineChars="0"/>
        <w:rPr>
          <w:rFonts w:asciiTheme="minorEastAsia" w:hAnsiTheme="minorEastAsia"/>
        </w:rPr>
      </w:pPr>
      <w:r>
        <w:rPr>
          <w:rFonts w:asciiTheme="minorEastAsia" w:hAnsiTheme="minorEastAsia" w:hint="eastAsia"/>
        </w:rPr>
        <w:t>股权登记日：直接获取源数据；</w:t>
      </w:r>
    </w:p>
    <w:p w:rsidR="006A4F49" w:rsidRDefault="006A4F49" w:rsidP="00922299">
      <w:pPr>
        <w:pStyle w:val="a7"/>
        <w:numPr>
          <w:ilvl w:val="1"/>
          <w:numId w:val="169"/>
        </w:numPr>
        <w:spacing w:line="360" w:lineRule="auto"/>
        <w:ind w:firstLineChars="0"/>
        <w:rPr>
          <w:rFonts w:asciiTheme="minorEastAsia" w:hAnsiTheme="minorEastAsia"/>
        </w:rPr>
      </w:pPr>
      <w:r>
        <w:rPr>
          <w:rFonts w:asciiTheme="minorEastAsia" w:hAnsiTheme="minorEastAsia" w:hint="eastAsia"/>
        </w:rPr>
        <w:lastRenderedPageBreak/>
        <w:t>现金选择币种：直接获取源数据，有多个币种应显示多个，用分隔符分开；</w:t>
      </w:r>
    </w:p>
    <w:p w:rsidR="007D057D" w:rsidRDefault="004D21D9" w:rsidP="00922299">
      <w:pPr>
        <w:pStyle w:val="a7"/>
        <w:numPr>
          <w:ilvl w:val="1"/>
          <w:numId w:val="169"/>
        </w:numPr>
        <w:spacing w:line="360" w:lineRule="auto"/>
        <w:ind w:firstLineChars="0"/>
        <w:rPr>
          <w:rFonts w:asciiTheme="minorEastAsia" w:hAnsiTheme="minorEastAsia"/>
        </w:rPr>
      </w:pPr>
      <w:r>
        <w:rPr>
          <w:rFonts w:asciiTheme="minorEastAsia" w:hAnsiTheme="minorEastAsia" w:hint="eastAsia"/>
        </w:rPr>
        <w:t>换购</w:t>
      </w:r>
      <w:r w:rsidR="007D057D">
        <w:rPr>
          <w:rFonts w:asciiTheme="minorEastAsia" w:hAnsiTheme="minorEastAsia" w:hint="eastAsia"/>
        </w:rPr>
        <w:t>股票代码：直接获取源数据；</w:t>
      </w:r>
    </w:p>
    <w:p w:rsidR="007D057D" w:rsidRDefault="007D057D" w:rsidP="00922299">
      <w:pPr>
        <w:pStyle w:val="a7"/>
        <w:numPr>
          <w:ilvl w:val="1"/>
          <w:numId w:val="169"/>
        </w:numPr>
        <w:spacing w:line="360" w:lineRule="auto"/>
        <w:ind w:firstLineChars="0"/>
        <w:rPr>
          <w:rFonts w:asciiTheme="minorEastAsia" w:hAnsiTheme="minorEastAsia"/>
        </w:rPr>
      </w:pPr>
      <w:r>
        <w:rPr>
          <w:rFonts w:asciiTheme="minorEastAsia" w:hAnsiTheme="minorEastAsia" w:hint="eastAsia"/>
        </w:rPr>
        <w:t>过户费：系统计算，（股票数量/每手的数量）*1.5 ，每支股手的数量不一样,该过户费是</w:t>
      </w:r>
      <w:proofErr w:type="gramStart"/>
      <w:r>
        <w:rPr>
          <w:rFonts w:asciiTheme="minorEastAsia" w:hAnsiTheme="minorEastAsia" w:hint="eastAsia"/>
        </w:rPr>
        <w:t>指港交所向</w:t>
      </w:r>
      <w:proofErr w:type="gramEnd"/>
      <w:r>
        <w:rPr>
          <w:rFonts w:asciiTheme="minorEastAsia" w:hAnsiTheme="minorEastAsia" w:hint="eastAsia"/>
        </w:rPr>
        <w:t>经纪商收取，以港币结算；</w:t>
      </w:r>
    </w:p>
    <w:p w:rsidR="009F2805" w:rsidRDefault="009F2805" w:rsidP="009F2805">
      <w:pPr>
        <w:pStyle w:val="a7"/>
        <w:numPr>
          <w:ilvl w:val="2"/>
          <w:numId w:val="169"/>
        </w:numPr>
        <w:spacing w:line="360" w:lineRule="auto"/>
        <w:ind w:firstLineChars="0"/>
        <w:rPr>
          <w:rFonts w:asciiTheme="minorEastAsia" w:hAnsiTheme="minorEastAsia"/>
        </w:rPr>
      </w:pPr>
      <w:r>
        <w:rPr>
          <w:rFonts w:asciiTheme="minorEastAsia" w:hAnsiTheme="minorEastAsia" w:hint="eastAsia"/>
        </w:rPr>
        <w:t>（股票数量/每手的数量）*1.5 ，每支股手的数量不一样；</w:t>
      </w:r>
    </w:p>
    <w:p w:rsidR="009F2805" w:rsidRDefault="009F2805" w:rsidP="009F2805">
      <w:pPr>
        <w:pStyle w:val="a7"/>
        <w:numPr>
          <w:ilvl w:val="2"/>
          <w:numId w:val="169"/>
        </w:numPr>
        <w:spacing w:line="360" w:lineRule="auto"/>
        <w:ind w:firstLineChars="0"/>
        <w:rPr>
          <w:rFonts w:asciiTheme="minorEastAsia" w:hAnsiTheme="minorEastAsia"/>
        </w:rPr>
      </w:pPr>
      <w:r>
        <w:rPr>
          <w:rFonts w:asciiTheme="minorEastAsia" w:hAnsiTheme="minorEastAsia" w:hint="eastAsia"/>
        </w:rPr>
        <w:t>根据客户明细数据中上次现金股息、股票股息、以股代息时已收取过过户费的股份数据不再收取过户费，对每手收到1.5港币只针对</w:t>
      </w:r>
      <w:proofErr w:type="gramStart"/>
      <w:r>
        <w:rPr>
          <w:rFonts w:asciiTheme="minorEastAsia" w:hAnsiTheme="minorEastAsia" w:hint="eastAsia"/>
        </w:rPr>
        <w:t>街货股</w:t>
      </w:r>
      <w:proofErr w:type="gramEnd"/>
      <w:r>
        <w:rPr>
          <w:rFonts w:asciiTheme="minorEastAsia" w:hAnsiTheme="minorEastAsia" w:hint="eastAsia"/>
        </w:rPr>
        <w:t>进行收取（即在上次股息分配后新买入的股份）；</w:t>
      </w:r>
    </w:p>
    <w:p w:rsidR="00514E70" w:rsidRDefault="00514E70" w:rsidP="00922299">
      <w:pPr>
        <w:pStyle w:val="a7"/>
        <w:numPr>
          <w:ilvl w:val="1"/>
          <w:numId w:val="169"/>
        </w:numPr>
        <w:spacing w:line="360" w:lineRule="auto"/>
        <w:ind w:firstLineChars="0"/>
        <w:rPr>
          <w:rFonts w:asciiTheme="minorEastAsia" w:hAnsiTheme="minorEastAsia"/>
        </w:rPr>
      </w:pPr>
      <w:r>
        <w:rPr>
          <w:rFonts w:asciiTheme="minorEastAsia" w:hAnsiTheme="minorEastAsia" w:hint="eastAsia"/>
        </w:rPr>
        <w:t>公告币种：手工维护，这是由上市公司决定的；</w:t>
      </w:r>
    </w:p>
    <w:p w:rsidR="007D057D" w:rsidRDefault="00514E70" w:rsidP="00922299">
      <w:pPr>
        <w:pStyle w:val="a7"/>
        <w:numPr>
          <w:ilvl w:val="1"/>
          <w:numId w:val="169"/>
        </w:numPr>
        <w:spacing w:line="360" w:lineRule="auto"/>
        <w:ind w:firstLineChars="0"/>
        <w:rPr>
          <w:rFonts w:asciiTheme="minorEastAsia" w:hAnsiTheme="minorEastAsia"/>
        </w:rPr>
      </w:pPr>
      <w:r>
        <w:rPr>
          <w:rFonts w:asciiTheme="minorEastAsia" w:hAnsiTheme="minorEastAsia" w:hint="eastAsia"/>
        </w:rPr>
        <w:t>派息币种：手工维护，这是由上市公司决定的</w:t>
      </w:r>
      <w:r w:rsidR="007D057D">
        <w:rPr>
          <w:rFonts w:asciiTheme="minorEastAsia" w:hAnsiTheme="minorEastAsia" w:hint="eastAsia"/>
        </w:rPr>
        <w:t>；</w:t>
      </w:r>
    </w:p>
    <w:p w:rsidR="007D057D" w:rsidRDefault="007D057D" w:rsidP="00922299">
      <w:pPr>
        <w:pStyle w:val="a7"/>
        <w:numPr>
          <w:ilvl w:val="1"/>
          <w:numId w:val="169"/>
        </w:numPr>
        <w:spacing w:line="360" w:lineRule="auto"/>
        <w:ind w:firstLineChars="0"/>
        <w:rPr>
          <w:rFonts w:asciiTheme="minorEastAsia" w:hAnsiTheme="minorEastAsia"/>
        </w:rPr>
      </w:pPr>
      <w:r>
        <w:rPr>
          <w:rFonts w:asciiTheme="minorEastAsia" w:hAnsiTheme="minorEastAsia" w:hint="eastAsia"/>
        </w:rPr>
        <w:t>每</w:t>
      </w:r>
      <w:proofErr w:type="gramStart"/>
      <w:r>
        <w:rPr>
          <w:rFonts w:asciiTheme="minorEastAsia" w:hAnsiTheme="minorEastAsia" w:hint="eastAsia"/>
        </w:rPr>
        <w:t>股分</w:t>
      </w:r>
      <w:proofErr w:type="gramEnd"/>
      <w:r>
        <w:rPr>
          <w:rFonts w:asciiTheme="minorEastAsia" w:hAnsiTheme="minorEastAsia" w:hint="eastAsia"/>
        </w:rPr>
        <w:t>配现金：手工维护，其币种是股息分配币种；</w:t>
      </w:r>
    </w:p>
    <w:p w:rsidR="007D057D" w:rsidRDefault="004D21D9" w:rsidP="00922299">
      <w:pPr>
        <w:pStyle w:val="a7"/>
        <w:numPr>
          <w:ilvl w:val="1"/>
          <w:numId w:val="169"/>
        </w:numPr>
        <w:spacing w:line="360" w:lineRule="auto"/>
        <w:ind w:firstLineChars="0"/>
        <w:rPr>
          <w:rFonts w:asciiTheme="minorEastAsia" w:hAnsiTheme="minorEastAsia"/>
        </w:rPr>
      </w:pPr>
      <w:r>
        <w:rPr>
          <w:rFonts w:asciiTheme="minorEastAsia" w:hAnsiTheme="minorEastAsia" w:hint="eastAsia"/>
        </w:rPr>
        <w:t>换购</w:t>
      </w:r>
      <w:r w:rsidR="007D057D">
        <w:rPr>
          <w:rFonts w:asciiTheme="minorEastAsia" w:hAnsiTheme="minorEastAsia" w:hint="eastAsia"/>
        </w:rPr>
        <w:t>币种：手工维护，一般与</w:t>
      </w:r>
      <w:r>
        <w:rPr>
          <w:rFonts w:asciiTheme="minorEastAsia" w:hAnsiTheme="minorEastAsia" w:hint="eastAsia"/>
        </w:rPr>
        <w:t>换购币种</w:t>
      </w:r>
      <w:r w:rsidR="007D057D">
        <w:rPr>
          <w:rFonts w:asciiTheme="minorEastAsia" w:hAnsiTheme="minorEastAsia" w:hint="eastAsia"/>
        </w:rPr>
        <w:t>相同；</w:t>
      </w:r>
    </w:p>
    <w:p w:rsidR="007D057D" w:rsidRDefault="004D21D9" w:rsidP="00922299">
      <w:pPr>
        <w:pStyle w:val="a7"/>
        <w:numPr>
          <w:ilvl w:val="1"/>
          <w:numId w:val="169"/>
        </w:numPr>
        <w:spacing w:line="360" w:lineRule="auto"/>
        <w:ind w:firstLineChars="0"/>
        <w:rPr>
          <w:rFonts w:asciiTheme="minorEastAsia" w:hAnsiTheme="minorEastAsia"/>
        </w:rPr>
      </w:pPr>
      <w:r>
        <w:rPr>
          <w:rFonts w:asciiTheme="minorEastAsia" w:hAnsiTheme="minorEastAsia" w:hint="eastAsia"/>
        </w:rPr>
        <w:t>换购</w:t>
      </w:r>
      <w:r w:rsidR="007D057D">
        <w:rPr>
          <w:rFonts w:asciiTheme="minorEastAsia" w:hAnsiTheme="minorEastAsia" w:hint="eastAsia"/>
        </w:rPr>
        <w:t>价格：手工维护，用于以股代息时折算成股票</w:t>
      </w:r>
      <w:r w:rsidR="00BE5049">
        <w:rPr>
          <w:rFonts w:asciiTheme="minorEastAsia" w:hAnsiTheme="minorEastAsia" w:hint="eastAsia"/>
        </w:rPr>
        <w:t>,如果是0表示暂时还不知道换购价格</w:t>
      </w:r>
      <w:r w:rsidR="007D057D">
        <w:rPr>
          <w:rFonts w:asciiTheme="minorEastAsia" w:hAnsiTheme="minorEastAsia" w:hint="eastAsia"/>
        </w:rPr>
        <w:t>；</w:t>
      </w:r>
    </w:p>
    <w:p w:rsidR="007D057D" w:rsidRDefault="007D057D" w:rsidP="00922299">
      <w:pPr>
        <w:pStyle w:val="a7"/>
        <w:numPr>
          <w:ilvl w:val="1"/>
          <w:numId w:val="169"/>
        </w:numPr>
        <w:spacing w:line="360" w:lineRule="auto"/>
        <w:ind w:firstLineChars="0"/>
        <w:rPr>
          <w:rFonts w:asciiTheme="minorEastAsia" w:hAnsiTheme="minorEastAsia"/>
        </w:rPr>
      </w:pPr>
      <w:r>
        <w:rPr>
          <w:rFonts w:asciiTheme="minorEastAsia" w:hAnsiTheme="minorEastAsia" w:hint="eastAsia"/>
        </w:rPr>
        <w:t>行权起始日期：手工维护；</w:t>
      </w:r>
    </w:p>
    <w:p w:rsidR="007D057D" w:rsidRDefault="007D057D" w:rsidP="00922299">
      <w:pPr>
        <w:pStyle w:val="a7"/>
        <w:numPr>
          <w:ilvl w:val="1"/>
          <w:numId w:val="169"/>
        </w:numPr>
        <w:spacing w:line="360" w:lineRule="auto"/>
        <w:ind w:firstLineChars="0"/>
        <w:rPr>
          <w:rFonts w:asciiTheme="minorEastAsia" w:hAnsiTheme="minorEastAsia"/>
        </w:rPr>
      </w:pPr>
      <w:r>
        <w:rPr>
          <w:rFonts w:asciiTheme="minorEastAsia" w:hAnsiTheme="minorEastAsia" w:hint="eastAsia"/>
        </w:rPr>
        <w:t>行权截止日期：手工维护；</w:t>
      </w:r>
    </w:p>
    <w:p w:rsidR="007D057D" w:rsidRPr="00AE6484" w:rsidRDefault="007D057D" w:rsidP="00922299">
      <w:pPr>
        <w:pStyle w:val="a7"/>
        <w:numPr>
          <w:ilvl w:val="1"/>
          <w:numId w:val="169"/>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内部行权截止日期； (默认为外部行权截止日期前一交易日与最后交易日后两个工作日中较早一个日期，时间点为12点)</w:t>
      </w:r>
    </w:p>
    <w:p w:rsidR="00AE6484" w:rsidRDefault="00AE6484" w:rsidP="00922299">
      <w:pPr>
        <w:pStyle w:val="a7"/>
        <w:numPr>
          <w:ilvl w:val="0"/>
          <w:numId w:val="169"/>
        </w:numPr>
        <w:spacing w:line="360" w:lineRule="auto"/>
        <w:ind w:firstLineChars="0"/>
        <w:rPr>
          <w:rFonts w:asciiTheme="minorEastAsia" w:hAnsiTheme="minorEastAsia"/>
        </w:rPr>
      </w:pPr>
      <w:r>
        <w:rPr>
          <w:rFonts w:asciiTheme="minorEastAsia" w:hAnsiTheme="minorEastAsia" w:hint="eastAsia"/>
        </w:rPr>
        <w:t>系统对已完成的状态用“打勾表示”，未完成的状态用“</w:t>
      </w:r>
      <w:proofErr w:type="gramStart"/>
      <w:r>
        <w:rPr>
          <w:rFonts w:asciiTheme="minorEastAsia" w:hAnsiTheme="minorEastAsia" w:hint="eastAsia"/>
        </w:rPr>
        <w:t>打叉</w:t>
      </w:r>
      <w:proofErr w:type="gramEnd"/>
      <w:r>
        <w:rPr>
          <w:rFonts w:asciiTheme="minorEastAsia" w:hAnsiTheme="minorEastAsia" w:hint="eastAsia"/>
        </w:rPr>
        <w:t>表示”。</w:t>
      </w:r>
    </w:p>
    <w:p w:rsidR="00AE6484" w:rsidRPr="00094BAB" w:rsidRDefault="00AE6484" w:rsidP="00922299">
      <w:pPr>
        <w:pStyle w:val="a7"/>
        <w:numPr>
          <w:ilvl w:val="0"/>
          <w:numId w:val="169"/>
        </w:numPr>
        <w:spacing w:line="360" w:lineRule="auto"/>
        <w:ind w:firstLineChars="0"/>
        <w:rPr>
          <w:rFonts w:asciiTheme="minorEastAsia" w:hAnsiTheme="minorEastAsia"/>
        </w:rPr>
      </w:pPr>
      <w:r>
        <w:rPr>
          <w:rFonts w:asciiTheme="minorEastAsia" w:hAnsiTheme="minorEastAsia" w:hint="eastAsia"/>
        </w:rPr>
        <w:t>用户通过“复核”功能确认数据无误，如果状态中有一栏为</w:t>
      </w:r>
      <w:proofErr w:type="gramStart"/>
      <w:r>
        <w:rPr>
          <w:rFonts w:asciiTheme="minorEastAsia" w:hAnsiTheme="minorEastAsia" w:hint="eastAsia"/>
        </w:rPr>
        <w:t>打叉</w:t>
      </w:r>
      <w:proofErr w:type="gramEnd"/>
      <w:r>
        <w:rPr>
          <w:rFonts w:asciiTheme="minorEastAsia" w:hAnsiTheme="minorEastAsia" w:hint="eastAsia"/>
        </w:rPr>
        <w:t>，则复核不能通过；</w:t>
      </w:r>
    </w:p>
    <w:p w:rsidR="005115DD" w:rsidRDefault="005115DD" w:rsidP="00922299">
      <w:pPr>
        <w:pStyle w:val="a7"/>
        <w:numPr>
          <w:ilvl w:val="0"/>
          <w:numId w:val="169"/>
        </w:numPr>
        <w:spacing w:line="360" w:lineRule="auto"/>
        <w:ind w:firstLineChars="0"/>
        <w:rPr>
          <w:rFonts w:asciiTheme="minorEastAsia" w:hAnsiTheme="minorEastAsia"/>
        </w:rPr>
      </w:pPr>
      <w:r>
        <w:rPr>
          <w:rFonts w:asciiTheme="minorEastAsia" w:hAnsiTheme="minorEastAsia" w:hint="eastAsia"/>
        </w:rPr>
        <w:t>用户</w:t>
      </w:r>
      <w:r w:rsidR="00AE6484">
        <w:rPr>
          <w:rFonts w:asciiTheme="minorEastAsia" w:hAnsiTheme="minorEastAsia" w:hint="eastAsia"/>
        </w:rPr>
        <w:t>复核后，</w:t>
      </w:r>
      <w:r>
        <w:rPr>
          <w:rFonts w:asciiTheme="minorEastAsia" w:hAnsiTheme="minorEastAsia" w:hint="eastAsia"/>
        </w:rPr>
        <w:t>系统完成复核处理</w:t>
      </w:r>
    </w:p>
    <w:p w:rsidR="00AE6484" w:rsidRPr="005115DD" w:rsidRDefault="00AE6484" w:rsidP="00922299">
      <w:pPr>
        <w:pStyle w:val="a7"/>
        <w:numPr>
          <w:ilvl w:val="1"/>
          <w:numId w:val="169"/>
        </w:numPr>
        <w:spacing w:line="360" w:lineRule="auto"/>
        <w:ind w:firstLineChars="0"/>
        <w:rPr>
          <w:rFonts w:asciiTheme="minorEastAsia" w:hAnsiTheme="minorEastAsia"/>
        </w:rPr>
      </w:pPr>
      <w:r>
        <w:rPr>
          <w:rFonts w:asciiTheme="minorEastAsia" w:hAnsiTheme="minorEastAsia" w:hint="eastAsia"/>
        </w:rPr>
        <w:t>系统在列表中复核人、复核时间</w:t>
      </w:r>
      <w:r w:rsidRPr="00AD0051">
        <w:rPr>
          <w:rFonts w:hint="eastAsia"/>
          <w:lang w:val="en-AU"/>
        </w:rPr>
        <w:t>栏</w:t>
      </w:r>
      <w:r>
        <w:rPr>
          <w:rFonts w:hint="eastAsia"/>
          <w:lang w:val="en-AU"/>
        </w:rPr>
        <w:t>填写相应内容；</w:t>
      </w:r>
    </w:p>
    <w:p w:rsidR="005115DD" w:rsidRPr="005115DD" w:rsidRDefault="005115DD" w:rsidP="00922299">
      <w:pPr>
        <w:pStyle w:val="a7"/>
        <w:numPr>
          <w:ilvl w:val="1"/>
          <w:numId w:val="169"/>
        </w:numPr>
        <w:spacing w:line="360" w:lineRule="auto"/>
        <w:ind w:firstLineChars="0"/>
        <w:rPr>
          <w:rFonts w:asciiTheme="minorEastAsia" w:hAnsiTheme="minorEastAsia"/>
        </w:rPr>
      </w:pPr>
      <w:r>
        <w:rPr>
          <w:rFonts w:hint="eastAsia"/>
          <w:lang w:val="en-AU"/>
        </w:rPr>
        <w:t>系统用</w:t>
      </w:r>
      <w:r w:rsidR="004D21D9">
        <w:rPr>
          <w:rFonts w:hint="eastAsia"/>
          <w:lang w:val="en-AU"/>
        </w:rPr>
        <w:t>派息</w:t>
      </w:r>
      <w:r>
        <w:rPr>
          <w:rFonts w:hint="eastAsia"/>
          <w:lang w:val="en-AU"/>
        </w:rPr>
        <w:t>币种更新行动事件中的币种；</w:t>
      </w:r>
    </w:p>
    <w:p w:rsidR="005115DD" w:rsidRPr="005115DD" w:rsidRDefault="005115DD" w:rsidP="00922299">
      <w:pPr>
        <w:pStyle w:val="a7"/>
        <w:numPr>
          <w:ilvl w:val="1"/>
          <w:numId w:val="169"/>
        </w:numPr>
        <w:spacing w:line="360" w:lineRule="auto"/>
        <w:ind w:firstLineChars="0"/>
        <w:rPr>
          <w:rFonts w:asciiTheme="minorEastAsia" w:hAnsiTheme="minorEastAsia"/>
        </w:rPr>
      </w:pPr>
      <w:r>
        <w:rPr>
          <w:rFonts w:asciiTheme="minorEastAsia" w:hAnsiTheme="minorEastAsia" w:cs="华文仿宋" w:hint="eastAsia"/>
          <w:color w:val="000000"/>
          <w:kern w:val="0"/>
          <w:szCs w:val="21"/>
        </w:rPr>
        <w:t>系统则根据以股代</w:t>
      </w:r>
      <w:proofErr w:type="gramStart"/>
      <w:r>
        <w:rPr>
          <w:rFonts w:asciiTheme="minorEastAsia" w:hAnsiTheme="minorEastAsia" w:cs="华文仿宋" w:hint="eastAsia"/>
          <w:color w:val="000000"/>
          <w:kern w:val="0"/>
          <w:szCs w:val="21"/>
        </w:rPr>
        <w:t>息通知</w:t>
      </w:r>
      <w:proofErr w:type="gramEnd"/>
      <w:r>
        <w:rPr>
          <w:rFonts w:asciiTheme="minorEastAsia" w:hAnsiTheme="minorEastAsia" w:cs="华文仿宋" w:hint="eastAsia"/>
          <w:color w:val="000000"/>
          <w:kern w:val="0"/>
          <w:szCs w:val="21"/>
        </w:rPr>
        <w:t>信息生成未来需要行权执行的任务；</w:t>
      </w:r>
    </w:p>
    <w:p w:rsidR="005115DD" w:rsidRPr="00994AB8" w:rsidRDefault="005115DD" w:rsidP="00922299">
      <w:pPr>
        <w:pStyle w:val="a7"/>
        <w:numPr>
          <w:ilvl w:val="2"/>
          <w:numId w:val="169"/>
        </w:numPr>
        <w:spacing w:line="360" w:lineRule="auto"/>
        <w:ind w:firstLineChars="0"/>
        <w:rPr>
          <w:rFonts w:asciiTheme="minorEastAsia" w:hAnsiTheme="minorEastAsia"/>
        </w:rPr>
      </w:pPr>
      <w:r>
        <w:rPr>
          <w:rFonts w:hint="eastAsia"/>
          <w:lang w:val="en-AU"/>
        </w:rPr>
        <w:t>根据系统确定或人工输入的内部行权截止日，生成行权执行任务，行权执行任务在内部截止日起会在任务列表中展示</w:t>
      </w:r>
      <w:r>
        <w:rPr>
          <w:rFonts w:asciiTheme="minorEastAsia" w:hAnsiTheme="minorEastAsia" w:cs="华文仿宋" w:hint="eastAsia"/>
          <w:color w:val="000000"/>
          <w:kern w:val="0"/>
          <w:szCs w:val="21"/>
        </w:rPr>
        <w:t>；（默认为时间为12点）</w:t>
      </w:r>
    </w:p>
    <w:p w:rsidR="00AE6484" w:rsidRPr="00D0690D" w:rsidRDefault="00AE6484" w:rsidP="00922299">
      <w:pPr>
        <w:pStyle w:val="a7"/>
        <w:numPr>
          <w:ilvl w:val="0"/>
          <w:numId w:val="169"/>
        </w:numPr>
        <w:spacing w:line="360" w:lineRule="auto"/>
        <w:ind w:firstLineChars="0"/>
        <w:rPr>
          <w:rFonts w:asciiTheme="minorEastAsia" w:hAnsiTheme="minorEastAsia"/>
        </w:rPr>
      </w:pPr>
      <w:r>
        <w:rPr>
          <w:rFonts w:hint="eastAsia"/>
          <w:lang w:val="en-AU"/>
        </w:rPr>
        <w:t>系统支持多次复核</w:t>
      </w:r>
      <w:r w:rsidR="00A637BD">
        <w:rPr>
          <w:rFonts w:hint="eastAsia"/>
          <w:lang w:val="en-AU"/>
        </w:rPr>
        <w:t>，重复复核后系统生成的未来任务需重新生成</w:t>
      </w:r>
      <w:r>
        <w:rPr>
          <w:rFonts w:hint="eastAsia"/>
          <w:lang w:val="en-AU"/>
        </w:rPr>
        <w:t>；</w:t>
      </w:r>
    </w:p>
    <w:p w:rsidR="00AE6484" w:rsidRPr="0040791B" w:rsidRDefault="00AE6484" w:rsidP="00922299">
      <w:pPr>
        <w:pStyle w:val="a7"/>
        <w:numPr>
          <w:ilvl w:val="0"/>
          <w:numId w:val="169"/>
        </w:numPr>
        <w:spacing w:line="360" w:lineRule="auto"/>
        <w:ind w:firstLineChars="0"/>
        <w:rPr>
          <w:rFonts w:asciiTheme="minorEastAsia" w:hAnsiTheme="minorEastAsia"/>
        </w:rPr>
      </w:pPr>
      <w:r>
        <w:rPr>
          <w:rFonts w:hint="eastAsia"/>
        </w:rPr>
        <w:t>记录复核日志，日志内容包括：行动事件、复核日期、时间、复核人员；</w:t>
      </w:r>
    </w:p>
    <w:p w:rsidR="0059441C" w:rsidRDefault="0059441C" w:rsidP="0059441C">
      <w:pPr>
        <w:pStyle w:val="3"/>
        <w:ind w:leftChars="100" w:left="210"/>
      </w:pPr>
      <w:bookmarkStart w:id="112" w:name="_Toc296808757"/>
      <w:r>
        <w:rPr>
          <w:rFonts w:hint="eastAsia"/>
        </w:rPr>
        <w:lastRenderedPageBreak/>
        <w:t>F10.3</w:t>
      </w:r>
      <w:r>
        <w:rPr>
          <w:rFonts w:hint="eastAsia"/>
          <w:sz w:val="30"/>
          <w:szCs w:val="30"/>
        </w:rPr>
        <w:t>以股代</w:t>
      </w:r>
      <w:proofErr w:type="gramStart"/>
      <w:r>
        <w:rPr>
          <w:rFonts w:hint="eastAsia"/>
          <w:sz w:val="30"/>
          <w:szCs w:val="30"/>
        </w:rPr>
        <w:t>息</w:t>
      </w:r>
      <w:r w:rsidR="00F44E01">
        <w:rPr>
          <w:rFonts w:hint="eastAsia"/>
          <w:sz w:val="30"/>
          <w:szCs w:val="30"/>
        </w:rPr>
        <w:t>通知</w:t>
      </w:r>
      <w:proofErr w:type="gramEnd"/>
      <w:r w:rsidR="00F44E01">
        <w:rPr>
          <w:rFonts w:hint="eastAsia"/>
          <w:sz w:val="30"/>
          <w:szCs w:val="30"/>
        </w:rPr>
        <w:t>处理</w:t>
      </w:r>
      <w:bookmarkEnd w:id="112"/>
    </w:p>
    <w:p w:rsidR="0059441C" w:rsidRDefault="0059441C" w:rsidP="006734D2">
      <w:pPr>
        <w:pStyle w:val="4"/>
        <w:numPr>
          <w:ilvl w:val="0"/>
          <w:numId w:val="143"/>
        </w:numPr>
      </w:pPr>
      <w:r>
        <w:rPr>
          <w:rFonts w:hint="eastAsia"/>
        </w:rPr>
        <w:t>业务描述</w:t>
      </w:r>
    </w:p>
    <w:p w:rsidR="0059441C" w:rsidRDefault="001E4E74" w:rsidP="001E4E74">
      <w:pPr>
        <w:spacing w:line="360" w:lineRule="auto"/>
        <w:ind w:firstLineChars="200" w:firstLine="420"/>
      </w:pPr>
      <w:r>
        <w:rPr>
          <w:rFonts w:hint="eastAsia"/>
        </w:rPr>
        <w:t>以股代</w:t>
      </w:r>
      <w:proofErr w:type="gramStart"/>
      <w:r>
        <w:rPr>
          <w:rFonts w:hint="eastAsia"/>
        </w:rPr>
        <w:t>息通知</w:t>
      </w:r>
      <w:proofErr w:type="gramEnd"/>
      <w:r w:rsidR="0059441C">
        <w:rPr>
          <w:rFonts w:hint="eastAsia"/>
        </w:rPr>
        <w:t>行动复核后，通过</w:t>
      </w:r>
      <w:r>
        <w:rPr>
          <w:rFonts w:hint="eastAsia"/>
        </w:rPr>
        <w:t>处理计算出最终投资者的以股代息在股权登记日的持股数据量</w:t>
      </w:r>
      <w:r w:rsidR="0059441C">
        <w:rPr>
          <w:rFonts w:hint="eastAsia"/>
        </w:rPr>
        <w:t>。</w:t>
      </w:r>
      <w:r>
        <w:rPr>
          <w:rFonts w:hint="eastAsia"/>
        </w:rPr>
        <w:t>计算后的数量</w:t>
      </w:r>
      <w:r w:rsidR="0059441C">
        <w:rPr>
          <w:rFonts w:hint="eastAsia"/>
        </w:rPr>
        <w:t>汇总后与香港结算提供的</w:t>
      </w:r>
      <w:r>
        <w:rPr>
          <w:rFonts w:hint="eastAsia"/>
        </w:rPr>
        <w:t>持股</w:t>
      </w:r>
      <w:r w:rsidR="0059441C">
        <w:rPr>
          <w:rFonts w:hint="eastAsia"/>
        </w:rPr>
        <w:t>总数相同。</w:t>
      </w:r>
    </w:p>
    <w:p w:rsidR="0059441C" w:rsidRDefault="0059441C" w:rsidP="006734D2">
      <w:pPr>
        <w:pStyle w:val="4"/>
        <w:numPr>
          <w:ilvl w:val="0"/>
          <w:numId w:val="143"/>
        </w:numPr>
      </w:pPr>
      <w:r>
        <w:rPr>
          <w:rFonts w:hint="eastAsia"/>
        </w:rPr>
        <w:t>用户界面</w:t>
      </w:r>
    </w:p>
    <w:p w:rsidR="0059441C" w:rsidRDefault="004D21D9" w:rsidP="0059441C">
      <w:r>
        <w:object w:dxaOrig="11299" w:dyaOrig="6725">
          <v:shape id="_x0000_i1087" type="#_x0000_t75" style="width:415.5pt;height:247.5pt" o:ole="">
            <v:imagedata r:id="rId130" o:title=""/>
          </v:shape>
          <o:OLEObject Type="Embed" ProgID="Visio.Drawing.11" ShapeID="_x0000_i1087" DrawAspect="Content" ObjectID="_1402388576" r:id="rId131"/>
        </w:object>
      </w:r>
    </w:p>
    <w:p w:rsidR="0033670F" w:rsidRDefault="0033670F" w:rsidP="0033670F">
      <w:pPr>
        <w:spacing w:line="360" w:lineRule="auto"/>
      </w:pPr>
      <w:r>
        <w:rPr>
          <w:rFonts w:hint="eastAsia"/>
        </w:rPr>
        <w:t>界面说明</w:t>
      </w:r>
    </w:p>
    <w:p w:rsidR="0033670F" w:rsidRPr="0033670F" w:rsidRDefault="0033670F" w:rsidP="0033670F">
      <w:pPr>
        <w:pStyle w:val="a7"/>
        <w:numPr>
          <w:ilvl w:val="0"/>
          <w:numId w:val="171"/>
        </w:numPr>
        <w:spacing w:line="360" w:lineRule="auto"/>
        <w:ind w:firstLineChars="0"/>
        <w:rPr>
          <w:rFonts w:asciiTheme="minorEastAsia" w:hAnsiTheme="minorEastAsia"/>
        </w:rPr>
      </w:pPr>
      <w:r w:rsidRPr="0033670F">
        <w:rPr>
          <w:rFonts w:asciiTheme="minorEastAsia" w:hAnsiTheme="minorEastAsia" w:hint="eastAsia"/>
        </w:rPr>
        <w:t>如果用户选择中的行动类别为“以股代息”，则按钮名称改为“数据处理”；（原来权益处理会引起业务人员误会）</w:t>
      </w:r>
    </w:p>
    <w:p w:rsidR="0059441C" w:rsidRDefault="0059441C" w:rsidP="006734D2">
      <w:pPr>
        <w:pStyle w:val="4"/>
        <w:numPr>
          <w:ilvl w:val="0"/>
          <w:numId w:val="143"/>
        </w:numPr>
      </w:pPr>
      <w:r>
        <w:rPr>
          <w:rFonts w:hint="eastAsia"/>
        </w:rPr>
        <w:t>业务功能</w:t>
      </w:r>
    </w:p>
    <w:p w:rsidR="0059441C" w:rsidRPr="007A3914" w:rsidRDefault="0059441C" w:rsidP="0033670F">
      <w:pPr>
        <w:pStyle w:val="a7"/>
        <w:numPr>
          <w:ilvl w:val="0"/>
          <w:numId w:val="170"/>
        </w:numPr>
        <w:spacing w:line="360" w:lineRule="auto"/>
        <w:ind w:firstLineChars="0"/>
        <w:rPr>
          <w:rFonts w:asciiTheme="minorEastAsia" w:hAnsiTheme="minorEastAsia"/>
        </w:rPr>
      </w:pPr>
      <w:r>
        <w:rPr>
          <w:rFonts w:asciiTheme="minorEastAsia" w:hAnsiTheme="minorEastAsia" w:hint="eastAsia"/>
          <w:lang w:val="en-AU"/>
        </w:rPr>
        <w:t>系统在公司行动信息列表中只能显示已复核的</w:t>
      </w:r>
      <w:r w:rsidR="0033670F">
        <w:rPr>
          <w:rFonts w:asciiTheme="minorEastAsia" w:hAnsiTheme="minorEastAsia" w:hint="eastAsia"/>
          <w:lang w:val="en-AU"/>
        </w:rPr>
        <w:t>以股代</w:t>
      </w:r>
      <w:proofErr w:type="gramStart"/>
      <w:r w:rsidR="0033670F">
        <w:rPr>
          <w:rFonts w:asciiTheme="minorEastAsia" w:hAnsiTheme="minorEastAsia" w:hint="eastAsia"/>
          <w:lang w:val="en-AU"/>
        </w:rPr>
        <w:t>息通知</w:t>
      </w:r>
      <w:proofErr w:type="gramEnd"/>
      <w:r>
        <w:rPr>
          <w:rFonts w:asciiTheme="minorEastAsia" w:hAnsiTheme="minorEastAsia" w:hint="eastAsia"/>
          <w:lang w:val="en-AU"/>
        </w:rPr>
        <w:t>行动数据；</w:t>
      </w:r>
    </w:p>
    <w:p w:rsidR="007A3914" w:rsidRDefault="007A3914" w:rsidP="007A3914">
      <w:pPr>
        <w:pStyle w:val="a7"/>
        <w:numPr>
          <w:ilvl w:val="0"/>
          <w:numId w:val="170"/>
        </w:numPr>
        <w:spacing w:line="360" w:lineRule="auto"/>
        <w:ind w:firstLineChars="0"/>
        <w:rPr>
          <w:rFonts w:asciiTheme="minorEastAsia" w:hAnsiTheme="minorEastAsia"/>
        </w:rPr>
      </w:pPr>
      <w:r>
        <w:rPr>
          <w:rFonts w:asciiTheme="minorEastAsia" w:hAnsiTheme="minorEastAsia" w:hint="eastAsia"/>
        </w:rPr>
        <w:t>用户选择以</w:t>
      </w:r>
      <w:r>
        <w:rPr>
          <w:rFonts w:asciiTheme="minorEastAsia" w:hAnsiTheme="minorEastAsia" w:hint="eastAsia"/>
          <w:lang w:val="en-AU"/>
        </w:rPr>
        <w:t>股代</w:t>
      </w:r>
      <w:r>
        <w:rPr>
          <w:rFonts w:asciiTheme="minorEastAsia" w:hAnsiTheme="minorEastAsia" w:hint="eastAsia"/>
        </w:rPr>
        <w:t>息后，系统显示与此行动相关的信息；</w:t>
      </w:r>
    </w:p>
    <w:p w:rsidR="007A3914" w:rsidRDefault="007A3914" w:rsidP="007A3914">
      <w:pPr>
        <w:pStyle w:val="a7"/>
        <w:numPr>
          <w:ilvl w:val="1"/>
          <w:numId w:val="170"/>
        </w:numPr>
        <w:spacing w:line="360" w:lineRule="auto"/>
        <w:ind w:firstLineChars="0"/>
        <w:rPr>
          <w:rFonts w:asciiTheme="minorEastAsia" w:hAnsiTheme="minorEastAsia"/>
        </w:rPr>
      </w:pPr>
      <w:r>
        <w:rPr>
          <w:rFonts w:asciiTheme="minorEastAsia" w:hAnsiTheme="minorEastAsia" w:hint="eastAsia"/>
        </w:rPr>
        <w:t>显示信息：股份数量、每</w:t>
      </w:r>
      <w:proofErr w:type="gramStart"/>
      <w:r>
        <w:rPr>
          <w:rFonts w:asciiTheme="minorEastAsia" w:hAnsiTheme="minorEastAsia" w:hint="eastAsia"/>
        </w:rPr>
        <w:t>股分</w:t>
      </w:r>
      <w:proofErr w:type="gramEnd"/>
      <w:r>
        <w:rPr>
          <w:rFonts w:asciiTheme="minorEastAsia" w:hAnsiTheme="minorEastAsia" w:hint="eastAsia"/>
        </w:rPr>
        <w:t>配（带币种）、每手数量、过户费</w:t>
      </w:r>
      <w:r w:rsidR="00595236">
        <w:rPr>
          <w:rFonts w:asciiTheme="minorEastAsia" w:hAnsiTheme="minorEastAsia" w:hint="eastAsia"/>
        </w:rPr>
        <w:t>（带币种）</w:t>
      </w:r>
      <w:r>
        <w:rPr>
          <w:rFonts w:asciiTheme="minorEastAsia" w:hAnsiTheme="minorEastAsia" w:hint="eastAsia"/>
        </w:rPr>
        <w:t>、</w:t>
      </w:r>
      <w:r w:rsidR="00077CB4">
        <w:rPr>
          <w:rFonts w:asciiTheme="minorEastAsia" w:hAnsiTheme="minorEastAsia" w:hint="eastAsia"/>
        </w:rPr>
        <w:t>现金</w:t>
      </w:r>
      <w:r w:rsidR="006C25B4">
        <w:rPr>
          <w:rFonts w:asciiTheme="minorEastAsia" w:hAnsiTheme="minorEastAsia" w:hint="eastAsia"/>
        </w:rPr>
        <w:t>选择币种、换购</w:t>
      </w:r>
      <w:r w:rsidR="00077CB4">
        <w:rPr>
          <w:rFonts w:asciiTheme="minorEastAsia" w:hAnsiTheme="minorEastAsia" w:hint="eastAsia"/>
        </w:rPr>
        <w:t>股票（证券代码+名称）、</w:t>
      </w:r>
      <w:r w:rsidR="006C25B4">
        <w:rPr>
          <w:rFonts w:asciiTheme="minorEastAsia" w:hAnsiTheme="minorEastAsia" w:hint="eastAsia"/>
        </w:rPr>
        <w:t>换购</w:t>
      </w:r>
      <w:r w:rsidR="00077CB4">
        <w:rPr>
          <w:rFonts w:asciiTheme="minorEastAsia" w:hAnsiTheme="minorEastAsia" w:hint="eastAsia"/>
        </w:rPr>
        <w:t>价格</w:t>
      </w:r>
      <w:r w:rsidR="00595236">
        <w:rPr>
          <w:rFonts w:asciiTheme="minorEastAsia" w:hAnsiTheme="minorEastAsia" w:hint="eastAsia"/>
        </w:rPr>
        <w:t>（带币种）</w:t>
      </w:r>
      <w:r w:rsidR="00077CB4">
        <w:rPr>
          <w:rFonts w:asciiTheme="minorEastAsia" w:hAnsiTheme="minorEastAsia" w:hint="eastAsia"/>
        </w:rPr>
        <w:t>、股权登记日</w:t>
      </w:r>
      <w:r>
        <w:rPr>
          <w:rFonts w:asciiTheme="minorEastAsia" w:hAnsiTheme="minorEastAsia" w:hint="eastAsia"/>
        </w:rPr>
        <w:t>；</w:t>
      </w:r>
    </w:p>
    <w:p w:rsidR="00857D3F" w:rsidRDefault="00857D3F" w:rsidP="00857D3F">
      <w:pPr>
        <w:pStyle w:val="a7"/>
        <w:numPr>
          <w:ilvl w:val="0"/>
          <w:numId w:val="170"/>
        </w:numPr>
        <w:spacing w:line="360" w:lineRule="auto"/>
        <w:ind w:firstLineChars="0"/>
        <w:rPr>
          <w:rFonts w:asciiTheme="minorEastAsia" w:hAnsiTheme="minorEastAsia"/>
        </w:rPr>
      </w:pPr>
      <w:r>
        <w:rPr>
          <w:rFonts w:asciiTheme="minorEastAsia" w:hAnsiTheme="minorEastAsia" w:hint="eastAsia"/>
        </w:rPr>
        <w:t>系统用股权登记日计算每个客户的持股数量；</w:t>
      </w:r>
    </w:p>
    <w:p w:rsidR="0059441C" w:rsidRDefault="0059441C" w:rsidP="0033670F">
      <w:pPr>
        <w:pStyle w:val="a7"/>
        <w:numPr>
          <w:ilvl w:val="0"/>
          <w:numId w:val="170"/>
        </w:numPr>
        <w:spacing w:line="360" w:lineRule="auto"/>
        <w:ind w:firstLineChars="0"/>
        <w:rPr>
          <w:rFonts w:asciiTheme="minorEastAsia" w:hAnsiTheme="minorEastAsia"/>
        </w:rPr>
      </w:pPr>
      <w:r>
        <w:rPr>
          <w:rFonts w:asciiTheme="minorEastAsia" w:hAnsiTheme="minorEastAsia" w:hint="eastAsia"/>
        </w:rPr>
        <w:lastRenderedPageBreak/>
        <w:t>系统在</w:t>
      </w:r>
      <w:r w:rsidR="0033670F">
        <w:rPr>
          <w:rFonts w:asciiTheme="minorEastAsia" w:hAnsiTheme="minorEastAsia" w:hint="eastAsia"/>
        </w:rPr>
        <w:t>数据处理</w:t>
      </w:r>
      <w:r>
        <w:rPr>
          <w:rFonts w:asciiTheme="minorEastAsia" w:hAnsiTheme="minorEastAsia" w:hint="eastAsia"/>
        </w:rPr>
        <w:t>后在信息列表中填写权益分派人员</w:t>
      </w:r>
      <w:r w:rsidR="0033670F">
        <w:rPr>
          <w:rFonts w:asciiTheme="minorEastAsia" w:hAnsiTheme="minorEastAsia" w:hint="eastAsia"/>
        </w:rPr>
        <w:t>（实为数据处理）</w:t>
      </w:r>
      <w:r>
        <w:rPr>
          <w:rFonts w:asciiTheme="minorEastAsia" w:hAnsiTheme="minorEastAsia" w:hint="eastAsia"/>
        </w:rPr>
        <w:t>、分派时间；</w:t>
      </w:r>
    </w:p>
    <w:p w:rsidR="00857D3F" w:rsidRDefault="00857D3F" w:rsidP="00857D3F">
      <w:pPr>
        <w:pStyle w:val="a7"/>
        <w:numPr>
          <w:ilvl w:val="0"/>
          <w:numId w:val="170"/>
        </w:numPr>
        <w:spacing w:line="360" w:lineRule="auto"/>
        <w:ind w:firstLineChars="0"/>
        <w:rPr>
          <w:rFonts w:asciiTheme="minorEastAsia" w:hAnsiTheme="minorEastAsia"/>
        </w:rPr>
      </w:pPr>
      <w:r>
        <w:rPr>
          <w:rFonts w:asciiTheme="minorEastAsia" w:hAnsiTheme="minorEastAsia" w:hint="eastAsia"/>
        </w:rPr>
        <w:t>系统在数据处理后,</w:t>
      </w:r>
      <w:r>
        <w:rPr>
          <w:rFonts w:asciiTheme="minorEastAsia" w:hAnsiTheme="minorEastAsia" w:hint="eastAsia"/>
          <w:lang w:val="en-AU"/>
        </w:rPr>
        <w:t>以股代</w:t>
      </w:r>
      <w:proofErr w:type="gramStart"/>
      <w:r>
        <w:rPr>
          <w:rFonts w:asciiTheme="minorEastAsia" w:hAnsiTheme="minorEastAsia" w:hint="eastAsia"/>
          <w:lang w:val="en-AU"/>
        </w:rPr>
        <w:t>息通知</w:t>
      </w:r>
      <w:proofErr w:type="gramEnd"/>
      <w:r>
        <w:rPr>
          <w:rFonts w:asciiTheme="minorEastAsia" w:hAnsiTheme="minorEastAsia" w:hint="eastAsia"/>
          <w:lang w:val="en-AU"/>
        </w:rPr>
        <w:t>处理后</w:t>
      </w:r>
      <w:r>
        <w:rPr>
          <w:rFonts w:asciiTheme="minorEastAsia" w:hAnsiTheme="minorEastAsia" w:hint="eastAsia"/>
        </w:rPr>
        <w:t>在列表中显示结果；</w:t>
      </w:r>
    </w:p>
    <w:p w:rsidR="00077CB4" w:rsidRDefault="00077CB4" w:rsidP="00077CB4">
      <w:pPr>
        <w:pStyle w:val="a7"/>
        <w:numPr>
          <w:ilvl w:val="1"/>
          <w:numId w:val="170"/>
        </w:numPr>
        <w:spacing w:line="360" w:lineRule="auto"/>
        <w:ind w:firstLineChars="0"/>
        <w:rPr>
          <w:rFonts w:asciiTheme="minorEastAsia" w:hAnsiTheme="minorEastAsia"/>
        </w:rPr>
      </w:pPr>
      <w:r>
        <w:rPr>
          <w:rFonts w:asciiTheme="minorEastAsia" w:hAnsiTheme="minorEastAsia" w:hint="eastAsia"/>
        </w:rPr>
        <w:t>显示信息：资金账号、客户名称、证券代码、持股数量、</w:t>
      </w:r>
      <w:r w:rsidR="006C25B4">
        <w:rPr>
          <w:rFonts w:asciiTheme="minorEastAsia" w:hAnsiTheme="minorEastAsia" w:hint="eastAsia"/>
        </w:rPr>
        <w:t>派息</w:t>
      </w:r>
      <w:r w:rsidR="00857D3F">
        <w:rPr>
          <w:rFonts w:asciiTheme="minorEastAsia" w:hAnsiTheme="minorEastAsia" w:hint="eastAsia"/>
        </w:rPr>
        <w:t>币种、每</w:t>
      </w:r>
      <w:proofErr w:type="gramStart"/>
      <w:r w:rsidR="00857D3F">
        <w:rPr>
          <w:rFonts w:asciiTheme="minorEastAsia" w:hAnsiTheme="minorEastAsia" w:hint="eastAsia"/>
        </w:rPr>
        <w:t>股分</w:t>
      </w:r>
      <w:proofErr w:type="gramEnd"/>
      <w:r w:rsidR="00857D3F">
        <w:rPr>
          <w:rFonts w:asciiTheme="minorEastAsia" w:hAnsiTheme="minorEastAsia" w:hint="eastAsia"/>
        </w:rPr>
        <w:t>配金额、股票可选择币种（多币种合在一起）、</w:t>
      </w:r>
      <w:r w:rsidR="006C25B4">
        <w:rPr>
          <w:rFonts w:asciiTheme="minorEastAsia" w:hAnsiTheme="minorEastAsia" w:hint="eastAsia"/>
        </w:rPr>
        <w:t>换购</w:t>
      </w:r>
      <w:r w:rsidR="00857D3F">
        <w:rPr>
          <w:rFonts w:asciiTheme="minorEastAsia" w:hAnsiTheme="minorEastAsia" w:hint="eastAsia"/>
        </w:rPr>
        <w:t>股票代码、</w:t>
      </w:r>
      <w:r w:rsidR="006C25B4">
        <w:rPr>
          <w:rFonts w:asciiTheme="minorEastAsia" w:hAnsiTheme="minorEastAsia" w:hint="eastAsia"/>
        </w:rPr>
        <w:t>换购</w:t>
      </w:r>
      <w:r w:rsidR="00857D3F">
        <w:rPr>
          <w:rFonts w:asciiTheme="minorEastAsia" w:hAnsiTheme="minorEastAsia" w:hint="eastAsia"/>
        </w:rPr>
        <w:t>币种、</w:t>
      </w:r>
      <w:r w:rsidR="006C25B4">
        <w:rPr>
          <w:rFonts w:asciiTheme="minorEastAsia" w:hAnsiTheme="minorEastAsia" w:hint="eastAsia"/>
        </w:rPr>
        <w:t>换购</w:t>
      </w:r>
      <w:r w:rsidR="00857D3F">
        <w:rPr>
          <w:rFonts w:asciiTheme="minorEastAsia" w:hAnsiTheme="minorEastAsia" w:hint="eastAsia"/>
        </w:rPr>
        <w:t>价格、股权登记日、行权开始日期、行权截止日期（内部截止日期）</w:t>
      </w:r>
      <w:r>
        <w:rPr>
          <w:rFonts w:asciiTheme="minorEastAsia" w:hAnsiTheme="minorEastAsia" w:hint="eastAsia"/>
        </w:rPr>
        <w:t>、</w:t>
      </w:r>
      <w:proofErr w:type="gramStart"/>
      <w:r>
        <w:rPr>
          <w:rFonts w:asciiTheme="minorEastAsia" w:hAnsiTheme="minorEastAsia" w:hint="eastAsia"/>
        </w:rPr>
        <w:t>查通知</w:t>
      </w:r>
      <w:proofErr w:type="gramEnd"/>
      <w:r>
        <w:rPr>
          <w:rFonts w:asciiTheme="minorEastAsia" w:hAnsiTheme="minorEastAsia" w:hint="eastAsia"/>
        </w:rPr>
        <w:t>信息；</w:t>
      </w:r>
    </w:p>
    <w:p w:rsidR="00077CB4" w:rsidRDefault="00077CB4" w:rsidP="00077CB4">
      <w:pPr>
        <w:pStyle w:val="a7"/>
        <w:numPr>
          <w:ilvl w:val="1"/>
          <w:numId w:val="170"/>
        </w:numPr>
        <w:spacing w:line="360" w:lineRule="auto"/>
        <w:ind w:firstLineChars="0"/>
        <w:rPr>
          <w:rFonts w:asciiTheme="minorEastAsia" w:hAnsiTheme="minorEastAsia"/>
        </w:rPr>
      </w:pPr>
      <w:r>
        <w:rPr>
          <w:rFonts w:asciiTheme="minorEastAsia" w:hAnsiTheme="minorEastAsia" w:hint="eastAsia"/>
        </w:rPr>
        <w:t>系统合计栏：持股数量；</w:t>
      </w:r>
    </w:p>
    <w:p w:rsidR="00857D3F" w:rsidRDefault="00857D3F" w:rsidP="00857D3F">
      <w:pPr>
        <w:pStyle w:val="a7"/>
        <w:numPr>
          <w:ilvl w:val="0"/>
          <w:numId w:val="170"/>
        </w:numPr>
        <w:spacing w:line="360" w:lineRule="auto"/>
        <w:ind w:firstLineChars="0"/>
        <w:rPr>
          <w:rFonts w:asciiTheme="minorEastAsia" w:hAnsiTheme="minorEastAsia"/>
        </w:rPr>
      </w:pPr>
      <w:r>
        <w:rPr>
          <w:rFonts w:asciiTheme="minorEastAsia" w:hAnsiTheme="minorEastAsia" w:hint="eastAsia"/>
        </w:rPr>
        <w:t>数据处理异常时，系统在任务列表中提示分配异常；</w:t>
      </w:r>
    </w:p>
    <w:p w:rsidR="00857D3F" w:rsidRDefault="00857D3F" w:rsidP="00857D3F">
      <w:pPr>
        <w:pStyle w:val="a7"/>
        <w:numPr>
          <w:ilvl w:val="1"/>
          <w:numId w:val="170"/>
        </w:numPr>
        <w:spacing w:line="360" w:lineRule="auto"/>
        <w:ind w:firstLineChars="0"/>
        <w:rPr>
          <w:rFonts w:asciiTheme="minorEastAsia" w:hAnsiTheme="minorEastAsia"/>
        </w:rPr>
      </w:pPr>
      <w:r>
        <w:rPr>
          <w:rFonts w:asciiTheme="minorEastAsia" w:hAnsiTheme="minorEastAsia" w:hint="eastAsia"/>
        </w:rPr>
        <w:t>行动任务中显示的持股数量&lt;&gt;合计的持股数量；</w:t>
      </w:r>
    </w:p>
    <w:p w:rsidR="00857D3F" w:rsidRPr="006B66BE" w:rsidRDefault="00857D3F" w:rsidP="00857D3F">
      <w:pPr>
        <w:pStyle w:val="a7"/>
        <w:numPr>
          <w:ilvl w:val="0"/>
          <w:numId w:val="170"/>
        </w:numPr>
        <w:spacing w:line="360" w:lineRule="auto"/>
        <w:ind w:firstLineChars="0"/>
        <w:rPr>
          <w:rFonts w:asciiTheme="minorEastAsia" w:hAnsiTheme="minorEastAsia"/>
        </w:rPr>
      </w:pPr>
      <w:r>
        <w:rPr>
          <w:rFonts w:asciiTheme="minorEastAsia" w:hAnsiTheme="minorEastAsia" w:hint="eastAsia"/>
          <w:lang w:val="en-AU"/>
        </w:rPr>
        <w:t>数据处理后的行动事件在未做确认前系统支持重复做数据处理，反之则提示用户，数据处理已确认不能再作数据处理</w:t>
      </w:r>
      <w:r w:rsidRPr="006B66BE">
        <w:rPr>
          <w:rFonts w:asciiTheme="minorEastAsia" w:hAnsiTheme="minorEastAsia" w:hint="eastAsia"/>
        </w:rPr>
        <w:t>；</w:t>
      </w:r>
    </w:p>
    <w:p w:rsidR="00857D3F" w:rsidRDefault="00857D3F" w:rsidP="00857D3F">
      <w:pPr>
        <w:pStyle w:val="a7"/>
        <w:numPr>
          <w:ilvl w:val="0"/>
          <w:numId w:val="170"/>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lang w:val="en-AU"/>
        </w:rPr>
        <w:t>数据处理</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857D3F" w:rsidRDefault="00857D3F" w:rsidP="00857D3F">
      <w:pPr>
        <w:pStyle w:val="a7"/>
        <w:numPr>
          <w:ilvl w:val="0"/>
          <w:numId w:val="170"/>
        </w:numPr>
        <w:spacing w:line="360" w:lineRule="auto"/>
        <w:ind w:firstLineChars="0"/>
        <w:rPr>
          <w:rFonts w:asciiTheme="minorEastAsia" w:hAnsiTheme="minorEastAsia"/>
        </w:rPr>
      </w:pPr>
      <w:r>
        <w:rPr>
          <w:rFonts w:asciiTheme="minorEastAsia" w:hAnsiTheme="minorEastAsia" w:hint="eastAsia"/>
        </w:rPr>
        <w:t>用户通过点击</w:t>
      </w:r>
      <w:r>
        <w:rPr>
          <w:rFonts w:asciiTheme="minorEastAsia" w:hAnsiTheme="minorEastAsia" w:hint="eastAsia"/>
          <w:lang w:val="en-AU"/>
        </w:rPr>
        <w:t>处理</w:t>
      </w:r>
      <w:r>
        <w:rPr>
          <w:rFonts w:asciiTheme="minorEastAsia" w:hAnsiTheme="minorEastAsia" w:hint="eastAsia"/>
        </w:rPr>
        <w:t>后的明细客户，可查看相应的客户通知信息。参见F10.5</w:t>
      </w:r>
      <w:r>
        <w:rPr>
          <w:rFonts w:asciiTheme="minorEastAsia" w:hAnsiTheme="minorEastAsia" w:hint="eastAsia"/>
          <w:lang w:val="en-AU"/>
        </w:rPr>
        <w:t>以股代</w:t>
      </w:r>
      <w:proofErr w:type="gramStart"/>
      <w:r>
        <w:rPr>
          <w:rFonts w:hint="eastAsia"/>
        </w:rPr>
        <w:t>息通知</w:t>
      </w:r>
      <w:proofErr w:type="gramEnd"/>
      <w:r>
        <w:rPr>
          <w:rFonts w:hint="eastAsia"/>
        </w:rPr>
        <w:t>信息发布</w:t>
      </w:r>
      <w:r>
        <w:rPr>
          <w:rFonts w:asciiTheme="minorEastAsia" w:hAnsiTheme="minorEastAsia" w:hint="eastAsia"/>
        </w:rPr>
        <w:t>；</w:t>
      </w:r>
    </w:p>
    <w:p w:rsidR="0059441C" w:rsidRDefault="0059441C" w:rsidP="0059441C">
      <w:pPr>
        <w:pStyle w:val="3"/>
        <w:ind w:leftChars="100" w:left="210"/>
      </w:pPr>
      <w:bookmarkStart w:id="113" w:name="_Toc296808758"/>
      <w:r>
        <w:rPr>
          <w:rFonts w:hint="eastAsia"/>
        </w:rPr>
        <w:t>F10.4</w:t>
      </w:r>
      <w:r>
        <w:rPr>
          <w:rFonts w:hint="eastAsia"/>
          <w:sz w:val="30"/>
          <w:szCs w:val="30"/>
        </w:rPr>
        <w:t>以股代</w:t>
      </w:r>
      <w:proofErr w:type="gramStart"/>
      <w:r>
        <w:rPr>
          <w:rFonts w:hint="eastAsia"/>
          <w:sz w:val="30"/>
          <w:szCs w:val="30"/>
        </w:rPr>
        <w:t>息</w:t>
      </w:r>
      <w:r w:rsidR="00F44E01">
        <w:rPr>
          <w:rFonts w:hint="eastAsia"/>
          <w:sz w:val="30"/>
          <w:szCs w:val="30"/>
        </w:rPr>
        <w:t>通知</w:t>
      </w:r>
      <w:proofErr w:type="gramEnd"/>
      <w:r w:rsidR="00F44E01">
        <w:rPr>
          <w:rFonts w:hint="eastAsia"/>
          <w:sz w:val="30"/>
          <w:szCs w:val="30"/>
        </w:rPr>
        <w:t>处理</w:t>
      </w:r>
      <w:r>
        <w:rPr>
          <w:rFonts w:hint="eastAsia"/>
        </w:rPr>
        <w:t>确认</w:t>
      </w:r>
      <w:bookmarkEnd w:id="113"/>
    </w:p>
    <w:p w:rsidR="0059441C" w:rsidRDefault="0059441C" w:rsidP="006734D2">
      <w:pPr>
        <w:pStyle w:val="4"/>
        <w:numPr>
          <w:ilvl w:val="0"/>
          <w:numId w:val="144"/>
        </w:numPr>
      </w:pPr>
      <w:r>
        <w:rPr>
          <w:rFonts w:hint="eastAsia"/>
        </w:rPr>
        <w:t>业务描述</w:t>
      </w:r>
    </w:p>
    <w:p w:rsidR="00595236" w:rsidRDefault="00595236" w:rsidP="00595236">
      <w:pPr>
        <w:spacing w:line="360" w:lineRule="auto"/>
        <w:ind w:firstLineChars="200" w:firstLine="420"/>
      </w:pPr>
      <w:r>
        <w:rPr>
          <w:rFonts w:asciiTheme="minorEastAsia" w:hAnsiTheme="minorEastAsia" w:hint="eastAsia"/>
          <w:lang w:val="en-AU"/>
        </w:rPr>
        <w:t>以股代</w:t>
      </w:r>
      <w:proofErr w:type="gramStart"/>
      <w:r>
        <w:rPr>
          <w:rFonts w:hint="eastAsia"/>
        </w:rPr>
        <w:t>息通知</w:t>
      </w:r>
      <w:proofErr w:type="gramEnd"/>
      <w:r>
        <w:rPr>
          <w:rFonts w:hint="eastAsia"/>
        </w:rPr>
        <w:t>处理后需要确认，确认一般是由不同的人员来操作，确认后把</w:t>
      </w:r>
      <w:r>
        <w:rPr>
          <w:rFonts w:asciiTheme="minorEastAsia" w:hAnsiTheme="minorEastAsia" w:hint="eastAsia"/>
          <w:lang w:val="en-AU"/>
        </w:rPr>
        <w:t>以股代</w:t>
      </w:r>
      <w:proofErr w:type="gramStart"/>
      <w:r>
        <w:rPr>
          <w:rFonts w:hint="eastAsia"/>
        </w:rPr>
        <w:t>息通知</w:t>
      </w:r>
      <w:proofErr w:type="gramEnd"/>
      <w:r>
        <w:rPr>
          <w:rFonts w:hint="eastAsia"/>
        </w:rPr>
        <w:t>相关信息推送到网上营业厅，同时生成客户通知信息。</w:t>
      </w:r>
    </w:p>
    <w:p w:rsidR="00595236" w:rsidRPr="00595236" w:rsidRDefault="00595236" w:rsidP="0059441C">
      <w:pPr>
        <w:spacing w:line="360" w:lineRule="auto"/>
        <w:ind w:firstLineChars="200" w:firstLine="420"/>
      </w:pPr>
    </w:p>
    <w:p w:rsidR="0059441C" w:rsidRDefault="0059441C" w:rsidP="006734D2">
      <w:pPr>
        <w:pStyle w:val="4"/>
        <w:numPr>
          <w:ilvl w:val="0"/>
          <w:numId w:val="144"/>
        </w:numPr>
      </w:pPr>
      <w:r>
        <w:rPr>
          <w:rFonts w:hint="eastAsia"/>
        </w:rPr>
        <w:lastRenderedPageBreak/>
        <w:t>用户界面</w:t>
      </w:r>
    </w:p>
    <w:p w:rsidR="0059441C" w:rsidRDefault="00D370FB" w:rsidP="0059441C">
      <w:r>
        <w:object w:dxaOrig="11299" w:dyaOrig="6725">
          <v:shape id="_x0000_i1088" type="#_x0000_t75" style="width:415.5pt;height:247.5pt" o:ole="">
            <v:imagedata r:id="rId132" o:title=""/>
          </v:shape>
          <o:OLEObject Type="Embed" ProgID="Visio.Drawing.11" ShapeID="_x0000_i1088" DrawAspect="Content" ObjectID="_1402388577" r:id="rId133"/>
        </w:object>
      </w:r>
    </w:p>
    <w:p w:rsidR="00403B00" w:rsidRDefault="00403B00" w:rsidP="00403B00">
      <w:pPr>
        <w:spacing w:line="360" w:lineRule="auto"/>
      </w:pPr>
      <w:r>
        <w:rPr>
          <w:rFonts w:hint="eastAsia"/>
        </w:rPr>
        <w:t>界面说明</w:t>
      </w:r>
    </w:p>
    <w:p w:rsidR="00403B00" w:rsidRPr="0033670F" w:rsidRDefault="00403B00" w:rsidP="00403B00">
      <w:pPr>
        <w:pStyle w:val="a7"/>
        <w:numPr>
          <w:ilvl w:val="0"/>
          <w:numId w:val="172"/>
        </w:numPr>
        <w:spacing w:line="360" w:lineRule="auto"/>
        <w:ind w:firstLineChars="0"/>
        <w:rPr>
          <w:rFonts w:asciiTheme="minorEastAsia" w:hAnsiTheme="minorEastAsia"/>
        </w:rPr>
      </w:pPr>
      <w:r w:rsidRPr="0033670F">
        <w:rPr>
          <w:rFonts w:asciiTheme="minorEastAsia" w:hAnsiTheme="minorEastAsia" w:hint="eastAsia"/>
        </w:rPr>
        <w:t>如果用户选择中的行动类别为“以股代息”，则按钮名称改为“</w:t>
      </w:r>
      <w:r>
        <w:rPr>
          <w:rFonts w:asciiTheme="minorEastAsia" w:hAnsiTheme="minorEastAsia" w:hint="eastAsia"/>
        </w:rPr>
        <w:t>确认</w:t>
      </w:r>
      <w:r w:rsidRPr="0033670F">
        <w:rPr>
          <w:rFonts w:asciiTheme="minorEastAsia" w:hAnsiTheme="minorEastAsia" w:hint="eastAsia"/>
        </w:rPr>
        <w:t>”；（原来权益</w:t>
      </w:r>
      <w:r>
        <w:rPr>
          <w:rFonts w:asciiTheme="minorEastAsia" w:hAnsiTheme="minorEastAsia" w:hint="eastAsia"/>
        </w:rPr>
        <w:t>确认</w:t>
      </w:r>
      <w:r w:rsidRPr="0033670F">
        <w:rPr>
          <w:rFonts w:asciiTheme="minorEastAsia" w:hAnsiTheme="minorEastAsia" w:hint="eastAsia"/>
        </w:rPr>
        <w:t>会引起业务人员误会）</w:t>
      </w:r>
    </w:p>
    <w:p w:rsidR="0059441C" w:rsidRDefault="0059441C" w:rsidP="006734D2">
      <w:pPr>
        <w:pStyle w:val="4"/>
        <w:numPr>
          <w:ilvl w:val="0"/>
          <w:numId w:val="144"/>
        </w:numPr>
      </w:pPr>
      <w:r>
        <w:rPr>
          <w:rFonts w:hint="eastAsia"/>
        </w:rPr>
        <w:t>业务功能</w:t>
      </w:r>
    </w:p>
    <w:p w:rsidR="00403B00" w:rsidRDefault="00403B00" w:rsidP="00D300EC">
      <w:pPr>
        <w:pStyle w:val="a7"/>
        <w:numPr>
          <w:ilvl w:val="0"/>
          <w:numId w:val="173"/>
        </w:numPr>
        <w:spacing w:line="360" w:lineRule="auto"/>
        <w:ind w:firstLineChars="0"/>
        <w:rPr>
          <w:rFonts w:asciiTheme="minorEastAsia" w:hAnsiTheme="minorEastAsia"/>
        </w:rPr>
      </w:pPr>
      <w:r>
        <w:rPr>
          <w:rFonts w:asciiTheme="minorEastAsia" w:hAnsiTheme="minorEastAsia" w:hint="eastAsia"/>
          <w:lang w:val="en-AU"/>
        </w:rPr>
        <w:t>上市公司行动信息中</w:t>
      </w:r>
      <w:r>
        <w:rPr>
          <w:rFonts w:hint="eastAsia"/>
          <w:lang w:val="en-AU"/>
        </w:rPr>
        <w:t>列出已作数据处理，并且状态为正确的以股代</w:t>
      </w:r>
      <w:proofErr w:type="gramStart"/>
      <w:r>
        <w:rPr>
          <w:rFonts w:hint="eastAsia"/>
          <w:lang w:val="en-AU"/>
        </w:rPr>
        <w:t>息通知</w:t>
      </w:r>
      <w:proofErr w:type="gramEnd"/>
      <w:r>
        <w:rPr>
          <w:rFonts w:hint="eastAsia"/>
          <w:lang w:val="en-AU"/>
        </w:rPr>
        <w:t>信息</w:t>
      </w:r>
      <w:r>
        <w:rPr>
          <w:rFonts w:asciiTheme="minorEastAsia" w:hAnsiTheme="minorEastAsia" w:hint="eastAsia"/>
          <w:lang w:val="en-AU"/>
        </w:rPr>
        <w:t>；</w:t>
      </w:r>
      <w:r w:rsidRPr="007468F5">
        <w:rPr>
          <w:rFonts w:asciiTheme="minorEastAsia" w:hAnsiTheme="minorEastAsia" w:hint="eastAsia"/>
        </w:rPr>
        <w:t xml:space="preserve"> </w:t>
      </w:r>
    </w:p>
    <w:p w:rsidR="00403B00" w:rsidRDefault="00403B00" w:rsidP="00D300EC">
      <w:pPr>
        <w:pStyle w:val="a7"/>
        <w:numPr>
          <w:ilvl w:val="0"/>
          <w:numId w:val="173"/>
        </w:numPr>
        <w:spacing w:line="360" w:lineRule="auto"/>
        <w:ind w:firstLineChars="0"/>
        <w:rPr>
          <w:rFonts w:asciiTheme="minorEastAsia" w:hAnsiTheme="minorEastAsia"/>
        </w:rPr>
      </w:pPr>
      <w:r>
        <w:rPr>
          <w:rFonts w:asciiTheme="minorEastAsia" w:hAnsiTheme="minorEastAsia" w:hint="eastAsia"/>
        </w:rPr>
        <w:t>用户选择</w:t>
      </w:r>
      <w:r>
        <w:rPr>
          <w:rFonts w:hint="eastAsia"/>
          <w:lang w:val="en-AU"/>
        </w:rPr>
        <w:t>以股代</w:t>
      </w:r>
      <w:proofErr w:type="gramStart"/>
      <w:r>
        <w:rPr>
          <w:rFonts w:hint="eastAsia"/>
          <w:lang w:val="en-AU"/>
        </w:rPr>
        <w:t>息通知</w:t>
      </w:r>
      <w:proofErr w:type="gramEnd"/>
      <w:r>
        <w:rPr>
          <w:rFonts w:asciiTheme="minorEastAsia" w:hAnsiTheme="minorEastAsia" w:hint="eastAsia"/>
        </w:rPr>
        <w:t>后，系统显示与此行动相关的信息；</w:t>
      </w:r>
    </w:p>
    <w:p w:rsidR="00403B00" w:rsidRDefault="00403B00" w:rsidP="00D300EC">
      <w:pPr>
        <w:pStyle w:val="a7"/>
        <w:numPr>
          <w:ilvl w:val="1"/>
          <w:numId w:val="173"/>
        </w:numPr>
        <w:spacing w:line="360" w:lineRule="auto"/>
        <w:ind w:firstLineChars="0"/>
        <w:rPr>
          <w:rFonts w:asciiTheme="minorEastAsia" w:hAnsiTheme="minorEastAsia"/>
        </w:rPr>
      </w:pPr>
      <w:r>
        <w:rPr>
          <w:rFonts w:asciiTheme="minorEastAsia" w:hAnsiTheme="minorEastAsia" w:hint="eastAsia"/>
        </w:rPr>
        <w:t>显示信息：股份数量、每</w:t>
      </w:r>
      <w:proofErr w:type="gramStart"/>
      <w:r>
        <w:rPr>
          <w:rFonts w:asciiTheme="minorEastAsia" w:hAnsiTheme="minorEastAsia" w:hint="eastAsia"/>
        </w:rPr>
        <w:t>股分</w:t>
      </w:r>
      <w:proofErr w:type="gramEnd"/>
      <w:r>
        <w:rPr>
          <w:rFonts w:asciiTheme="minorEastAsia" w:hAnsiTheme="minorEastAsia" w:hint="eastAsia"/>
        </w:rPr>
        <w:t>配（带币种）、每手数量、过户费（带币种）、现金选择币种、</w:t>
      </w:r>
      <w:r w:rsidR="000C0E59">
        <w:rPr>
          <w:rFonts w:asciiTheme="minorEastAsia" w:hAnsiTheme="minorEastAsia" w:hint="eastAsia"/>
        </w:rPr>
        <w:t>换购</w:t>
      </w:r>
      <w:r>
        <w:rPr>
          <w:rFonts w:asciiTheme="minorEastAsia" w:hAnsiTheme="minorEastAsia" w:hint="eastAsia"/>
        </w:rPr>
        <w:t>股票（证券代码+名称）、</w:t>
      </w:r>
      <w:r w:rsidR="000C0E59">
        <w:rPr>
          <w:rFonts w:asciiTheme="minorEastAsia" w:hAnsiTheme="minorEastAsia" w:hint="eastAsia"/>
        </w:rPr>
        <w:t>换购</w:t>
      </w:r>
      <w:r>
        <w:rPr>
          <w:rFonts w:asciiTheme="minorEastAsia" w:hAnsiTheme="minorEastAsia" w:hint="eastAsia"/>
        </w:rPr>
        <w:t>价格（带币种）、股权登记日；</w:t>
      </w:r>
    </w:p>
    <w:p w:rsidR="00403B00" w:rsidRDefault="00403B00" w:rsidP="00D300EC">
      <w:pPr>
        <w:pStyle w:val="a7"/>
        <w:numPr>
          <w:ilvl w:val="0"/>
          <w:numId w:val="173"/>
        </w:numPr>
        <w:spacing w:line="360" w:lineRule="auto"/>
        <w:ind w:firstLineChars="0"/>
        <w:rPr>
          <w:rFonts w:asciiTheme="minorEastAsia" w:hAnsiTheme="minorEastAsia"/>
        </w:rPr>
      </w:pPr>
      <w:r>
        <w:rPr>
          <w:rFonts w:hint="eastAsia"/>
          <w:lang w:val="en-AU"/>
        </w:rPr>
        <w:t>以股代</w:t>
      </w:r>
      <w:proofErr w:type="gramStart"/>
      <w:r>
        <w:rPr>
          <w:rFonts w:hint="eastAsia"/>
          <w:lang w:val="en-AU"/>
        </w:rPr>
        <w:t>息通知</w:t>
      </w:r>
      <w:proofErr w:type="gramEnd"/>
      <w:r>
        <w:rPr>
          <w:rFonts w:hint="eastAsia"/>
          <w:lang w:val="en-AU"/>
        </w:rPr>
        <w:t>处理</w:t>
      </w:r>
      <w:r>
        <w:rPr>
          <w:rFonts w:asciiTheme="minorEastAsia" w:hAnsiTheme="minorEastAsia" w:hint="eastAsia"/>
        </w:rPr>
        <w:t>后的结果在列表中显示；</w:t>
      </w:r>
    </w:p>
    <w:p w:rsidR="00403B00" w:rsidRDefault="00403B00" w:rsidP="00D300EC">
      <w:pPr>
        <w:pStyle w:val="a7"/>
        <w:numPr>
          <w:ilvl w:val="1"/>
          <w:numId w:val="173"/>
        </w:numPr>
        <w:spacing w:line="360" w:lineRule="auto"/>
        <w:ind w:firstLineChars="0"/>
        <w:rPr>
          <w:rFonts w:asciiTheme="minorEastAsia" w:hAnsiTheme="minorEastAsia"/>
        </w:rPr>
      </w:pPr>
      <w:r>
        <w:rPr>
          <w:rFonts w:asciiTheme="minorEastAsia" w:hAnsiTheme="minorEastAsia" w:hint="eastAsia"/>
        </w:rPr>
        <w:t>显示信息：资金账号、客户名称、证券代码、持股数量、</w:t>
      </w:r>
      <w:r w:rsidR="000C0E59">
        <w:rPr>
          <w:rFonts w:asciiTheme="minorEastAsia" w:hAnsiTheme="minorEastAsia" w:hint="eastAsia"/>
        </w:rPr>
        <w:t>派息</w:t>
      </w:r>
      <w:r>
        <w:rPr>
          <w:rFonts w:asciiTheme="minorEastAsia" w:hAnsiTheme="minorEastAsia" w:hint="eastAsia"/>
        </w:rPr>
        <w:t>币种、每</w:t>
      </w:r>
      <w:proofErr w:type="gramStart"/>
      <w:r>
        <w:rPr>
          <w:rFonts w:asciiTheme="minorEastAsia" w:hAnsiTheme="minorEastAsia" w:hint="eastAsia"/>
        </w:rPr>
        <w:t>股分</w:t>
      </w:r>
      <w:proofErr w:type="gramEnd"/>
      <w:r>
        <w:rPr>
          <w:rFonts w:asciiTheme="minorEastAsia" w:hAnsiTheme="minorEastAsia" w:hint="eastAsia"/>
        </w:rPr>
        <w:t>配金额、股票可选择币种（多币种合在一起）、</w:t>
      </w:r>
      <w:r w:rsidR="000C0E59">
        <w:rPr>
          <w:rFonts w:asciiTheme="minorEastAsia" w:hAnsiTheme="minorEastAsia" w:hint="eastAsia"/>
        </w:rPr>
        <w:t>换购</w:t>
      </w:r>
      <w:r>
        <w:rPr>
          <w:rFonts w:asciiTheme="minorEastAsia" w:hAnsiTheme="minorEastAsia" w:hint="eastAsia"/>
        </w:rPr>
        <w:t>股票代码、</w:t>
      </w:r>
      <w:r w:rsidR="000C0E59">
        <w:rPr>
          <w:rFonts w:asciiTheme="minorEastAsia" w:hAnsiTheme="minorEastAsia" w:hint="eastAsia"/>
        </w:rPr>
        <w:t>换购</w:t>
      </w:r>
      <w:r>
        <w:rPr>
          <w:rFonts w:asciiTheme="minorEastAsia" w:hAnsiTheme="minorEastAsia" w:hint="eastAsia"/>
        </w:rPr>
        <w:t>币种、</w:t>
      </w:r>
      <w:r w:rsidR="000C0E59">
        <w:rPr>
          <w:rFonts w:asciiTheme="minorEastAsia" w:hAnsiTheme="minorEastAsia" w:hint="eastAsia"/>
        </w:rPr>
        <w:t>换购</w:t>
      </w:r>
      <w:r>
        <w:rPr>
          <w:rFonts w:asciiTheme="minorEastAsia" w:hAnsiTheme="minorEastAsia" w:hint="eastAsia"/>
        </w:rPr>
        <w:t>价格、股权登记日、行权开始日期、行权截止日期（内部截止日期）、</w:t>
      </w:r>
      <w:proofErr w:type="gramStart"/>
      <w:r>
        <w:rPr>
          <w:rFonts w:asciiTheme="minorEastAsia" w:hAnsiTheme="minorEastAsia" w:hint="eastAsia"/>
        </w:rPr>
        <w:t>查通知</w:t>
      </w:r>
      <w:proofErr w:type="gramEnd"/>
      <w:r>
        <w:rPr>
          <w:rFonts w:asciiTheme="minorEastAsia" w:hAnsiTheme="minorEastAsia" w:hint="eastAsia"/>
        </w:rPr>
        <w:t>信息；</w:t>
      </w:r>
    </w:p>
    <w:p w:rsidR="00403B00" w:rsidRDefault="00403B00" w:rsidP="00D300EC">
      <w:pPr>
        <w:pStyle w:val="a7"/>
        <w:numPr>
          <w:ilvl w:val="1"/>
          <w:numId w:val="173"/>
        </w:numPr>
        <w:spacing w:line="360" w:lineRule="auto"/>
        <w:ind w:firstLineChars="0"/>
        <w:rPr>
          <w:rFonts w:asciiTheme="minorEastAsia" w:hAnsiTheme="minorEastAsia"/>
        </w:rPr>
      </w:pPr>
      <w:r>
        <w:rPr>
          <w:rFonts w:asciiTheme="minorEastAsia" w:hAnsiTheme="minorEastAsia" w:hint="eastAsia"/>
        </w:rPr>
        <w:t>系统合计栏：持股数量；</w:t>
      </w:r>
    </w:p>
    <w:p w:rsidR="00403B00" w:rsidRDefault="00403B00" w:rsidP="00D300EC">
      <w:pPr>
        <w:pStyle w:val="a7"/>
        <w:numPr>
          <w:ilvl w:val="0"/>
          <w:numId w:val="173"/>
        </w:numPr>
        <w:spacing w:line="360" w:lineRule="auto"/>
        <w:ind w:firstLineChars="0"/>
        <w:rPr>
          <w:rFonts w:asciiTheme="minorEastAsia" w:hAnsiTheme="minorEastAsia"/>
        </w:rPr>
      </w:pPr>
      <w:r w:rsidRPr="00093155">
        <w:rPr>
          <w:rFonts w:asciiTheme="minorEastAsia" w:hAnsiTheme="minorEastAsia" w:hint="eastAsia"/>
        </w:rPr>
        <w:t>确认后在上方列表中确认人、确认时间需填写；</w:t>
      </w:r>
    </w:p>
    <w:p w:rsidR="00403B00" w:rsidRPr="00D6069F" w:rsidRDefault="00403B00" w:rsidP="00D300EC">
      <w:pPr>
        <w:pStyle w:val="a7"/>
        <w:numPr>
          <w:ilvl w:val="0"/>
          <w:numId w:val="173"/>
        </w:numPr>
        <w:spacing w:line="360" w:lineRule="auto"/>
        <w:ind w:firstLineChars="0"/>
        <w:rPr>
          <w:rFonts w:asciiTheme="minorEastAsia" w:hAnsiTheme="minorEastAsia"/>
        </w:rPr>
      </w:pPr>
      <w:r>
        <w:rPr>
          <w:rFonts w:asciiTheme="minorEastAsia" w:hAnsiTheme="minorEastAsia" w:hint="eastAsia"/>
        </w:rPr>
        <w:t>确认后，系统把</w:t>
      </w:r>
      <w:r>
        <w:rPr>
          <w:rFonts w:hint="eastAsia"/>
        </w:rPr>
        <w:t>确认后把公司行动的相关信息推送到网上营业厅；</w:t>
      </w:r>
    </w:p>
    <w:p w:rsidR="00403B00" w:rsidRPr="00403B00" w:rsidRDefault="00403B00" w:rsidP="00D300EC">
      <w:pPr>
        <w:pStyle w:val="a7"/>
        <w:numPr>
          <w:ilvl w:val="1"/>
          <w:numId w:val="173"/>
        </w:numPr>
        <w:spacing w:line="360" w:lineRule="auto"/>
        <w:ind w:firstLineChars="0"/>
        <w:rPr>
          <w:rFonts w:asciiTheme="minorEastAsia" w:hAnsiTheme="minorEastAsia"/>
        </w:rPr>
      </w:pPr>
      <w:r>
        <w:rPr>
          <w:rFonts w:hint="eastAsia"/>
        </w:rPr>
        <w:lastRenderedPageBreak/>
        <w:t>推送任务信息包括：</w:t>
      </w:r>
      <w:r w:rsidR="001E55FA">
        <w:rPr>
          <w:rFonts w:hint="eastAsia"/>
        </w:rPr>
        <w:t>股票代码、股票名称、业务类别（“以股代息行权”）、</w:t>
      </w:r>
      <w:r w:rsidR="000C0E59">
        <w:rPr>
          <w:rFonts w:hint="eastAsia"/>
        </w:rPr>
        <w:t>派息</w:t>
      </w:r>
      <w:r w:rsidR="001E55FA">
        <w:rPr>
          <w:rFonts w:hint="eastAsia"/>
        </w:rPr>
        <w:t>币种、每</w:t>
      </w:r>
      <w:proofErr w:type="gramStart"/>
      <w:r w:rsidR="001E55FA">
        <w:rPr>
          <w:rFonts w:hint="eastAsia"/>
        </w:rPr>
        <w:t>股分</w:t>
      </w:r>
      <w:proofErr w:type="gramEnd"/>
      <w:r w:rsidR="001E55FA">
        <w:rPr>
          <w:rFonts w:hint="eastAsia"/>
        </w:rPr>
        <w:t>配金额、</w:t>
      </w:r>
      <w:r w:rsidR="001E55FA">
        <w:rPr>
          <w:rFonts w:asciiTheme="minorEastAsia" w:hAnsiTheme="minorEastAsia" w:hint="eastAsia"/>
        </w:rPr>
        <w:t>股票可选择币种、</w:t>
      </w:r>
      <w:r w:rsidR="000C0E59">
        <w:rPr>
          <w:rFonts w:asciiTheme="minorEastAsia" w:hAnsiTheme="minorEastAsia" w:hint="eastAsia"/>
        </w:rPr>
        <w:t>换换购</w:t>
      </w:r>
      <w:r w:rsidR="001E55FA">
        <w:rPr>
          <w:rFonts w:asciiTheme="minorEastAsia" w:hAnsiTheme="minorEastAsia" w:hint="eastAsia"/>
        </w:rPr>
        <w:t>价格、行权开始日期、行权截止日期（内部截止日期）；</w:t>
      </w:r>
    </w:p>
    <w:p w:rsidR="00403B00" w:rsidRPr="00AB2B67" w:rsidRDefault="00403B00" w:rsidP="00D300EC">
      <w:pPr>
        <w:pStyle w:val="a7"/>
        <w:numPr>
          <w:ilvl w:val="1"/>
          <w:numId w:val="173"/>
        </w:numPr>
        <w:spacing w:line="360" w:lineRule="auto"/>
        <w:ind w:firstLineChars="0"/>
        <w:rPr>
          <w:rFonts w:asciiTheme="minorEastAsia" w:hAnsiTheme="minorEastAsia"/>
        </w:rPr>
      </w:pPr>
      <w:r>
        <w:rPr>
          <w:rFonts w:hint="eastAsia"/>
        </w:rPr>
        <w:t>推送明细信息包括：</w:t>
      </w:r>
      <w:r>
        <w:rPr>
          <w:rFonts w:asciiTheme="minorEastAsia" w:hAnsiTheme="minorEastAsia" w:hint="eastAsia"/>
        </w:rPr>
        <w:t>资金账号、客户名称、证券代码、持股数量</w:t>
      </w:r>
      <w:r>
        <w:rPr>
          <w:rFonts w:hint="eastAsia"/>
        </w:rPr>
        <w:t>；</w:t>
      </w:r>
    </w:p>
    <w:p w:rsidR="00AB2B67" w:rsidRPr="003C0C53" w:rsidRDefault="00AB2B67" w:rsidP="00AB2B67">
      <w:pPr>
        <w:pStyle w:val="a7"/>
        <w:numPr>
          <w:ilvl w:val="0"/>
          <w:numId w:val="173"/>
        </w:numPr>
        <w:spacing w:line="360" w:lineRule="auto"/>
        <w:ind w:firstLineChars="0"/>
        <w:rPr>
          <w:rFonts w:asciiTheme="minorEastAsia" w:hAnsiTheme="minorEastAsia"/>
        </w:rPr>
      </w:pPr>
      <w:r>
        <w:rPr>
          <w:rFonts w:asciiTheme="minorEastAsia" w:hAnsiTheme="minorEastAsia" w:hint="eastAsia"/>
        </w:rPr>
        <w:t>确认后，系统应</w:t>
      </w:r>
      <w:proofErr w:type="gramStart"/>
      <w:r>
        <w:rPr>
          <w:rFonts w:asciiTheme="minorEastAsia" w:hAnsiTheme="minorEastAsia" w:hint="eastAsia"/>
        </w:rPr>
        <w:t>记当前</w:t>
      </w:r>
      <w:proofErr w:type="gramEnd"/>
      <w:r>
        <w:rPr>
          <w:rFonts w:asciiTheme="minorEastAsia" w:hAnsiTheme="minorEastAsia" w:hint="eastAsia"/>
        </w:rPr>
        <w:t xml:space="preserve">CCASS与各抵押银行的股权登记日持仓数量，以备后续行权申报时使用；（在此之后，抵押银行间是可能发生股份调仓）  </w:t>
      </w:r>
    </w:p>
    <w:p w:rsidR="001E55FA" w:rsidRPr="001E55FA" w:rsidRDefault="001E55FA" w:rsidP="00D300EC">
      <w:pPr>
        <w:pStyle w:val="a7"/>
        <w:numPr>
          <w:ilvl w:val="0"/>
          <w:numId w:val="173"/>
        </w:numPr>
        <w:spacing w:line="360" w:lineRule="auto"/>
        <w:ind w:firstLineChars="0"/>
        <w:rPr>
          <w:rFonts w:asciiTheme="minorEastAsia" w:hAnsiTheme="minorEastAsia"/>
        </w:rPr>
      </w:pPr>
      <w:r>
        <w:rPr>
          <w:rFonts w:hint="eastAsia"/>
        </w:rPr>
        <w:t>系统生成客户股权登记日持仓及以股代</w:t>
      </w:r>
      <w:proofErr w:type="gramStart"/>
      <w:r>
        <w:rPr>
          <w:rFonts w:hint="eastAsia"/>
        </w:rPr>
        <w:t>息通知</w:t>
      </w:r>
      <w:proofErr w:type="gramEnd"/>
      <w:r>
        <w:rPr>
          <w:rFonts w:hint="eastAsia"/>
        </w:rPr>
        <w:t>信息</w:t>
      </w:r>
      <w:r>
        <w:rPr>
          <w:rFonts w:asciiTheme="minorEastAsia" w:hAnsiTheme="minorEastAsia" w:hint="eastAsia"/>
        </w:rPr>
        <w:t>，参见F</w:t>
      </w:r>
      <w:r w:rsidR="000C0E59">
        <w:rPr>
          <w:rFonts w:asciiTheme="minorEastAsia" w:hAnsiTheme="minorEastAsia" w:hint="eastAsia"/>
        </w:rPr>
        <w:t>1</w:t>
      </w:r>
      <w:r>
        <w:rPr>
          <w:rFonts w:asciiTheme="minorEastAsia" w:hAnsiTheme="minorEastAsia" w:hint="eastAsia"/>
        </w:rPr>
        <w:t>0.5以股代息通知</w:t>
      </w:r>
      <w:proofErr w:type="gramStart"/>
      <w:r>
        <w:rPr>
          <w:rFonts w:hint="eastAsia"/>
        </w:rPr>
        <w:t>账</w:t>
      </w:r>
      <w:proofErr w:type="gramEnd"/>
      <w:r>
        <w:rPr>
          <w:rFonts w:hint="eastAsia"/>
        </w:rPr>
        <w:t>信息发布；</w:t>
      </w:r>
    </w:p>
    <w:p w:rsidR="00403B00" w:rsidRDefault="00403B00" w:rsidP="00D300EC">
      <w:pPr>
        <w:pStyle w:val="a7"/>
        <w:numPr>
          <w:ilvl w:val="0"/>
          <w:numId w:val="173"/>
        </w:numPr>
        <w:spacing w:line="360" w:lineRule="auto"/>
        <w:ind w:firstLineChars="0"/>
        <w:rPr>
          <w:rFonts w:asciiTheme="minorEastAsia" w:hAnsiTheme="minorEastAsia"/>
        </w:rPr>
      </w:pPr>
      <w:r>
        <w:rPr>
          <w:rFonts w:asciiTheme="minorEastAsia" w:hAnsiTheme="minorEastAsia" w:hint="eastAsia"/>
        </w:rPr>
        <w:t>确认后不能重复确认，如重复操作系统应提示用户；</w:t>
      </w:r>
    </w:p>
    <w:p w:rsidR="00403B00" w:rsidRDefault="00403B00" w:rsidP="00D300EC">
      <w:pPr>
        <w:pStyle w:val="a7"/>
        <w:numPr>
          <w:ilvl w:val="0"/>
          <w:numId w:val="173"/>
        </w:numPr>
        <w:spacing w:line="360" w:lineRule="auto"/>
        <w:ind w:firstLineChars="0"/>
        <w:rPr>
          <w:rFonts w:asciiTheme="minorEastAsia" w:hAnsiTheme="minorEastAsia"/>
        </w:rPr>
      </w:pPr>
      <w:r w:rsidRPr="006B66BE">
        <w:rPr>
          <w:rFonts w:asciiTheme="minorEastAsia" w:hAnsiTheme="minorEastAsia" w:hint="eastAsia"/>
        </w:rPr>
        <w:t>记录</w:t>
      </w:r>
      <w:r w:rsidR="00BC22A1">
        <w:rPr>
          <w:rFonts w:asciiTheme="minorEastAsia" w:hAnsiTheme="minorEastAsia" w:hint="eastAsia"/>
        </w:rPr>
        <w:t>以股代息处理</w:t>
      </w:r>
      <w:r>
        <w:rPr>
          <w:rFonts w:asciiTheme="minorEastAsia" w:hAnsiTheme="minorEastAsia" w:hint="eastAsia"/>
        </w:rPr>
        <w:t>确认</w:t>
      </w:r>
      <w:r w:rsidRPr="006B66BE">
        <w:rPr>
          <w:rFonts w:asciiTheme="minorEastAsia" w:hAnsiTheme="minorEastAsia" w:hint="eastAsia"/>
        </w:rPr>
        <w:t>日志：日志内容包括：行动事件、</w:t>
      </w:r>
      <w:r w:rsidR="00BC22A1">
        <w:rPr>
          <w:rFonts w:asciiTheme="minorEastAsia" w:hAnsiTheme="minorEastAsia" w:hint="eastAsia"/>
        </w:rPr>
        <w:t>以股代息处理</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403B00" w:rsidRDefault="00403B00" w:rsidP="00D300EC">
      <w:pPr>
        <w:pStyle w:val="a7"/>
        <w:numPr>
          <w:ilvl w:val="0"/>
          <w:numId w:val="173"/>
        </w:numPr>
        <w:spacing w:line="360" w:lineRule="auto"/>
        <w:ind w:firstLineChars="0"/>
        <w:rPr>
          <w:rFonts w:asciiTheme="minorEastAsia" w:hAnsiTheme="minorEastAsia"/>
        </w:rPr>
      </w:pPr>
      <w:r>
        <w:rPr>
          <w:rFonts w:asciiTheme="minorEastAsia" w:hAnsiTheme="minorEastAsia" w:hint="eastAsia"/>
        </w:rPr>
        <w:t>用户通过点击</w:t>
      </w:r>
      <w:r w:rsidR="00BC22A1">
        <w:rPr>
          <w:rFonts w:asciiTheme="minorEastAsia" w:hAnsiTheme="minorEastAsia" w:hint="eastAsia"/>
        </w:rPr>
        <w:t>处理</w:t>
      </w:r>
      <w:r>
        <w:rPr>
          <w:rFonts w:asciiTheme="minorEastAsia" w:hAnsiTheme="minorEastAsia" w:hint="eastAsia"/>
        </w:rPr>
        <w:t>后的明细客户，可查看相应的客户通知信息。参见</w:t>
      </w:r>
      <w:r w:rsidR="00BC22A1">
        <w:rPr>
          <w:rFonts w:asciiTheme="minorEastAsia" w:hAnsiTheme="minorEastAsia" w:hint="eastAsia"/>
        </w:rPr>
        <w:t>F</w:t>
      </w:r>
      <w:r w:rsidR="000C0E59">
        <w:rPr>
          <w:rFonts w:asciiTheme="minorEastAsia" w:hAnsiTheme="minorEastAsia" w:hint="eastAsia"/>
        </w:rPr>
        <w:t>1</w:t>
      </w:r>
      <w:r w:rsidR="00BC22A1">
        <w:rPr>
          <w:rFonts w:asciiTheme="minorEastAsia" w:hAnsiTheme="minorEastAsia" w:hint="eastAsia"/>
        </w:rPr>
        <w:t>0.5以股代息通知</w:t>
      </w:r>
      <w:proofErr w:type="gramStart"/>
      <w:r w:rsidR="00BC22A1">
        <w:rPr>
          <w:rFonts w:hint="eastAsia"/>
        </w:rPr>
        <w:t>账</w:t>
      </w:r>
      <w:proofErr w:type="gramEnd"/>
      <w:r w:rsidR="00BC22A1">
        <w:rPr>
          <w:rFonts w:hint="eastAsia"/>
        </w:rPr>
        <w:t>信息发布</w:t>
      </w:r>
      <w:r>
        <w:rPr>
          <w:rFonts w:asciiTheme="minorEastAsia" w:hAnsiTheme="minorEastAsia" w:hint="eastAsia"/>
        </w:rPr>
        <w:t>；</w:t>
      </w:r>
    </w:p>
    <w:p w:rsidR="00510242" w:rsidRDefault="00510242" w:rsidP="00510242">
      <w:pPr>
        <w:pStyle w:val="a7"/>
        <w:numPr>
          <w:ilvl w:val="0"/>
          <w:numId w:val="173"/>
        </w:numPr>
        <w:spacing w:line="360" w:lineRule="auto"/>
        <w:ind w:firstLineChars="0"/>
        <w:rPr>
          <w:rFonts w:asciiTheme="minorEastAsia" w:hAnsiTheme="minorEastAsia"/>
        </w:rPr>
      </w:pPr>
      <w:r>
        <w:rPr>
          <w:rFonts w:asciiTheme="minorEastAsia" w:hAnsiTheme="minorEastAsia" w:hint="eastAsia"/>
        </w:rPr>
        <w:t>以股代息权益确认后，系统向客服部的邮箱发送以股代息权益确认信息；</w:t>
      </w:r>
    </w:p>
    <w:p w:rsidR="00510242" w:rsidRDefault="00510242" w:rsidP="00510242">
      <w:pPr>
        <w:pStyle w:val="a7"/>
        <w:numPr>
          <w:ilvl w:val="1"/>
          <w:numId w:val="173"/>
        </w:numPr>
        <w:spacing w:line="360" w:lineRule="auto"/>
        <w:ind w:firstLineChars="0"/>
        <w:rPr>
          <w:rFonts w:asciiTheme="minorEastAsia" w:hAnsiTheme="minorEastAsia"/>
        </w:rPr>
      </w:pPr>
      <w:r>
        <w:rPr>
          <w:rFonts w:asciiTheme="minorEastAsia" w:hAnsiTheme="minorEastAsia" w:hint="eastAsia"/>
        </w:rPr>
        <w:t>发送内容：说明（以股代息权益分配）、证券代码、证券名称、持仓数量、派息币种、</w:t>
      </w:r>
      <w:r w:rsidR="001A53B1">
        <w:rPr>
          <w:rFonts w:asciiTheme="minorEastAsia" w:hAnsiTheme="minorEastAsia" w:hint="eastAsia"/>
        </w:rPr>
        <w:t>每股</w:t>
      </w:r>
      <w:r>
        <w:rPr>
          <w:rFonts w:asciiTheme="minorEastAsia" w:hAnsiTheme="minorEastAsia" w:hint="eastAsia"/>
        </w:rPr>
        <w:t>派息金额</w:t>
      </w:r>
      <w:r w:rsidR="001A53B1">
        <w:rPr>
          <w:rFonts w:asciiTheme="minorEastAsia" w:hAnsiTheme="minorEastAsia" w:hint="eastAsia"/>
        </w:rPr>
        <w:t>、换购价格、可选择币种</w:t>
      </w:r>
      <w:r w:rsidR="001B24EE">
        <w:rPr>
          <w:rFonts w:asciiTheme="minorEastAsia" w:hAnsiTheme="minorEastAsia" w:hint="eastAsia"/>
        </w:rPr>
        <w:t>（多个币种用分隔符分开）</w:t>
      </w:r>
      <w:r w:rsidR="001A53B1">
        <w:rPr>
          <w:rFonts w:asciiTheme="minorEastAsia" w:hAnsiTheme="minorEastAsia" w:hint="eastAsia"/>
        </w:rPr>
        <w:t>、以股代息行权开始时间</w:t>
      </w:r>
      <w:r>
        <w:rPr>
          <w:rFonts w:asciiTheme="minorEastAsia" w:hAnsiTheme="minorEastAsia" w:hint="eastAsia"/>
        </w:rPr>
        <w:t>、</w:t>
      </w:r>
      <w:r w:rsidR="001A53B1">
        <w:rPr>
          <w:rFonts w:asciiTheme="minorEastAsia" w:hAnsiTheme="minorEastAsia" w:hint="eastAsia"/>
        </w:rPr>
        <w:t>以股代息行权</w:t>
      </w:r>
      <w:r>
        <w:rPr>
          <w:rFonts w:asciiTheme="minorEastAsia" w:hAnsiTheme="minorEastAsia" w:hint="eastAsia"/>
        </w:rPr>
        <w:t>内部截止日期、</w:t>
      </w:r>
      <w:r w:rsidR="001A53B1">
        <w:rPr>
          <w:rFonts w:asciiTheme="minorEastAsia" w:hAnsiTheme="minorEastAsia" w:hint="eastAsia"/>
        </w:rPr>
        <w:t>以股代息行权</w:t>
      </w:r>
      <w:r>
        <w:rPr>
          <w:rFonts w:asciiTheme="minorEastAsia" w:hAnsiTheme="minorEastAsia" w:hint="eastAsia"/>
        </w:rPr>
        <w:t>外部截止日期</w:t>
      </w:r>
      <w:r w:rsidR="00116935">
        <w:rPr>
          <w:rFonts w:asciiTheme="minorEastAsia" w:hAnsiTheme="minorEastAsia" w:hint="eastAsia"/>
        </w:rPr>
        <w:t>、预计到账日期（即表中的</w:t>
      </w:r>
      <w:r w:rsidR="00116935" w:rsidRPr="000F0BFD">
        <w:rPr>
          <w:rFonts w:asciiTheme="minorEastAsia" w:hAnsiTheme="minorEastAsia"/>
          <w:szCs w:val="21"/>
        </w:rPr>
        <w:t>Payable date</w:t>
      </w:r>
      <w:r w:rsidR="00116935">
        <w:rPr>
          <w:rFonts w:asciiTheme="minorEastAsia" w:hAnsiTheme="minorEastAsia" w:hint="eastAsia"/>
          <w:szCs w:val="21"/>
        </w:rPr>
        <w:t>）</w:t>
      </w:r>
      <w:r>
        <w:rPr>
          <w:rFonts w:asciiTheme="minorEastAsia" w:hAnsiTheme="minorEastAsia" w:hint="eastAsia"/>
        </w:rPr>
        <w:t>。</w:t>
      </w:r>
    </w:p>
    <w:p w:rsidR="00510242" w:rsidRDefault="00510242" w:rsidP="00510242">
      <w:pPr>
        <w:pStyle w:val="a7"/>
        <w:numPr>
          <w:ilvl w:val="1"/>
          <w:numId w:val="173"/>
        </w:numPr>
        <w:spacing w:line="360" w:lineRule="auto"/>
        <w:ind w:firstLineChars="0"/>
        <w:rPr>
          <w:rFonts w:asciiTheme="minorEastAsia" w:hAnsiTheme="minorEastAsia"/>
        </w:rPr>
      </w:pPr>
      <w:r>
        <w:rPr>
          <w:rFonts w:asciiTheme="minorEastAsia" w:hAnsiTheme="minorEastAsia" w:hint="eastAsia"/>
        </w:rPr>
        <w:t>发送格式：以上每一项内容为一行，比如：“证券代码：000005</w:t>
      </w:r>
    </w:p>
    <w:p w:rsidR="00510242" w:rsidRPr="007468F5" w:rsidRDefault="00510242" w:rsidP="00510242">
      <w:pPr>
        <w:pStyle w:val="a7"/>
        <w:spacing w:line="360" w:lineRule="auto"/>
        <w:ind w:left="840" w:firstLineChars="0" w:firstLine="0"/>
        <w:rPr>
          <w:rFonts w:asciiTheme="minorEastAsia" w:hAnsiTheme="minorEastAsia"/>
        </w:rPr>
      </w:pPr>
      <w:r>
        <w:rPr>
          <w:rFonts w:asciiTheme="minorEastAsia" w:hAnsiTheme="minorEastAsia" w:hint="eastAsia"/>
        </w:rPr>
        <w:t xml:space="preserve">                                   证券名称：汇丰控股”</w:t>
      </w:r>
    </w:p>
    <w:p w:rsidR="00403B00" w:rsidRDefault="00403B00" w:rsidP="00D300EC">
      <w:pPr>
        <w:pStyle w:val="a7"/>
        <w:numPr>
          <w:ilvl w:val="0"/>
          <w:numId w:val="173"/>
        </w:numPr>
        <w:spacing w:line="360" w:lineRule="auto"/>
        <w:ind w:firstLineChars="0"/>
        <w:rPr>
          <w:rFonts w:asciiTheme="minorEastAsia" w:hAnsiTheme="minorEastAsia"/>
        </w:rPr>
      </w:pPr>
      <w:r>
        <w:rPr>
          <w:rFonts w:asciiTheme="minorEastAsia" w:hAnsiTheme="minorEastAsia" w:hint="eastAsia"/>
        </w:rPr>
        <w:t>确认后系统自动完成“</w:t>
      </w:r>
      <w:r w:rsidR="00BC22A1">
        <w:rPr>
          <w:rFonts w:asciiTheme="minorEastAsia" w:hAnsiTheme="minorEastAsia" w:hint="eastAsia"/>
        </w:rPr>
        <w:t>F</w:t>
      </w:r>
      <w:r w:rsidR="000C0E59">
        <w:rPr>
          <w:rFonts w:asciiTheme="minorEastAsia" w:hAnsiTheme="minorEastAsia" w:hint="eastAsia"/>
        </w:rPr>
        <w:t>1</w:t>
      </w:r>
      <w:r w:rsidR="00BC22A1">
        <w:rPr>
          <w:rFonts w:asciiTheme="minorEastAsia" w:hAnsiTheme="minorEastAsia" w:hint="eastAsia"/>
        </w:rPr>
        <w:t>0.5以股代息通知</w:t>
      </w:r>
      <w:proofErr w:type="gramStart"/>
      <w:r w:rsidR="00BC22A1">
        <w:rPr>
          <w:rFonts w:hint="eastAsia"/>
        </w:rPr>
        <w:t>账</w:t>
      </w:r>
      <w:proofErr w:type="gramEnd"/>
      <w:r w:rsidR="00BC22A1">
        <w:rPr>
          <w:rFonts w:hint="eastAsia"/>
        </w:rPr>
        <w:t>信息发布</w:t>
      </w:r>
      <w:r>
        <w:rPr>
          <w:rFonts w:asciiTheme="minorEastAsia" w:hAnsiTheme="minorEastAsia" w:hint="eastAsia"/>
        </w:rPr>
        <w:t>”；</w:t>
      </w:r>
    </w:p>
    <w:p w:rsidR="00D370FB" w:rsidRPr="006B66BE" w:rsidRDefault="00D370FB" w:rsidP="00D300EC">
      <w:pPr>
        <w:pStyle w:val="a7"/>
        <w:numPr>
          <w:ilvl w:val="0"/>
          <w:numId w:val="173"/>
        </w:numPr>
        <w:spacing w:line="360" w:lineRule="auto"/>
        <w:ind w:firstLineChars="0"/>
        <w:rPr>
          <w:rFonts w:asciiTheme="minorEastAsia" w:hAnsiTheme="minorEastAsia"/>
        </w:rPr>
      </w:pPr>
      <w:r>
        <w:rPr>
          <w:rFonts w:asciiTheme="minorEastAsia" w:hAnsiTheme="minorEastAsia" w:hint="eastAsia"/>
          <w:lang w:val="en-AU"/>
        </w:rPr>
        <w:t>权益确认前可以回退到权益处理状态；</w:t>
      </w:r>
    </w:p>
    <w:p w:rsidR="0059441C" w:rsidRDefault="0059441C" w:rsidP="0059441C">
      <w:pPr>
        <w:pStyle w:val="3"/>
        <w:ind w:leftChars="100" w:left="210"/>
      </w:pPr>
      <w:bookmarkStart w:id="114" w:name="_Toc296808759"/>
      <w:r>
        <w:rPr>
          <w:rFonts w:hint="eastAsia"/>
        </w:rPr>
        <w:t>F10.5</w:t>
      </w:r>
      <w:r w:rsidR="005E29A6">
        <w:rPr>
          <w:rFonts w:hint="eastAsia"/>
        </w:rPr>
        <w:t>以股代</w:t>
      </w:r>
      <w:proofErr w:type="gramStart"/>
      <w:r w:rsidR="005E29A6">
        <w:rPr>
          <w:rFonts w:hint="eastAsia"/>
        </w:rPr>
        <w:t>息通知</w:t>
      </w:r>
      <w:proofErr w:type="gramEnd"/>
      <w:r>
        <w:rPr>
          <w:rFonts w:hint="eastAsia"/>
        </w:rPr>
        <w:t>信息发布</w:t>
      </w:r>
      <w:bookmarkEnd w:id="114"/>
    </w:p>
    <w:p w:rsidR="0059441C" w:rsidRDefault="0059441C" w:rsidP="006734D2">
      <w:pPr>
        <w:pStyle w:val="4"/>
        <w:numPr>
          <w:ilvl w:val="0"/>
          <w:numId w:val="145"/>
        </w:numPr>
      </w:pPr>
      <w:r>
        <w:rPr>
          <w:rFonts w:hint="eastAsia"/>
        </w:rPr>
        <w:t>业务描述</w:t>
      </w:r>
    </w:p>
    <w:p w:rsidR="00F337B5" w:rsidRDefault="00F337B5" w:rsidP="00F337B5">
      <w:pPr>
        <w:spacing w:line="360" w:lineRule="auto"/>
        <w:ind w:firstLineChars="200" w:firstLine="420"/>
      </w:pPr>
      <w:r>
        <w:rPr>
          <w:rFonts w:hint="eastAsia"/>
        </w:rPr>
        <w:t>以股代</w:t>
      </w:r>
      <w:proofErr w:type="gramStart"/>
      <w:r>
        <w:rPr>
          <w:rFonts w:hint="eastAsia"/>
        </w:rPr>
        <w:t>息通知</w:t>
      </w:r>
      <w:proofErr w:type="gramEnd"/>
      <w:r>
        <w:rPr>
          <w:rFonts w:hint="eastAsia"/>
        </w:rPr>
        <w:t>信息处理后，</w:t>
      </w:r>
      <w:proofErr w:type="gramStart"/>
      <w:r>
        <w:rPr>
          <w:rFonts w:hint="eastAsia"/>
        </w:rPr>
        <w:t>把通知</w:t>
      </w:r>
      <w:proofErr w:type="gramEnd"/>
      <w:r>
        <w:rPr>
          <w:rFonts w:hint="eastAsia"/>
        </w:rPr>
        <w:t>信息发布给客户，系统通过邮件短信的方式自动发送提醒信息。</w:t>
      </w:r>
    </w:p>
    <w:p w:rsidR="00F337B5" w:rsidRPr="00F337B5" w:rsidRDefault="00F337B5" w:rsidP="0059441C">
      <w:pPr>
        <w:spacing w:line="360" w:lineRule="auto"/>
        <w:ind w:firstLineChars="200" w:firstLine="420"/>
      </w:pPr>
    </w:p>
    <w:p w:rsidR="0059441C" w:rsidRDefault="0059441C" w:rsidP="006734D2">
      <w:pPr>
        <w:pStyle w:val="4"/>
        <w:numPr>
          <w:ilvl w:val="0"/>
          <w:numId w:val="145"/>
        </w:numPr>
      </w:pPr>
      <w:r>
        <w:rPr>
          <w:rFonts w:hint="eastAsia"/>
        </w:rPr>
        <w:lastRenderedPageBreak/>
        <w:t>用户界面</w:t>
      </w:r>
    </w:p>
    <w:p w:rsidR="0059441C" w:rsidRDefault="0059441C" w:rsidP="0059441C">
      <w:pPr>
        <w:spacing w:line="360" w:lineRule="auto"/>
        <w:ind w:firstLineChars="200" w:firstLine="420"/>
      </w:pPr>
      <w:r>
        <w:object w:dxaOrig="9912" w:dyaOrig="6130">
          <v:shape id="_x0000_i1089" type="#_x0000_t75" style="width:415.5pt;height:256.5pt" o:ole="">
            <v:imagedata r:id="rId71" o:title=""/>
          </v:shape>
          <o:OLEObject Type="Embed" ProgID="Visio.Drawing.11" ShapeID="_x0000_i1089" DrawAspect="Content" ObjectID="_1402388578" r:id="rId134"/>
        </w:object>
      </w:r>
      <w:r w:rsidRPr="00B1641B">
        <w:rPr>
          <w:rFonts w:hint="eastAsia"/>
          <w:b/>
        </w:rPr>
        <w:t>说明：</w:t>
      </w:r>
      <w:r>
        <w:rPr>
          <w:rFonts w:hint="eastAsia"/>
        </w:rPr>
        <w:t>以上界面由用户在</w:t>
      </w:r>
      <w:r w:rsidR="00F337B5">
        <w:rPr>
          <w:rFonts w:hint="eastAsia"/>
        </w:rPr>
        <w:t>以股代</w:t>
      </w:r>
      <w:proofErr w:type="gramStart"/>
      <w:r w:rsidR="00F337B5">
        <w:rPr>
          <w:rFonts w:hint="eastAsia"/>
        </w:rPr>
        <w:t>息通知</w:t>
      </w:r>
      <w:proofErr w:type="gramEnd"/>
      <w:r w:rsidR="00F337B5">
        <w:rPr>
          <w:rFonts w:hint="eastAsia"/>
        </w:rPr>
        <w:t>处理</w:t>
      </w:r>
      <w:r>
        <w:rPr>
          <w:rFonts w:hint="eastAsia"/>
        </w:rPr>
        <w:t>、</w:t>
      </w:r>
      <w:r w:rsidR="00F337B5">
        <w:rPr>
          <w:rFonts w:hint="eastAsia"/>
        </w:rPr>
        <w:t>确认</w:t>
      </w:r>
      <w:r>
        <w:rPr>
          <w:rFonts w:hint="eastAsia"/>
        </w:rPr>
        <w:t>功能中点击“查通知信息”是打开该界面，并显示相应的客户通知内容；</w:t>
      </w:r>
    </w:p>
    <w:p w:rsidR="0059441C" w:rsidRDefault="0059441C" w:rsidP="006734D2">
      <w:pPr>
        <w:pStyle w:val="4"/>
        <w:numPr>
          <w:ilvl w:val="0"/>
          <w:numId w:val="145"/>
        </w:numPr>
      </w:pPr>
      <w:r>
        <w:rPr>
          <w:rFonts w:hint="eastAsia"/>
        </w:rPr>
        <w:t>业务功能</w:t>
      </w:r>
    </w:p>
    <w:p w:rsidR="00F337B5" w:rsidRPr="00695BB8" w:rsidRDefault="00F337B5" w:rsidP="00D300EC">
      <w:pPr>
        <w:pStyle w:val="a7"/>
        <w:numPr>
          <w:ilvl w:val="0"/>
          <w:numId w:val="174"/>
        </w:numPr>
        <w:spacing w:line="360" w:lineRule="auto"/>
        <w:ind w:firstLineChars="0"/>
        <w:rPr>
          <w:rFonts w:asciiTheme="minorEastAsia" w:hAnsiTheme="minorEastAsia"/>
        </w:rPr>
      </w:pPr>
      <w:r>
        <w:rPr>
          <w:rFonts w:asciiTheme="minorEastAsia" w:hAnsiTheme="minorEastAsia" w:hint="eastAsia"/>
          <w:lang w:val="en-AU"/>
        </w:rPr>
        <w:t>手机短信通知模板；</w:t>
      </w:r>
      <w:r w:rsidR="007947A9">
        <w:rPr>
          <w:rFonts w:asciiTheme="minorEastAsia" w:hAnsiTheme="minorEastAsia" w:hint="eastAsia"/>
          <w:lang w:val="en-AU"/>
        </w:rPr>
        <w:t xml:space="preserve"> </w:t>
      </w:r>
    </w:p>
    <w:p w:rsidR="00D17C9F" w:rsidRDefault="005C3A59">
      <w:pPr>
        <w:spacing w:line="360" w:lineRule="auto"/>
        <w:ind w:firstLineChars="300" w:firstLine="720"/>
        <w:rPr>
          <w:rFonts w:ascii="仿宋" w:eastAsia="仿宋" w:hAnsi="仿宋" w:cs="Times New Roman"/>
          <w:sz w:val="24"/>
          <w:szCs w:val="24"/>
        </w:rPr>
      </w:pPr>
      <w:r w:rsidRPr="005C3A59">
        <w:rPr>
          <w:rFonts w:ascii="仿宋" w:eastAsia="仿宋" w:hAnsi="仿宋" w:cs="Times New Roman" w:hint="eastAsia"/>
          <w:sz w:val="24"/>
          <w:szCs w:val="24"/>
        </w:rPr>
        <w:t>短信通知：</w:t>
      </w:r>
    </w:p>
    <w:p w:rsidR="00D17C9F" w:rsidRDefault="00695BB8">
      <w:pPr>
        <w:pStyle w:val="a7"/>
        <w:spacing w:line="360" w:lineRule="auto"/>
        <w:ind w:left="992" w:firstLineChars="100" w:firstLine="240"/>
        <w:rPr>
          <w:rFonts w:ascii="仿宋" w:eastAsia="仿宋" w:hAnsi="仿宋" w:cs="Times New Roman"/>
          <w:sz w:val="24"/>
          <w:szCs w:val="24"/>
        </w:rPr>
      </w:pPr>
      <w:r w:rsidRPr="0052350A">
        <w:rPr>
          <w:rFonts w:ascii="仿宋" w:eastAsia="仿宋" w:hAnsi="仿宋" w:cs="Times New Roman" w:hint="eastAsia"/>
          <w:sz w:val="24"/>
          <w:szCs w:val="24"/>
        </w:rPr>
        <w:t>尊敬的客户，依据上市公司</w:t>
      </w:r>
      <w:r>
        <w:rPr>
          <w:rFonts w:ascii="仿宋" w:eastAsia="仿宋" w:hAnsi="仿宋" w:cs="Times New Roman" w:hint="eastAsia"/>
          <w:sz w:val="24"/>
          <w:szCs w:val="24"/>
        </w:rPr>
        <w:t>（股票代码）</w:t>
      </w:r>
      <w:r w:rsidRPr="0052350A">
        <w:rPr>
          <w:rFonts w:ascii="仿宋" w:eastAsia="仿宋" w:hAnsi="仿宋" w:cs="Times New Roman" w:hint="eastAsia"/>
          <w:sz w:val="24"/>
          <w:szCs w:val="24"/>
        </w:rPr>
        <w:t>公告，您</w:t>
      </w:r>
      <w:r>
        <w:rPr>
          <w:rFonts w:ascii="仿宋" w:eastAsia="仿宋" w:hAnsi="仿宋" w:cs="Times New Roman" w:hint="eastAsia"/>
          <w:sz w:val="24"/>
          <w:szCs w:val="24"/>
        </w:rPr>
        <w:t>将</w:t>
      </w:r>
      <w:r w:rsidRPr="0052350A">
        <w:rPr>
          <w:rFonts w:ascii="仿宋" w:eastAsia="仿宋" w:hAnsi="仿宋" w:cs="Times New Roman" w:hint="eastAsia"/>
          <w:sz w:val="24"/>
          <w:szCs w:val="24"/>
        </w:rPr>
        <w:t>获</w:t>
      </w:r>
      <w:r>
        <w:rPr>
          <w:rFonts w:ascii="仿宋" w:eastAsia="仿宋" w:hAnsi="仿宋" w:cs="Times New Roman" w:hint="eastAsia"/>
          <w:sz w:val="24"/>
          <w:szCs w:val="24"/>
        </w:rPr>
        <w:t>派发该股股息。</w:t>
      </w:r>
      <w:r w:rsidRPr="0052350A">
        <w:rPr>
          <w:rFonts w:ascii="仿宋" w:eastAsia="仿宋" w:hAnsi="仿宋" w:cs="Times New Roman" w:hint="eastAsia"/>
          <w:sz w:val="24"/>
          <w:szCs w:val="24"/>
        </w:rPr>
        <w:t>您可选择以股票或者现金形式收取股息。请于××日××点前</w:t>
      </w:r>
      <w:proofErr w:type="gramStart"/>
      <w:r w:rsidRPr="0052350A">
        <w:rPr>
          <w:rFonts w:ascii="仿宋" w:eastAsia="仿宋" w:hAnsi="仿宋" w:cs="Times New Roman" w:hint="eastAsia"/>
          <w:sz w:val="24"/>
          <w:szCs w:val="24"/>
        </w:rPr>
        <w:t>登录国</w:t>
      </w:r>
      <w:proofErr w:type="gramEnd"/>
      <w:r w:rsidRPr="0052350A">
        <w:rPr>
          <w:rFonts w:ascii="仿宋" w:eastAsia="仿宋" w:hAnsi="仿宋" w:cs="Times New Roman" w:hint="eastAsia"/>
          <w:sz w:val="24"/>
          <w:szCs w:val="24"/>
        </w:rPr>
        <w:t>信香港网上营业厅</w:t>
      </w:r>
      <w:r>
        <w:rPr>
          <w:rFonts w:ascii="仿宋" w:eastAsia="仿宋" w:hAnsi="仿宋" w:cs="Times New Roman" w:hint="eastAsia"/>
          <w:sz w:val="24"/>
          <w:szCs w:val="24"/>
        </w:rPr>
        <w:t>（公司行动专栏）进行选择</w:t>
      </w:r>
      <w:r w:rsidRPr="0052350A">
        <w:rPr>
          <w:rFonts w:ascii="仿宋" w:eastAsia="仿宋" w:hAnsi="仿宋" w:cs="Times New Roman" w:hint="eastAsia"/>
          <w:sz w:val="24"/>
          <w:szCs w:val="24"/>
        </w:rPr>
        <w:t>，</w:t>
      </w:r>
      <w:r>
        <w:rPr>
          <w:rFonts w:ascii="仿宋" w:eastAsia="仿宋" w:hAnsi="仿宋" w:cs="Times New Roman" w:hint="eastAsia"/>
          <w:sz w:val="24"/>
          <w:szCs w:val="24"/>
        </w:rPr>
        <w:t>如未选择</w:t>
      </w:r>
      <w:r w:rsidRPr="0052350A">
        <w:rPr>
          <w:rFonts w:ascii="仿宋" w:eastAsia="仿宋" w:hAnsi="仿宋" w:cs="Times New Roman" w:hint="eastAsia"/>
          <w:sz w:val="24"/>
          <w:szCs w:val="24"/>
        </w:rPr>
        <w:t>将视为同意以现金形式收取股息，敬请留意。</w:t>
      </w:r>
    </w:p>
    <w:p w:rsidR="00F337B5" w:rsidRPr="00695BB8" w:rsidRDefault="00F337B5" w:rsidP="00D300EC">
      <w:pPr>
        <w:pStyle w:val="a7"/>
        <w:numPr>
          <w:ilvl w:val="0"/>
          <w:numId w:val="174"/>
        </w:numPr>
        <w:spacing w:line="360" w:lineRule="auto"/>
        <w:ind w:firstLineChars="0"/>
        <w:rPr>
          <w:rFonts w:asciiTheme="minorEastAsia" w:hAnsiTheme="minorEastAsia"/>
        </w:rPr>
      </w:pPr>
      <w:r>
        <w:rPr>
          <w:rFonts w:asciiTheme="minorEastAsia" w:hAnsiTheme="minorEastAsia" w:hint="eastAsia"/>
          <w:lang w:val="en-AU"/>
        </w:rPr>
        <w:t>电子邮件通知模板；</w:t>
      </w:r>
      <w:r w:rsidR="00695BB8" w:rsidRPr="007468F5" w:rsidDel="00695BB8">
        <w:rPr>
          <w:rFonts w:asciiTheme="minorEastAsia" w:hAnsiTheme="minorEastAsia" w:hint="eastAsia"/>
        </w:rPr>
        <w:t xml:space="preserve"> </w:t>
      </w:r>
    </w:p>
    <w:p w:rsidR="00D17C9F" w:rsidRDefault="00695BB8">
      <w:pPr>
        <w:pStyle w:val="a7"/>
        <w:spacing w:line="360" w:lineRule="auto"/>
        <w:ind w:left="992" w:firstLineChars="0" w:firstLine="0"/>
        <w:rPr>
          <w:rFonts w:ascii="仿宋" w:eastAsia="仿宋" w:hAnsi="仿宋" w:cs="Times New Roman"/>
          <w:sz w:val="24"/>
          <w:szCs w:val="24"/>
        </w:rPr>
      </w:pPr>
      <w:r w:rsidRPr="0052350A">
        <w:rPr>
          <w:rFonts w:ascii="仿宋" w:eastAsia="仿宋" w:hAnsi="仿宋" w:cs="Times New Roman" w:hint="eastAsia"/>
          <w:sz w:val="24"/>
          <w:szCs w:val="24"/>
        </w:rPr>
        <w:t>尊敬的客户：</w:t>
      </w:r>
    </w:p>
    <w:p w:rsidR="00D17C9F" w:rsidRDefault="00695BB8">
      <w:pPr>
        <w:pStyle w:val="a7"/>
        <w:spacing w:line="360" w:lineRule="auto"/>
        <w:ind w:left="992" w:firstLineChars="0" w:firstLine="0"/>
        <w:rPr>
          <w:rFonts w:ascii="仿宋" w:eastAsia="仿宋" w:hAnsi="仿宋" w:cs="Times New Roman"/>
          <w:sz w:val="24"/>
          <w:szCs w:val="24"/>
        </w:rPr>
      </w:pPr>
      <w:r w:rsidRPr="0052350A">
        <w:rPr>
          <w:rFonts w:ascii="仿宋" w:eastAsia="仿宋" w:hAnsi="仿宋" w:cs="Times New Roman" w:hint="eastAsia"/>
          <w:sz w:val="24"/>
          <w:szCs w:val="24"/>
        </w:rPr>
        <w:t>您好！</w:t>
      </w:r>
    </w:p>
    <w:p w:rsidR="00D17C9F" w:rsidRDefault="00695BB8">
      <w:pPr>
        <w:pStyle w:val="a7"/>
        <w:spacing w:line="360" w:lineRule="auto"/>
        <w:ind w:left="992" w:firstLineChars="0" w:firstLine="0"/>
        <w:rPr>
          <w:rFonts w:ascii="仿宋" w:eastAsia="仿宋" w:hAnsi="仿宋" w:cs="Times New Roman"/>
          <w:sz w:val="24"/>
          <w:szCs w:val="24"/>
        </w:rPr>
      </w:pPr>
      <w:r w:rsidRPr="0052350A">
        <w:rPr>
          <w:rFonts w:ascii="仿宋" w:eastAsia="仿宋" w:hAnsi="仿宋" w:cs="Times New Roman" w:hint="eastAsia"/>
          <w:sz w:val="24"/>
          <w:szCs w:val="24"/>
        </w:rPr>
        <w:lastRenderedPageBreak/>
        <w:t>依据上市公司</w:t>
      </w:r>
      <w:r>
        <w:rPr>
          <w:rFonts w:ascii="仿宋" w:eastAsia="仿宋" w:hAnsi="仿宋" w:cs="Times New Roman" w:hint="eastAsia"/>
          <w:sz w:val="24"/>
          <w:szCs w:val="24"/>
        </w:rPr>
        <w:t>（股票代码）</w:t>
      </w:r>
      <w:r w:rsidRPr="0052350A">
        <w:rPr>
          <w:rFonts w:ascii="仿宋" w:eastAsia="仿宋" w:hAnsi="仿宋" w:cs="Times New Roman" w:hint="eastAsia"/>
          <w:sz w:val="24"/>
          <w:szCs w:val="24"/>
        </w:rPr>
        <w:t>公告，您</w:t>
      </w:r>
      <w:r>
        <w:rPr>
          <w:rFonts w:ascii="仿宋" w:eastAsia="仿宋" w:hAnsi="仿宋" w:cs="Times New Roman" w:hint="eastAsia"/>
          <w:sz w:val="24"/>
          <w:szCs w:val="24"/>
        </w:rPr>
        <w:t>将</w:t>
      </w:r>
      <w:r w:rsidRPr="0052350A">
        <w:rPr>
          <w:rFonts w:ascii="仿宋" w:eastAsia="仿宋" w:hAnsi="仿宋" w:cs="Times New Roman" w:hint="eastAsia"/>
          <w:sz w:val="24"/>
          <w:szCs w:val="24"/>
        </w:rPr>
        <w:t>获</w:t>
      </w:r>
      <w:r>
        <w:rPr>
          <w:rFonts w:ascii="仿宋" w:eastAsia="仿宋" w:hAnsi="仿宋" w:cs="Times New Roman" w:hint="eastAsia"/>
          <w:sz w:val="24"/>
          <w:szCs w:val="24"/>
        </w:rPr>
        <w:t>派发该股股息。</w:t>
      </w:r>
      <w:r w:rsidRPr="0052350A">
        <w:rPr>
          <w:rFonts w:ascii="仿宋" w:eastAsia="仿宋" w:hAnsi="仿宋" w:cs="Times New Roman" w:hint="eastAsia"/>
          <w:sz w:val="24"/>
          <w:szCs w:val="24"/>
        </w:rPr>
        <w:t>您可选择以股票或者现金形式收取股息。请于××日××点前</w:t>
      </w:r>
      <w:proofErr w:type="gramStart"/>
      <w:r w:rsidRPr="0052350A">
        <w:rPr>
          <w:rFonts w:ascii="仿宋" w:eastAsia="仿宋" w:hAnsi="仿宋" w:cs="Times New Roman" w:hint="eastAsia"/>
          <w:sz w:val="24"/>
          <w:szCs w:val="24"/>
        </w:rPr>
        <w:t>登录国</w:t>
      </w:r>
      <w:proofErr w:type="gramEnd"/>
      <w:r w:rsidRPr="0052350A">
        <w:rPr>
          <w:rFonts w:ascii="仿宋" w:eastAsia="仿宋" w:hAnsi="仿宋" w:cs="Times New Roman" w:hint="eastAsia"/>
          <w:sz w:val="24"/>
          <w:szCs w:val="24"/>
        </w:rPr>
        <w:t>信香港网上营业厅</w:t>
      </w:r>
      <w:r>
        <w:rPr>
          <w:rFonts w:ascii="仿宋" w:eastAsia="仿宋" w:hAnsi="仿宋" w:cs="Times New Roman" w:hint="eastAsia"/>
          <w:sz w:val="24"/>
          <w:szCs w:val="24"/>
        </w:rPr>
        <w:t>（公司行动专栏）进行选择</w:t>
      </w:r>
      <w:r w:rsidRPr="0052350A">
        <w:rPr>
          <w:rFonts w:ascii="仿宋" w:eastAsia="仿宋" w:hAnsi="仿宋" w:cs="Times New Roman" w:hint="eastAsia"/>
          <w:sz w:val="24"/>
          <w:szCs w:val="24"/>
        </w:rPr>
        <w:t>，</w:t>
      </w:r>
      <w:r>
        <w:rPr>
          <w:rFonts w:ascii="仿宋" w:eastAsia="仿宋" w:hAnsi="仿宋" w:cs="Times New Roman" w:hint="eastAsia"/>
          <w:sz w:val="24"/>
          <w:szCs w:val="24"/>
        </w:rPr>
        <w:t>如未选择</w:t>
      </w:r>
      <w:r w:rsidRPr="0052350A">
        <w:rPr>
          <w:rFonts w:ascii="仿宋" w:eastAsia="仿宋" w:hAnsi="仿宋" w:cs="Times New Roman" w:hint="eastAsia"/>
          <w:sz w:val="24"/>
          <w:szCs w:val="24"/>
        </w:rPr>
        <w:t>将视为同意以现金形式收取股息，敬请留意。</w:t>
      </w:r>
    </w:p>
    <w:p w:rsidR="00D17C9F" w:rsidRDefault="00695BB8">
      <w:pPr>
        <w:pStyle w:val="a7"/>
        <w:spacing w:line="360" w:lineRule="auto"/>
        <w:ind w:left="992" w:firstLineChars="0" w:firstLine="0"/>
        <w:rPr>
          <w:rFonts w:ascii="仿宋" w:eastAsia="仿宋" w:hAnsi="仿宋" w:cs="Times New Roman"/>
          <w:sz w:val="24"/>
          <w:szCs w:val="24"/>
        </w:rPr>
      </w:pPr>
      <w:proofErr w:type="gramStart"/>
      <w:r w:rsidRPr="00695BB8">
        <w:rPr>
          <w:rFonts w:ascii="仿宋" w:eastAsia="仿宋" w:hAnsi="仿宋" w:cs="Times New Roman" w:hint="eastAsia"/>
          <w:sz w:val="24"/>
          <w:szCs w:val="24"/>
        </w:rPr>
        <w:t>祝投资</w:t>
      </w:r>
      <w:proofErr w:type="gramEnd"/>
      <w:r w:rsidRPr="00695BB8">
        <w:rPr>
          <w:rFonts w:ascii="仿宋" w:eastAsia="仿宋" w:hAnsi="仿宋" w:cs="Times New Roman" w:hint="eastAsia"/>
          <w:sz w:val="24"/>
          <w:szCs w:val="24"/>
        </w:rPr>
        <w:t>顺心，万事如意！</w:t>
      </w:r>
    </w:p>
    <w:p w:rsidR="00D17C9F" w:rsidRDefault="00DB1171">
      <w:pPr>
        <w:pStyle w:val="a7"/>
        <w:spacing w:line="360" w:lineRule="auto"/>
        <w:ind w:left="120" w:hangingChars="50" w:hanging="120"/>
        <w:rPr>
          <w:rFonts w:asciiTheme="minorEastAsia" w:hAnsiTheme="minorEastAsia"/>
        </w:rPr>
      </w:pPr>
      <w:r w:rsidRPr="00DB1171">
        <w:rPr>
          <w:rFonts w:ascii="仿宋" w:eastAsia="仿宋" w:hAnsi="仿宋" w:cs="Times New Roman" w:hint="eastAsia"/>
          <w:sz w:val="24"/>
          <w:szCs w:val="24"/>
        </w:rPr>
        <w:t>客户服务热线: 00852-28998303   40077-95536</w:t>
      </w:r>
      <w:r w:rsidRPr="00DB1171">
        <w:rPr>
          <w:rFonts w:ascii="仿宋" w:eastAsia="仿宋" w:hAnsi="仿宋" w:cs="Times New Roman" w:hint="eastAsia"/>
          <w:sz w:val="24"/>
          <w:szCs w:val="24"/>
        </w:rPr>
        <w:cr/>
        <w:t>星期一至星期五</w:t>
      </w:r>
      <w:proofErr w:type="gramStart"/>
      <w:r w:rsidRPr="00DB1171">
        <w:rPr>
          <w:rFonts w:ascii="仿宋" w:eastAsia="仿宋" w:hAnsi="仿宋" w:cs="Times New Roman" w:hint="eastAsia"/>
          <w:sz w:val="24"/>
          <w:szCs w:val="24"/>
        </w:rPr>
        <w:t>9</w:t>
      </w:r>
      <w:proofErr w:type="gramEnd"/>
      <w:r w:rsidRPr="00DB1171">
        <w:rPr>
          <w:rFonts w:ascii="仿宋" w:eastAsia="仿宋" w:hAnsi="仿宋" w:cs="Times New Roman" w:hint="eastAsia"/>
          <w:sz w:val="24"/>
          <w:szCs w:val="24"/>
        </w:rPr>
        <w:t>:00 - 17:30（交易日）</w:t>
      </w:r>
    </w:p>
    <w:p w:rsidR="00D62057" w:rsidRDefault="00D62057" w:rsidP="00D62057">
      <w:pPr>
        <w:pStyle w:val="a7"/>
        <w:numPr>
          <w:ilvl w:val="0"/>
          <w:numId w:val="174"/>
        </w:numPr>
        <w:spacing w:line="360" w:lineRule="auto"/>
        <w:ind w:firstLineChars="0"/>
        <w:rPr>
          <w:ins w:id="115" w:author="谢衍筹" w:date="2012-06-28T09:28:00Z"/>
          <w:rFonts w:asciiTheme="minorEastAsia" w:hAnsiTheme="minorEastAsia"/>
        </w:rPr>
      </w:pPr>
      <w:ins w:id="116" w:author="谢衍筹" w:date="2012-06-28T09:28:00Z">
        <w:r>
          <w:rPr>
            <w:rFonts w:asciiTheme="minorEastAsia" w:hAnsiTheme="minorEastAsia" w:hint="eastAsia"/>
          </w:rPr>
          <w:t>发送客户邮件时，如果该资金账户属于需要代理行权的客户，系统同时</w:t>
        </w:r>
        <w:proofErr w:type="gramStart"/>
        <w:r>
          <w:rPr>
            <w:rFonts w:asciiTheme="minorEastAsia" w:hAnsiTheme="minorEastAsia" w:hint="eastAsia"/>
          </w:rPr>
          <w:t>按供权</w:t>
        </w:r>
        <w:proofErr w:type="gramEnd"/>
        <w:r>
          <w:rPr>
            <w:rFonts w:asciiTheme="minorEastAsia" w:hAnsiTheme="minorEastAsia" w:hint="eastAsia"/>
          </w:rPr>
          <w:t>行权模板填写好相关信息后，以附件形式发给客户；（模板由运营中心提供后补入）</w:t>
        </w:r>
      </w:ins>
    </w:p>
    <w:p w:rsidR="00D62057" w:rsidRPr="008E4144" w:rsidRDefault="00D62057" w:rsidP="00D62057">
      <w:pPr>
        <w:pStyle w:val="a7"/>
        <w:numPr>
          <w:ilvl w:val="1"/>
          <w:numId w:val="174"/>
        </w:numPr>
        <w:spacing w:line="360" w:lineRule="auto"/>
        <w:ind w:firstLineChars="0"/>
        <w:rPr>
          <w:ins w:id="117" w:author="谢衍筹" w:date="2012-06-28T09:28:00Z"/>
          <w:rFonts w:asciiTheme="minorEastAsia" w:hAnsiTheme="minorEastAsia"/>
        </w:rPr>
      </w:pPr>
      <w:ins w:id="118" w:author="谢衍筹" w:date="2012-06-28T09:28:00Z">
        <w:r>
          <w:rPr>
            <w:rFonts w:asciiTheme="minorEastAsia" w:hAnsiTheme="minorEastAsia" w:hint="eastAsia"/>
          </w:rPr>
          <w:t>系统需检查，如果客户已发送过附件，后续的通知中，不需要再发纸质附件；</w:t>
        </w:r>
      </w:ins>
    </w:p>
    <w:p w:rsidR="00F337B5" w:rsidRDefault="00F337B5" w:rsidP="00D300EC">
      <w:pPr>
        <w:pStyle w:val="a7"/>
        <w:numPr>
          <w:ilvl w:val="0"/>
          <w:numId w:val="174"/>
        </w:numPr>
        <w:spacing w:line="360" w:lineRule="auto"/>
        <w:ind w:firstLineChars="0"/>
        <w:rPr>
          <w:rFonts w:asciiTheme="minorEastAsia" w:hAnsiTheme="minorEastAsia"/>
        </w:rPr>
      </w:pPr>
      <w:r>
        <w:rPr>
          <w:rFonts w:asciiTheme="minorEastAsia" w:hAnsiTheme="minorEastAsia" w:hint="eastAsia"/>
        </w:rPr>
        <w:t>系统根据后台配置，实现通过短信接口、邮件接口把确认后的通知信息发布给最终客户；</w:t>
      </w:r>
    </w:p>
    <w:p w:rsidR="00F337B5" w:rsidRPr="006B66BE" w:rsidRDefault="00F337B5" w:rsidP="00D300EC">
      <w:pPr>
        <w:pStyle w:val="a7"/>
        <w:numPr>
          <w:ilvl w:val="0"/>
          <w:numId w:val="174"/>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信息发布</w:t>
      </w:r>
      <w:r w:rsidRPr="006B66BE">
        <w:rPr>
          <w:rFonts w:asciiTheme="minorEastAsia" w:hAnsiTheme="minorEastAsia" w:hint="eastAsia"/>
        </w:rPr>
        <w:t>日志：日志内容包括：行动事件、</w:t>
      </w:r>
      <w:r w:rsidR="007947A9">
        <w:rPr>
          <w:rFonts w:asciiTheme="minorEastAsia" w:hAnsiTheme="minorEastAsia" w:hint="eastAsia"/>
        </w:rPr>
        <w:t>确认</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59441C" w:rsidRDefault="0059441C" w:rsidP="0059441C">
      <w:pPr>
        <w:pStyle w:val="3"/>
        <w:ind w:leftChars="100" w:left="210"/>
      </w:pPr>
      <w:bookmarkStart w:id="119" w:name="_Toc296808760"/>
      <w:r>
        <w:rPr>
          <w:rFonts w:hint="eastAsia"/>
        </w:rPr>
        <w:t>F10.6</w:t>
      </w:r>
      <w:r>
        <w:rPr>
          <w:rFonts w:hint="eastAsia"/>
        </w:rPr>
        <w:t>客户行权（网上营业厅实现）</w:t>
      </w:r>
      <w:bookmarkEnd w:id="119"/>
    </w:p>
    <w:p w:rsidR="0059441C" w:rsidRDefault="0059441C" w:rsidP="006734D2">
      <w:pPr>
        <w:pStyle w:val="4"/>
        <w:numPr>
          <w:ilvl w:val="0"/>
          <w:numId w:val="146"/>
        </w:numPr>
      </w:pPr>
      <w:r>
        <w:rPr>
          <w:rFonts w:hint="eastAsia"/>
        </w:rPr>
        <w:t>业务描述</w:t>
      </w:r>
    </w:p>
    <w:p w:rsidR="00D802CF" w:rsidRDefault="00D802CF" w:rsidP="0059441C">
      <w:pPr>
        <w:spacing w:line="360" w:lineRule="auto"/>
        <w:ind w:firstLineChars="200" w:firstLine="420"/>
      </w:pPr>
      <w:r>
        <w:rPr>
          <w:rFonts w:hint="eastAsia"/>
        </w:rPr>
        <w:t>以股代</w:t>
      </w:r>
      <w:proofErr w:type="gramStart"/>
      <w:r>
        <w:rPr>
          <w:rFonts w:hint="eastAsia"/>
        </w:rPr>
        <w:t>息通知</w:t>
      </w:r>
      <w:proofErr w:type="gramEnd"/>
      <w:r>
        <w:rPr>
          <w:rFonts w:hint="eastAsia"/>
        </w:rPr>
        <w:t>客户后，客户通过网上营业厅来选择获得股息方式，系统对每一个币种的现金选择，股份选择都当作一个委托处理。</w:t>
      </w:r>
    </w:p>
    <w:p w:rsidR="0059441C" w:rsidRDefault="0059441C" w:rsidP="0059441C">
      <w:pPr>
        <w:spacing w:line="360" w:lineRule="auto"/>
        <w:ind w:firstLineChars="200" w:firstLine="420"/>
      </w:pPr>
      <w:r>
        <w:rPr>
          <w:rFonts w:hint="eastAsia"/>
        </w:rPr>
        <w:t>系统根据客户</w:t>
      </w:r>
      <w:r w:rsidR="00D802CF">
        <w:rPr>
          <w:rFonts w:hint="eastAsia"/>
        </w:rPr>
        <w:t>以股代息权</w:t>
      </w:r>
      <w:r>
        <w:rPr>
          <w:rFonts w:hint="eastAsia"/>
        </w:rPr>
        <w:t>限列出不同的</w:t>
      </w:r>
      <w:r w:rsidR="00D802CF">
        <w:rPr>
          <w:rFonts w:hint="eastAsia"/>
        </w:rPr>
        <w:t>以股代息</w:t>
      </w:r>
      <w:r>
        <w:rPr>
          <w:rFonts w:hint="eastAsia"/>
        </w:rPr>
        <w:t>事件，即客户只有对某只证券有</w:t>
      </w:r>
      <w:r w:rsidR="00D802CF">
        <w:rPr>
          <w:rFonts w:hint="eastAsia"/>
        </w:rPr>
        <w:t>以股代息</w:t>
      </w:r>
      <w:r>
        <w:rPr>
          <w:rFonts w:hint="eastAsia"/>
        </w:rPr>
        <w:t>的权利时，才能看到系统中列出的</w:t>
      </w:r>
      <w:r w:rsidR="00D802CF">
        <w:rPr>
          <w:rFonts w:hint="eastAsia"/>
        </w:rPr>
        <w:t>以股代息</w:t>
      </w:r>
      <w:r>
        <w:rPr>
          <w:rFonts w:hint="eastAsia"/>
        </w:rPr>
        <w:t>行权事件。</w:t>
      </w:r>
    </w:p>
    <w:p w:rsidR="0059441C" w:rsidRDefault="0059441C" w:rsidP="0059441C">
      <w:pPr>
        <w:spacing w:line="360" w:lineRule="auto"/>
        <w:ind w:firstLineChars="200" w:firstLine="420"/>
      </w:pPr>
      <w:r>
        <w:rPr>
          <w:rFonts w:hint="eastAsia"/>
        </w:rPr>
        <w:t>客户登入网上营业厅后，如果该客户持有</w:t>
      </w:r>
      <w:r w:rsidR="00D802CF">
        <w:rPr>
          <w:rFonts w:hint="eastAsia"/>
        </w:rPr>
        <w:t>以股代息行权权利</w:t>
      </w:r>
      <w:r>
        <w:rPr>
          <w:rFonts w:hint="eastAsia"/>
        </w:rPr>
        <w:t>，网上营业厅弹出对话框，提醒客户。</w:t>
      </w:r>
      <w:r w:rsidR="00D802CF">
        <w:rPr>
          <w:rFonts w:hint="eastAsia"/>
        </w:rPr>
        <w:t xml:space="preserve"> </w:t>
      </w:r>
    </w:p>
    <w:p w:rsidR="0059441C" w:rsidRDefault="0059441C" w:rsidP="006734D2">
      <w:pPr>
        <w:pStyle w:val="4"/>
        <w:numPr>
          <w:ilvl w:val="0"/>
          <w:numId w:val="146"/>
        </w:numPr>
      </w:pPr>
      <w:r>
        <w:rPr>
          <w:rFonts w:hint="eastAsia"/>
        </w:rPr>
        <w:lastRenderedPageBreak/>
        <w:t>用户界面</w:t>
      </w:r>
    </w:p>
    <w:p w:rsidR="0059441C" w:rsidRDefault="00950188" w:rsidP="0059441C">
      <w:r>
        <w:object w:dxaOrig="9825" w:dyaOrig="7888">
          <v:shape id="_x0000_i1090" type="#_x0000_t75" style="width:414.75pt;height:332.25pt" o:ole="">
            <v:imagedata r:id="rId135" o:title=""/>
          </v:shape>
          <o:OLEObject Type="Embed" ProgID="Visio.Drawing.11" ShapeID="_x0000_i1090" DrawAspect="Content" ObjectID="_1402388579" r:id="rId136"/>
        </w:object>
      </w:r>
    </w:p>
    <w:p w:rsidR="00C55DC3" w:rsidRDefault="00C55DC3" w:rsidP="00C55DC3"/>
    <w:p w:rsidR="0059441C" w:rsidRPr="00C55DC3" w:rsidRDefault="0059441C" w:rsidP="00C55DC3">
      <w:r w:rsidRPr="00C55DC3">
        <w:rPr>
          <w:rFonts w:hint="eastAsia"/>
        </w:rPr>
        <w:t>界面说明</w:t>
      </w:r>
    </w:p>
    <w:p w:rsidR="0059441C" w:rsidRDefault="0059441C" w:rsidP="00D300EC">
      <w:pPr>
        <w:pStyle w:val="a7"/>
        <w:numPr>
          <w:ilvl w:val="0"/>
          <w:numId w:val="175"/>
        </w:numPr>
        <w:spacing w:line="360" w:lineRule="auto"/>
        <w:ind w:firstLineChars="0"/>
        <w:rPr>
          <w:rFonts w:asciiTheme="minorEastAsia" w:hAnsiTheme="minorEastAsia"/>
          <w:lang w:val="en-AU"/>
        </w:rPr>
      </w:pPr>
      <w:r>
        <w:rPr>
          <w:rFonts w:asciiTheme="minorEastAsia" w:hAnsiTheme="minorEastAsia" w:hint="eastAsia"/>
          <w:lang w:val="en-AU"/>
        </w:rPr>
        <w:t>界面分四个区，第一区是当前所有公司行动事件（需要用户选择权的行动）；</w:t>
      </w:r>
    </w:p>
    <w:p w:rsidR="0059441C" w:rsidRDefault="0059441C" w:rsidP="00D300EC">
      <w:pPr>
        <w:pStyle w:val="a7"/>
        <w:numPr>
          <w:ilvl w:val="0"/>
          <w:numId w:val="175"/>
        </w:numPr>
        <w:spacing w:line="360" w:lineRule="auto"/>
        <w:ind w:firstLineChars="0"/>
        <w:rPr>
          <w:rFonts w:asciiTheme="minorEastAsia" w:hAnsiTheme="minorEastAsia"/>
          <w:lang w:val="en-AU"/>
        </w:rPr>
      </w:pPr>
      <w:r>
        <w:rPr>
          <w:rFonts w:asciiTheme="minorEastAsia" w:hAnsiTheme="minorEastAsia" w:hint="eastAsia"/>
          <w:lang w:val="en-AU"/>
        </w:rPr>
        <w:t>第二区是公司行动明细信息；</w:t>
      </w:r>
    </w:p>
    <w:p w:rsidR="0059441C" w:rsidRDefault="0059441C" w:rsidP="00D300EC">
      <w:pPr>
        <w:pStyle w:val="a7"/>
        <w:numPr>
          <w:ilvl w:val="0"/>
          <w:numId w:val="175"/>
        </w:numPr>
        <w:spacing w:line="360" w:lineRule="auto"/>
        <w:ind w:firstLineChars="0"/>
        <w:rPr>
          <w:rFonts w:asciiTheme="minorEastAsia" w:hAnsiTheme="minorEastAsia"/>
          <w:lang w:val="en-AU"/>
        </w:rPr>
      </w:pPr>
      <w:r>
        <w:rPr>
          <w:rFonts w:asciiTheme="minorEastAsia" w:hAnsiTheme="minorEastAsia" w:hint="eastAsia"/>
          <w:lang w:val="en-AU"/>
        </w:rPr>
        <w:t>第三区是行权区；</w:t>
      </w:r>
    </w:p>
    <w:p w:rsidR="00C55DC3" w:rsidRDefault="00C55DC3" w:rsidP="00D300EC">
      <w:pPr>
        <w:pStyle w:val="a7"/>
        <w:numPr>
          <w:ilvl w:val="1"/>
          <w:numId w:val="175"/>
        </w:numPr>
        <w:spacing w:line="360" w:lineRule="auto"/>
        <w:ind w:firstLineChars="0"/>
        <w:rPr>
          <w:rFonts w:asciiTheme="minorEastAsia" w:hAnsiTheme="minorEastAsia"/>
          <w:lang w:val="en-AU"/>
        </w:rPr>
      </w:pPr>
      <w:r>
        <w:rPr>
          <w:rFonts w:asciiTheme="minorEastAsia" w:hAnsiTheme="minorEastAsia" w:hint="eastAsia"/>
          <w:lang w:val="en-AU"/>
        </w:rPr>
        <w:t>如果多币种时界面上可以自动往下增加行数；（可能超过4个或更多的币种）</w:t>
      </w:r>
    </w:p>
    <w:p w:rsidR="00C55DC3" w:rsidRDefault="00C55DC3" w:rsidP="00D300EC">
      <w:pPr>
        <w:pStyle w:val="a7"/>
        <w:numPr>
          <w:ilvl w:val="1"/>
          <w:numId w:val="175"/>
        </w:numPr>
        <w:spacing w:line="360" w:lineRule="auto"/>
        <w:ind w:firstLineChars="0"/>
        <w:rPr>
          <w:rFonts w:asciiTheme="minorEastAsia" w:hAnsiTheme="minorEastAsia"/>
          <w:lang w:val="en-AU"/>
        </w:rPr>
      </w:pPr>
      <w:r>
        <w:rPr>
          <w:rFonts w:asciiTheme="minorEastAsia" w:hAnsiTheme="minorEastAsia" w:hint="eastAsia"/>
          <w:lang w:val="en-AU"/>
        </w:rPr>
        <w:t>如果小于3个币种，现金选择中不足的栏位应自动空出；</w:t>
      </w:r>
    </w:p>
    <w:p w:rsidR="00950188" w:rsidRDefault="00950188" w:rsidP="00D300EC">
      <w:pPr>
        <w:pStyle w:val="a7"/>
        <w:numPr>
          <w:ilvl w:val="1"/>
          <w:numId w:val="175"/>
        </w:numPr>
        <w:spacing w:line="360" w:lineRule="auto"/>
        <w:ind w:firstLineChars="0"/>
        <w:rPr>
          <w:rFonts w:asciiTheme="minorEastAsia" w:hAnsiTheme="minorEastAsia"/>
          <w:lang w:val="en-AU"/>
        </w:rPr>
      </w:pPr>
      <w:r>
        <w:rPr>
          <w:rFonts w:asciiTheme="minorEastAsia" w:hAnsiTheme="minorEastAsia" w:hint="eastAsia"/>
          <w:lang w:val="en-AU"/>
        </w:rPr>
        <w:t>如果在系统中换购价格为0，界面上显示（未知）；</w:t>
      </w:r>
    </w:p>
    <w:p w:rsidR="00950188" w:rsidRDefault="00950188" w:rsidP="00D300EC">
      <w:pPr>
        <w:pStyle w:val="a7"/>
        <w:numPr>
          <w:ilvl w:val="1"/>
          <w:numId w:val="175"/>
        </w:numPr>
        <w:spacing w:line="360" w:lineRule="auto"/>
        <w:ind w:firstLineChars="0"/>
        <w:rPr>
          <w:rFonts w:asciiTheme="minorEastAsia" w:hAnsiTheme="minorEastAsia"/>
          <w:lang w:val="en-AU"/>
        </w:rPr>
      </w:pPr>
      <w:r>
        <w:rPr>
          <w:rFonts w:asciiTheme="minorEastAsia" w:hAnsiTheme="minorEastAsia" w:hint="eastAsia"/>
          <w:lang w:val="en-AU"/>
        </w:rPr>
        <w:t>如果在系统中</w:t>
      </w:r>
      <w:proofErr w:type="gramStart"/>
      <w:r>
        <w:rPr>
          <w:rFonts w:asciiTheme="minorEastAsia" w:hAnsiTheme="minorEastAsia" w:hint="eastAsia"/>
          <w:lang w:val="en-AU"/>
        </w:rPr>
        <w:t>已维护</w:t>
      </w:r>
      <w:proofErr w:type="gramEnd"/>
      <w:r>
        <w:rPr>
          <w:rFonts w:asciiTheme="minorEastAsia" w:hAnsiTheme="minorEastAsia" w:hint="eastAsia"/>
          <w:lang w:val="en-AU"/>
        </w:rPr>
        <w:t>了换购价格，界面显示实际的换购价格；</w:t>
      </w:r>
    </w:p>
    <w:p w:rsidR="00577E39" w:rsidRDefault="00577E39" w:rsidP="00D300EC">
      <w:pPr>
        <w:pStyle w:val="a7"/>
        <w:numPr>
          <w:ilvl w:val="1"/>
          <w:numId w:val="175"/>
        </w:numPr>
        <w:spacing w:line="360" w:lineRule="auto"/>
        <w:ind w:firstLineChars="0"/>
        <w:rPr>
          <w:rFonts w:asciiTheme="minorEastAsia" w:hAnsiTheme="minorEastAsia"/>
          <w:lang w:val="en-AU"/>
        </w:rPr>
      </w:pPr>
      <w:r>
        <w:rPr>
          <w:rFonts w:asciiTheme="minorEastAsia" w:hAnsiTheme="minorEastAsia" w:hint="eastAsia"/>
          <w:lang w:val="en-AU"/>
        </w:rPr>
        <w:t>如果以股代息股票选择设置了“不允许选择股票”，股票“换购数量”框不允许输入；</w:t>
      </w:r>
    </w:p>
    <w:p w:rsidR="0059441C" w:rsidRDefault="0059441C" w:rsidP="00D300EC">
      <w:pPr>
        <w:pStyle w:val="a7"/>
        <w:numPr>
          <w:ilvl w:val="0"/>
          <w:numId w:val="175"/>
        </w:numPr>
        <w:spacing w:line="360" w:lineRule="auto"/>
        <w:ind w:firstLineChars="0"/>
        <w:rPr>
          <w:rFonts w:asciiTheme="minorEastAsia" w:hAnsiTheme="minorEastAsia"/>
          <w:lang w:val="en-AU"/>
        </w:rPr>
      </w:pPr>
      <w:r>
        <w:rPr>
          <w:rFonts w:asciiTheme="minorEastAsia" w:hAnsiTheme="minorEastAsia" w:hint="eastAsia"/>
          <w:lang w:val="en-AU"/>
        </w:rPr>
        <w:t>第四是风险提示区；</w:t>
      </w:r>
    </w:p>
    <w:p w:rsidR="0059441C" w:rsidRDefault="0059441C" w:rsidP="006734D2">
      <w:pPr>
        <w:pStyle w:val="4"/>
        <w:numPr>
          <w:ilvl w:val="0"/>
          <w:numId w:val="146"/>
        </w:numPr>
      </w:pPr>
      <w:r>
        <w:rPr>
          <w:rFonts w:hint="eastAsia"/>
        </w:rPr>
        <w:lastRenderedPageBreak/>
        <w:t>业务功能</w:t>
      </w:r>
    </w:p>
    <w:p w:rsidR="0059441C" w:rsidRPr="00890425" w:rsidRDefault="0059441C" w:rsidP="00D300EC">
      <w:pPr>
        <w:pStyle w:val="a7"/>
        <w:numPr>
          <w:ilvl w:val="0"/>
          <w:numId w:val="176"/>
        </w:numPr>
        <w:spacing w:line="360" w:lineRule="auto"/>
        <w:ind w:firstLineChars="0"/>
        <w:rPr>
          <w:rFonts w:asciiTheme="minorEastAsia" w:hAnsiTheme="minorEastAsia"/>
          <w:lang w:val="en-AU"/>
        </w:rPr>
      </w:pPr>
      <w:r>
        <w:rPr>
          <w:rFonts w:hint="eastAsia"/>
        </w:rPr>
        <w:t>系统根据客户</w:t>
      </w:r>
      <w:r w:rsidR="00C55DC3">
        <w:rPr>
          <w:rFonts w:hint="eastAsia"/>
        </w:rPr>
        <w:t>以股代息</w:t>
      </w:r>
      <w:r>
        <w:rPr>
          <w:rFonts w:hint="eastAsia"/>
        </w:rPr>
        <w:t>权限列出不同的</w:t>
      </w:r>
      <w:r w:rsidR="00C55DC3">
        <w:rPr>
          <w:rFonts w:hint="eastAsia"/>
        </w:rPr>
        <w:t>股票的以股代息</w:t>
      </w:r>
      <w:r>
        <w:rPr>
          <w:rFonts w:hint="eastAsia"/>
        </w:rPr>
        <w:t>事件；</w:t>
      </w:r>
    </w:p>
    <w:p w:rsidR="0059441C" w:rsidRPr="00890425" w:rsidRDefault="0059441C" w:rsidP="00D300EC">
      <w:pPr>
        <w:pStyle w:val="a7"/>
        <w:numPr>
          <w:ilvl w:val="1"/>
          <w:numId w:val="176"/>
        </w:numPr>
        <w:spacing w:line="360" w:lineRule="auto"/>
        <w:ind w:firstLineChars="0"/>
        <w:rPr>
          <w:rFonts w:asciiTheme="minorEastAsia" w:hAnsiTheme="minorEastAsia"/>
          <w:lang w:val="en-AU"/>
        </w:rPr>
      </w:pPr>
      <w:r>
        <w:rPr>
          <w:rFonts w:hint="eastAsia"/>
        </w:rPr>
        <w:t>客户只有对某只证券有</w:t>
      </w:r>
      <w:r w:rsidR="00C55DC3">
        <w:rPr>
          <w:rFonts w:hint="eastAsia"/>
        </w:rPr>
        <w:t>以股代</w:t>
      </w:r>
      <w:proofErr w:type="gramStart"/>
      <w:r w:rsidR="00C55DC3">
        <w:rPr>
          <w:rFonts w:hint="eastAsia"/>
        </w:rPr>
        <w:t>息</w:t>
      </w:r>
      <w:r>
        <w:rPr>
          <w:rFonts w:hint="eastAsia"/>
        </w:rPr>
        <w:t>权利</w:t>
      </w:r>
      <w:proofErr w:type="gramEnd"/>
      <w:r>
        <w:rPr>
          <w:rFonts w:hint="eastAsia"/>
        </w:rPr>
        <w:t>时，才能看到系统列出的</w:t>
      </w:r>
      <w:r w:rsidR="00C55DC3">
        <w:rPr>
          <w:rFonts w:hint="eastAsia"/>
        </w:rPr>
        <w:t>以股代息</w:t>
      </w:r>
      <w:r>
        <w:rPr>
          <w:rFonts w:hint="eastAsia"/>
        </w:rPr>
        <w:t>行权事件；</w:t>
      </w:r>
    </w:p>
    <w:p w:rsidR="0059441C" w:rsidRDefault="0059441C" w:rsidP="00D300EC">
      <w:pPr>
        <w:pStyle w:val="a7"/>
        <w:numPr>
          <w:ilvl w:val="1"/>
          <w:numId w:val="176"/>
        </w:numPr>
        <w:spacing w:line="360" w:lineRule="auto"/>
        <w:ind w:firstLineChars="0"/>
        <w:rPr>
          <w:rFonts w:asciiTheme="minorEastAsia" w:hAnsiTheme="minorEastAsia"/>
          <w:lang w:val="en-AU"/>
        </w:rPr>
      </w:pPr>
      <w:r>
        <w:rPr>
          <w:rFonts w:asciiTheme="minorEastAsia" w:hAnsiTheme="minorEastAsia" w:hint="eastAsia"/>
          <w:lang w:val="en-AU"/>
        </w:rPr>
        <w:t>公司行动事件</w:t>
      </w:r>
      <w:proofErr w:type="gramStart"/>
      <w:r>
        <w:rPr>
          <w:rFonts w:asciiTheme="minorEastAsia" w:hAnsiTheme="minorEastAsia" w:hint="eastAsia"/>
          <w:lang w:val="en-AU"/>
        </w:rPr>
        <w:t>区显示</w:t>
      </w:r>
      <w:proofErr w:type="gramEnd"/>
      <w:r>
        <w:rPr>
          <w:rFonts w:asciiTheme="minorEastAsia" w:hAnsiTheme="minorEastAsia" w:hint="eastAsia"/>
          <w:lang w:val="en-AU"/>
        </w:rPr>
        <w:t>内容包括：序号、证券代码、证券名称、公司行动事件、开始日期、截止日期（内部截止日）；</w:t>
      </w:r>
    </w:p>
    <w:p w:rsidR="0059441C" w:rsidRDefault="00C55DC3" w:rsidP="00D300EC">
      <w:pPr>
        <w:pStyle w:val="a7"/>
        <w:numPr>
          <w:ilvl w:val="0"/>
          <w:numId w:val="176"/>
        </w:numPr>
        <w:spacing w:line="360" w:lineRule="auto"/>
        <w:ind w:firstLineChars="0"/>
        <w:rPr>
          <w:rFonts w:asciiTheme="minorEastAsia" w:hAnsiTheme="minorEastAsia"/>
          <w:lang w:val="en-AU"/>
        </w:rPr>
      </w:pPr>
      <w:r>
        <w:rPr>
          <w:rFonts w:hint="eastAsia"/>
        </w:rPr>
        <w:t>以股代息</w:t>
      </w:r>
      <w:r w:rsidR="0059441C">
        <w:rPr>
          <w:rFonts w:asciiTheme="minorEastAsia" w:hAnsiTheme="minorEastAsia" w:hint="eastAsia"/>
          <w:lang w:val="en-AU"/>
        </w:rPr>
        <w:t>明细信息</w:t>
      </w:r>
      <w:proofErr w:type="gramStart"/>
      <w:r w:rsidR="0059441C">
        <w:rPr>
          <w:rFonts w:asciiTheme="minorEastAsia" w:hAnsiTheme="minorEastAsia" w:hint="eastAsia"/>
          <w:lang w:val="en-AU"/>
        </w:rPr>
        <w:t>区显示</w:t>
      </w:r>
      <w:proofErr w:type="gramEnd"/>
      <w:r w:rsidR="0059441C">
        <w:rPr>
          <w:rFonts w:asciiTheme="minorEastAsia" w:hAnsiTheme="minorEastAsia" w:hint="eastAsia"/>
          <w:lang w:val="en-AU"/>
        </w:rPr>
        <w:t>内容包括；</w:t>
      </w:r>
    </w:p>
    <w:p w:rsidR="0059441C" w:rsidRDefault="00C55DC3" w:rsidP="00D300EC">
      <w:pPr>
        <w:pStyle w:val="a7"/>
        <w:numPr>
          <w:ilvl w:val="1"/>
          <w:numId w:val="176"/>
        </w:numPr>
        <w:spacing w:line="360" w:lineRule="auto"/>
        <w:ind w:firstLineChars="0"/>
        <w:rPr>
          <w:rFonts w:asciiTheme="minorEastAsia" w:hAnsiTheme="minorEastAsia"/>
          <w:lang w:val="en-AU"/>
        </w:rPr>
      </w:pPr>
      <w:r>
        <w:rPr>
          <w:rFonts w:asciiTheme="minorEastAsia" w:hAnsiTheme="minorEastAsia" w:hint="eastAsia"/>
          <w:lang w:val="en-AU"/>
        </w:rPr>
        <w:t>股票代码、股票名称、股权登记日、</w:t>
      </w:r>
      <w:r w:rsidR="0059441C">
        <w:rPr>
          <w:rFonts w:asciiTheme="minorEastAsia" w:hAnsiTheme="minorEastAsia" w:hint="eastAsia"/>
          <w:lang w:val="en-AU"/>
        </w:rPr>
        <w:t>证券持股数</w:t>
      </w:r>
      <w:r>
        <w:rPr>
          <w:rFonts w:asciiTheme="minorEastAsia" w:hAnsiTheme="minorEastAsia" w:hint="eastAsia"/>
          <w:lang w:val="en-AU"/>
        </w:rPr>
        <w:t>、</w:t>
      </w:r>
      <w:r w:rsidR="00F36ABD">
        <w:rPr>
          <w:rFonts w:asciiTheme="minorEastAsia" w:hAnsiTheme="minorEastAsia" w:hint="eastAsia"/>
          <w:lang w:val="en-AU"/>
        </w:rPr>
        <w:t>可用股数（每次行权后扣减，撤单后增加）、</w:t>
      </w:r>
      <w:r>
        <w:rPr>
          <w:rFonts w:asciiTheme="minorEastAsia" w:hAnsiTheme="minorEastAsia" w:hint="eastAsia"/>
          <w:lang w:val="en-AU"/>
        </w:rPr>
        <w:t>分配股息币种、每</w:t>
      </w:r>
      <w:proofErr w:type="gramStart"/>
      <w:r>
        <w:rPr>
          <w:rFonts w:asciiTheme="minorEastAsia" w:hAnsiTheme="minorEastAsia" w:hint="eastAsia"/>
          <w:lang w:val="en-AU"/>
        </w:rPr>
        <w:t>股分</w:t>
      </w:r>
      <w:proofErr w:type="gramEnd"/>
      <w:r>
        <w:rPr>
          <w:rFonts w:asciiTheme="minorEastAsia" w:hAnsiTheme="minorEastAsia" w:hint="eastAsia"/>
          <w:lang w:val="en-AU"/>
        </w:rPr>
        <w:t>配现金</w:t>
      </w:r>
      <w:r w:rsidR="0059441C">
        <w:rPr>
          <w:rFonts w:asciiTheme="minorEastAsia" w:hAnsiTheme="minorEastAsia" w:hint="eastAsia"/>
          <w:lang w:val="en-AU"/>
        </w:rPr>
        <w:t>；</w:t>
      </w:r>
    </w:p>
    <w:p w:rsidR="00C55DC3" w:rsidRDefault="00C55DC3" w:rsidP="00D300EC">
      <w:pPr>
        <w:pStyle w:val="a7"/>
        <w:numPr>
          <w:ilvl w:val="0"/>
          <w:numId w:val="176"/>
        </w:numPr>
        <w:spacing w:line="360" w:lineRule="auto"/>
        <w:ind w:firstLineChars="0"/>
        <w:rPr>
          <w:rFonts w:asciiTheme="minorEastAsia" w:hAnsiTheme="minorEastAsia"/>
          <w:lang w:val="en-AU"/>
        </w:rPr>
      </w:pPr>
      <w:r>
        <w:rPr>
          <w:rFonts w:hint="eastAsia"/>
        </w:rPr>
        <w:t>以股代息</w:t>
      </w:r>
      <w:r>
        <w:rPr>
          <w:rFonts w:asciiTheme="minorEastAsia" w:hAnsiTheme="minorEastAsia" w:hint="eastAsia"/>
          <w:lang w:val="en-AU"/>
        </w:rPr>
        <w:t>行权</w:t>
      </w:r>
      <w:proofErr w:type="gramStart"/>
      <w:r>
        <w:rPr>
          <w:rFonts w:asciiTheme="minorEastAsia" w:hAnsiTheme="minorEastAsia" w:hint="eastAsia"/>
          <w:lang w:val="en-AU"/>
        </w:rPr>
        <w:t>区显示</w:t>
      </w:r>
      <w:proofErr w:type="gramEnd"/>
      <w:r>
        <w:rPr>
          <w:rFonts w:asciiTheme="minorEastAsia" w:hAnsiTheme="minorEastAsia" w:hint="eastAsia"/>
          <w:lang w:val="en-AU"/>
        </w:rPr>
        <w:t>内容包括两类；</w:t>
      </w:r>
    </w:p>
    <w:p w:rsidR="00C55DC3" w:rsidRDefault="00C55DC3" w:rsidP="00D300EC">
      <w:pPr>
        <w:pStyle w:val="a7"/>
        <w:numPr>
          <w:ilvl w:val="1"/>
          <w:numId w:val="176"/>
        </w:numPr>
        <w:spacing w:line="360" w:lineRule="auto"/>
        <w:ind w:firstLineChars="0"/>
        <w:rPr>
          <w:rFonts w:asciiTheme="minorEastAsia" w:hAnsiTheme="minorEastAsia"/>
          <w:lang w:val="en-AU"/>
        </w:rPr>
      </w:pPr>
      <w:r>
        <w:rPr>
          <w:rFonts w:asciiTheme="minorEastAsia" w:hAnsiTheme="minorEastAsia" w:hint="eastAsia"/>
          <w:lang w:val="en-AU"/>
        </w:rPr>
        <w:t>现金选择：根据实际币种显示（目前英镑暂不显示），；</w:t>
      </w:r>
    </w:p>
    <w:p w:rsidR="00C55DC3" w:rsidRDefault="00147713" w:rsidP="00D300EC">
      <w:pPr>
        <w:pStyle w:val="a7"/>
        <w:numPr>
          <w:ilvl w:val="1"/>
          <w:numId w:val="176"/>
        </w:numPr>
        <w:spacing w:line="360" w:lineRule="auto"/>
        <w:ind w:firstLineChars="0"/>
        <w:rPr>
          <w:rFonts w:asciiTheme="minorEastAsia" w:hAnsiTheme="minorEastAsia"/>
          <w:lang w:val="en-AU"/>
        </w:rPr>
      </w:pPr>
      <w:r>
        <w:rPr>
          <w:rFonts w:asciiTheme="minorEastAsia" w:hAnsiTheme="minorEastAsia" w:hint="eastAsia"/>
          <w:lang w:val="en-AU"/>
        </w:rPr>
        <w:t>以股代息</w:t>
      </w:r>
      <w:r w:rsidR="00C55DC3">
        <w:rPr>
          <w:rFonts w:asciiTheme="minorEastAsia" w:hAnsiTheme="minorEastAsia" w:hint="eastAsia"/>
          <w:lang w:val="en-AU"/>
        </w:rPr>
        <w:t>：显示</w:t>
      </w:r>
      <w:r w:rsidR="00FC4773">
        <w:rPr>
          <w:rFonts w:asciiTheme="minorEastAsia" w:hAnsiTheme="minorEastAsia" w:hint="eastAsia"/>
          <w:lang w:val="en-AU"/>
        </w:rPr>
        <w:t>换购</w:t>
      </w:r>
      <w:r w:rsidR="00C55DC3">
        <w:rPr>
          <w:rFonts w:asciiTheme="minorEastAsia" w:hAnsiTheme="minorEastAsia" w:hint="eastAsia"/>
          <w:lang w:val="en-AU"/>
        </w:rPr>
        <w:t>股票</w:t>
      </w:r>
      <w:r w:rsidR="00F36ABD">
        <w:rPr>
          <w:rFonts w:asciiTheme="minorEastAsia" w:hAnsiTheme="minorEastAsia" w:hint="eastAsia"/>
          <w:lang w:val="en-AU"/>
        </w:rPr>
        <w:t>代码、名称、</w:t>
      </w:r>
      <w:r w:rsidR="00FC4773">
        <w:rPr>
          <w:rFonts w:asciiTheme="minorEastAsia" w:hAnsiTheme="minorEastAsia" w:hint="eastAsia"/>
          <w:lang w:val="en-AU"/>
        </w:rPr>
        <w:t>换购币种</w:t>
      </w:r>
      <w:r w:rsidR="00F36ABD">
        <w:rPr>
          <w:rFonts w:asciiTheme="minorEastAsia" w:hAnsiTheme="minorEastAsia" w:hint="eastAsia"/>
          <w:lang w:val="en-AU"/>
        </w:rPr>
        <w:t>、</w:t>
      </w:r>
      <w:r w:rsidR="00FC4773">
        <w:rPr>
          <w:rFonts w:asciiTheme="minorEastAsia" w:hAnsiTheme="minorEastAsia" w:hint="eastAsia"/>
          <w:lang w:val="en-AU"/>
        </w:rPr>
        <w:t>换购价格</w:t>
      </w:r>
      <w:r w:rsidR="00C55DC3">
        <w:rPr>
          <w:rFonts w:asciiTheme="minorEastAsia" w:hAnsiTheme="minorEastAsia" w:hint="eastAsia"/>
          <w:lang w:val="en-AU"/>
        </w:rPr>
        <w:t>；</w:t>
      </w:r>
    </w:p>
    <w:p w:rsidR="00BF079D" w:rsidRDefault="00577E39">
      <w:pPr>
        <w:pStyle w:val="a7"/>
        <w:numPr>
          <w:ilvl w:val="2"/>
          <w:numId w:val="176"/>
        </w:numPr>
        <w:spacing w:line="360" w:lineRule="auto"/>
        <w:ind w:firstLineChars="0"/>
        <w:rPr>
          <w:rFonts w:asciiTheme="minorEastAsia" w:hAnsiTheme="minorEastAsia"/>
          <w:lang w:val="en-AU"/>
        </w:rPr>
      </w:pPr>
      <w:r>
        <w:rPr>
          <w:rFonts w:asciiTheme="minorEastAsia" w:hAnsiTheme="minorEastAsia" w:hint="eastAsia"/>
          <w:lang w:val="en-AU"/>
        </w:rPr>
        <w:t>如果以股代息股票选择设置了“不允许选择股票”，股票“换购数量”框不允许输入；</w:t>
      </w:r>
    </w:p>
    <w:p w:rsidR="00F36ABD" w:rsidRDefault="00F36ABD" w:rsidP="00D300EC">
      <w:pPr>
        <w:pStyle w:val="a7"/>
        <w:numPr>
          <w:ilvl w:val="0"/>
          <w:numId w:val="176"/>
        </w:numPr>
        <w:spacing w:line="360" w:lineRule="auto"/>
        <w:ind w:firstLineChars="0"/>
        <w:rPr>
          <w:rFonts w:asciiTheme="minorEastAsia" w:hAnsiTheme="minorEastAsia"/>
          <w:lang w:val="en-AU"/>
        </w:rPr>
      </w:pPr>
      <w:r>
        <w:rPr>
          <w:rFonts w:asciiTheme="minorEastAsia" w:hAnsiTheme="minorEastAsia" w:hint="eastAsia"/>
          <w:lang w:val="en-AU"/>
        </w:rPr>
        <w:t>客户可以在不同的币种区、股票再投资选择区输入相应的股数；</w:t>
      </w:r>
    </w:p>
    <w:p w:rsidR="00F36ABD" w:rsidRDefault="00F36ABD" w:rsidP="00D300EC">
      <w:pPr>
        <w:pStyle w:val="a7"/>
        <w:numPr>
          <w:ilvl w:val="1"/>
          <w:numId w:val="176"/>
        </w:numPr>
        <w:spacing w:line="360" w:lineRule="auto"/>
        <w:ind w:firstLineChars="0"/>
        <w:rPr>
          <w:rFonts w:asciiTheme="minorEastAsia" w:hAnsiTheme="minorEastAsia"/>
          <w:lang w:val="en-AU"/>
        </w:rPr>
      </w:pPr>
      <w:r>
        <w:rPr>
          <w:rFonts w:asciiTheme="minorEastAsia" w:hAnsiTheme="minorEastAsia" w:hint="eastAsia"/>
          <w:lang w:val="en-AU"/>
        </w:rPr>
        <w:t>系统控制总股数不超过可用股数；</w:t>
      </w:r>
    </w:p>
    <w:p w:rsidR="00F36ABD" w:rsidRDefault="00F36ABD" w:rsidP="00D300EC">
      <w:pPr>
        <w:pStyle w:val="a7"/>
        <w:numPr>
          <w:ilvl w:val="0"/>
          <w:numId w:val="176"/>
        </w:numPr>
        <w:spacing w:line="360" w:lineRule="auto"/>
        <w:ind w:firstLineChars="0"/>
        <w:rPr>
          <w:rFonts w:asciiTheme="minorEastAsia" w:hAnsiTheme="minorEastAsia"/>
          <w:lang w:val="en-AU"/>
        </w:rPr>
      </w:pPr>
      <w:r>
        <w:rPr>
          <w:rFonts w:asciiTheme="minorEastAsia" w:hAnsiTheme="minorEastAsia" w:hint="eastAsia"/>
          <w:lang w:val="en-AU"/>
        </w:rPr>
        <w:t>客户通过“提交”功能实现股息选择行权；</w:t>
      </w:r>
    </w:p>
    <w:p w:rsidR="00F36ABD" w:rsidRDefault="00F36ABD" w:rsidP="00D300EC">
      <w:pPr>
        <w:pStyle w:val="a7"/>
        <w:numPr>
          <w:ilvl w:val="1"/>
          <w:numId w:val="176"/>
        </w:numPr>
        <w:spacing w:line="360" w:lineRule="auto"/>
        <w:ind w:firstLineChars="0"/>
        <w:rPr>
          <w:rFonts w:asciiTheme="minorEastAsia" w:hAnsiTheme="minorEastAsia"/>
          <w:lang w:val="en-AU"/>
        </w:rPr>
      </w:pPr>
      <w:r>
        <w:rPr>
          <w:rFonts w:asciiTheme="minorEastAsia" w:hAnsiTheme="minorEastAsia" w:hint="eastAsia"/>
          <w:lang w:val="en-AU"/>
        </w:rPr>
        <w:t>系统判断行权总股数是否超过可用股数，超过则提交失败，并提示客户；</w:t>
      </w:r>
    </w:p>
    <w:p w:rsidR="00F36ABD" w:rsidRDefault="00036F75" w:rsidP="00D300EC">
      <w:pPr>
        <w:pStyle w:val="a7"/>
        <w:numPr>
          <w:ilvl w:val="1"/>
          <w:numId w:val="176"/>
        </w:numPr>
        <w:spacing w:line="360" w:lineRule="auto"/>
        <w:ind w:firstLineChars="0"/>
        <w:rPr>
          <w:rFonts w:asciiTheme="minorEastAsia" w:hAnsiTheme="minorEastAsia"/>
          <w:lang w:val="en-AU"/>
        </w:rPr>
      </w:pPr>
      <w:r>
        <w:rPr>
          <w:rFonts w:asciiTheme="minorEastAsia" w:hAnsiTheme="minorEastAsia" w:hint="eastAsia"/>
          <w:lang w:val="en-AU"/>
        </w:rPr>
        <w:t>系统记录委托数据；</w:t>
      </w:r>
    </w:p>
    <w:p w:rsidR="00036F75" w:rsidRDefault="00036F75" w:rsidP="00D300EC">
      <w:pPr>
        <w:pStyle w:val="a7"/>
        <w:numPr>
          <w:ilvl w:val="2"/>
          <w:numId w:val="176"/>
        </w:numPr>
        <w:spacing w:line="360" w:lineRule="auto"/>
        <w:ind w:firstLineChars="0"/>
        <w:rPr>
          <w:rFonts w:asciiTheme="minorEastAsia" w:hAnsiTheme="minorEastAsia"/>
          <w:lang w:val="en-AU"/>
        </w:rPr>
      </w:pPr>
      <w:r>
        <w:rPr>
          <w:rFonts w:asciiTheme="minorEastAsia" w:hAnsiTheme="minorEastAsia" w:hint="eastAsia"/>
          <w:lang w:val="en-AU"/>
        </w:rPr>
        <w:t>系统按每个币种，股票再投资各生成一笔行权委托数据；</w:t>
      </w:r>
    </w:p>
    <w:p w:rsidR="00036F75" w:rsidRDefault="00036F75" w:rsidP="00D300EC">
      <w:pPr>
        <w:pStyle w:val="a7"/>
        <w:numPr>
          <w:ilvl w:val="2"/>
          <w:numId w:val="176"/>
        </w:numPr>
        <w:spacing w:line="360" w:lineRule="auto"/>
        <w:ind w:firstLineChars="0"/>
        <w:rPr>
          <w:rFonts w:asciiTheme="minorEastAsia" w:hAnsiTheme="minorEastAsia"/>
          <w:lang w:val="en-AU"/>
        </w:rPr>
      </w:pPr>
      <w:r>
        <w:rPr>
          <w:rFonts w:asciiTheme="minorEastAsia" w:hAnsiTheme="minorEastAsia" w:hint="eastAsia"/>
          <w:lang w:val="en-AU"/>
        </w:rPr>
        <w:t>委托数据包括：</w:t>
      </w:r>
    </w:p>
    <w:p w:rsidR="00036F75" w:rsidRDefault="00036F75" w:rsidP="00D300EC">
      <w:pPr>
        <w:pStyle w:val="a7"/>
        <w:numPr>
          <w:ilvl w:val="3"/>
          <w:numId w:val="176"/>
        </w:numPr>
        <w:spacing w:line="360" w:lineRule="auto"/>
        <w:ind w:firstLineChars="0"/>
        <w:rPr>
          <w:rFonts w:asciiTheme="minorEastAsia" w:hAnsiTheme="minorEastAsia"/>
          <w:lang w:val="en-AU"/>
        </w:rPr>
      </w:pPr>
      <w:r>
        <w:rPr>
          <w:rFonts w:asciiTheme="minorEastAsia" w:hAnsiTheme="minorEastAsia" w:hint="eastAsia"/>
          <w:lang w:val="en-AU"/>
        </w:rPr>
        <w:t>委托编号；</w:t>
      </w:r>
    </w:p>
    <w:p w:rsidR="00765306" w:rsidRDefault="00036F75" w:rsidP="00D300EC">
      <w:pPr>
        <w:pStyle w:val="a7"/>
        <w:numPr>
          <w:ilvl w:val="3"/>
          <w:numId w:val="176"/>
        </w:numPr>
        <w:spacing w:line="360" w:lineRule="auto"/>
        <w:ind w:firstLineChars="0"/>
        <w:rPr>
          <w:rFonts w:asciiTheme="minorEastAsia" w:hAnsiTheme="minorEastAsia"/>
          <w:lang w:val="en-AU"/>
        </w:rPr>
      </w:pPr>
      <w:r>
        <w:rPr>
          <w:rFonts w:asciiTheme="minorEastAsia" w:hAnsiTheme="minorEastAsia" w:hint="eastAsia"/>
          <w:lang w:val="en-AU"/>
        </w:rPr>
        <w:t>业务类别（以股代息行权）</w:t>
      </w:r>
      <w:r w:rsidR="00765306">
        <w:rPr>
          <w:rFonts w:asciiTheme="minorEastAsia" w:hAnsiTheme="minorEastAsia" w:hint="eastAsia"/>
          <w:lang w:val="en-AU"/>
        </w:rPr>
        <w:t>；</w:t>
      </w:r>
    </w:p>
    <w:p w:rsidR="00765306" w:rsidRDefault="00036F75" w:rsidP="00D300EC">
      <w:pPr>
        <w:pStyle w:val="a7"/>
        <w:numPr>
          <w:ilvl w:val="3"/>
          <w:numId w:val="176"/>
        </w:numPr>
        <w:spacing w:line="360" w:lineRule="auto"/>
        <w:ind w:firstLineChars="0"/>
        <w:rPr>
          <w:rFonts w:asciiTheme="minorEastAsia" w:hAnsiTheme="minorEastAsia"/>
          <w:lang w:val="en-AU"/>
        </w:rPr>
      </w:pPr>
      <w:r>
        <w:rPr>
          <w:rFonts w:asciiTheme="minorEastAsia" w:hAnsiTheme="minorEastAsia" w:hint="eastAsia"/>
          <w:lang w:val="en-AU"/>
        </w:rPr>
        <w:t>资金账号</w:t>
      </w:r>
      <w:r w:rsidR="00765306">
        <w:rPr>
          <w:rFonts w:asciiTheme="minorEastAsia" w:hAnsiTheme="minorEastAsia" w:hint="eastAsia"/>
          <w:lang w:val="en-AU"/>
        </w:rPr>
        <w:t>；</w:t>
      </w:r>
    </w:p>
    <w:p w:rsidR="00765306" w:rsidRDefault="00036F75" w:rsidP="00D300EC">
      <w:pPr>
        <w:pStyle w:val="a7"/>
        <w:numPr>
          <w:ilvl w:val="3"/>
          <w:numId w:val="176"/>
        </w:numPr>
        <w:spacing w:line="360" w:lineRule="auto"/>
        <w:ind w:firstLineChars="0"/>
        <w:rPr>
          <w:rFonts w:asciiTheme="minorEastAsia" w:hAnsiTheme="minorEastAsia"/>
          <w:lang w:val="en-AU"/>
        </w:rPr>
      </w:pPr>
      <w:r>
        <w:rPr>
          <w:rFonts w:asciiTheme="minorEastAsia" w:hAnsiTheme="minorEastAsia" w:hint="eastAsia"/>
          <w:lang w:val="en-AU"/>
        </w:rPr>
        <w:t>证券代码</w:t>
      </w:r>
      <w:r w:rsidR="00765306">
        <w:rPr>
          <w:rFonts w:asciiTheme="minorEastAsia" w:hAnsiTheme="minorEastAsia" w:hint="eastAsia"/>
          <w:lang w:val="en-AU"/>
        </w:rPr>
        <w:t>；</w:t>
      </w:r>
    </w:p>
    <w:p w:rsidR="00036F75" w:rsidRDefault="00765306" w:rsidP="00D300EC">
      <w:pPr>
        <w:pStyle w:val="a7"/>
        <w:numPr>
          <w:ilvl w:val="3"/>
          <w:numId w:val="176"/>
        </w:numPr>
        <w:spacing w:line="360" w:lineRule="auto"/>
        <w:ind w:firstLineChars="0"/>
        <w:rPr>
          <w:rFonts w:asciiTheme="minorEastAsia" w:hAnsiTheme="minorEastAsia"/>
          <w:lang w:val="en-AU"/>
        </w:rPr>
      </w:pPr>
      <w:r>
        <w:rPr>
          <w:rFonts w:asciiTheme="minorEastAsia" w:hAnsiTheme="minorEastAsia" w:hint="eastAsia"/>
          <w:lang w:val="en-AU"/>
        </w:rPr>
        <w:t>股息选择类别（</w:t>
      </w:r>
      <w:r w:rsidR="00147713">
        <w:rPr>
          <w:rFonts w:asciiTheme="minorEastAsia" w:hAnsiTheme="minorEastAsia" w:hint="eastAsia"/>
          <w:lang w:val="en-AU"/>
        </w:rPr>
        <w:t>现金选择</w:t>
      </w:r>
      <w:r>
        <w:rPr>
          <w:rFonts w:asciiTheme="minorEastAsia" w:hAnsiTheme="minorEastAsia" w:hint="eastAsia"/>
          <w:lang w:val="en-AU"/>
        </w:rPr>
        <w:t>、</w:t>
      </w:r>
      <w:r w:rsidR="00147713">
        <w:rPr>
          <w:rFonts w:asciiTheme="minorEastAsia" w:hAnsiTheme="minorEastAsia" w:hint="eastAsia"/>
          <w:lang w:val="en-AU"/>
        </w:rPr>
        <w:t>以股代息</w:t>
      </w:r>
      <w:r>
        <w:rPr>
          <w:rFonts w:asciiTheme="minorEastAsia" w:hAnsiTheme="minorEastAsia" w:hint="eastAsia"/>
          <w:lang w:val="en-AU"/>
        </w:rPr>
        <w:t>）；</w:t>
      </w:r>
    </w:p>
    <w:p w:rsidR="00765306" w:rsidRDefault="00765306" w:rsidP="00D300EC">
      <w:pPr>
        <w:pStyle w:val="a7"/>
        <w:numPr>
          <w:ilvl w:val="3"/>
          <w:numId w:val="176"/>
        </w:numPr>
        <w:spacing w:line="360" w:lineRule="auto"/>
        <w:ind w:firstLineChars="0"/>
        <w:rPr>
          <w:rFonts w:asciiTheme="minorEastAsia" w:hAnsiTheme="minorEastAsia"/>
          <w:lang w:val="en-AU"/>
        </w:rPr>
      </w:pPr>
      <w:r>
        <w:rPr>
          <w:rFonts w:asciiTheme="minorEastAsia" w:hAnsiTheme="minorEastAsia" w:hint="eastAsia"/>
          <w:lang w:val="en-AU"/>
        </w:rPr>
        <w:t>股份数量；（</w:t>
      </w:r>
      <w:r w:rsidR="0039714D">
        <w:rPr>
          <w:rFonts w:asciiTheme="minorEastAsia" w:hAnsiTheme="minorEastAsia" w:hint="eastAsia"/>
          <w:lang w:val="en-AU"/>
        </w:rPr>
        <w:t>0</w:t>
      </w:r>
      <w:r>
        <w:rPr>
          <w:rFonts w:asciiTheme="minorEastAsia" w:hAnsiTheme="minorEastAsia" w:hint="eastAsia"/>
          <w:lang w:val="en-AU"/>
        </w:rPr>
        <w:t>）</w:t>
      </w:r>
    </w:p>
    <w:p w:rsidR="00765306" w:rsidRDefault="00765306" w:rsidP="00D300EC">
      <w:pPr>
        <w:pStyle w:val="a7"/>
        <w:numPr>
          <w:ilvl w:val="3"/>
          <w:numId w:val="176"/>
        </w:numPr>
        <w:spacing w:line="360" w:lineRule="auto"/>
        <w:ind w:firstLineChars="0"/>
        <w:rPr>
          <w:rFonts w:asciiTheme="minorEastAsia" w:hAnsiTheme="minorEastAsia"/>
          <w:lang w:val="en-AU"/>
        </w:rPr>
      </w:pPr>
      <w:r>
        <w:rPr>
          <w:rFonts w:asciiTheme="minorEastAsia" w:hAnsiTheme="minorEastAsia" w:hint="eastAsia"/>
          <w:lang w:val="en-AU"/>
        </w:rPr>
        <w:t>币种；（选择资金时填写，选择股份时填折算币种）</w:t>
      </w:r>
    </w:p>
    <w:p w:rsidR="00765306" w:rsidRDefault="00147713" w:rsidP="00D300EC">
      <w:pPr>
        <w:pStyle w:val="a7"/>
        <w:numPr>
          <w:ilvl w:val="3"/>
          <w:numId w:val="176"/>
        </w:numPr>
        <w:spacing w:line="360" w:lineRule="auto"/>
        <w:ind w:firstLineChars="0"/>
        <w:rPr>
          <w:rFonts w:asciiTheme="minorEastAsia" w:hAnsiTheme="minorEastAsia"/>
          <w:lang w:val="en-AU"/>
        </w:rPr>
      </w:pPr>
      <w:r>
        <w:rPr>
          <w:rFonts w:asciiTheme="minorEastAsia" w:hAnsiTheme="minorEastAsia" w:hint="eastAsia"/>
          <w:lang w:val="en-AU"/>
        </w:rPr>
        <w:t>换购证券</w:t>
      </w:r>
      <w:r w:rsidR="00765306">
        <w:rPr>
          <w:rFonts w:asciiTheme="minorEastAsia" w:hAnsiTheme="minorEastAsia" w:hint="eastAsia"/>
          <w:lang w:val="en-AU"/>
        </w:rPr>
        <w:t>代码；（股息类别为证券时要填写）</w:t>
      </w:r>
    </w:p>
    <w:p w:rsidR="00765306" w:rsidRDefault="00147713" w:rsidP="00D300EC">
      <w:pPr>
        <w:pStyle w:val="a7"/>
        <w:numPr>
          <w:ilvl w:val="3"/>
          <w:numId w:val="176"/>
        </w:numPr>
        <w:spacing w:line="360" w:lineRule="auto"/>
        <w:ind w:firstLineChars="0"/>
        <w:rPr>
          <w:rFonts w:asciiTheme="minorEastAsia" w:hAnsiTheme="minorEastAsia"/>
          <w:lang w:val="en-AU"/>
        </w:rPr>
      </w:pPr>
      <w:r>
        <w:rPr>
          <w:rFonts w:asciiTheme="minorEastAsia" w:hAnsiTheme="minorEastAsia" w:hint="eastAsia"/>
          <w:lang w:val="en-AU"/>
        </w:rPr>
        <w:t>换购</w:t>
      </w:r>
      <w:r w:rsidR="00765306">
        <w:rPr>
          <w:rFonts w:asciiTheme="minorEastAsia" w:hAnsiTheme="minorEastAsia" w:hint="eastAsia"/>
          <w:lang w:val="en-AU"/>
        </w:rPr>
        <w:t>价格；（股息类别为证券时要填写</w:t>
      </w:r>
      <w:r w:rsidR="0039714D">
        <w:rPr>
          <w:rFonts w:asciiTheme="minorEastAsia" w:hAnsiTheme="minorEastAsia" w:hint="eastAsia"/>
          <w:lang w:val="en-AU"/>
        </w:rPr>
        <w:t>,可以为0</w:t>
      </w:r>
      <w:r w:rsidR="00765306">
        <w:rPr>
          <w:rFonts w:asciiTheme="minorEastAsia" w:hAnsiTheme="minorEastAsia" w:hint="eastAsia"/>
          <w:lang w:val="en-AU"/>
        </w:rPr>
        <w:t>）</w:t>
      </w:r>
    </w:p>
    <w:p w:rsidR="00765306" w:rsidRDefault="00765306" w:rsidP="00D300EC">
      <w:pPr>
        <w:pStyle w:val="a7"/>
        <w:numPr>
          <w:ilvl w:val="3"/>
          <w:numId w:val="176"/>
        </w:numPr>
        <w:spacing w:line="360" w:lineRule="auto"/>
        <w:ind w:firstLineChars="0"/>
        <w:rPr>
          <w:rFonts w:asciiTheme="minorEastAsia" w:hAnsiTheme="minorEastAsia"/>
          <w:lang w:val="en-AU"/>
        </w:rPr>
      </w:pPr>
      <w:r>
        <w:rPr>
          <w:rFonts w:asciiTheme="minorEastAsia" w:hAnsiTheme="minorEastAsia" w:hint="eastAsia"/>
          <w:lang w:val="en-AU"/>
        </w:rPr>
        <w:lastRenderedPageBreak/>
        <w:t>委托渠道；（网上营业厅，柜台）</w:t>
      </w:r>
    </w:p>
    <w:p w:rsidR="00765306" w:rsidRDefault="00765306" w:rsidP="00D300EC">
      <w:pPr>
        <w:pStyle w:val="a7"/>
        <w:numPr>
          <w:ilvl w:val="3"/>
          <w:numId w:val="176"/>
        </w:numPr>
        <w:spacing w:line="360" w:lineRule="auto"/>
        <w:ind w:firstLineChars="0"/>
        <w:rPr>
          <w:rFonts w:asciiTheme="minorEastAsia" w:hAnsiTheme="minorEastAsia"/>
          <w:lang w:val="en-AU"/>
        </w:rPr>
      </w:pPr>
      <w:r>
        <w:rPr>
          <w:rFonts w:asciiTheme="minorEastAsia" w:hAnsiTheme="minorEastAsia" w:hint="eastAsia"/>
          <w:lang w:val="en-AU"/>
        </w:rPr>
        <w:t>委托时间（日期</w:t>
      </w:r>
      <w:r w:rsidR="0031726F">
        <w:rPr>
          <w:rFonts w:asciiTheme="minorEastAsia" w:hAnsiTheme="minorEastAsia" w:hint="eastAsia"/>
          <w:lang w:val="en-AU"/>
        </w:rPr>
        <w:t>+时间）</w:t>
      </w:r>
    </w:p>
    <w:p w:rsidR="0031726F" w:rsidRDefault="0031726F" w:rsidP="00D300EC">
      <w:pPr>
        <w:pStyle w:val="a7"/>
        <w:numPr>
          <w:ilvl w:val="3"/>
          <w:numId w:val="176"/>
        </w:numPr>
        <w:spacing w:line="360" w:lineRule="auto"/>
        <w:ind w:firstLineChars="0"/>
        <w:rPr>
          <w:rFonts w:asciiTheme="minorEastAsia" w:hAnsiTheme="minorEastAsia"/>
          <w:lang w:val="en-AU"/>
        </w:rPr>
      </w:pPr>
      <w:r>
        <w:rPr>
          <w:rFonts w:asciiTheme="minorEastAsia" w:hAnsiTheme="minorEastAsia" w:hint="eastAsia"/>
          <w:lang w:val="en-AU"/>
        </w:rPr>
        <w:t>委托人；</w:t>
      </w:r>
    </w:p>
    <w:p w:rsidR="0031726F" w:rsidRDefault="0031726F" w:rsidP="00D300EC">
      <w:pPr>
        <w:pStyle w:val="a7"/>
        <w:numPr>
          <w:ilvl w:val="3"/>
          <w:numId w:val="176"/>
        </w:numPr>
        <w:spacing w:line="360" w:lineRule="auto"/>
        <w:ind w:firstLineChars="0"/>
        <w:rPr>
          <w:rFonts w:asciiTheme="minorEastAsia" w:hAnsiTheme="minorEastAsia"/>
          <w:lang w:val="en-AU"/>
        </w:rPr>
      </w:pPr>
      <w:r>
        <w:rPr>
          <w:rFonts w:asciiTheme="minorEastAsia" w:hAnsiTheme="minorEastAsia" w:hint="eastAsia"/>
          <w:lang w:val="en-AU"/>
        </w:rPr>
        <w:t>撤单标识；</w:t>
      </w:r>
    </w:p>
    <w:p w:rsidR="0031726F" w:rsidRDefault="0031726F" w:rsidP="00D300EC">
      <w:pPr>
        <w:pStyle w:val="a7"/>
        <w:numPr>
          <w:ilvl w:val="3"/>
          <w:numId w:val="176"/>
        </w:numPr>
        <w:spacing w:line="360" w:lineRule="auto"/>
        <w:ind w:firstLineChars="0"/>
        <w:rPr>
          <w:rFonts w:asciiTheme="minorEastAsia" w:hAnsiTheme="minorEastAsia"/>
          <w:lang w:val="en-AU"/>
        </w:rPr>
      </w:pPr>
      <w:r>
        <w:rPr>
          <w:rFonts w:asciiTheme="minorEastAsia" w:hAnsiTheme="minorEastAsia" w:hint="eastAsia"/>
          <w:lang w:val="en-AU"/>
        </w:rPr>
        <w:t>撤单时间；</w:t>
      </w:r>
    </w:p>
    <w:p w:rsidR="00036F75" w:rsidRDefault="00036F75" w:rsidP="00D300EC">
      <w:pPr>
        <w:pStyle w:val="a7"/>
        <w:numPr>
          <w:ilvl w:val="1"/>
          <w:numId w:val="176"/>
        </w:numPr>
        <w:spacing w:line="360" w:lineRule="auto"/>
        <w:ind w:firstLineChars="0"/>
        <w:rPr>
          <w:rFonts w:asciiTheme="minorEastAsia" w:hAnsiTheme="minorEastAsia"/>
          <w:lang w:val="en-AU"/>
        </w:rPr>
      </w:pPr>
      <w:r>
        <w:rPr>
          <w:rFonts w:asciiTheme="minorEastAsia" w:hAnsiTheme="minorEastAsia" w:hint="eastAsia"/>
          <w:lang w:val="en-AU"/>
        </w:rPr>
        <w:t>系统按每一笔委托扣减客户可用股数；</w:t>
      </w:r>
    </w:p>
    <w:p w:rsidR="00036F75" w:rsidRDefault="00036F75" w:rsidP="00D300EC">
      <w:pPr>
        <w:pStyle w:val="a7"/>
        <w:numPr>
          <w:ilvl w:val="1"/>
          <w:numId w:val="176"/>
        </w:numPr>
        <w:spacing w:line="360" w:lineRule="auto"/>
        <w:ind w:firstLineChars="0"/>
        <w:rPr>
          <w:rFonts w:asciiTheme="minorEastAsia" w:hAnsiTheme="minorEastAsia"/>
          <w:lang w:val="en-AU"/>
        </w:rPr>
      </w:pPr>
      <w:r>
        <w:rPr>
          <w:rFonts w:asciiTheme="minorEastAsia" w:hAnsiTheme="minorEastAsia" w:hint="eastAsia"/>
          <w:lang w:val="en-AU"/>
        </w:rPr>
        <w:t>系统把扣减后的客户最后可用股数回写到界面；</w:t>
      </w:r>
    </w:p>
    <w:p w:rsidR="0059441C" w:rsidRDefault="0031726F" w:rsidP="00D300EC">
      <w:pPr>
        <w:pStyle w:val="a7"/>
        <w:numPr>
          <w:ilvl w:val="0"/>
          <w:numId w:val="176"/>
        </w:numPr>
        <w:spacing w:line="360" w:lineRule="auto"/>
        <w:ind w:firstLineChars="0"/>
        <w:rPr>
          <w:rFonts w:asciiTheme="minorEastAsia" w:hAnsiTheme="minorEastAsia"/>
          <w:lang w:val="en-AU"/>
        </w:rPr>
      </w:pPr>
      <w:r>
        <w:rPr>
          <w:rFonts w:asciiTheme="minorEastAsia" w:hAnsiTheme="minorEastAsia" w:hint="eastAsia"/>
          <w:lang w:val="en-AU"/>
        </w:rPr>
        <w:t>系统在</w:t>
      </w:r>
      <w:r w:rsidR="0059441C">
        <w:rPr>
          <w:rFonts w:asciiTheme="minorEastAsia" w:hAnsiTheme="minorEastAsia" w:hint="eastAsia"/>
          <w:lang w:val="en-AU"/>
        </w:rPr>
        <w:t>风险</w:t>
      </w:r>
      <w:proofErr w:type="gramStart"/>
      <w:r w:rsidR="0059441C">
        <w:rPr>
          <w:rFonts w:asciiTheme="minorEastAsia" w:hAnsiTheme="minorEastAsia" w:hint="eastAsia"/>
          <w:lang w:val="en-AU"/>
        </w:rPr>
        <w:t>提示区显示</w:t>
      </w:r>
      <w:proofErr w:type="gramEnd"/>
      <w:r>
        <w:rPr>
          <w:rFonts w:asciiTheme="minorEastAsia" w:hAnsiTheme="minorEastAsia" w:hint="eastAsia"/>
          <w:lang w:val="en-AU"/>
        </w:rPr>
        <w:t>风险提示</w:t>
      </w:r>
      <w:r w:rsidR="0059441C">
        <w:rPr>
          <w:rFonts w:asciiTheme="minorEastAsia" w:hAnsiTheme="minorEastAsia" w:hint="eastAsia"/>
          <w:lang w:val="en-AU"/>
        </w:rPr>
        <w:t>内容；</w:t>
      </w:r>
    </w:p>
    <w:p w:rsidR="0031726F" w:rsidRPr="004A1FCF" w:rsidRDefault="0031726F" w:rsidP="00D300EC">
      <w:pPr>
        <w:pStyle w:val="a7"/>
        <w:numPr>
          <w:ilvl w:val="1"/>
          <w:numId w:val="176"/>
        </w:numPr>
        <w:spacing w:line="360" w:lineRule="auto"/>
        <w:ind w:firstLineChars="0"/>
        <w:rPr>
          <w:rFonts w:asciiTheme="minorEastAsia" w:hAnsiTheme="minorEastAsia"/>
          <w:shd w:val="clear" w:color="auto" w:fill="E36C0A" w:themeFill="accent6" w:themeFillShade="BF"/>
          <w:lang w:val="en-AU"/>
        </w:rPr>
      </w:pPr>
      <w:r w:rsidRPr="004A1FCF">
        <w:rPr>
          <w:rFonts w:asciiTheme="minorEastAsia" w:hAnsiTheme="minorEastAsia" w:hint="eastAsia"/>
          <w:shd w:val="clear" w:color="auto" w:fill="E36C0A" w:themeFill="accent6" w:themeFillShade="BF"/>
          <w:lang w:val="en-AU"/>
        </w:rPr>
        <w:t>风险提示：</w:t>
      </w:r>
    </w:p>
    <w:p w:rsidR="0059441C" w:rsidRDefault="0059441C" w:rsidP="00D300EC">
      <w:pPr>
        <w:pStyle w:val="a7"/>
        <w:numPr>
          <w:ilvl w:val="0"/>
          <w:numId w:val="176"/>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行权</w:t>
      </w:r>
      <w:r w:rsidRPr="006B66BE">
        <w:rPr>
          <w:rFonts w:asciiTheme="minorEastAsia" w:hAnsiTheme="minorEastAsia" w:hint="eastAsia"/>
        </w:rPr>
        <w:t>日志：日志内容包括：行动事件、</w:t>
      </w:r>
      <w:r>
        <w:rPr>
          <w:rFonts w:asciiTheme="minorEastAsia" w:hAnsiTheme="minorEastAsia" w:hint="eastAsia"/>
        </w:rPr>
        <w:t>行权类别、行权</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4A1FCF" w:rsidRPr="004A1FCF" w:rsidRDefault="0059441C" w:rsidP="00D300EC">
      <w:pPr>
        <w:pStyle w:val="a7"/>
        <w:numPr>
          <w:ilvl w:val="0"/>
          <w:numId w:val="176"/>
        </w:numPr>
        <w:spacing w:line="360" w:lineRule="auto"/>
        <w:ind w:firstLineChars="0"/>
        <w:rPr>
          <w:rFonts w:asciiTheme="minorEastAsia" w:hAnsiTheme="minorEastAsia"/>
        </w:rPr>
      </w:pPr>
      <w:r>
        <w:rPr>
          <w:rFonts w:hint="eastAsia"/>
        </w:rPr>
        <w:t>客户登入网上营业厅后，如果该客户</w:t>
      </w:r>
      <w:r w:rsidR="004A1FCF">
        <w:rPr>
          <w:rFonts w:hint="eastAsia"/>
        </w:rPr>
        <w:t>有以股代息的权利</w:t>
      </w:r>
      <w:r>
        <w:rPr>
          <w:rFonts w:hint="eastAsia"/>
        </w:rPr>
        <w:t>，网上营业厅弹出对话框，提醒客户；</w:t>
      </w:r>
    </w:p>
    <w:p w:rsidR="0059441C" w:rsidRPr="004A1FCF" w:rsidRDefault="0059441C" w:rsidP="00D300EC">
      <w:pPr>
        <w:pStyle w:val="a7"/>
        <w:numPr>
          <w:ilvl w:val="1"/>
          <w:numId w:val="176"/>
        </w:numPr>
        <w:spacing w:line="360" w:lineRule="auto"/>
        <w:ind w:firstLineChars="0"/>
        <w:rPr>
          <w:rFonts w:asciiTheme="minorEastAsia" w:hAnsiTheme="minorEastAsia"/>
        </w:rPr>
      </w:pPr>
      <w:r>
        <w:rPr>
          <w:rFonts w:asciiTheme="minorEastAsia" w:hAnsiTheme="minorEastAsia" w:hint="eastAsia"/>
          <w:lang w:val="en-AU"/>
        </w:rPr>
        <w:t>如果有多只</w:t>
      </w:r>
      <w:r w:rsidR="004A1FCF">
        <w:rPr>
          <w:rFonts w:asciiTheme="minorEastAsia" w:hAnsiTheme="minorEastAsia" w:hint="eastAsia"/>
          <w:lang w:val="en-AU"/>
        </w:rPr>
        <w:t>以股代息的股份</w:t>
      </w:r>
      <w:r>
        <w:rPr>
          <w:rFonts w:asciiTheme="minorEastAsia" w:hAnsiTheme="minorEastAsia" w:hint="eastAsia"/>
          <w:lang w:val="en-AU"/>
        </w:rPr>
        <w:t>，分成多次对话框，一次对话框提示一只证券信息；</w:t>
      </w:r>
    </w:p>
    <w:p w:rsidR="004A1FCF" w:rsidRPr="004A1FCF" w:rsidRDefault="004A1FCF" w:rsidP="00D300EC">
      <w:pPr>
        <w:pStyle w:val="a7"/>
        <w:numPr>
          <w:ilvl w:val="1"/>
          <w:numId w:val="176"/>
        </w:numPr>
        <w:spacing w:line="360" w:lineRule="auto"/>
        <w:ind w:firstLineChars="0"/>
        <w:rPr>
          <w:rFonts w:asciiTheme="minorEastAsia" w:hAnsiTheme="minorEastAsia"/>
          <w:shd w:val="clear" w:color="auto" w:fill="E36C0A" w:themeFill="accent6" w:themeFillShade="BF"/>
        </w:rPr>
      </w:pPr>
      <w:r w:rsidRPr="004A1FCF">
        <w:rPr>
          <w:rFonts w:hint="eastAsia"/>
          <w:shd w:val="clear" w:color="auto" w:fill="E36C0A" w:themeFill="accent6" w:themeFillShade="BF"/>
        </w:rPr>
        <w:t>提醒内容：</w:t>
      </w:r>
    </w:p>
    <w:p w:rsidR="0059441C" w:rsidRDefault="0059441C" w:rsidP="0059441C">
      <w:pPr>
        <w:pStyle w:val="3"/>
        <w:ind w:leftChars="100" w:left="210"/>
      </w:pPr>
      <w:bookmarkStart w:id="120" w:name="_Toc296808761"/>
      <w:r>
        <w:rPr>
          <w:rFonts w:hint="eastAsia"/>
        </w:rPr>
        <w:t>F10.7</w:t>
      </w:r>
      <w:r>
        <w:rPr>
          <w:rFonts w:hint="eastAsia"/>
        </w:rPr>
        <w:t>客户行权撤消（网上营业厅实现）</w:t>
      </w:r>
      <w:bookmarkEnd w:id="120"/>
    </w:p>
    <w:p w:rsidR="0059441C" w:rsidRDefault="0059441C" w:rsidP="006734D2">
      <w:pPr>
        <w:pStyle w:val="4"/>
        <w:numPr>
          <w:ilvl w:val="0"/>
          <w:numId w:val="147"/>
        </w:numPr>
      </w:pPr>
      <w:r>
        <w:rPr>
          <w:rFonts w:hint="eastAsia"/>
        </w:rPr>
        <w:t>业务描述</w:t>
      </w:r>
    </w:p>
    <w:p w:rsidR="0059441C" w:rsidRDefault="00FC4773" w:rsidP="0059441C">
      <w:pPr>
        <w:spacing w:line="360" w:lineRule="auto"/>
        <w:ind w:firstLineChars="200" w:firstLine="420"/>
      </w:pPr>
      <w:r>
        <w:rPr>
          <w:rFonts w:hint="eastAsia"/>
        </w:rPr>
        <w:t>以股代息</w:t>
      </w:r>
      <w:r w:rsidR="0059441C">
        <w:rPr>
          <w:rFonts w:hint="eastAsia"/>
        </w:rPr>
        <w:t>行权在行</w:t>
      </w:r>
      <w:proofErr w:type="gramStart"/>
      <w:r w:rsidR="0059441C">
        <w:rPr>
          <w:rFonts w:hint="eastAsia"/>
        </w:rPr>
        <w:t>权期内客户</w:t>
      </w:r>
      <w:proofErr w:type="gramEnd"/>
      <w:r w:rsidR="0059441C">
        <w:rPr>
          <w:rFonts w:hint="eastAsia"/>
        </w:rPr>
        <w:t>都可以进行行权，托管结算部</w:t>
      </w:r>
      <w:proofErr w:type="gramStart"/>
      <w:r w:rsidR="0059441C">
        <w:rPr>
          <w:rFonts w:hint="eastAsia"/>
        </w:rPr>
        <w:t>在行权期结束</w:t>
      </w:r>
      <w:proofErr w:type="gramEnd"/>
      <w:r w:rsidR="0059441C">
        <w:rPr>
          <w:rFonts w:hint="eastAsia"/>
        </w:rPr>
        <w:t>后一次提交行权结果给</w:t>
      </w:r>
      <w:r w:rsidR="0059441C">
        <w:rPr>
          <w:rFonts w:hint="eastAsia"/>
        </w:rPr>
        <w:t>CCASS,</w:t>
      </w:r>
      <w:r w:rsidR="0059441C">
        <w:rPr>
          <w:rFonts w:hint="eastAsia"/>
        </w:rPr>
        <w:t>客户</w:t>
      </w:r>
      <w:proofErr w:type="gramStart"/>
      <w:r w:rsidR="0059441C">
        <w:rPr>
          <w:rFonts w:hint="eastAsia"/>
        </w:rPr>
        <w:t>在行权期内</w:t>
      </w:r>
      <w:proofErr w:type="gramEnd"/>
      <w:r w:rsidR="0059441C">
        <w:rPr>
          <w:rFonts w:hint="eastAsia"/>
        </w:rPr>
        <w:t>的行权信息均可以</w:t>
      </w:r>
      <w:r>
        <w:rPr>
          <w:rFonts w:hint="eastAsia"/>
        </w:rPr>
        <w:t>撤单</w:t>
      </w:r>
      <w:r w:rsidR="0059441C">
        <w:rPr>
          <w:rFonts w:hint="eastAsia"/>
        </w:rPr>
        <w:t>；</w:t>
      </w:r>
    </w:p>
    <w:p w:rsidR="0059441C" w:rsidRPr="00CC2B4D" w:rsidRDefault="00FC4773" w:rsidP="0059441C">
      <w:pPr>
        <w:spacing w:line="360" w:lineRule="auto"/>
        <w:ind w:firstLineChars="200" w:firstLine="420"/>
      </w:pPr>
      <w:r>
        <w:rPr>
          <w:rFonts w:hint="eastAsia"/>
        </w:rPr>
        <w:t>撤单</w:t>
      </w:r>
      <w:r w:rsidR="0059441C">
        <w:rPr>
          <w:rFonts w:hint="eastAsia"/>
        </w:rPr>
        <w:t>根据</w:t>
      </w:r>
      <w:r>
        <w:rPr>
          <w:rFonts w:hint="eastAsia"/>
        </w:rPr>
        <w:t>委托</w:t>
      </w:r>
      <w:r w:rsidR="0059441C">
        <w:rPr>
          <w:rFonts w:hint="eastAsia"/>
        </w:rPr>
        <w:t>编号逐笔撤销。</w:t>
      </w:r>
    </w:p>
    <w:p w:rsidR="0059441C" w:rsidRDefault="0059441C" w:rsidP="006734D2">
      <w:pPr>
        <w:pStyle w:val="4"/>
        <w:numPr>
          <w:ilvl w:val="0"/>
          <w:numId w:val="147"/>
        </w:numPr>
      </w:pPr>
      <w:r>
        <w:rPr>
          <w:rFonts w:hint="eastAsia"/>
        </w:rPr>
        <w:lastRenderedPageBreak/>
        <w:t>用户界面</w:t>
      </w:r>
    </w:p>
    <w:p w:rsidR="0059441C" w:rsidRDefault="00FB29AC" w:rsidP="0059441C">
      <w:r>
        <w:object w:dxaOrig="10052" w:dyaOrig="4713">
          <v:shape id="_x0000_i1091" type="#_x0000_t75" style="width:415.5pt;height:195pt" o:ole="">
            <v:imagedata r:id="rId137" o:title=""/>
          </v:shape>
          <o:OLEObject Type="Embed" ProgID="Visio.Drawing.11" ShapeID="_x0000_i1091" DrawAspect="Content" ObjectID="_1402388580" r:id="rId138"/>
        </w:object>
      </w:r>
    </w:p>
    <w:p w:rsidR="0059441C" w:rsidRPr="00E34A4E" w:rsidRDefault="0059441C" w:rsidP="00E34A4E">
      <w:pPr>
        <w:spacing w:line="360" w:lineRule="auto"/>
      </w:pPr>
      <w:r w:rsidRPr="00E34A4E">
        <w:rPr>
          <w:rFonts w:hint="eastAsia"/>
        </w:rPr>
        <w:t>界面说明</w:t>
      </w:r>
    </w:p>
    <w:p w:rsidR="0059441C" w:rsidRDefault="0059441C" w:rsidP="00D300EC">
      <w:pPr>
        <w:pStyle w:val="a7"/>
        <w:numPr>
          <w:ilvl w:val="0"/>
          <w:numId w:val="177"/>
        </w:numPr>
        <w:spacing w:line="360" w:lineRule="auto"/>
        <w:ind w:firstLineChars="0"/>
        <w:rPr>
          <w:rFonts w:asciiTheme="minorEastAsia" w:hAnsiTheme="minorEastAsia"/>
          <w:lang w:val="en-AU"/>
        </w:rPr>
      </w:pPr>
      <w:r>
        <w:rPr>
          <w:rFonts w:asciiTheme="minorEastAsia" w:hAnsiTheme="minorEastAsia" w:hint="eastAsia"/>
          <w:lang w:val="en-AU"/>
        </w:rPr>
        <w:t>界面显示所有</w:t>
      </w:r>
      <w:r w:rsidR="00FB29AC">
        <w:rPr>
          <w:rFonts w:asciiTheme="minorEastAsia" w:hAnsiTheme="minorEastAsia" w:hint="eastAsia"/>
          <w:lang w:val="en-AU"/>
        </w:rPr>
        <w:t>申请状态</w:t>
      </w:r>
      <w:r>
        <w:rPr>
          <w:rFonts w:asciiTheme="minorEastAsia" w:hAnsiTheme="minorEastAsia" w:hint="eastAsia"/>
          <w:lang w:val="en-AU"/>
        </w:rPr>
        <w:t>的</w:t>
      </w:r>
      <w:r w:rsidR="00FB29AC">
        <w:rPr>
          <w:rFonts w:asciiTheme="minorEastAsia" w:hAnsiTheme="minorEastAsia" w:hint="eastAsia"/>
          <w:lang w:val="en-AU"/>
        </w:rPr>
        <w:t>以股代</w:t>
      </w:r>
      <w:proofErr w:type="gramStart"/>
      <w:r w:rsidR="00FB29AC">
        <w:rPr>
          <w:rFonts w:asciiTheme="minorEastAsia" w:hAnsiTheme="minorEastAsia" w:hint="eastAsia"/>
          <w:lang w:val="en-AU"/>
        </w:rPr>
        <w:t>息委托</w:t>
      </w:r>
      <w:proofErr w:type="gramEnd"/>
      <w:r w:rsidR="00FB29AC">
        <w:rPr>
          <w:rFonts w:asciiTheme="minorEastAsia" w:hAnsiTheme="minorEastAsia" w:hint="eastAsia"/>
          <w:lang w:val="en-AU"/>
        </w:rPr>
        <w:t>记录（该功能可面向所有行权处理的信息）</w:t>
      </w:r>
      <w:r>
        <w:rPr>
          <w:rFonts w:asciiTheme="minorEastAsia" w:hAnsiTheme="minorEastAsia" w:hint="eastAsia"/>
          <w:lang w:val="en-AU"/>
        </w:rPr>
        <w:t>；</w:t>
      </w:r>
    </w:p>
    <w:p w:rsidR="0059441C" w:rsidRDefault="0059441C" w:rsidP="006734D2">
      <w:pPr>
        <w:pStyle w:val="4"/>
        <w:numPr>
          <w:ilvl w:val="0"/>
          <w:numId w:val="147"/>
        </w:numPr>
      </w:pPr>
      <w:r>
        <w:rPr>
          <w:rFonts w:hint="eastAsia"/>
        </w:rPr>
        <w:t>业务功能</w:t>
      </w:r>
    </w:p>
    <w:p w:rsidR="00FB29AC" w:rsidRPr="00FB29AC" w:rsidRDefault="0059441C" w:rsidP="00D300EC">
      <w:pPr>
        <w:pStyle w:val="a7"/>
        <w:numPr>
          <w:ilvl w:val="0"/>
          <w:numId w:val="178"/>
        </w:numPr>
        <w:spacing w:line="360" w:lineRule="auto"/>
        <w:ind w:firstLineChars="0"/>
        <w:rPr>
          <w:rFonts w:asciiTheme="minorEastAsia" w:hAnsiTheme="minorEastAsia"/>
        </w:rPr>
      </w:pPr>
      <w:r>
        <w:rPr>
          <w:rFonts w:asciiTheme="minorEastAsia" w:hAnsiTheme="minorEastAsia" w:hint="eastAsia"/>
          <w:lang w:val="en-AU"/>
        </w:rPr>
        <w:t>显示所有</w:t>
      </w:r>
      <w:r w:rsidR="00FB29AC">
        <w:rPr>
          <w:rFonts w:asciiTheme="minorEastAsia" w:hAnsiTheme="minorEastAsia" w:hint="eastAsia"/>
          <w:lang w:val="en-AU"/>
        </w:rPr>
        <w:t>可撤单的以股代</w:t>
      </w:r>
      <w:proofErr w:type="gramStart"/>
      <w:r w:rsidR="00FB29AC">
        <w:rPr>
          <w:rFonts w:asciiTheme="minorEastAsia" w:hAnsiTheme="minorEastAsia" w:hint="eastAsia"/>
          <w:lang w:val="en-AU"/>
        </w:rPr>
        <w:t>息委托</w:t>
      </w:r>
      <w:proofErr w:type="gramEnd"/>
      <w:r w:rsidR="00FB29AC">
        <w:rPr>
          <w:rFonts w:asciiTheme="minorEastAsia" w:hAnsiTheme="minorEastAsia" w:hint="eastAsia"/>
          <w:lang w:val="en-AU"/>
        </w:rPr>
        <w:t>信息（该功能是对所有业务，这里只描述以股代息业务）；</w:t>
      </w:r>
    </w:p>
    <w:p w:rsidR="00346EF3" w:rsidRDefault="00346EF3" w:rsidP="00D300EC">
      <w:pPr>
        <w:pStyle w:val="a7"/>
        <w:numPr>
          <w:ilvl w:val="1"/>
          <w:numId w:val="178"/>
        </w:numPr>
        <w:spacing w:line="360" w:lineRule="auto"/>
        <w:ind w:firstLineChars="0"/>
        <w:rPr>
          <w:rFonts w:asciiTheme="minorEastAsia" w:hAnsiTheme="minorEastAsia"/>
        </w:rPr>
      </w:pPr>
      <w:r>
        <w:rPr>
          <w:rFonts w:asciiTheme="minorEastAsia" w:hAnsiTheme="minorEastAsia" w:hint="eastAsia"/>
        </w:rPr>
        <w:t>查询条件；</w:t>
      </w:r>
    </w:p>
    <w:p w:rsidR="00346EF3" w:rsidRDefault="00FB29AC" w:rsidP="00D300EC">
      <w:pPr>
        <w:pStyle w:val="a7"/>
        <w:numPr>
          <w:ilvl w:val="2"/>
          <w:numId w:val="178"/>
        </w:numPr>
        <w:spacing w:line="360" w:lineRule="auto"/>
        <w:ind w:firstLineChars="0"/>
        <w:rPr>
          <w:rFonts w:asciiTheme="minorEastAsia" w:hAnsiTheme="minorEastAsia"/>
        </w:rPr>
      </w:pPr>
      <w:r>
        <w:rPr>
          <w:rFonts w:asciiTheme="minorEastAsia" w:hAnsiTheme="minorEastAsia" w:hint="eastAsia"/>
        </w:rPr>
        <w:t>委托状态为“</w:t>
      </w:r>
      <w:r>
        <w:rPr>
          <w:rFonts w:asciiTheme="minorEastAsia" w:hAnsiTheme="minorEastAsia" w:hint="eastAsia"/>
          <w:lang w:val="en-AU"/>
        </w:rPr>
        <w:t>申请</w:t>
      </w:r>
      <w:r w:rsidR="00346EF3">
        <w:rPr>
          <w:rFonts w:asciiTheme="minorEastAsia" w:hAnsiTheme="minorEastAsia" w:hint="eastAsia"/>
        </w:rPr>
        <w:t>”；</w:t>
      </w:r>
    </w:p>
    <w:p w:rsidR="00346EF3" w:rsidRDefault="00FB29AC" w:rsidP="00D300EC">
      <w:pPr>
        <w:pStyle w:val="a7"/>
        <w:numPr>
          <w:ilvl w:val="2"/>
          <w:numId w:val="178"/>
        </w:numPr>
        <w:spacing w:line="360" w:lineRule="auto"/>
        <w:ind w:firstLineChars="0"/>
        <w:rPr>
          <w:rFonts w:asciiTheme="minorEastAsia" w:hAnsiTheme="minorEastAsia"/>
        </w:rPr>
      </w:pPr>
      <w:r>
        <w:rPr>
          <w:rFonts w:asciiTheme="minorEastAsia" w:hAnsiTheme="minorEastAsia" w:hint="eastAsia"/>
        </w:rPr>
        <w:t>下单渠道为“网上营业厅”、</w:t>
      </w:r>
    </w:p>
    <w:p w:rsidR="00FB29AC" w:rsidRDefault="00FB29AC" w:rsidP="00D300EC">
      <w:pPr>
        <w:pStyle w:val="a7"/>
        <w:numPr>
          <w:ilvl w:val="2"/>
          <w:numId w:val="178"/>
        </w:numPr>
        <w:spacing w:line="360" w:lineRule="auto"/>
        <w:ind w:firstLineChars="0"/>
        <w:rPr>
          <w:rFonts w:asciiTheme="minorEastAsia" w:hAnsiTheme="minorEastAsia"/>
        </w:rPr>
      </w:pPr>
      <w:r>
        <w:rPr>
          <w:rFonts w:asciiTheme="minorEastAsia" w:hAnsiTheme="minorEastAsia" w:hint="eastAsia"/>
        </w:rPr>
        <w:t>业务为“以股代息”；</w:t>
      </w:r>
    </w:p>
    <w:p w:rsidR="00346EF3" w:rsidRDefault="00346EF3" w:rsidP="00D300EC">
      <w:pPr>
        <w:pStyle w:val="a7"/>
        <w:numPr>
          <w:ilvl w:val="2"/>
          <w:numId w:val="178"/>
        </w:numPr>
        <w:spacing w:line="360" w:lineRule="auto"/>
        <w:ind w:firstLineChars="0"/>
        <w:rPr>
          <w:rFonts w:asciiTheme="minorEastAsia" w:hAnsiTheme="minorEastAsia"/>
        </w:rPr>
      </w:pPr>
      <w:r>
        <w:rPr>
          <w:rFonts w:asciiTheme="minorEastAsia" w:hAnsiTheme="minorEastAsia" w:hint="eastAsia"/>
        </w:rPr>
        <w:t>委托时间在内部截止日时点（一般是12点）之前；</w:t>
      </w:r>
    </w:p>
    <w:p w:rsidR="0059441C" w:rsidRDefault="00F26164" w:rsidP="00D300EC">
      <w:pPr>
        <w:pStyle w:val="a7"/>
        <w:numPr>
          <w:ilvl w:val="1"/>
          <w:numId w:val="178"/>
        </w:numPr>
        <w:spacing w:line="360" w:lineRule="auto"/>
        <w:ind w:firstLineChars="0"/>
        <w:rPr>
          <w:rFonts w:asciiTheme="minorEastAsia" w:hAnsiTheme="minorEastAsia"/>
        </w:rPr>
      </w:pPr>
      <w:r>
        <w:rPr>
          <w:rFonts w:asciiTheme="minorEastAsia" w:hAnsiTheme="minorEastAsia" w:hint="eastAsia"/>
          <w:lang w:val="en-AU"/>
        </w:rPr>
        <w:t>列表内容显示：</w:t>
      </w:r>
      <w:r w:rsidR="0059441C">
        <w:rPr>
          <w:rFonts w:asciiTheme="minorEastAsia" w:hAnsiTheme="minorEastAsia" w:hint="eastAsia"/>
          <w:lang w:val="en-AU"/>
        </w:rPr>
        <w:t>申购编号、行动事件、证券代码、证券名称、</w:t>
      </w:r>
      <w:r>
        <w:rPr>
          <w:rFonts w:asciiTheme="minorEastAsia" w:hAnsiTheme="minorEastAsia" w:hint="eastAsia"/>
          <w:lang w:val="en-AU"/>
        </w:rPr>
        <w:t>委托</w:t>
      </w:r>
      <w:r w:rsidR="0059441C">
        <w:rPr>
          <w:rFonts w:asciiTheme="minorEastAsia" w:hAnsiTheme="minorEastAsia" w:hint="eastAsia"/>
          <w:lang w:val="en-AU"/>
        </w:rPr>
        <w:t>类别、数量、</w:t>
      </w:r>
      <w:r>
        <w:rPr>
          <w:rFonts w:asciiTheme="minorEastAsia" w:hAnsiTheme="minorEastAsia" w:hint="eastAsia"/>
          <w:lang w:val="en-AU"/>
        </w:rPr>
        <w:t>币种、委托日期、委托日期、委托</w:t>
      </w:r>
      <w:r w:rsidR="0059441C">
        <w:rPr>
          <w:rFonts w:asciiTheme="minorEastAsia" w:hAnsiTheme="minorEastAsia" w:hint="eastAsia"/>
          <w:lang w:val="en-AU"/>
        </w:rPr>
        <w:t>金额</w:t>
      </w:r>
      <w:r>
        <w:rPr>
          <w:rFonts w:asciiTheme="minorEastAsia" w:hAnsiTheme="minorEastAsia" w:hint="eastAsia"/>
          <w:lang w:val="en-AU"/>
        </w:rPr>
        <w:t>(0)</w:t>
      </w:r>
      <w:r w:rsidR="0059441C">
        <w:rPr>
          <w:rFonts w:asciiTheme="minorEastAsia" w:hAnsiTheme="minorEastAsia" w:hint="eastAsia"/>
          <w:lang w:val="en-AU"/>
        </w:rPr>
        <w:t>、手续费</w:t>
      </w:r>
      <w:r>
        <w:rPr>
          <w:rFonts w:asciiTheme="minorEastAsia" w:hAnsiTheme="minorEastAsia" w:hint="eastAsia"/>
          <w:lang w:val="en-AU"/>
        </w:rPr>
        <w:t>(0)</w:t>
      </w:r>
      <w:r w:rsidR="0059441C">
        <w:rPr>
          <w:rFonts w:asciiTheme="minorEastAsia" w:hAnsiTheme="minorEastAsia" w:hint="eastAsia"/>
          <w:lang w:val="en-AU"/>
        </w:rPr>
        <w:t>、状态</w:t>
      </w:r>
      <w:ins w:id="121" w:author="谢衍筹" w:date="2012-06-28T11:19:00Z">
        <w:r w:rsidR="00A5387C">
          <w:rPr>
            <w:rFonts w:asciiTheme="minorEastAsia" w:hAnsiTheme="minorEastAsia" w:hint="eastAsia"/>
            <w:lang w:val="en-AU"/>
          </w:rPr>
          <w:t>、</w:t>
        </w:r>
        <w:r w:rsidR="00A5387C">
          <w:rPr>
            <w:rFonts w:asciiTheme="minorEastAsia" w:hAnsiTheme="minorEastAsia" w:hint="eastAsia"/>
          </w:rPr>
          <w:t>行权渠道</w:t>
        </w:r>
      </w:ins>
      <w:r w:rsidR="0059441C">
        <w:rPr>
          <w:rFonts w:asciiTheme="minorEastAsia" w:hAnsiTheme="minorEastAsia" w:hint="eastAsia"/>
          <w:lang w:val="en-AU"/>
        </w:rPr>
        <w:t>；</w:t>
      </w:r>
      <w:r w:rsidR="0059441C" w:rsidRPr="007468F5">
        <w:rPr>
          <w:rFonts w:asciiTheme="minorEastAsia" w:hAnsiTheme="minorEastAsia" w:hint="eastAsia"/>
        </w:rPr>
        <w:t xml:space="preserve"> </w:t>
      </w:r>
    </w:p>
    <w:p w:rsidR="0059441C" w:rsidRDefault="00346EF3" w:rsidP="00D300EC">
      <w:pPr>
        <w:pStyle w:val="a7"/>
        <w:numPr>
          <w:ilvl w:val="0"/>
          <w:numId w:val="178"/>
        </w:numPr>
        <w:spacing w:line="360" w:lineRule="auto"/>
        <w:ind w:firstLineChars="0"/>
        <w:rPr>
          <w:rFonts w:asciiTheme="minorEastAsia" w:hAnsiTheme="minorEastAsia"/>
        </w:rPr>
      </w:pPr>
      <w:r>
        <w:rPr>
          <w:rFonts w:asciiTheme="minorEastAsia" w:hAnsiTheme="minorEastAsia" w:hint="eastAsia"/>
        </w:rPr>
        <w:t>客户可一次选择多条委托</w:t>
      </w:r>
      <w:r w:rsidR="0059441C">
        <w:rPr>
          <w:rFonts w:asciiTheme="minorEastAsia" w:hAnsiTheme="minorEastAsia" w:hint="eastAsia"/>
        </w:rPr>
        <w:t>记录；</w:t>
      </w:r>
    </w:p>
    <w:p w:rsidR="00346EF3" w:rsidRDefault="00346EF3" w:rsidP="00D300EC">
      <w:pPr>
        <w:pStyle w:val="a7"/>
        <w:numPr>
          <w:ilvl w:val="0"/>
          <w:numId w:val="178"/>
        </w:numPr>
        <w:spacing w:line="360" w:lineRule="auto"/>
        <w:ind w:firstLineChars="0"/>
        <w:rPr>
          <w:rFonts w:asciiTheme="minorEastAsia" w:hAnsiTheme="minorEastAsia"/>
        </w:rPr>
      </w:pPr>
      <w:r>
        <w:rPr>
          <w:rFonts w:asciiTheme="minorEastAsia" w:hAnsiTheme="minorEastAsia" w:hint="eastAsia"/>
        </w:rPr>
        <w:t>客户</w:t>
      </w:r>
      <w:r w:rsidR="0059441C">
        <w:rPr>
          <w:rFonts w:asciiTheme="minorEastAsia" w:hAnsiTheme="minorEastAsia" w:hint="eastAsia"/>
        </w:rPr>
        <w:t>通过“撤销”功能完成撤</w:t>
      </w:r>
      <w:r>
        <w:rPr>
          <w:rFonts w:asciiTheme="minorEastAsia" w:hAnsiTheme="minorEastAsia" w:hint="eastAsia"/>
        </w:rPr>
        <w:t>单；</w:t>
      </w:r>
    </w:p>
    <w:p w:rsidR="00346EF3" w:rsidRDefault="00346EF3" w:rsidP="00D300EC">
      <w:pPr>
        <w:pStyle w:val="a7"/>
        <w:numPr>
          <w:ilvl w:val="1"/>
          <w:numId w:val="178"/>
        </w:numPr>
        <w:spacing w:line="360" w:lineRule="auto"/>
        <w:ind w:firstLineChars="0"/>
        <w:rPr>
          <w:ins w:id="122" w:author="谢衍筹" w:date="2012-06-28T11:19:00Z"/>
          <w:rFonts w:asciiTheme="minorEastAsia" w:hAnsiTheme="minorEastAsia" w:hint="eastAsia"/>
        </w:rPr>
      </w:pPr>
      <w:r>
        <w:rPr>
          <w:rFonts w:asciiTheme="minorEastAsia" w:hAnsiTheme="minorEastAsia" w:hint="eastAsia"/>
        </w:rPr>
        <w:t>检查测单条件</w:t>
      </w:r>
      <w:r w:rsidR="006824A9">
        <w:rPr>
          <w:rFonts w:asciiTheme="minorEastAsia" w:hAnsiTheme="minorEastAsia" w:hint="eastAsia"/>
        </w:rPr>
        <w:t>：状态为申请，下单渠道为网上营业厅，否则撤单失败；</w:t>
      </w:r>
    </w:p>
    <w:p w:rsidR="00A5387C" w:rsidRDefault="00A5387C" w:rsidP="00A5387C">
      <w:pPr>
        <w:pStyle w:val="a7"/>
        <w:numPr>
          <w:ilvl w:val="2"/>
          <w:numId w:val="178"/>
        </w:numPr>
        <w:spacing w:line="360" w:lineRule="auto"/>
        <w:ind w:firstLineChars="0"/>
        <w:rPr>
          <w:rFonts w:asciiTheme="minorEastAsia" w:hAnsiTheme="minorEastAsia"/>
        </w:rPr>
        <w:pPrChange w:id="123" w:author="谢衍筹" w:date="2012-06-28T11:19:00Z">
          <w:pPr>
            <w:pStyle w:val="a7"/>
            <w:numPr>
              <w:ilvl w:val="1"/>
              <w:numId w:val="178"/>
            </w:numPr>
            <w:spacing w:line="360" w:lineRule="auto"/>
            <w:ind w:left="992" w:firstLineChars="0" w:hanging="567"/>
          </w:pPr>
        </w:pPrChange>
      </w:pPr>
      <w:ins w:id="124" w:author="谢衍筹" w:date="2012-06-28T11:19:00Z">
        <w:r>
          <w:rPr>
            <w:rFonts w:asciiTheme="minorEastAsia" w:hAnsiTheme="minorEastAsia" w:hint="eastAsia"/>
          </w:rPr>
          <w:t>行权渠道为综合后台，不能撤销</w:t>
        </w:r>
      </w:ins>
    </w:p>
    <w:p w:rsidR="00E75618" w:rsidRDefault="00346EF3" w:rsidP="00D300EC">
      <w:pPr>
        <w:pStyle w:val="a7"/>
        <w:numPr>
          <w:ilvl w:val="1"/>
          <w:numId w:val="178"/>
        </w:numPr>
        <w:spacing w:line="360" w:lineRule="auto"/>
        <w:ind w:firstLineChars="0"/>
        <w:rPr>
          <w:rFonts w:asciiTheme="minorEastAsia" w:hAnsiTheme="minorEastAsia"/>
        </w:rPr>
      </w:pPr>
      <w:r>
        <w:rPr>
          <w:rFonts w:asciiTheme="minorEastAsia" w:hAnsiTheme="minorEastAsia" w:hint="eastAsia"/>
        </w:rPr>
        <w:t>撤单</w:t>
      </w:r>
      <w:r w:rsidR="00E75618">
        <w:rPr>
          <w:rFonts w:asciiTheme="minorEastAsia" w:hAnsiTheme="minorEastAsia" w:hint="eastAsia"/>
        </w:rPr>
        <w:t>处理；</w:t>
      </w:r>
    </w:p>
    <w:p w:rsidR="00346EF3" w:rsidRDefault="006824A9" w:rsidP="00D300EC">
      <w:pPr>
        <w:pStyle w:val="a7"/>
        <w:numPr>
          <w:ilvl w:val="2"/>
          <w:numId w:val="178"/>
        </w:numPr>
        <w:spacing w:line="360" w:lineRule="auto"/>
        <w:ind w:firstLineChars="0"/>
        <w:rPr>
          <w:rFonts w:asciiTheme="minorEastAsia" w:hAnsiTheme="minorEastAsia"/>
        </w:rPr>
      </w:pPr>
      <w:r w:rsidRPr="00E75618">
        <w:rPr>
          <w:rFonts w:asciiTheme="minorEastAsia" w:hAnsiTheme="minorEastAsia" w:hint="eastAsia"/>
        </w:rPr>
        <w:t>系统对委托记录状态改为“撤单”</w:t>
      </w:r>
      <w:r w:rsidR="00E75618" w:rsidRPr="00E75618">
        <w:rPr>
          <w:rFonts w:asciiTheme="minorEastAsia" w:hAnsiTheme="minorEastAsia" w:hint="eastAsia"/>
        </w:rPr>
        <w:t>，</w:t>
      </w:r>
      <w:r w:rsidRPr="00E75618">
        <w:rPr>
          <w:rFonts w:asciiTheme="minorEastAsia" w:hAnsiTheme="minorEastAsia" w:hint="eastAsia"/>
        </w:rPr>
        <w:t>并写上撤单人（空）、撤单时间；</w:t>
      </w:r>
    </w:p>
    <w:p w:rsidR="00E75618" w:rsidRPr="00E75618" w:rsidRDefault="00E75618" w:rsidP="00D300EC">
      <w:pPr>
        <w:pStyle w:val="a7"/>
        <w:numPr>
          <w:ilvl w:val="2"/>
          <w:numId w:val="178"/>
        </w:numPr>
        <w:spacing w:line="360" w:lineRule="auto"/>
        <w:ind w:firstLineChars="0"/>
        <w:rPr>
          <w:rFonts w:asciiTheme="minorEastAsia" w:hAnsiTheme="minorEastAsia"/>
        </w:rPr>
      </w:pPr>
      <w:proofErr w:type="gramStart"/>
      <w:r>
        <w:rPr>
          <w:rFonts w:asciiTheme="minorEastAsia" w:hAnsiTheme="minorEastAsia" w:hint="eastAsia"/>
        </w:rPr>
        <w:lastRenderedPageBreak/>
        <w:t>记增相应</w:t>
      </w:r>
      <w:proofErr w:type="gramEnd"/>
      <w:r>
        <w:rPr>
          <w:rFonts w:asciiTheme="minorEastAsia" w:hAnsiTheme="minorEastAsia" w:hint="eastAsia"/>
        </w:rPr>
        <w:t>的客户可用股数；</w:t>
      </w:r>
    </w:p>
    <w:p w:rsidR="0059441C" w:rsidRPr="006B66BE" w:rsidRDefault="0059441C" w:rsidP="00D300EC">
      <w:pPr>
        <w:pStyle w:val="a7"/>
        <w:numPr>
          <w:ilvl w:val="0"/>
          <w:numId w:val="178"/>
        </w:numPr>
        <w:spacing w:line="360" w:lineRule="auto"/>
        <w:ind w:firstLineChars="0"/>
        <w:rPr>
          <w:rFonts w:asciiTheme="minorEastAsia" w:hAnsiTheme="minorEastAsia"/>
        </w:rPr>
      </w:pPr>
      <w:r w:rsidRPr="006B66BE">
        <w:rPr>
          <w:rFonts w:asciiTheme="minorEastAsia" w:hAnsiTheme="minorEastAsia" w:hint="eastAsia"/>
        </w:rPr>
        <w:t>记录</w:t>
      </w:r>
      <w:r w:rsidR="00E75618">
        <w:rPr>
          <w:rFonts w:asciiTheme="minorEastAsia" w:hAnsiTheme="minorEastAsia" w:hint="eastAsia"/>
        </w:rPr>
        <w:t>撤单</w:t>
      </w:r>
      <w:r w:rsidRPr="006B66BE">
        <w:rPr>
          <w:rFonts w:asciiTheme="minorEastAsia" w:hAnsiTheme="minorEastAsia" w:hint="eastAsia"/>
        </w:rPr>
        <w:t>日志：日志内容包括：行动事件、</w:t>
      </w:r>
      <w:r>
        <w:rPr>
          <w:rFonts w:asciiTheme="minorEastAsia" w:hAnsiTheme="minorEastAsia" w:hint="eastAsia"/>
        </w:rPr>
        <w:t>行权撤销</w:t>
      </w:r>
      <w:r w:rsidRPr="006B66BE">
        <w:rPr>
          <w:rFonts w:asciiTheme="minorEastAsia" w:hAnsiTheme="minorEastAsia" w:hint="eastAsia"/>
        </w:rPr>
        <w:t>日期、时间</w:t>
      </w:r>
      <w:r>
        <w:rPr>
          <w:rFonts w:asciiTheme="minorEastAsia" w:hAnsiTheme="minorEastAsia" w:hint="eastAsia"/>
        </w:rPr>
        <w:t>；</w:t>
      </w:r>
    </w:p>
    <w:p w:rsidR="0059441C" w:rsidRDefault="0059441C" w:rsidP="0059441C">
      <w:pPr>
        <w:pStyle w:val="3"/>
        <w:ind w:leftChars="100" w:left="210"/>
      </w:pPr>
      <w:bookmarkStart w:id="125" w:name="_Toc296808762"/>
      <w:r>
        <w:rPr>
          <w:rFonts w:hint="eastAsia"/>
        </w:rPr>
        <w:t>F10.8</w:t>
      </w:r>
      <w:r>
        <w:rPr>
          <w:rFonts w:hint="eastAsia"/>
          <w:sz w:val="30"/>
          <w:szCs w:val="30"/>
        </w:rPr>
        <w:t>以股代息行权</w:t>
      </w:r>
      <w:r>
        <w:rPr>
          <w:rFonts w:hint="eastAsia"/>
        </w:rPr>
        <w:t>查询（网上营业厅实现）</w:t>
      </w:r>
      <w:bookmarkEnd w:id="125"/>
    </w:p>
    <w:p w:rsidR="0059441C" w:rsidRDefault="0059441C" w:rsidP="006734D2">
      <w:pPr>
        <w:pStyle w:val="4"/>
        <w:numPr>
          <w:ilvl w:val="0"/>
          <w:numId w:val="148"/>
        </w:numPr>
      </w:pPr>
      <w:r>
        <w:rPr>
          <w:rFonts w:hint="eastAsia"/>
        </w:rPr>
        <w:t>业务描述</w:t>
      </w:r>
    </w:p>
    <w:p w:rsidR="0059441C" w:rsidRDefault="00E75618" w:rsidP="0059441C">
      <w:pPr>
        <w:spacing w:line="360" w:lineRule="auto"/>
        <w:ind w:firstLineChars="250" w:firstLine="525"/>
      </w:pPr>
      <w:r>
        <w:rPr>
          <w:rFonts w:hint="eastAsia"/>
        </w:rPr>
        <w:t>以股代息行权</w:t>
      </w:r>
      <w:r w:rsidR="0059441C">
        <w:rPr>
          <w:rFonts w:hint="eastAsia"/>
        </w:rPr>
        <w:t>明细、撤单明细在</w:t>
      </w:r>
      <w:r>
        <w:rPr>
          <w:rFonts w:hint="eastAsia"/>
        </w:rPr>
        <w:t>托管结算部代各户行权前，系统</w:t>
      </w:r>
      <w:r w:rsidR="0059441C">
        <w:rPr>
          <w:rFonts w:hint="eastAsia"/>
        </w:rPr>
        <w:t>会保留</w:t>
      </w:r>
      <w:r>
        <w:rPr>
          <w:rFonts w:hint="eastAsia"/>
        </w:rPr>
        <w:t>该委托数据（一般为一个月左右的时间）</w:t>
      </w:r>
      <w:r w:rsidR="0059441C">
        <w:rPr>
          <w:rFonts w:hint="eastAsia"/>
        </w:rPr>
        <w:t>，客户在这段时间内可以查询客户的</w:t>
      </w:r>
      <w:r>
        <w:rPr>
          <w:rFonts w:hint="eastAsia"/>
        </w:rPr>
        <w:t>委托</w:t>
      </w:r>
      <w:r w:rsidR="0059441C">
        <w:rPr>
          <w:rFonts w:hint="eastAsia"/>
        </w:rPr>
        <w:t>及撤单明细。</w:t>
      </w:r>
    </w:p>
    <w:p w:rsidR="0059441C" w:rsidRDefault="0059441C" w:rsidP="006734D2">
      <w:pPr>
        <w:pStyle w:val="4"/>
        <w:numPr>
          <w:ilvl w:val="0"/>
          <w:numId w:val="148"/>
        </w:numPr>
      </w:pPr>
      <w:r>
        <w:rPr>
          <w:rFonts w:hint="eastAsia"/>
        </w:rPr>
        <w:t>用户界面</w:t>
      </w:r>
    </w:p>
    <w:p w:rsidR="0059441C" w:rsidRDefault="00E36F14" w:rsidP="0059441C">
      <w:r>
        <w:object w:dxaOrig="10052" w:dyaOrig="4883">
          <v:shape id="_x0000_i1092" type="#_x0000_t75" style="width:415.5pt;height:201.75pt" o:ole="">
            <v:imagedata r:id="rId139" o:title=""/>
          </v:shape>
          <o:OLEObject Type="Embed" ProgID="Visio.Drawing.11" ShapeID="_x0000_i1092" DrawAspect="Content" ObjectID="_1402388581" r:id="rId140"/>
        </w:object>
      </w:r>
    </w:p>
    <w:p w:rsidR="0059441C" w:rsidRPr="00E36F14" w:rsidRDefault="0059441C" w:rsidP="00E36F14">
      <w:r w:rsidRPr="00E36F14">
        <w:rPr>
          <w:rFonts w:hint="eastAsia"/>
        </w:rPr>
        <w:t>界面说明</w:t>
      </w:r>
    </w:p>
    <w:p w:rsidR="0059441C" w:rsidRDefault="0059441C" w:rsidP="00D300EC">
      <w:pPr>
        <w:pStyle w:val="a7"/>
        <w:numPr>
          <w:ilvl w:val="0"/>
          <w:numId w:val="179"/>
        </w:numPr>
        <w:spacing w:line="360" w:lineRule="auto"/>
        <w:ind w:firstLineChars="0"/>
        <w:rPr>
          <w:rFonts w:asciiTheme="minorEastAsia" w:hAnsiTheme="minorEastAsia"/>
          <w:lang w:val="en-AU"/>
        </w:rPr>
      </w:pPr>
      <w:r>
        <w:rPr>
          <w:rFonts w:asciiTheme="minorEastAsia" w:hAnsiTheme="minorEastAsia" w:hint="eastAsia"/>
          <w:lang w:val="en-AU"/>
        </w:rPr>
        <w:t>证券代码、操作时间段</w:t>
      </w:r>
    </w:p>
    <w:p w:rsidR="0059441C" w:rsidRDefault="0059441C" w:rsidP="00D300EC">
      <w:pPr>
        <w:pStyle w:val="a7"/>
        <w:numPr>
          <w:ilvl w:val="0"/>
          <w:numId w:val="179"/>
        </w:numPr>
        <w:spacing w:line="360" w:lineRule="auto"/>
        <w:ind w:firstLineChars="0"/>
        <w:rPr>
          <w:rFonts w:asciiTheme="minorEastAsia" w:hAnsiTheme="minorEastAsia"/>
          <w:lang w:val="en-AU"/>
        </w:rPr>
      </w:pPr>
      <w:r>
        <w:rPr>
          <w:rFonts w:asciiTheme="minorEastAsia" w:hAnsiTheme="minorEastAsia" w:hint="eastAsia"/>
          <w:lang w:val="en-AU"/>
        </w:rPr>
        <w:t>支持多类业务集成一个界面查询</w:t>
      </w:r>
    </w:p>
    <w:p w:rsidR="0059441C" w:rsidRDefault="0059441C" w:rsidP="006734D2">
      <w:pPr>
        <w:pStyle w:val="4"/>
        <w:numPr>
          <w:ilvl w:val="0"/>
          <w:numId w:val="148"/>
        </w:numPr>
      </w:pPr>
      <w:r>
        <w:rPr>
          <w:rFonts w:hint="eastAsia"/>
        </w:rPr>
        <w:t>业务功能</w:t>
      </w:r>
    </w:p>
    <w:p w:rsidR="00E36F14" w:rsidRDefault="0059441C" w:rsidP="00D300EC">
      <w:pPr>
        <w:pStyle w:val="a7"/>
        <w:numPr>
          <w:ilvl w:val="0"/>
          <w:numId w:val="180"/>
        </w:numPr>
        <w:spacing w:line="360" w:lineRule="auto"/>
        <w:ind w:firstLineChars="0"/>
        <w:rPr>
          <w:rFonts w:asciiTheme="minorEastAsia" w:hAnsiTheme="minorEastAsia"/>
        </w:rPr>
      </w:pPr>
      <w:r w:rsidRPr="00C45171">
        <w:rPr>
          <w:rFonts w:asciiTheme="minorEastAsia" w:hAnsiTheme="minorEastAsia" w:hint="eastAsia"/>
        </w:rPr>
        <w:t>支持不同行动业务的行权在该界面实现查询，根据不同的业务显示</w:t>
      </w:r>
      <w:r>
        <w:rPr>
          <w:rFonts w:asciiTheme="minorEastAsia" w:hAnsiTheme="minorEastAsia" w:hint="eastAsia"/>
        </w:rPr>
        <w:t>其相应</w:t>
      </w:r>
      <w:r w:rsidRPr="00C45171">
        <w:rPr>
          <w:rFonts w:asciiTheme="minorEastAsia" w:hAnsiTheme="minorEastAsia" w:hint="eastAsia"/>
        </w:rPr>
        <w:t>的元素</w:t>
      </w:r>
      <w:r w:rsidR="00E36F14">
        <w:rPr>
          <w:rFonts w:asciiTheme="minorEastAsia" w:hAnsiTheme="minorEastAsia" w:hint="eastAsia"/>
        </w:rPr>
        <w:t>；</w:t>
      </w:r>
    </w:p>
    <w:p w:rsidR="0059441C" w:rsidRPr="00C45171" w:rsidRDefault="00E36F14" w:rsidP="00D300EC">
      <w:pPr>
        <w:pStyle w:val="a7"/>
        <w:numPr>
          <w:ilvl w:val="0"/>
          <w:numId w:val="180"/>
        </w:numPr>
        <w:spacing w:line="360" w:lineRule="auto"/>
        <w:ind w:firstLineChars="0"/>
        <w:rPr>
          <w:rFonts w:asciiTheme="minorEastAsia" w:hAnsiTheme="minorEastAsia"/>
        </w:rPr>
      </w:pPr>
      <w:r>
        <w:rPr>
          <w:rFonts w:asciiTheme="minorEastAsia" w:hAnsiTheme="minorEastAsia" w:hint="eastAsia"/>
        </w:rPr>
        <w:t>以股代息行权委托记录显</w:t>
      </w:r>
      <w:r w:rsidR="0059441C">
        <w:rPr>
          <w:rFonts w:asciiTheme="minorEastAsia" w:hAnsiTheme="minorEastAsia" w:hint="eastAsia"/>
        </w:rPr>
        <w:t>示内容包括：公司行动、证券代码、证券名称、业务类别（</w:t>
      </w:r>
      <w:r>
        <w:rPr>
          <w:rFonts w:asciiTheme="minorEastAsia" w:hAnsiTheme="minorEastAsia" w:hint="eastAsia"/>
        </w:rPr>
        <w:t>现金选择、股份再投</w:t>
      </w:r>
      <w:r w:rsidR="0059441C">
        <w:rPr>
          <w:rFonts w:asciiTheme="minorEastAsia" w:hAnsiTheme="minorEastAsia" w:hint="eastAsia"/>
          <w:lang w:val="en-AU"/>
        </w:rPr>
        <w:t>）、数量</w:t>
      </w:r>
      <w:r>
        <w:rPr>
          <w:rFonts w:asciiTheme="minorEastAsia" w:hAnsiTheme="minorEastAsia" w:hint="eastAsia"/>
          <w:lang w:val="en-AU"/>
        </w:rPr>
        <w:t>（委托数量，指股份）</w:t>
      </w:r>
      <w:r w:rsidR="0059441C">
        <w:rPr>
          <w:rFonts w:asciiTheme="minorEastAsia" w:hAnsiTheme="minorEastAsia" w:hint="eastAsia"/>
          <w:lang w:val="en-AU"/>
        </w:rPr>
        <w:t>、</w:t>
      </w:r>
      <w:r>
        <w:rPr>
          <w:rFonts w:asciiTheme="minorEastAsia" w:hAnsiTheme="minorEastAsia" w:hint="eastAsia"/>
          <w:lang w:val="en-AU"/>
        </w:rPr>
        <w:t>币种、</w:t>
      </w:r>
      <w:r w:rsidR="0059441C">
        <w:rPr>
          <w:rFonts w:asciiTheme="minorEastAsia" w:hAnsiTheme="minorEastAsia" w:hint="eastAsia"/>
          <w:lang w:val="en-AU"/>
        </w:rPr>
        <w:t>价格</w:t>
      </w:r>
      <w:r>
        <w:rPr>
          <w:rFonts w:asciiTheme="minorEastAsia" w:hAnsiTheme="minorEastAsia" w:hint="eastAsia"/>
          <w:lang w:val="en-AU"/>
        </w:rPr>
        <w:t>（0）、</w:t>
      </w:r>
      <w:r w:rsidR="0059441C">
        <w:rPr>
          <w:rFonts w:asciiTheme="minorEastAsia" w:hAnsiTheme="minorEastAsia" w:hint="eastAsia"/>
          <w:lang w:val="en-AU"/>
        </w:rPr>
        <w:t>金额</w:t>
      </w:r>
      <w:r>
        <w:rPr>
          <w:rFonts w:asciiTheme="minorEastAsia" w:hAnsiTheme="minorEastAsia" w:hint="eastAsia"/>
          <w:lang w:val="en-AU"/>
        </w:rPr>
        <w:t>（0）</w:t>
      </w:r>
      <w:r w:rsidR="0059441C">
        <w:rPr>
          <w:rFonts w:asciiTheme="minorEastAsia" w:hAnsiTheme="minorEastAsia" w:hint="eastAsia"/>
          <w:lang w:val="en-AU"/>
        </w:rPr>
        <w:t>、手续费</w:t>
      </w:r>
      <w:r>
        <w:rPr>
          <w:rFonts w:asciiTheme="minorEastAsia" w:hAnsiTheme="minorEastAsia" w:hint="eastAsia"/>
          <w:lang w:val="en-AU"/>
        </w:rPr>
        <w:t>（0）</w:t>
      </w:r>
      <w:r w:rsidR="0059441C">
        <w:rPr>
          <w:rFonts w:asciiTheme="minorEastAsia" w:hAnsiTheme="minorEastAsia" w:hint="eastAsia"/>
          <w:lang w:val="en-AU"/>
        </w:rPr>
        <w:t>、扣款金额（</w:t>
      </w:r>
      <w:r>
        <w:rPr>
          <w:rFonts w:asciiTheme="minorEastAsia" w:hAnsiTheme="minorEastAsia" w:hint="eastAsia"/>
          <w:lang w:val="en-AU"/>
        </w:rPr>
        <w:t>0）、委托</w:t>
      </w:r>
      <w:r w:rsidR="0059441C">
        <w:rPr>
          <w:rFonts w:asciiTheme="minorEastAsia" w:hAnsiTheme="minorEastAsia" w:hint="eastAsia"/>
          <w:lang w:val="en-AU"/>
        </w:rPr>
        <w:t>日期、</w:t>
      </w:r>
      <w:proofErr w:type="gramStart"/>
      <w:r>
        <w:rPr>
          <w:rFonts w:asciiTheme="minorEastAsia" w:hAnsiTheme="minorEastAsia" w:hint="eastAsia"/>
          <w:lang w:val="en-AU"/>
        </w:rPr>
        <w:t>委手</w:t>
      </w:r>
      <w:r w:rsidR="0059441C">
        <w:rPr>
          <w:rFonts w:asciiTheme="minorEastAsia" w:hAnsiTheme="minorEastAsia" w:hint="eastAsia"/>
          <w:lang w:val="en-AU"/>
        </w:rPr>
        <w:t>时间</w:t>
      </w:r>
      <w:proofErr w:type="gramEnd"/>
      <w:r w:rsidR="0059441C">
        <w:rPr>
          <w:rFonts w:asciiTheme="minorEastAsia" w:hAnsiTheme="minorEastAsia" w:hint="eastAsia"/>
          <w:lang w:val="en-AU"/>
        </w:rPr>
        <w:t>、状态（申报、撤单、申报已发送）</w:t>
      </w:r>
      <w:r w:rsidR="0059441C" w:rsidRPr="00C45171">
        <w:rPr>
          <w:rFonts w:asciiTheme="minorEastAsia" w:hAnsiTheme="minorEastAsia" w:hint="eastAsia"/>
        </w:rPr>
        <w:t>；</w:t>
      </w:r>
      <w:r w:rsidR="0059441C" w:rsidRPr="00C45171">
        <w:rPr>
          <w:rFonts w:asciiTheme="minorEastAsia" w:hAnsiTheme="minorEastAsia"/>
        </w:rPr>
        <w:t xml:space="preserve"> </w:t>
      </w:r>
    </w:p>
    <w:p w:rsidR="0059441C" w:rsidRPr="00E36F14" w:rsidRDefault="0059441C" w:rsidP="0059441C"/>
    <w:p w:rsidR="0059441C" w:rsidRDefault="0059441C" w:rsidP="0059441C">
      <w:pPr>
        <w:pStyle w:val="3"/>
        <w:ind w:leftChars="100" w:left="210"/>
      </w:pPr>
      <w:bookmarkStart w:id="126" w:name="_Toc296808763"/>
      <w:r>
        <w:rPr>
          <w:rFonts w:hint="eastAsia"/>
        </w:rPr>
        <w:t>F10.9</w:t>
      </w:r>
      <w:r>
        <w:rPr>
          <w:rFonts w:hint="eastAsia"/>
          <w:sz w:val="30"/>
          <w:szCs w:val="30"/>
        </w:rPr>
        <w:t>以股代息</w:t>
      </w:r>
      <w:r>
        <w:rPr>
          <w:rFonts w:hint="eastAsia"/>
        </w:rPr>
        <w:t>行权处理</w:t>
      </w:r>
      <w:bookmarkEnd w:id="126"/>
    </w:p>
    <w:p w:rsidR="0059441C" w:rsidRDefault="0059441C" w:rsidP="006734D2">
      <w:pPr>
        <w:pStyle w:val="4"/>
        <w:numPr>
          <w:ilvl w:val="0"/>
          <w:numId w:val="149"/>
        </w:numPr>
      </w:pPr>
      <w:r>
        <w:rPr>
          <w:rFonts w:hint="eastAsia"/>
        </w:rPr>
        <w:t>业务描述</w:t>
      </w:r>
    </w:p>
    <w:p w:rsidR="0059441C" w:rsidRDefault="0031320A" w:rsidP="0059441C">
      <w:pPr>
        <w:spacing w:line="360" w:lineRule="auto"/>
        <w:ind w:firstLineChars="200" w:firstLine="420"/>
      </w:pPr>
      <w:r>
        <w:rPr>
          <w:rFonts w:hint="eastAsia"/>
        </w:rPr>
        <w:t>以股代息行权</w:t>
      </w:r>
      <w:r w:rsidR="0059441C">
        <w:rPr>
          <w:rFonts w:hint="eastAsia"/>
        </w:rPr>
        <w:t>在结算参与人指定的内部截止日后，结算参与人不允许客户</w:t>
      </w:r>
      <w:r>
        <w:rPr>
          <w:rFonts w:hint="eastAsia"/>
        </w:rPr>
        <w:t>再申报行权，对未申</w:t>
      </w:r>
      <w:r w:rsidR="00EC0A99">
        <w:rPr>
          <w:rFonts w:hint="eastAsia"/>
        </w:rPr>
        <w:t>报</w:t>
      </w:r>
      <w:r>
        <w:rPr>
          <w:rFonts w:hint="eastAsia"/>
        </w:rPr>
        <w:t>的股份以默认为选择港币股息的方式处理。</w:t>
      </w:r>
      <w:r w:rsidR="0059441C">
        <w:rPr>
          <w:rFonts w:hint="eastAsia"/>
        </w:rPr>
        <w:t>结算参与人通过统计行权的汇总所有客户的行权数据，并作最终确认，结算托管部人员根据确认后的结果向</w:t>
      </w:r>
      <w:r w:rsidR="0059441C">
        <w:rPr>
          <w:rFonts w:hint="eastAsia"/>
        </w:rPr>
        <w:t>CCASS</w:t>
      </w:r>
      <w:r w:rsidR="00EC0A99">
        <w:rPr>
          <w:rFonts w:hint="eastAsia"/>
        </w:rPr>
        <w:t>代客户行权，系统并以</w:t>
      </w:r>
      <w:r w:rsidR="0059441C">
        <w:rPr>
          <w:rFonts w:hint="eastAsia"/>
        </w:rPr>
        <w:t>确认后的结果作为</w:t>
      </w:r>
      <w:r w:rsidR="00EC0A99">
        <w:rPr>
          <w:rFonts w:hint="eastAsia"/>
        </w:rPr>
        <w:t>权益</w:t>
      </w:r>
      <w:r w:rsidR="0059441C">
        <w:rPr>
          <w:rFonts w:hint="eastAsia"/>
        </w:rPr>
        <w:t>到账的分配依据。</w:t>
      </w:r>
    </w:p>
    <w:p w:rsidR="0059441C" w:rsidRDefault="0059441C" w:rsidP="006734D2">
      <w:pPr>
        <w:pStyle w:val="4"/>
        <w:numPr>
          <w:ilvl w:val="0"/>
          <w:numId w:val="149"/>
        </w:numPr>
      </w:pPr>
      <w:r>
        <w:rPr>
          <w:rFonts w:hint="eastAsia"/>
        </w:rPr>
        <w:t>用户界面</w:t>
      </w:r>
    </w:p>
    <w:p w:rsidR="0059441C" w:rsidRDefault="00847285" w:rsidP="0059441C">
      <w:r>
        <w:object w:dxaOrig="10675" w:dyaOrig="7037">
          <v:shape id="_x0000_i1093" type="#_x0000_t75" style="width:415.5pt;height:273.75pt" o:ole="">
            <v:imagedata r:id="rId141" o:title=""/>
          </v:shape>
          <o:OLEObject Type="Embed" ProgID="Visio.Drawing.11" ShapeID="_x0000_i1093" DrawAspect="Content" ObjectID="_1402388582" r:id="rId142"/>
        </w:object>
      </w:r>
    </w:p>
    <w:p w:rsidR="0059441C" w:rsidRDefault="0059441C" w:rsidP="0059441C"/>
    <w:p w:rsidR="0059441C" w:rsidRPr="008040F1" w:rsidRDefault="0059441C" w:rsidP="0059441C">
      <w:pPr>
        <w:rPr>
          <w:b/>
        </w:rPr>
      </w:pPr>
      <w:r w:rsidRPr="008040F1">
        <w:rPr>
          <w:rFonts w:hint="eastAsia"/>
          <w:b/>
        </w:rPr>
        <w:t>界面说明</w:t>
      </w:r>
      <w:r>
        <w:rPr>
          <w:rFonts w:hint="eastAsia"/>
          <w:b/>
        </w:rPr>
        <w:t>：</w:t>
      </w:r>
    </w:p>
    <w:p w:rsidR="0059441C" w:rsidRDefault="0059441C" w:rsidP="00D300EC">
      <w:pPr>
        <w:pStyle w:val="a7"/>
        <w:numPr>
          <w:ilvl w:val="0"/>
          <w:numId w:val="181"/>
        </w:numPr>
        <w:spacing w:line="360" w:lineRule="auto"/>
        <w:ind w:firstLineChars="0"/>
        <w:rPr>
          <w:rFonts w:asciiTheme="minorEastAsia" w:hAnsiTheme="minorEastAsia"/>
          <w:lang w:val="en-AU"/>
        </w:rPr>
      </w:pPr>
      <w:r>
        <w:rPr>
          <w:rFonts w:asciiTheme="minorEastAsia" w:hAnsiTheme="minorEastAsia" w:hint="eastAsia"/>
          <w:lang w:val="en-AU"/>
        </w:rPr>
        <w:t>界面上</w:t>
      </w:r>
      <w:r w:rsidRPr="007468F5">
        <w:rPr>
          <w:rFonts w:asciiTheme="minorEastAsia" w:hAnsiTheme="minorEastAsia" w:hint="eastAsia"/>
          <w:lang w:val="en-AU"/>
        </w:rPr>
        <w:t>方</w:t>
      </w:r>
      <w:r>
        <w:rPr>
          <w:rFonts w:asciiTheme="minorEastAsia" w:hAnsiTheme="minorEastAsia" w:hint="eastAsia"/>
          <w:lang w:val="en-AU"/>
        </w:rPr>
        <w:t>显示公司行动需要总部统一行权的事件；</w:t>
      </w:r>
    </w:p>
    <w:p w:rsidR="0059441C" w:rsidRDefault="0059441C" w:rsidP="00D300EC">
      <w:pPr>
        <w:pStyle w:val="a7"/>
        <w:numPr>
          <w:ilvl w:val="0"/>
          <w:numId w:val="181"/>
        </w:numPr>
        <w:spacing w:line="360" w:lineRule="auto"/>
        <w:ind w:firstLineChars="0"/>
        <w:rPr>
          <w:rFonts w:asciiTheme="minorEastAsia" w:hAnsiTheme="minorEastAsia"/>
          <w:lang w:val="en-AU"/>
        </w:rPr>
      </w:pPr>
      <w:r>
        <w:rPr>
          <w:rFonts w:asciiTheme="minorEastAsia" w:hAnsiTheme="minorEastAsia" w:hint="eastAsia"/>
          <w:lang w:val="en-AU"/>
        </w:rPr>
        <w:t>界面中间显示</w:t>
      </w:r>
      <w:r w:rsidR="00847285">
        <w:rPr>
          <w:rFonts w:asciiTheme="minorEastAsia" w:hAnsiTheme="minorEastAsia" w:hint="eastAsia"/>
          <w:lang w:val="en-AU"/>
        </w:rPr>
        <w:t>CCASS与各抵押银行的总体情况及</w:t>
      </w:r>
      <w:r>
        <w:rPr>
          <w:rFonts w:asciiTheme="minorEastAsia" w:hAnsiTheme="minorEastAsia" w:hint="eastAsia"/>
          <w:lang w:val="en-AU"/>
        </w:rPr>
        <w:t>汇总的行权结果；</w:t>
      </w:r>
    </w:p>
    <w:p w:rsidR="00847285" w:rsidRDefault="00847285">
      <w:pPr>
        <w:pStyle w:val="a7"/>
        <w:numPr>
          <w:ilvl w:val="1"/>
          <w:numId w:val="181"/>
        </w:numPr>
        <w:spacing w:line="360" w:lineRule="auto"/>
        <w:ind w:firstLineChars="0"/>
        <w:rPr>
          <w:rFonts w:asciiTheme="minorEastAsia" w:hAnsiTheme="minorEastAsia"/>
          <w:lang w:val="en-AU"/>
        </w:rPr>
      </w:pPr>
      <w:r>
        <w:rPr>
          <w:rFonts w:asciiTheme="minorEastAsia" w:hAnsiTheme="minorEastAsia" w:hint="eastAsia"/>
          <w:lang w:val="en-AU"/>
        </w:rPr>
        <w:t>申报对像：CCASS,各抵押银行；</w:t>
      </w:r>
    </w:p>
    <w:p w:rsidR="00935316" w:rsidRDefault="0039714D" w:rsidP="00935316">
      <w:pPr>
        <w:pStyle w:val="a7"/>
        <w:numPr>
          <w:ilvl w:val="2"/>
          <w:numId w:val="181"/>
        </w:numPr>
        <w:spacing w:line="360" w:lineRule="auto"/>
        <w:ind w:firstLineChars="0"/>
        <w:rPr>
          <w:rFonts w:asciiTheme="minorEastAsia" w:hAnsiTheme="minorEastAsia"/>
          <w:lang w:val="en-AU"/>
        </w:rPr>
      </w:pPr>
      <w:r>
        <w:rPr>
          <w:rFonts w:asciiTheme="minorEastAsia" w:hAnsiTheme="minorEastAsia" w:hint="eastAsia"/>
          <w:lang w:val="en-AU"/>
        </w:rPr>
        <w:t>如果</w:t>
      </w:r>
      <w:r w:rsidR="00847285">
        <w:rPr>
          <w:rFonts w:asciiTheme="minorEastAsia" w:hAnsiTheme="minorEastAsia" w:hint="eastAsia"/>
          <w:lang w:val="en-AU"/>
        </w:rPr>
        <w:t>该股票没有抵押银行，则无须显示抵押银行；</w:t>
      </w:r>
    </w:p>
    <w:p w:rsidR="00935316" w:rsidRDefault="00847285" w:rsidP="00935316">
      <w:pPr>
        <w:pStyle w:val="a7"/>
        <w:numPr>
          <w:ilvl w:val="2"/>
          <w:numId w:val="181"/>
        </w:numPr>
        <w:spacing w:line="360" w:lineRule="auto"/>
        <w:ind w:firstLineChars="0"/>
        <w:rPr>
          <w:rFonts w:asciiTheme="minorEastAsia" w:hAnsiTheme="minorEastAsia"/>
          <w:lang w:val="en-AU"/>
        </w:rPr>
      </w:pPr>
      <w:r>
        <w:rPr>
          <w:rFonts w:asciiTheme="minorEastAsia" w:hAnsiTheme="minorEastAsia" w:hint="eastAsia"/>
          <w:lang w:val="en-AU"/>
        </w:rPr>
        <w:t>如果该股票有多个抵押，则应显示多个抵押银行；</w:t>
      </w:r>
    </w:p>
    <w:p w:rsidR="00847285" w:rsidRDefault="00847285" w:rsidP="00847285">
      <w:pPr>
        <w:pStyle w:val="a7"/>
        <w:numPr>
          <w:ilvl w:val="1"/>
          <w:numId w:val="181"/>
        </w:numPr>
        <w:spacing w:line="360" w:lineRule="auto"/>
        <w:ind w:firstLineChars="0"/>
        <w:rPr>
          <w:rFonts w:asciiTheme="minorEastAsia" w:hAnsiTheme="minorEastAsia"/>
          <w:lang w:val="en-AU"/>
        </w:rPr>
      </w:pPr>
      <w:r>
        <w:rPr>
          <w:rFonts w:asciiTheme="minorEastAsia" w:hAnsiTheme="minorEastAsia" w:hint="eastAsia"/>
          <w:lang w:val="en-AU"/>
        </w:rPr>
        <w:lastRenderedPageBreak/>
        <w:t>现金股息币种选择；</w:t>
      </w:r>
    </w:p>
    <w:p w:rsidR="00935316" w:rsidRDefault="00847285" w:rsidP="00935316">
      <w:pPr>
        <w:pStyle w:val="a7"/>
        <w:numPr>
          <w:ilvl w:val="2"/>
          <w:numId w:val="181"/>
        </w:numPr>
        <w:spacing w:line="360" w:lineRule="auto"/>
        <w:ind w:firstLineChars="0"/>
        <w:rPr>
          <w:rFonts w:asciiTheme="minorEastAsia" w:hAnsiTheme="minorEastAsia"/>
          <w:lang w:val="en-AU"/>
        </w:rPr>
      </w:pPr>
      <w:r>
        <w:rPr>
          <w:rFonts w:asciiTheme="minorEastAsia" w:hAnsiTheme="minorEastAsia" w:hint="eastAsia"/>
          <w:lang w:val="en-AU"/>
        </w:rPr>
        <w:t>行动中提供几个币种则显示为几列币种，但因公司业务限制的币种不必展示，比如</w:t>
      </w:r>
      <w:r w:rsidR="00E33022">
        <w:rPr>
          <w:rFonts w:asciiTheme="minorEastAsia" w:hAnsiTheme="minorEastAsia" w:hint="eastAsia"/>
          <w:lang w:val="en-AU"/>
        </w:rPr>
        <w:t>目前的英镑；</w:t>
      </w:r>
    </w:p>
    <w:p w:rsidR="00935316" w:rsidRDefault="00E33022" w:rsidP="00935316">
      <w:pPr>
        <w:pStyle w:val="a7"/>
        <w:numPr>
          <w:ilvl w:val="2"/>
          <w:numId w:val="181"/>
        </w:numPr>
        <w:spacing w:line="360" w:lineRule="auto"/>
        <w:ind w:firstLineChars="0"/>
        <w:rPr>
          <w:rFonts w:asciiTheme="minorEastAsia" w:hAnsiTheme="minorEastAsia"/>
          <w:lang w:val="en-AU"/>
        </w:rPr>
      </w:pPr>
      <w:r>
        <w:rPr>
          <w:rFonts w:asciiTheme="minorEastAsia" w:hAnsiTheme="minorEastAsia" w:hint="eastAsia"/>
          <w:lang w:val="en-AU"/>
        </w:rPr>
        <w:t>客户未行权的部分，</w:t>
      </w:r>
      <w:proofErr w:type="gramStart"/>
      <w:r>
        <w:rPr>
          <w:rFonts w:asciiTheme="minorEastAsia" w:hAnsiTheme="minorEastAsia" w:hint="eastAsia"/>
          <w:lang w:val="en-AU"/>
        </w:rPr>
        <w:t>要根扰默认</w:t>
      </w:r>
      <w:proofErr w:type="gramEnd"/>
      <w:r>
        <w:rPr>
          <w:rFonts w:asciiTheme="minorEastAsia" w:hAnsiTheme="minorEastAsia" w:hint="eastAsia"/>
          <w:lang w:val="en-AU"/>
        </w:rPr>
        <w:t>币种，与相应币种选择的数据相加；</w:t>
      </w:r>
    </w:p>
    <w:p w:rsidR="00935316" w:rsidRDefault="00E33022" w:rsidP="00935316">
      <w:pPr>
        <w:pStyle w:val="a7"/>
        <w:numPr>
          <w:ilvl w:val="3"/>
          <w:numId w:val="181"/>
        </w:numPr>
        <w:spacing w:line="360" w:lineRule="auto"/>
        <w:ind w:firstLineChars="0"/>
        <w:rPr>
          <w:rFonts w:asciiTheme="minorEastAsia" w:hAnsiTheme="minorEastAsia"/>
          <w:lang w:val="en-AU"/>
        </w:rPr>
      </w:pPr>
      <w:r>
        <w:rPr>
          <w:rFonts w:asciiTheme="minorEastAsia" w:hAnsiTheme="minorEastAsia" w:hint="eastAsia"/>
          <w:lang w:val="en-AU"/>
        </w:rPr>
        <w:t>比如，</w:t>
      </w:r>
      <w:proofErr w:type="gramStart"/>
      <w:r>
        <w:rPr>
          <w:rFonts w:asciiTheme="minorEastAsia" w:hAnsiTheme="minorEastAsia" w:hint="eastAsia"/>
          <w:lang w:val="en-AU"/>
        </w:rPr>
        <w:t>末认为</w:t>
      </w:r>
      <w:proofErr w:type="gramEnd"/>
      <w:r>
        <w:rPr>
          <w:rFonts w:asciiTheme="minorEastAsia" w:hAnsiTheme="minorEastAsia" w:hint="eastAsia"/>
          <w:lang w:val="en-AU"/>
        </w:rPr>
        <w:t>港币，CCASS 港币选择为10000份，未行权为5000份；那么在CCASS</w:t>
      </w:r>
      <w:proofErr w:type="gramStart"/>
      <w:r>
        <w:rPr>
          <w:rFonts w:asciiTheme="minorEastAsia" w:hAnsiTheme="minorEastAsia" w:hint="eastAsia"/>
          <w:lang w:val="en-AU"/>
        </w:rPr>
        <w:t>港币栏要显示</w:t>
      </w:r>
      <w:proofErr w:type="gramEnd"/>
      <w:r>
        <w:rPr>
          <w:rFonts w:asciiTheme="minorEastAsia" w:hAnsiTheme="minorEastAsia" w:hint="eastAsia"/>
          <w:lang w:val="en-AU"/>
        </w:rPr>
        <w:t>为 15000；</w:t>
      </w:r>
    </w:p>
    <w:p w:rsidR="00935316" w:rsidRDefault="00E33022" w:rsidP="00935316">
      <w:pPr>
        <w:pStyle w:val="a7"/>
        <w:numPr>
          <w:ilvl w:val="2"/>
          <w:numId w:val="181"/>
        </w:numPr>
        <w:spacing w:line="360" w:lineRule="auto"/>
        <w:ind w:firstLineChars="0"/>
        <w:rPr>
          <w:rFonts w:asciiTheme="minorEastAsia" w:hAnsiTheme="minorEastAsia"/>
          <w:lang w:val="en-AU"/>
        </w:rPr>
      </w:pPr>
      <w:r>
        <w:rPr>
          <w:rFonts w:asciiTheme="minorEastAsia" w:hAnsiTheme="minorEastAsia" w:hint="eastAsia"/>
          <w:lang w:val="en-AU"/>
        </w:rPr>
        <w:t>各栏位的现</w:t>
      </w:r>
      <w:proofErr w:type="gramStart"/>
      <w:r>
        <w:rPr>
          <w:rFonts w:asciiTheme="minorEastAsia" w:hAnsiTheme="minorEastAsia" w:hint="eastAsia"/>
          <w:lang w:val="en-AU"/>
        </w:rPr>
        <w:t>金币种按</w:t>
      </w:r>
      <w:proofErr w:type="gramEnd"/>
      <w:r>
        <w:rPr>
          <w:rFonts w:asciiTheme="minorEastAsia" w:hAnsiTheme="minorEastAsia" w:hint="eastAsia"/>
          <w:lang w:val="en-AU"/>
        </w:rPr>
        <w:t>CCASS与抵押银行的股权登记日持仓比例展示不同申报对像的币种股息选择数量；</w:t>
      </w:r>
    </w:p>
    <w:p w:rsidR="00E33022" w:rsidRDefault="00E33022" w:rsidP="00847285">
      <w:pPr>
        <w:pStyle w:val="a7"/>
        <w:numPr>
          <w:ilvl w:val="1"/>
          <w:numId w:val="181"/>
        </w:numPr>
        <w:spacing w:line="360" w:lineRule="auto"/>
        <w:ind w:firstLineChars="0"/>
        <w:rPr>
          <w:rFonts w:asciiTheme="minorEastAsia" w:hAnsiTheme="minorEastAsia"/>
          <w:lang w:val="en-AU"/>
        </w:rPr>
      </w:pPr>
      <w:r>
        <w:rPr>
          <w:rFonts w:asciiTheme="minorEastAsia" w:hAnsiTheme="minorEastAsia" w:hint="eastAsia"/>
          <w:lang w:val="en-AU"/>
        </w:rPr>
        <w:t>换购股票</w:t>
      </w:r>
      <w:r w:rsidR="00847285">
        <w:rPr>
          <w:rFonts w:asciiTheme="minorEastAsia" w:hAnsiTheme="minorEastAsia" w:hint="eastAsia"/>
          <w:lang w:val="en-AU"/>
        </w:rPr>
        <w:t>：</w:t>
      </w:r>
    </w:p>
    <w:p w:rsidR="00935316" w:rsidRDefault="00E33022" w:rsidP="00935316">
      <w:pPr>
        <w:pStyle w:val="a7"/>
        <w:numPr>
          <w:ilvl w:val="2"/>
          <w:numId w:val="181"/>
        </w:numPr>
        <w:spacing w:line="360" w:lineRule="auto"/>
        <w:ind w:firstLineChars="0"/>
        <w:rPr>
          <w:rFonts w:asciiTheme="minorEastAsia" w:hAnsiTheme="minorEastAsia"/>
          <w:lang w:val="en-AU"/>
        </w:rPr>
      </w:pPr>
      <w:r>
        <w:rPr>
          <w:rFonts w:asciiTheme="minorEastAsia" w:hAnsiTheme="minorEastAsia" w:hint="eastAsia"/>
          <w:lang w:val="en-AU"/>
        </w:rPr>
        <w:t>如果不允许换购股票，不必显示此栏；</w:t>
      </w:r>
    </w:p>
    <w:p w:rsidR="00935316" w:rsidRDefault="00847285" w:rsidP="00935316">
      <w:pPr>
        <w:pStyle w:val="a7"/>
        <w:numPr>
          <w:ilvl w:val="2"/>
          <w:numId w:val="181"/>
        </w:numPr>
        <w:spacing w:line="360" w:lineRule="auto"/>
        <w:ind w:firstLineChars="0"/>
        <w:rPr>
          <w:rFonts w:asciiTheme="minorEastAsia" w:hAnsiTheme="minorEastAsia"/>
          <w:lang w:val="en-AU"/>
        </w:rPr>
      </w:pPr>
      <w:r>
        <w:rPr>
          <w:rFonts w:asciiTheme="minorEastAsia" w:hAnsiTheme="minorEastAsia" w:hint="eastAsia"/>
          <w:lang w:val="en-AU"/>
        </w:rPr>
        <w:t>按CCASS与抵押银行的股权登记日持仓比例展示不同申报对像的</w:t>
      </w:r>
      <w:r w:rsidR="00E33022">
        <w:rPr>
          <w:rFonts w:asciiTheme="minorEastAsia" w:hAnsiTheme="minorEastAsia" w:hint="eastAsia"/>
          <w:lang w:val="en-AU"/>
        </w:rPr>
        <w:t>换购股票的</w:t>
      </w:r>
      <w:r>
        <w:rPr>
          <w:rFonts w:asciiTheme="minorEastAsia" w:hAnsiTheme="minorEastAsia" w:hint="eastAsia"/>
          <w:lang w:val="en-AU"/>
        </w:rPr>
        <w:t>股息选择数量；</w:t>
      </w:r>
    </w:p>
    <w:p w:rsidR="00BC1591" w:rsidRDefault="00BC1591" w:rsidP="00BC1591">
      <w:pPr>
        <w:pStyle w:val="a7"/>
        <w:numPr>
          <w:ilvl w:val="1"/>
          <w:numId w:val="181"/>
        </w:numPr>
        <w:spacing w:line="360" w:lineRule="auto"/>
        <w:ind w:firstLineChars="0"/>
        <w:rPr>
          <w:rFonts w:asciiTheme="minorEastAsia" w:hAnsiTheme="minorEastAsia"/>
          <w:lang w:val="en-AU"/>
        </w:rPr>
      </w:pPr>
      <w:r>
        <w:rPr>
          <w:rFonts w:asciiTheme="minorEastAsia" w:hAnsiTheme="minorEastAsia" w:hint="eastAsia"/>
          <w:lang w:val="en-AU"/>
        </w:rPr>
        <w:t>合计：纵向合计：</w:t>
      </w:r>
    </w:p>
    <w:p w:rsidR="00BC1591" w:rsidRDefault="00BC1591" w:rsidP="00BC1591">
      <w:pPr>
        <w:pStyle w:val="a7"/>
        <w:numPr>
          <w:ilvl w:val="1"/>
          <w:numId w:val="181"/>
        </w:numPr>
        <w:spacing w:line="360" w:lineRule="auto"/>
        <w:ind w:firstLineChars="0"/>
        <w:rPr>
          <w:rFonts w:asciiTheme="minorEastAsia" w:hAnsiTheme="minorEastAsia"/>
          <w:lang w:val="en-AU"/>
        </w:rPr>
      </w:pPr>
      <w:r>
        <w:rPr>
          <w:rFonts w:asciiTheme="minorEastAsia" w:hAnsiTheme="minorEastAsia" w:hint="eastAsia"/>
          <w:lang w:val="en-AU"/>
        </w:rPr>
        <w:t>汇总：横向汇总；</w:t>
      </w:r>
    </w:p>
    <w:p w:rsidR="00BF079D" w:rsidRDefault="0039714D" w:rsidP="00847285">
      <w:pPr>
        <w:pStyle w:val="a7"/>
        <w:numPr>
          <w:ilvl w:val="1"/>
          <w:numId w:val="181"/>
        </w:numPr>
        <w:spacing w:line="360" w:lineRule="auto"/>
        <w:ind w:firstLineChars="0"/>
        <w:rPr>
          <w:rFonts w:asciiTheme="minorEastAsia" w:hAnsiTheme="minorEastAsia"/>
          <w:lang w:val="en-AU"/>
        </w:rPr>
      </w:pPr>
      <w:r>
        <w:rPr>
          <w:rFonts w:asciiTheme="minorEastAsia" w:hAnsiTheme="minorEastAsia" w:hint="eastAsia"/>
          <w:lang w:val="en-AU"/>
        </w:rPr>
        <w:t>是以股代</w:t>
      </w:r>
      <w:r w:rsidR="005641A3">
        <w:rPr>
          <w:rFonts w:asciiTheme="minorEastAsia" w:hAnsiTheme="minorEastAsia" w:hint="eastAsia"/>
          <w:lang w:val="en-AU"/>
        </w:rPr>
        <w:t>息</w:t>
      </w:r>
      <w:r>
        <w:rPr>
          <w:rFonts w:asciiTheme="minorEastAsia" w:hAnsiTheme="minorEastAsia" w:hint="eastAsia"/>
          <w:lang w:val="en-AU"/>
        </w:rPr>
        <w:t>业务：需要显示换购币种，用户可以输入换购</w:t>
      </w:r>
      <w:r w:rsidR="005641A3">
        <w:rPr>
          <w:rFonts w:asciiTheme="minorEastAsia" w:hAnsiTheme="minorEastAsia" w:hint="eastAsia"/>
          <w:lang w:val="en-AU"/>
        </w:rPr>
        <w:t>价 ；</w:t>
      </w:r>
    </w:p>
    <w:p w:rsidR="00BF079D" w:rsidRDefault="005641A3">
      <w:pPr>
        <w:pStyle w:val="a7"/>
        <w:numPr>
          <w:ilvl w:val="2"/>
          <w:numId w:val="181"/>
        </w:numPr>
        <w:spacing w:line="360" w:lineRule="auto"/>
        <w:ind w:firstLineChars="0"/>
        <w:rPr>
          <w:rFonts w:asciiTheme="minorEastAsia" w:hAnsiTheme="minorEastAsia"/>
          <w:lang w:val="en-AU"/>
        </w:rPr>
      </w:pPr>
      <w:r>
        <w:rPr>
          <w:rFonts w:asciiTheme="minorEastAsia" w:hAnsiTheme="minorEastAsia" w:hint="eastAsia"/>
          <w:lang w:val="en-AU"/>
        </w:rPr>
        <w:t>该项内容值默认为该业务在系统中的换购价格（一般是0）；</w:t>
      </w:r>
    </w:p>
    <w:p w:rsidR="0059441C" w:rsidRDefault="0059441C" w:rsidP="00D300EC">
      <w:pPr>
        <w:pStyle w:val="a7"/>
        <w:numPr>
          <w:ilvl w:val="0"/>
          <w:numId w:val="181"/>
        </w:numPr>
        <w:spacing w:line="360" w:lineRule="auto"/>
        <w:ind w:firstLineChars="0"/>
        <w:rPr>
          <w:rFonts w:asciiTheme="minorEastAsia" w:hAnsiTheme="minorEastAsia"/>
          <w:lang w:val="en-AU"/>
        </w:rPr>
      </w:pPr>
      <w:r>
        <w:rPr>
          <w:rFonts w:asciiTheme="minorEastAsia" w:hAnsiTheme="minorEastAsia" w:hint="eastAsia"/>
          <w:lang w:val="en-AU"/>
        </w:rPr>
        <w:t>界面下方显示选择中的</w:t>
      </w:r>
      <w:r w:rsidR="00D70EFD">
        <w:rPr>
          <w:rFonts w:asciiTheme="minorEastAsia" w:hAnsiTheme="minorEastAsia" w:hint="eastAsia"/>
          <w:lang w:val="en-AU"/>
        </w:rPr>
        <w:t>以股代息</w:t>
      </w:r>
      <w:r>
        <w:rPr>
          <w:rFonts w:asciiTheme="minorEastAsia" w:hAnsiTheme="minorEastAsia" w:hint="eastAsia"/>
          <w:lang w:val="en-AU"/>
        </w:rPr>
        <w:t>的所有明细客户的行权结果数据；</w:t>
      </w:r>
    </w:p>
    <w:p w:rsidR="0059441C" w:rsidRDefault="0059441C" w:rsidP="006734D2">
      <w:pPr>
        <w:pStyle w:val="4"/>
        <w:numPr>
          <w:ilvl w:val="0"/>
          <w:numId w:val="149"/>
        </w:numPr>
      </w:pPr>
      <w:r>
        <w:rPr>
          <w:rFonts w:hint="eastAsia"/>
        </w:rPr>
        <w:t>业务功能</w:t>
      </w:r>
    </w:p>
    <w:p w:rsidR="0059441C" w:rsidRDefault="0059441C" w:rsidP="00D300EC">
      <w:pPr>
        <w:pStyle w:val="a7"/>
        <w:numPr>
          <w:ilvl w:val="0"/>
          <w:numId w:val="182"/>
        </w:numPr>
        <w:spacing w:line="360" w:lineRule="auto"/>
        <w:ind w:firstLineChars="0"/>
        <w:rPr>
          <w:rFonts w:asciiTheme="minorEastAsia" w:hAnsiTheme="minorEastAsia"/>
        </w:rPr>
      </w:pPr>
      <w:r>
        <w:rPr>
          <w:rFonts w:asciiTheme="minorEastAsia" w:hAnsiTheme="minorEastAsia" w:hint="eastAsia"/>
          <w:lang w:val="en-AU"/>
        </w:rPr>
        <w:t>系统在公司行动信息列表中显示已作</w:t>
      </w:r>
      <w:r w:rsidR="00D70EFD">
        <w:rPr>
          <w:rFonts w:asciiTheme="minorEastAsia" w:hAnsiTheme="minorEastAsia" w:hint="eastAsia"/>
          <w:lang w:val="en-AU"/>
        </w:rPr>
        <w:t>确认</w:t>
      </w:r>
      <w:r>
        <w:rPr>
          <w:rFonts w:asciiTheme="minorEastAsia" w:hAnsiTheme="minorEastAsia" w:hint="eastAsia"/>
          <w:lang w:val="en-AU"/>
        </w:rPr>
        <w:t>的行动数据，数据显示内容包括：公司行动、证券代码、证券名称、内部截止日、香港结算截止日、确认人、确认时间；</w:t>
      </w:r>
      <w:r w:rsidRPr="007468F5">
        <w:rPr>
          <w:rFonts w:asciiTheme="minorEastAsia" w:hAnsiTheme="minorEastAsia" w:hint="eastAsia"/>
        </w:rPr>
        <w:t xml:space="preserve"> </w:t>
      </w:r>
    </w:p>
    <w:p w:rsidR="00866092" w:rsidRDefault="0059441C" w:rsidP="00D300EC">
      <w:pPr>
        <w:pStyle w:val="a7"/>
        <w:numPr>
          <w:ilvl w:val="0"/>
          <w:numId w:val="182"/>
        </w:numPr>
        <w:spacing w:line="360" w:lineRule="auto"/>
        <w:ind w:firstLineChars="0"/>
        <w:rPr>
          <w:rFonts w:asciiTheme="minorEastAsia" w:hAnsiTheme="minorEastAsia"/>
        </w:rPr>
      </w:pPr>
      <w:r>
        <w:rPr>
          <w:rFonts w:asciiTheme="minorEastAsia" w:hAnsiTheme="minorEastAsia" w:hint="eastAsia"/>
        </w:rPr>
        <w:t>选中一个</w:t>
      </w:r>
      <w:r w:rsidR="00D70EFD">
        <w:rPr>
          <w:rFonts w:asciiTheme="minorEastAsia" w:hAnsiTheme="minorEastAsia" w:hint="eastAsia"/>
        </w:rPr>
        <w:t>以股代</w:t>
      </w:r>
      <w:proofErr w:type="gramStart"/>
      <w:r w:rsidR="00D70EFD">
        <w:rPr>
          <w:rFonts w:asciiTheme="minorEastAsia" w:hAnsiTheme="minorEastAsia" w:hint="eastAsia"/>
        </w:rPr>
        <w:t>息</w:t>
      </w:r>
      <w:r>
        <w:rPr>
          <w:rFonts w:asciiTheme="minorEastAsia" w:hAnsiTheme="minorEastAsia" w:hint="eastAsia"/>
        </w:rPr>
        <w:t>行动</w:t>
      </w:r>
      <w:proofErr w:type="gramEnd"/>
      <w:r>
        <w:rPr>
          <w:rFonts w:asciiTheme="minorEastAsia" w:hAnsiTheme="minorEastAsia" w:hint="eastAsia"/>
        </w:rPr>
        <w:t>信息后，通过“行权统计”功能</w:t>
      </w:r>
      <w:r w:rsidR="00866092">
        <w:rPr>
          <w:rFonts w:asciiTheme="minorEastAsia" w:hAnsiTheme="minorEastAsia" w:hint="eastAsia"/>
        </w:rPr>
        <w:t>统计客户行权数据；</w:t>
      </w:r>
    </w:p>
    <w:p w:rsidR="005641A3" w:rsidRDefault="005641A3" w:rsidP="00D300EC">
      <w:pPr>
        <w:pStyle w:val="a7"/>
        <w:numPr>
          <w:ilvl w:val="1"/>
          <w:numId w:val="182"/>
        </w:numPr>
        <w:spacing w:line="360" w:lineRule="auto"/>
        <w:ind w:firstLineChars="0"/>
        <w:rPr>
          <w:rFonts w:asciiTheme="minorEastAsia" w:hAnsiTheme="minorEastAsia"/>
        </w:rPr>
      </w:pPr>
      <w:r>
        <w:rPr>
          <w:rFonts w:asciiTheme="minorEastAsia" w:hAnsiTheme="minorEastAsia" w:hint="eastAsia"/>
        </w:rPr>
        <w:t>如果是以股代息业务，[行权统计]前需要判断行权价格；</w:t>
      </w:r>
    </w:p>
    <w:p w:rsidR="00BF079D" w:rsidRDefault="005641A3">
      <w:pPr>
        <w:pStyle w:val="a7"/>
        <w:numPr>
          <w:ilvl w:val="2"/>
          <w:numId w:val="182"/>
        </w:numPr>
        <w:spacing w:line="360" w:lineRule="auto"/>
        <w:ind w:firstLineChars="0"/>
        <w:rPr>
          <w:rFonts w:asciiTheme="minorEastAsia" w:hAnsiTheme="minorEastAsia"/>
        </w:rPr>
      </w:pPr>
      <w:r>
        <w:rPr>
          <w:rFonts w:asciiTheme="minorEastAsia" w:hAnsiTheme="minorEastAsia" w:hint="eastAsia"/>
        </w:rPr>
        <w:t>如果为&lt;=0，系统提示用户输入换购价格,系统停止[行权统计功能]；</w:t>
      </w:r>
    </w:p>
    <w:p w:rsidR="003E7EB9" w:rsidRDefault="003E7EB9" w:rsidP="00D300EC">
      <w:pPr>
        <w:pStyle w:val="a7"/>
        <w:numPr>
          <w:ilvl w:val="1"/>
          <w:numId w:val="182"/>
        </w:numPr>
        <w:spacing w:line="360" w:lineRule="auto"/>
        <w:ind w:firstLineChars="0"/>
        <w:rPr>
          <w:rFonts w:asciiTheme="minorEastAsia" w:hAnsiTheme="minorEastAsia"/>
        </w:rPr>
      </w:pPr>
      <w:r>
        <w:rPr>
          <w:rFonts w:asciiTheme="minorEastAsia" w:hAnsiTheme="minorEastAsia" w:hint="eastAsia"/>
        </w:rPr>
        <w:t>根据CCASS</w:t>
      </w:r>
      <w:r w:rsidR="00F94B09">
        <w:rPr>
          <w:rFonts w:asciiTheme="minorEastAsia" w:hAnsiTheme="minorEastAsia" w:hint="eastAsia"/>
        </w:rPr>
        <w:t>的保证金账户数量</w:t>
      </w:r>
      <w:r>
        <w:rPr>
          <w:rFonts w:asciiTheme="minorEastAsia" w:hAnsiTheme="minorEastAsia" w:hint="eastAsia"/>
        </w:rPr>
        <w:t>与各抵押银行的股权登记日按比例分配各类选择的统计结果；</w:t>
      </w:r>
    </w:p>
    <w:p w:rsidR="009E4D26" w:rsidRPr="009E4D26" w:rsidRDefault="0065290A" w:rsidP="00D300EC">
      <w:pPr>
        <w:pStyle w:val="a7"/>
        <w:numPr>
          <w:ilvl w:val="1"/>
          <w:numId w:val="182"/>
        </w:numPr>
        <w:spacing w:line="360" w:lineRule="auto"/>
        <w:ind w:firstLineChars="0"/>
        <w:rPr>
          <w:rFonts w:asciiTheme="minorEastAsia" w:hAnsiTheme="minorEastAsia"/>
        </w:rPr>
      </w:pPr>
      <w:r>
        <w:rPr>
          <w:rFonts w:asciiTheme="minorEastAsia" w:hAnsiTheme="minorEastAsia" w:hint="eastAsia"/>
          <w:lang w:val="en-AU"/>
        </w:rPr>
        <w:t>系统根据输入后的换购价格，计算每个客户以股代息可能获得的股数</w:t>
      </w:r>
      <w:r w:rsidR="0039714D">
        <w:rPr>
          <w:rFonts w:asciiTheme="minorEastAsia" w:hAnsiTheme="minorEastAsia" w:hint="eastAsia"/>
          <w:lang w:val="en-AU"/>
        </w:rPr>
        <w:t>；</w:t>
      </w:r>
    </w:p>
    <w:p w:rsidR="00BF079D" w:rsidRDefault="0065290A">
      <w:pPr>
        <w:pStyle w:val="a7"/>
        <w:numPr>
          <w:ilvl w:val="2"/>
          <w:numId w:val="182"/>
        </w:numPr>
        <w:spacing w:line="360" w:lineRule="auto"/>
        <w:ind w:firstLineChars="0"/>
        <w:rPr>
          <w:rFonts w:asciiTheme="minorEastAsia" w:hAnsiTheme="minorEastAsia"/>
        </w:rPr>
      </w:pPr>
      <w:r>
        <w:rPr>
          <w:rFonts w:asciiTheme="minorEastAsia" w:hAnsiTheme="minorEastAsia" w:hint="eastAsia"/>
          <w:lang w:val="en-AU"/>
        </w:rPr>
        <w:t>[以股代息股数*派息金额]/</w:t>
      </w:r>
      <w:r w:rsidR="009E4D26">
        <w:rPr>
          <w:rFonts w:asciiTheme="minorEastAsia" w:hAnsiTheme="minorEastAsia" w:hint="eastAsia"/>
          <w:lang w:val="en-AU"/>
        </w:rPr>
        <w:t>换购价格；</w:t>
      </w:r>
    </w:p>
    <w:p w:rsidR="00BF079D" w:rsidRDefault="0065290A">
      <w:pPr>
        <w:pStyle w:val="a7"/>
        <w:numPr>
          <w:ilvl w:val="2"/>
          <w:numId w:val="182"/>
        </w:numPr>
        <w:spacing w:line="360" w:lineRule="auto"/>
        <w:ind w:firstLineChars="0"/>
        <w:rPr>
          <w:rFonts w:asciiTheme="minorEastAsia" w:hAnsiTheme="minorEastAsia"/>
        </w:rPr>
      </w:pPr>
      <w:r>
        <w:rPr>
          <w:rFonts w:asciiTheme="minorEastAsia" w:hAnsiTheme="minorEastAsia" w:hint="eastAsia"/>
          <w:lang w:val="en-AU"/>
        </w:rPr>
        <w:t>派息金额与换购价格币种要</w:t>
      </w:r>
      <w:proofErr w:type="gramStart"/>
      <w:r>
        <w:rPr>
          <w:rFonts w:asciiTheme="minorEastAsia" w:hAnsiTheme="minorEastAsia" w:hint="eastAsia"/>
          <w:lang w:val="en-AU"/>
        </w:rPr>
        <w:t>一</w:t>
      </w:r>
      <w:proofErr w:type="gramEnd"/>
      <w:r>
        <w:rPr>
          <w:rFonts w:asciiTheme="minorEastAsia" w:hAnsiTheme="minorEastAsia" w:hint="eastAsia"/>
          <w:lang w:val="en-AU"/>
        </w:rPr>
        <w:t>至，正常是同一币种</w:t>
      </w:r>
      <w:r w:rsidR="0039714D">
        <w:rPr>
          <w:rFonts w:asciiTheme="minorEastAsia" w:hAnsiTheme="minorEastAsia" w:hint="eastAsia"/>
          <w:lang w:val="en-AU"/>
        </w:rPr>
        <w:t>）</w:t>
      </w:r>
      <w:r w:rsidR="009E4D26">
        <w:rPr>
          <w:rFonts w:asciiTheme="minorEastAsia" w:hAnsiTheme="minorEastAsia" w:hint="eastAsia"/>
          <w:lang w:val="en-AU"/>
        </w:rPr>
        <w:t>；</w:t>
      </w:r>
    </w:p>
    <w:p w:rsidR="00BF079D" w:rsidRDefault="009E4D26">
      <w:pPr>
        <w:pStyle w:val="a7"/>
        <w:numPr>
          <w:ilvl w:val="2"/>
          <w:numId w:val="182"/>
        </w:numPr>
        <w:spacing w:line="360" w:lineRule="auto"/>
        <w:ind w:firstLineChars="0"/>
        <w:rPr>
          <w:rFonts w:asciiTheme="minorEastAsia" w:hAnsiTheme="minorEastAsia"/>
        </w:rPr>
      </w:pPr>
      <w:r>
        <w:rPr>
          <w:rFonts w:asciiTheme="minorEastAsia" w:hAnsiTheme="minorEastAsia" w:hint="eastAsia"/>
          <w:lang w:val="en-AU"/>
        </w:rPr>
        <w:lastRenderedPageBreak/>
        <w:t>计算的股份保留4位小数；（便于在换股到账时零碎股的分配）；</w:t>
      </w:r>
    </w:p>
    <w:p w:rsidR="00BF079D" w:rsidRDefault="009E4D26">
      <w:pPr>
        <w:pStyle w:val="a7"/>
        <w:numPr>
          <w:ilvl w:val="2"/>
          <w:numId w:val="182"/>
        </w:numPr>
        <w:spacing w:line="360" w:lineRule="auto"/>
        <w:ind w:firstLineChars="0"/>
        <w:rPr>
          <w:rFonts w:asciiTheme="minorEastAsia" w:hAnsiTheme="minorEastAsia"/>
        </w:rPr>
      </w:pPr>
      <w:r>
        <w:rPr>
          <w:rFonts w:asciiTheme="minorEastAsia" w:hAnsiTheme="minorEastAsia" w:hint="eastAsia"/>
          <w:lang w:val="en-AU"/>
        </w:rPr>
        <w:t>选择选择了以股代息，</w:t>
      </w:r>
      <w:r w:rsidR="00357379">
        <w:rPr>
          <w:rFonts w:asciiTheme="minorEastAsia" w:hAnsiTheme="minorEastAsia" w:hint="eastAsia"/>
          <w:lang w:val="en-AU"/>
        </w:rPr>
        <w:t>但</w:t>
      </w:r>
      <w:r>
        <w:rPr>
          <w:rFonts w:asciiTheme="minorEastAsia" w:hAnsiTheme="minorEastAsia" w:hint="eastAsia"/>
          <w:lang w:val="en-AU"/>
        </w:rPr>
        <w:t>客户派息总额不足以换成一股的情况，</w:t>
      </w:r>
      <w:r w:rsidR="00357379">
        <w:rPr>
          <w:rFonts w:asciiTheme="minorEastAsia" w:hAnsiTheme="minorEastAsia" w:hint="eastAsia"/>
          <w:lang w:val="en-AU"/>
        </w:rPr>
        <w:t>系统自动按未行权处理；</w:t>
      </w:r>
    </w:p>
    <w:p w:rsidR="00BF079D" w:rsidRPr="003E7EB9" w:rsidRDefault="00357379">
      <w:pPr>
        <w:pStyle w:val="a7"/>
        <w:numPr>
          <w:ilvl w:val="3"/>
          <w:numId w:val="182"/>
        </w:numPr>
        <w:spacing w:line="360" w:lineRule="auto"/>
        <w:ind w:firstLineChars="0"/>
        <w:rPr>
          <w:rFonts w:asciiTheme="minorEastAsia" w:hAnsiTheme="minorEastAsia"/>
        </w:rPr>
      </w:pPr>
      <w:r>
        <w:rPr>
          <w:rFonts w:asciiTheme="minorEastAsia" w:hAnsiTheme="minorEastAsia" w:hint="eastAsia"/>
        </w:rPr>
        <w:t>即以默认派息币种派发现金</w:t>
      </w:r>
      <w:r>
        <w:rPr>
          <w:rFonts w:asciiTheme="minorEastAsia" w:hAnsiTheme="minorEastAsia" w:hint="eastAsia"/>
          <w:lang w:val="en-AU"/>
        </w:rPr>
        <w:t>；</w:t>
      </w:r>
    </w:p>
    <w:p w:rsidR="00935316" w:rsidRPr="00935316" w:rsidRDefault="003E7EB9" w:rsidP="00935316">
      <w:pPr>
        <w:pStyle w:val="a7"/>
        <w:numPr>
          <w:ilvl w:val="2"/>
          <w:numId w:val="182"/>
        </w:numPr>
        <w:spacing w:line="360" w:lineRule="auto"/>
        <w:ind w:firstLineChars="0"/>
        <w:rPr>
          <w:rFonts w:asciiTheme="minorEastAsia" w:hAnsiTheme="minorEastAsia"/>
        </w:rPr>
      </w:pPr>
      <w:r>
        <w:rPr>
          <w:rFonts w:asciiTheme="minorEastAsia" w:hAnsiTheme="minorEastAsia" w:hint="eastAsia"/>
          <w:lang w:val="en-AU"/>
        </w:rPr>
        <w:t>未行权数量应加到相应的默认币种的现金选择项中；</w:t>
      </w:r>
    </w:p>
    <w:p w:rsidR="00935316" w:rsidRPr="00935316" w:rsidRDefault="003E7EB9" w:rsidP="00935316">
      <w:pPr>
        <w:pStyle w:val="a7"/>
        <w:numPr>
          <w:ilvl w:val="2"/>
          <w:numId w:val="182"/>
        </w:numPr>
        <w:spacing w:line="360" w:lineRule="auto"/>
        <w:ind w:firstLineChars="0"/>
        <w:rPr>
          <w:rFonts w:asciiTheme="minorEastAsia" w:hAnsiTheme="minorEastAsia"/>
        </w:rPr>
      </w:pPr>
      <w:r>
        <w:rPr>
          <w:rFonts w:asciiTheme="minorEastAsia" w:hAnsiTheme="minorEastAsia" w:hint="eastAsia"/>
          <w:lang w:val="en-AU"/>
        </w:rPr>
        <w:t>系统应保留CCASS各银行的统计结果，以备后查；</w:t>
      </w:r>
    </w:p>
    <w:p w:rsidR="00D70EFD" w:rsidRPr="00D70EFD" w:rsidRDefault="00866092" w:rsidP="00D300EC">
      <w:pPr>
        <w:pStyle w:val="a7"/>
        <w:numPr>
          <w:ilvl w:val="1"/>
          <w:numId w:val="182"/>
        </w:numPr>
        <w:spacing w:line="360" w:lineRule="auto"/>
        <w:ind w:firstLineChars="0"/>
        <w:rPr>
          <w:rFonts w:asciiTheme="minorEastAsia" w:hAnsiTheme="minorEastAsia"/>
        </w:rPr>
      </w:pPr>
      <w:r>
        <w:rPr>
          <w:rFonts w:asciiTheme="minorEastAsia" w:hAnsiTheme="minorEastAsia" w:hint="eastAsia"/>
        </w:rPr>
        <w:t>汇总行权信息并</w:t>
      </w:r>
      <w:r w:rsidR="0059441C">
        <w:rPr>
          <w:rFonts w:asciiTheme="minorEastAsia" w:hAnsiTheme="minorEastAsia" w:hint="eastAsia"/>
          <w:lang w:val="en-AU"/>
        </w:rPr>
        <w:t>列出</w:t>
      </w:r>
      <w:r>
        <w:rPr>
          <w:rFonts w:asciiTheme="minorEastAsia" w:hAnsiTheme="minorEastAsia" w:hint="eastAsia"/>
          <w:lang w:val="en-AU"/>
        </w:rPr>
        <w:t>明细</w:t>
      </w:r>
      <w:r w:rsidR="00D70EFD">
        <w:rPr>
          <w:rFonts w:asciiTheme="minorEastAsia" w:hAnsiTheme="minorEastAsia" w:hint="eastAsia"/>
          <w:lang w:val="en-AU"/>
        </w:rPr>
        <w:t>；</w:t>
      </w:r>
    </w:p>
    <w:p w:rsidR="0059441C" w:rsidRPr="00D70EFD" w:rsidRDefault="00D70EFD" w:rsidP="00D300EC">
      <w:pPr>
        <w:pStyle w:val="a7"/>
        <w:numPr>
          <w:ilvl w:val="2"/>
          <w:numId w:val="182"/>
        </w:numPr>
        <w:spacing w:line="360" w:lineRule="auto"/>
        <w:ind w:firstLineChars="0"/>
        <w:rPr>
          <w:rFonts w:asciiTheme="minorEastAsia" w:hAnsiTheme="minorEastAsia"/>
        </w:rPr>
      </w:pPr>
      <w:r>
        <w:rPr>
          <w:rFonts w:asciiTheme="minorEastAsia" w:hAnsiTheme="minorEastAsia" w:hint="eastAsia"/>
        </w:rPr>
        <w:t>按现金选择的币种汇总（有多个币种就汇总多条）</w:t>
      </w:r>
      <w:r w:rsidR="0059441C">
        <w:rPr>
          <w:rFonts w:asciiTheme="minorEastAsia" w:hAnsiTheme="minorEastAsia" w:hint="eastAsia"/>
          <w:lang w:val="en-AU"/>
        </w:rPr>
        <w:t>；</w:t>
      </w:r>
    </w:p>
    <w:p w:rsidR="00D70EFD" w:rsidRDefault="00D70EFD" w:rsidP="00D300EC">
      <w:pPr>
        <w:pStyle w:val="a7"/>
        <w:numPr>
          <w:ilvl w:val="2"/>
          <w:numId w:val="182"/>
        </w:numPr>
        <w:spacing w:line="360" w:lineRule="auto"/>
        <w:ind w:firstLineChars="0"/>
        <w:rPr>
          <w:rFonts w:asciiTheme="minorEastAsia" w:hAnsiTheme="minorEastAsia"/>
        </w:rPr>
      </w:pPr>
      <w:r>
        <w:rPr>
          <w:rFonts w:asciiTheme="minorEastAsia" w:hAnsiTheme="minorEastAsia" w:hint="eastAsia"/>
        </w:rPr>
        <w:t>按股票再投资汇总；</w:t>
      </w:r>
    </w:p>
    <w:p w:rsidR="00D70EFD" w:rsidRDefault="00D70EFD" w:rsidP="00D300EC">
      <w:pPr>
        <w:pStyle w:val="a7"/>
        <w:numPr>
          <w:ilvl w:val="2"/>
          <w:numId w:val="182"/>
        </w:numPr>
        <w:spacing w:line="360" w:lineRule="auto"/>
        <w:ind w:firstLineChars="0"/>
        <w:rPr>
          <w:rFonts w:asciiTheme="minorEastAsia" w:hAnsiTheme="minorEastAsia"/>
        </w:rPr>
      </w:pPr>
      <w:r>
        <w:rPr>
          <w:rFonts w:asciiTheme="minorEastAsia" w:hAnsiTheme="minorEastAsia" w:hint="eastAsia"/>
        </w:rPr>
        <w:t>按未行权数据汇总（这块数据系统全部</w:t>
      </w:r>
      <w:r w:rsidR="00866092">
        <w:rPr>
          <w:rFonts w:asciiTheme="minorEastAsia" w:hAnsiTheme="minorEastAsia" w:hint="eastAsia"/>
        </w:rPr>
        <w:t>默认为港币股息，系统生成下单渠道为系统生成的</w:t>
      </w:r>
      <w:r>
        <w:rPr>
          <w:rFonts w:asciiTheme="minorEastAsia" w:hAnsiTheme="minorEastAsia" w:hint="eastAsia"/>
        </w:rPr>
        <w:t>委托）</w:t>
      </w:r>
      <w:r w:rsidR="00866092">
        <w:rPr>
          <w:rFonts w:asciiTheme="minorEastAsia" w:hAnsiTheme="minorEastAsia" w:hint="eastAsia"/>
        </w:rPr>
        <w:t>；</w:t>
      </w:r>
    </w:p>
    <w:p w:rsidR="00866092" w:rsidRPr="00D70EFD" w:rsidRDefault="00866092" w:rsidP="00D300EC">
      <w:pPr>
        <w:pStyle w:val="a7"/>
        <w:numPr>
          <w:ilvl w:val="1"/>
          <w:numId w:val="182"/>
        </w:numPr>
        <w:spacing w:line="360" w:lineRule="auto"/>
        <w:ind w:firstLineChars="0"/>
        <w:rPr>
          <w:rFonts w:asciiTheme="minorEastAsia" w:hAnsiTheme="minorEastAsia"/>
        </w:rPr>
      </w:pPr>
      <w:r>
        <w:rPr>
          <w:rFonts w:asciiTheme="minorEastAsia" w:hAnsiTheme="minorEastAsia" w:hint="eastAsia"/>
          <w:lang w:val="en-AU"/>
        </w:rPr>
        <w:t>列出</w:t>
      </w:r>
      <w:r>
        <w:rPr>
          <w:rFonts w:asciiTheme="minorEastAsia" w:hAnsiTheme="minorEastAsia" w:hint="eastAsia"/>
        </w:rPr>
        <w:t>明细行权信息</w:t>
      </w:r>
      <w:r>
        <w:rPr>
          <w:rFonts w:asciiTheme="minorEastAsia" w:hAnsiTheme="minorEastAsia" w:hint="eastAsia"/>
          <w:lang w:val="en-AU"/>
        </w:rPr>
        <w:t>；</w:t>
      </w:r>
    </w:p>
    <w:p w:rsidR="00866092" w:rsidRPr="00866092" w:rsidRDefault="00866092" w:rsidP="00D300EC">
      <w:pPr>
        <w:pStyle w:val="a7"/>
        <w:numPr>
          <w:ilvl w:val="2"/>
          <w:numId w:val="182"/>
        </w:numPr>
        <w:spacing w:line="360" w:lineRule="auto"/>
        <w:ind w:firstLineChars="0"/>
        <w:rPr>
          <w:rFonts w:asciiTheme="minorEastAsia" w:hAnsiTheme="minorEastAsia"/>
        </w:rPr>
      </w:pPr>
      <w:r>
        <w:rPr>
          <w:rFonts w:asciiTheme="minorEastAsia" w:hAnsiTheme="minorEastAsia" w:hint="eastAsia"/>
        </w:rPr>
        <w:t>通过下单完成的明细内容：</w:t>
      </w:r>
      <w:r>
        <w:rPr>
          <w:rFonts w:asciiTheme="minorEastAsia" w:hAnsiTheme="minorEastAsia" w:hint="eastAsia"/>
          <w:lang w:val="en-AU"/>
        </w:rPr>
        <w:t>资金账号、客户名称、证券代码、业务类别、行权股份数量、币种、委托时间、下单渠道；</w:t>
      </w:r>
    </w:p>
    <w:p w:rsidR="00866092" w:rsidRPr="00DF48D2" w:rsidRDefault="00866092" w:rsidP="00D300EC">
      <w:pPr>
        <w:pStyle w:val="a7"/>
        <w:numPr>
          <w:ilvl w:val="2"/>
          <w:numId w:val="182"/>
        </w:numPr>
        <w:spacing w:line="360" w:lineRule="auto"/>
        <w:ind w:firstLineChars="0"/>
        <w:rPr>
          <w:rFonts w:asciiTheme="minorEastAsia" w:hAnsiTheme="minorEastAsia"/>
        </w:rPr>
      </w:pPr>
      <w:r>
        <w:rPr>
          <w:rFonts w:asciiTheme="minorEastAsia" w:hAnsiTheme="minorEastAsia" w:hint="eastAsia"/>
          <w:lang w:val="en-AU"/>
        </w:rPr>
        <w:t>系统把客户未行权的数据全部按客户资金号生成委托信息，下单渠道为“系统生成”，</w:t>
      </w:r>
      <w:r w:rsidR="00B87D58">
        <w:rPr>
          <w:rFonts w:asciiTheme="minorEastAsia" w:hAnsiTheme="minorEastAsia" w:hint="eastAsia"/>
          <w:lang w:val="en-AU"/>
        </w:rPr>
        <w:t>委托时间为空，并一起并入上述明细展示；</w:t>
      </w:r>
    </w:p>
    <w:p w:rsidR="0059441C" w:rsidRPr="002E58FE" w:rsidRDefault="0059441C" w:rsidP="00D300EC">
      <w:pPr>
        <w:pStyle w:val="a7"/>
        <w:numPr>
          <w:ilvl w:val="0"/>
          <w:numId w:val="182"/>
        </w:numPr>
        <w:spacing w:line="360" w:lineRule="auto"/>
        <w:ind w:firstLineChars="0"/>
        <w:rPr>
          <w:rFonts w:asciiTheme="minorEastAsia" w:hAnsiTheme="minorEastAsia"/>
        </w:rPr>
      </w:pPr>
      <w:r>
        <w:rPr>
          <w:rFonts w:asciiTheme="minorEastAsia" w:hAnsiTheme="minorEastAsia" w:hint="eastAsia"/>
          <w:lang w:val="en-AU"/>
        </w:rPr>
        <w:t>系统支持重复“统计”；</w:t>
      </w:r>
    </w:p>
    <w:p w:rsidR="0059441C" w:rsidRPr="00126609" w:rsidRDefault="0059441C" w:rsidP="00D300EC">
      <w:pPr>
        <w:pStyle w:val="a7"/>
        <w:numPr>
          <w:ilvl w:val="0"/>
          <w:numId w:val="182"/>
        </w:numPr>
        <w:spacing w:line="360" w:lineRule="auto"/>
        <w:ind w:firstLineChars="0"/>
        <w:rPr>
          <w:rFonts w:asciiTheme="minorEastAsia" w:hAnsiTheme="minorEastAsia"/>
        </w:rPr>
      </w:pPr>
      <w:r>
        <w:rPr>
          <w:rFonts w:asciiTheme="minorEastAsia" w:hAnsiTheme="minorEastAsia" w:hint="eastAsia"/>
        </w:rPr>
        <w:t>系统支持重复</w:t>
      </w:r>
      <w:r>
        <w:rPr>
          <w:rFonts w:asciiTheme="minorEastAsia" w:hAnsiTheme="minorEastAsia" w:hint="eastAsia"/>
          <w:lang w:val="en-AU"/>
        </w:rPr>
        <w:t>“确认”；</w:t>
      </w:r>
    </w:p>
    <w:p w:rsidR="0059441C" w:rsidRPr="00510242" w:rsidRDefault="0059441C" w:rsidP="00D300EC">
      <w:pPr>
        <w:pStyle w:val="a7"/>
        <w:numPr>
          <w:ilvl w:val="0"/>
          <w:numId w:val="182"/>
        </w:numPr>
        <w:spacing w:line="360" w:lineRule="auto"/>
        <w:ind w:firstLineChars="0"/>
        <w:rPr>
          <w:rFonts w:asciiTheme="minorEastAsia" w:hAnsiTheme="minorEastAsia"/>
        </w:rPr>
      </w:pPr>
      <w:r>
        <w:rPr>
          <w:rFonts w:asciiTheme="minorEastAsia" w:hAnsiTheme="minorEastAsia" w:hint="eastAsia"/>
          <w:lang w:val="en-AU"/>
        </w:rPr>
        <w:t>用户确认后，系统把确认人员、确认时间记录到上表中；</w:t>
      </w:r>
    </w:p>
    <w:p w:rsidR="00510242" w:rsidRDefault="00510242" w:rsidP="00510242">
      <w:pPr>
        <w:pStyle w:val="a7"/>
        <w:numPr>
          <w:ilvl w:val="0"/>
          <w:numId w:val="182"/>
        </w:numPr>
        <w:spacing w:line="360" w:lineRule="auto"/>
        <w:ind w:firstLineChars="0"/>
        <w:rPr>
          <w:rFonts w:asciiTheme="minorEastAsia" w:hAnsiTheme="minorEastAsia"/>
        </w:rPr>
      </w:pPr>
      <w:r>
        <w:rPr>
          <w:rFonts w:asciiTheme="minorEastAsia" w:hAnsiTheme="minorEastAsia" w:hint="eastAsia"/>
        </w:rPr>
        <w:t>以股代息行权确认后，系统向客服部的邮箱发送以股代息行权确认的信息；</w:t>
      </w:r>
    </w:p>
    <w:p w:rsidR="00510242" w:rsidRDefault="00510242" w:rsidP="00510242">
      <w:pPr>
        <w:pStyle w:val="a7"/>
        <w:numPr>
          <w:ilvl w:val="1"/>
          <w:numId w:val="182"/>
        </w:numPr>
        <w:spacing w:line="360" w:lineRule="auto"/>
        <w:ind w:firstLineChars="0"/>
        <w:rPr>
          <w:rFonts w:asciiTheme="minorEastAsia" w:hAnsiTheme="minorEastAsia"/>
        </w:rPr>
      </w:pPr>
      <w:r>
        <w:rPr>
          <w:rFonts w:asciiTheme="minorEastAsia" w:hAnsiTheme="minorEastAsia" w:hint="eastAsia"/>
        </w:rPr>
        <w:t>发送内容：说明（股以股代息行权确认）、股票代码、股票名称、派息币种、派息金额、以股代息数量、处理日期。</w:t>
      </w:r>
    </w:p>
    <w:p w:rsidR="00510242" w:rsidRDefault="00510242" w:rsidP="00510242">
      <w:pPr>
        <w:pStyle w:val="a7"/>
        <w:numPr>
          <w:ilvl w:val="1"/>
          <w:numId w:val="182"/>
        </w:numPr>
        <w:spacing w:line="360" w:lineRule="auto"/>
        <w:ind w:firstLineChars="0"/>
        <w:rPr>
          <w:rFonts w:asciiTheme="minorEastAsia" w:hAnsiTheme="minorEastAsia"/>
        </w:rPr>
      </w:pPr>
      <w:r>
        <w:rPr>
          <w:rFonts w:asciiTheme="minorEastAsia" w:hAnsiTheme="minorEastAsia" w:hint="eastAsia"/>
        </w:rPr>
        <w:t>发送格式：以上每一种选择为一行，现金派息的以股代</w:t>
      </w:r>
      <w:proofErr w:type="gramStart"/>
      <w:r>
        <w:rPr>
          <w:rFonts w:asciiTheme="minorEastAsia" w:hAnsiTheme="minorEastAsia" w:hint="eastAsia"/>
        </w:rPr>
        <w:t>息数量</w:t>
      </w:r>
      <w:proofErr w:type="gramEnd"/>
      <w:r>
        <w:rPr>
          <w:rFonts w:asciiTheme="minorEastAsia" w:hAnsiTheme="minorEastAsia" w:hint="eastAsia"/>
        </w:rPr>
        <w:t xml:space="preserve">为0； </w:t>
      </w:r>
    </w:p>
    <w:p w:rsidR="0059441C" w:rsidRPr="006B66BE" w:rsidRDefault="0059441C" w:rsidP="00D300EC">
      <w:pPr>
        <w:pStyle w:val="a7"/>
        <w:numPr>
          <w:ilvl w:val="0"/>
          <w:numId w:val="182"/>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行权统计、确认</w:t>
      </w:r>
      <w:r w:rsidRPr="006B66BE">
        <w:rPr>
          <w:rFonts w:asciiTheme="minorEastAsia" w:hAnsiTheme="minorEastAsia" w:hint="eastAsia"/>
        </w:rPr>
        <w:t>日志：日志内容包括：行动事件、</w:t>
      </w:r>
      <w:r>
        <w:rPr>
          <w:rFonts w:asciiTheme="minorEastAsia" w:hAnsiTheme="minorEastAsia" w:hint="eastAsia"/>
        </w:rPr>
        <w:t>处理事件、</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59441C" w:rsidRDefault="0059441C" w:rsidP="0059441C">
      <w:pPr>
        <w:pStyle w:val="3"/>
        <w:ind w:leftChars="100" w:left="210"/>
      </w:pPr>
      <w:bookmarkStart w:id="127" w:name="_Toc296808764"/>
      <w:r>
        <w:rPr>
          <w:rFonts w:hint="eastAsia"/>
        </w:rPr>
        <w:lastRenderedPageBreak/>
        <w:t>F10.10</w:t>
      </w:r>
      <w:r>
        <w:rPr>
          <w:rFonts w:hint="eastAsia"/>
          <w:sz w:val="30"/>
          <w:szCs w:val="30"/>
        </w:rPr>
        <w:t>以股代息到账</w:t>
      </w:r>
      <w:r>
        <w:rPr>
          <w:rFonts w:hint="eastAsia"/>
        </w:rPr>
        <w:t>分配手工维护</w:t>
      </w:r>
      <w:bookmarkEnd w:id="127"/>
    </w:p>
    <w:p w:rsidR="0059441C" w:rsidRDefault="0059441C" w:rsidP="006734D2">
      <w:pPr>
        <w:pStyle w:val="4"/>
        <w:numPr>
          <w:ilvl w:val="0"/>
          <w:numId w:val="150"/>
        </w:numPr>
      </w:pPr>
      <w:r>
        <w:rPr>
          <w:rFonts w:hint="eastAsia"/>
        </w:rPr>
        <w:t>业务描述</w:t>
      </w:r>
    </w:p>
    <w:p w:rsidR="00732BA7" w:rsidRDefault="00732BA7" w:rsidP="0059441C">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以股代息权益到</w:t>
      </w:r>
      <w:r w:rsidR="0059441C">
        <w:rPr>
          <w:rFonts w:asciiTheme="minorEastAsia" w:hAnsiTheme="minorEastAsia" w:cs="华文仿宋" w:hint="eastAsia"/>
          <w:color w:val="000000"/>
          <w:kern w:val="0"/>
          <w:szCs w:val="21"/>
        </w:rPr>
        <w:t>账包括了</w:t>
      </w:r>
      <w:r>
        <w:rPr>
          <w:rFonts w:asciiTheme="minorEastAsia" w:hAnsiTheme="minorEastAsia" w:cs="华文仿宋" w:hint="eastAsia"/>
          <w:color w:val="000000"/>
          <w:kern w:val="0"/>
          <w:szCs w:val="21"/>
        </w:rPr>
        <w:t>现金与股份两</w:t>
      </w:r>
      <w:r w:rsidR="0059441C">
        <w:rPr>
          <w:rFonts w:asciiTheme="minorEastAsia" w:hAnsiTheme="minorEastAsia" w:cs="华文仿宋" w:hint="eastAsia"/>
          <w:color w:val="000000"/>
          <w:kern w:val="0"/>
          <w:szCs w:val="21"/>
        </w:rPr>
        <w:t>部分认购数据，对于</w:t>
      </w:r>
      <w:r>
        <w:rPr>
          <w:rFonts w:asciiTheme="minorEastAsia" w:hAnsiTheme="minorEastAsia" w:cs="华文仿宋" w:hint="eastAsia"/>
          <w:color w:val="000000"/>
          <w:kern w:val="0"/>
          <w:szCs w:val="21"/>
        </w:rPr>
        <w:t>股份数据系统需要按客户行权的数据计算出客户应得股份，现金数据应根据客户行权数据计算出应得现金，但因现金选择存在多币种，系统需要在多币种间进行汇率转换，</w:t>
      </w:r>
      <w:r w:rsidR="00002F93">
        <w:rPr>
          <w:rFonts w:asciiTheme="minorEastAsia" w:hAnsiTheme="minorEastAsia" w:cs="华文仿宋" w:hint="eastAsia"/>
          <w:color w:val="000000"/>
          <w:kern w:val="0"/>
          <w:szCs w:val="21"/>
        </w:rPr>
        <w:t>在以股代息到账时，香港结算提供相应币种的每股派息资金，该数据</w:t>
      </w:r>
      <w:r>
        <w:rPr>
          <w:rFonts w:asciiTheme="minorEastAsia" w:hAnsiTheme="minorEastAsia" w:cs="华文仿宋" w:hint="eastAsia"/>
          <w:color w:val="000000"/>
          <w:kern w:val="0"/>
          <w:szCs w:val="21"/>
        </w:rPr>
        <w:t>需要人工补入，</w:t>
      </w:r>
      <w:r w:rsidR="000B1497">
        <w:rPr>
          <w:rFonts w:asciiTheme="minorEastAsia" w:hAnsiTheme="minorEastAsia" w:cs="华文仿宋" w:hint="eastAsia"/>
          <w:color w:val="000000"/>
          <w:kern w:val="0"/>
          <w:szCs w:val="21"/>
        </w:rPr>
        <w:t>如果抵押银行存在该股票时，抵押银行的权益数据需要补入,</w:t>
      </w:r>
      <w:r>
        <w:rPr>
          <w:rFonts w:asciiTheme="minorEastAsia" w:hAnsiTheme="minorEastAsia" w:cs="华文仿宋" w:hint="eastAsia"/>
          <w:color w:val="000000"/>
          <w:kern w:val="0"/>
          <w:szCs w:val="21"/>
        </w:rPr>
        <w:t>补入数据后系统在数据复核时才能通过。</w:t>
      </w:r>
    </w:p>
    <w:p w:rsidR="00732BA7" w:rsidRDefault="00732BA7" w:rsidP="0059441C">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举例说明：</w:t>
      </w:r>
    </w:p>
    <w:p w:rsidR="00732BA7" w:rsidRPr="00F20201" w:rsidRDefault="00732BA7" w:rsidP="00D300EC">
      <w:pPr>
        <w:pStyle w:val="a7"/>
        <w:numPr>
          <w:ilvl w:val="0"/>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F20201">
        <w:rPr>
          <w:rFonts w:asciiTheme="minorEastAsia" w:hAnsiTheme="minorEastAsia" w:cs="华文仿宋" w:hint="eastAsia"/>
          <w:color w:val="000000"/>
          <w:kern w:val="0"/>
          <w:szCs w:val="21"/>
        </w:rPr>
        <w:t>比如汇丰控股 00005 向投资者派息，每1股派1美元；（这是由上市公司决定）</w:t>
      </w:r>
    </w:p>
    <w:p w:rsidR="00732BA7" w:rsidRPr="00F20201" w:rsidRDefault="00732BA7" w:rsidP="00D300EC">
      <w:pPr>
        <w:pStyle w:val="a7"/>
        <w:numPr>
          <w:ilvl w:val="0"/>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F20201">
        <w:rPr>
          <w:rFonts w:asciiTheme="minorEastAsia" w:hAnsiTheme="minorEastAsia" w:cs="华文仿宋" w:hint="eastAsia"/>
          <w:color w:val="000000"/>
          <w:kern w:val="0"/>
          <w:szCs w:val="21"/>
        </w:rPr>
        <w:t>汇丰公司同时规定，允许客户选择港币、英镑，也可以选择换成汇丰股票；</w:t>
      </w:r>
    </w:p>
    <w:p w:rsidR="00732BA7" w:rsidRPr="00F20201" w:rsidRDefault="00732BA7" w:rsidP="00D300EC">
      <w:pPr>
        <w:pStyle w:val="a7"/>
        <w:numPr>
          <w:ilvl w:val="0"/>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F20201">
        <w:rPr>
          <w:rFonts w:asciiTheme="minorEastAsia" w:hAnsiTheme="minorEastAsia" w:cs="华文仿宋" w:hint="eastAsia"/>
          <w:color w:val="000000"/>
          <w:kern w:val="0"/>
          <w:szCs w:val="21"/>
        </w:rPr>
        <w:t>换成汇丰股票在行</w:t>
      </w:r>
      <w:proofErr w:type="gramStart"/>
      <w:r w:rsidRPr="00F20201">
        <w:rPr>
          <w:rFonts w:asciiTheme="minorEastAsia" w:hAnsiTheme="minorEastAsia" w:cs="华文仿宋" w:hint="eastAsia"/>
          <w:color w:val="000000"/>
          <w:kern w:val="0"/>
          <w:szCs w:val="21"/>
        </w:rPr>
        <w:t>权通知</w:t>
      </w:r>
      <w:proofErr w:type="gramEnd"/>
      <w:r w:rsidRPr="00F20201">
        <w:rPr>
          <w:rFonts w:asciiTheme="minorEastAsia" w:hAnsiTheme="minorEastAsia" w:cs="华文仿宋" w:hint="eastAsia"/>
          <w:color w:val="000000"/>
          <w:kern w:val="0"/>
          <w:szCs w:val="21"/>
        </w:rPr>
        <w:t>时就告诉投资者，汇丰股票换购价为20美元；</w:t>
      </w:r>
    </w:p>
    <w:p w:rsidR="00732BA7" w:rsidRDefault="00732BA7" w:rsidP="00D300EC">
      <w:pPr>
        <w:pStyle w:val="a7"/>
        <w:numPr>
          <w:ilvl w:val="0"/>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F20201">
        <w:rPr>
          <w:rFonts w:asciiTheme="minorEastAsia" w:hAnsiTheme="minorEastAsia" w:cs="华文仿宋" w:hint="eastAsia"/>
          <w:color w:val="000000"/>
          <w:kern w:val="0"/>
          <w:szCs w:val="21"/>
        </w:rPr>
        <w:t>比如A客户在股权登记日有股票100000股；</w:t>
      </w:r>
    </w:p>
    <w:p w:rsidR="00FF16F2" w:rsidRDefault="00FF16F2" w:rsidP="00D300EC">
      <w:pPr>
        <w:pStyle w:val="a7"/>
        <w:numPr>
          <w:ilvl w:val="0"/>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过户费统一按该支股票的</w:t>
      </w:r>
      <w:r w:rsidR="00A43389">
        <w:rPr>
          <w:rFonts w:asciiTheme="minorEastAsia" w:hAnsiTheme="minorEastAsia" w:cs="华文仿宋" w:hint="eastAsia"/>
          <w:color w:val="000000"/>
          <w:kern w:val="0"/>
          <w:szCs w:val="21"/>
        </w:rPr>
        <w:t>交易币种来统一收取；</w:t>
      </w:r>
    </w:p>
    <w:p w:rsidR="00AD4585" w:rsidRDefault="00A43389">
      <w:pPr>
        <w:pStyle w:val="a7"/>
        <w:numPr>
          <w:ilvl w:val="1"/>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hint="eastAsia"/>
        </w:rPr>
        <w:t>香港结算对于上一次已收取过过户费的股票，在上次派到本次派息期间，股票没有卖出，不再收取该部分股票的过户费，证券公司对其名下的投资者也采用同样的处理方式。</w:t>
      </w:r>
    </w:p>
    <w:p w:rsidR="00AD4585" w:rsidRDefault="004B2FC1">
      <w:pPr>
        <w:pStyle w:val="a7"/>
        <w:numPr>
          <w:ilvl w:val="1"/>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hint="eastAsia"/>
        </w:rPr>
        <w:t>过户费统一按交易币种收取，00005为港币交易取股，以港币收取，以100000股除以相应的手数再乘费率；</w:t>
      </w:r>
    </w:p>
    <w:p w:rsidR="00AD4585" w:rsidRDefault="004B2FC1">
      <w:pPr>
        <w:pStyle w:val="a7"/>
        <w:numPr>
          <w:ilvl w:val="1"/>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hint="eastAsia"/>
        </w:rPr>
        <w:t>过户费：（100000股/100</w:t>
      </w:r>
      <w:r>
        <w:rPr>
          <w:rFonts w:asciiTheme="minorEastAsia" w:hAnsiTheme="minorEastAsia"/>
        </w:rPr>
        <w:t>）</w:t>
      </w:r>
      <w:r>
        <w:rPr>
          <w:rFonts w:asciiTheme="minorEastAsia" w:hAnsiTheme="minorEastAsia" w:hint="eastAsia"/>
        </w:rPr>
        <w:t>*1.5 = 1500港币；</w:t>
      </w:r>
    </w:p>
    <w:p w:rsidR="00F20201" w:rsidRPr="00F20201" w:rsidRDefault="00F20201" w:rsidP="00D300EC">
      <w:pPr>
        <w:pStyle w:val="a7"/>
        <w:numPr>
          <w:ilvl w:val="0"/>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客户行权如下：</w:t>
      </w:r>
    </w:p>
    <w:p w:rsidR="00732BA7" w:rsidRPr="00F20201" w:rsidRDefault="00732BA7" w:rsidP="00D300EC">
      <w:pPr>
        <w:pStyle w:val="a7"/>
        <w:numPr>
          <w:ilvl w:val="1"/>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F20201">
        <w:rPr>
          <w:rFonts w:asciiTheme="minorEastAsia" w:hAnsiTheme="minorEastAsia" w:cs="华文仿宋" w:hint="eastAsia"/>
          <w:color w:val="000000"/>
          <w:kern w:val="0"/>
          <w:szCs w:val="21"/>
        </w:rPr>
        <w:t>A客户选择10000</w:t>
      </w:r>
      <w:r w:rsidR="00F20201" w:rsidRPr="00F20201">
        <w:rPr>
          <w:rFonts w:asciiTheme="minorEastAsia" w:hAnsiTheme="minorEastAsia" w:cs="华文仿宋" w:hint="eastAsia"/>
          <w:color w:val="000000"/>
          <w:kern w:val="0"/>
          <w:szCs w:val="21"/>
        </w:rPr>
        <w:t>股</w:t>
      </w:r>
      <w:proofErr w:type="gramStart"/>
      <w:r w:rsidRPr="00F20201">
        <w:rPr>
          <w:rFonts w:asciiTheme="minorEastAsia" w:hAnsiTheme="minorEastAsia" w:cs="华文仿宋" w:hint="eastAsia"/>
          <w:color w:val="000000"/>
          <w:kern w:val="0"/>
          <w:szCs w:val="21"/>
        </w:rPr>
        <w:t>派美元</w:t>
      </w:r>
      <w:proofErr w:type="gramEnd"/>
      <w:r w:rsidRPr="00F20201">
        <w:rPr>
          <w:rFonts w:asciiTheme="minorEastAsia" w:hAnsiTheme="minorEastAsia" w:cs="华文仿宋" w:hint="eastAsia"/>
          <w:color w:val="000000"/>
          <w:kern w:val="0"/>
          <w:szCs w:val="21"/>
        </w:rPr>
        <w:t>现金；</w:t>
      </w:r>
    </w:p>
    <w:p w:rsidR="00732BA7" w:rsidRPr="00F20201" w:rsidRDefault="00732BA7" w:rsidP="00D300EC">
      <w:pPr>
        <w:pStyle w:val="a7"/>
        <w:numPr>
          <w:ilvl w:val="1"/>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F20201">
        <w:rPr>
          <w:rFonts w:asciiTheme="minorEastAsia" w:hAnsiTheme="minorEastAsia" w:cs="华文仿宋" w:hint="eastAsia"/>
          <w:color w:val="000000"/>
          <w:kern w:val="0"/>
          <w:szCs w:val="21"/>
        </w:rPr>
        <w:t>A客户选择</w:t>
      </w:r>
      <w:r w:rsidR="00F20201" w:rsidRPr="00F20201">
        <w:rPr>
          <w:rFonts w:asciiTheme="minorEastAsia" w:hAnsiTheme="minorEastAsia" w:cs="华文仿宋" w:hint="eastAsia"/>
          <w:color w:val="000000"/>
          <w:kern w:val="0"/>
          <w:szCs w:val="21"/>
        </w:rPr>
        <w:t>3</w:t>
      </w:r>
      <w:r w:rsidRPr="00F20201">
        <w:rPr>
          <w:rFonts w:asciiTheme="minorEastAsia" w:hAnsiTheme="minorEastAsia" w:cs="华文仿宋" w:hint="eastAsia"/>
          <w:color w:val="000000"/>
          <w:kern w:val="0"/>
          <w:szCs w:val="21"/>
        </w:rPr>
        <w:t>0000</w:t>
      </w:r>
      <w:r w:rsidR="00F20201" w:rsidRPr="00F20201">
        <w:rPr>
          <w:rFonts w:asciiTheme="minorEastAsia" w:hAnsiTheme="minorEastAsia" w:cs="华文仿宋" w:hint="eastAsia"/>
          <w:color w:val="000000"/>
          <w:kern w:val="0"/>
          <w:szCs w:val="21"/>
        </w:rPr>
        <w:t>股</w:t>
      </w:r>
      <w:r w:rsidRPr="00F20201">
        <w:rPr>
          <w:rFonts w:asciiTheme="minorEastAsia" w:hAnsiTheme="minorEastAsia" w:cs="华文仿宋" w:hint="eastAsia"/>
          <w:color w:val="000000"/>
          <w:kern w:val="0"/>
          <w:szCs w:val="21"/>
        </w:rPr>
        <w:t>派</w:t>
      </w:r>
      <w:r w:rsidR="00F20201" w:rsidRPr="00F20201">
        <w:rPr>
          <w:rFonts w:asciiTheme="minorEastAsia" w:hAnsiTheme="minorEastAsia" w:cs="华文仿宋" w:hint="eastAsia"/>
          <w:color w:val="000000"/>
          <w:kern w:val="0"/>
          <w:szCs w:val="21"/>
        </w:rPr>
        <w:t>港币</w:t>
      </w:r>
      <w:r w:rsidRPr="00F20201">
        <w:rPr>
          <w:rFonts w:asciiTheme="minorEastAsia" w:hAnsiTheme="minorEastAsia" w:cs="华文仿宋" w:hint="eastAsia"/>
          <w:color w:val="000000"/>
          <w:kern w:val="0"/>
          <w:szCs w:val="21"/>
        </w:rPr>
        <w:t>现金；</w:t>
      </w:r>
    </w:p>
    <w:p w:rsidR="00732BA7" w:rsidRPr="00F20201" w:rsidRDefault="00732BA7" w:rsidP="00D300EC">
      <w:pPr>
        <w:pStyle w:val="a7"/>
        <w:numPr>
          <w:ilvl w:val="1"/>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F20201">
        <w:rPr>
          <w:rFonts w:asciiTheme="minorEastAsia" w:hAnsiTheme="minorEastAsia" w:cs="华文仿宋" w:hint="eastAsia"/>
          <w:color w:val="000000"/>
          <w:kern w:val="0"/>
          <w:szCs w:val="21"/>
        </w:rPr>
        <w:t>A客户选择</w:t>
      </w:r>
      <w:r w:rsidR="00F20201" w:rsidRPr="00F20201">
        <w:rPr>
          <w:rFonts w:asciiTheme="minorEastAsia" w:hAnsiTheme="minorEastAsia" w:cs="华文仿宋" w:hint="eastAsia"/>
          <w:color w:val="000000"/>
          <w:kern w:val="0"/>
          <w:szCs w:val="21"/>
        </w:rPr>
        <w:t>5</w:t>
      </w:r>
      <w:r w:rsidRPr="00F20201">
        <w:rPr>
          <w:rFonts w:asciiTheme="minorEastAsia" w:hAnsiTheme="minorEastAsia" w:cs="华文仿宋" w:hint="eastAsia"/>
          <w:color w:val="000000"/>
          <w:kern w:val="0"/>
          <w:szCs w:val="21"/>
        </w:rPr>
        <w:t>0000</w:t>
      </w:r>
      <w:r w:rsidR="00F20201" w:rsidRPr="00F20201">
        <w:rPr>
          <w:rFonts w:asciiTheme="minorEastAsia" w:hAnsiTheme="minorEastAsia" w:cs="华文仿宋" w:hint="eastAsia"/>
          <w:color w:val="000000"/>
          <w:kern w:val="0"/>
          <w:szCs w:val="21"/>
        </w:rPr>
        <w:t>股再投资汇丰股票</w:t>
      </w:r>
      <w:r w:rsidRPr="00F20201">
        <w:rPr>
          <w:rFonts w:asciiTheme="minorEastAsia" w:hAnsiTheme="minorEastAsia" w:cs="华文仿宋" w:hint="eastAsia"/>
          <w:color w:val="000000"/>
          <w:kern w:val="0"/>
          <w:szCs w:val="21"/>
        </w:rPr>
        <w:t>；</w:t>
      </w:r>
    </w:p>
    <w:p w:rsidR="00F20201" w:rsidRDefault="00F20201" w:rsidP="00D300EC">
      <w:pPr>
        <w:pStyle w:val="a7"/>
        <w:numPr>
          <w:ilvl w:val="1"/>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sidRPr="00F20201">
        <w:rPr>
          <w:rFonts w:asciiTheme="minorEastAsia" w:hAnsiTheme="minorEastAsia" w:cs="华文仿宋" w:hint="eastAsia"/>
          <w:color w:val="000000"/>
          <w:kern w:val="0"/>
          <w:szCs w:val="21"/>
        </w:rPr>
        <w:t>A客户剩下10000股没选择，系统默认为派港币现金；</w:t>
      </w:r>
    </w:p>
    <w:p w:rsidR="00F20201" w:rsidRDefault="00F20201" w:rsidP="00D300EC">
      <w:pPr>
        <w:pStyle w:val="a7"/>
        <w:numPr>
          <w:ilvl w:val="0"/>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在权益到账后；</w:t>
      </w:r>
    </w:p>
    <w:p w:rsidR="002B0E3B" w:rsidRDefault="002B0E3B" w:rsidP="002B0E3B">
      <w:pPr>
        <w:pStyle w:val="a7"/>
        <w:numPr>
          <w:ilvl w:val="1"/>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美元现金股息（</w:t>
      </w:r>
      <w:r w:rsidRPr="00F20201">
        <w:rPr>
          <w:rFonts w:asciiTheme="minorEastAsia" w:hAnsiTheme="minorEastAsia" w:cs="华文仿宋" w:hint="eastAsia"/>
          <w:color w:val="000000"/>
          <w:kern w:val="0"/>
          <w:szCs w:val="21"/>
        </w:rPr>
        <w:t>客户选择</w:t>
      </w:r>
      <w:r>
        <w:rPr>
          <w:rFonts w:asciiTheme="minorEastAsia" w:hAnsiTheme="minorEastAsia" w:cs="华文仿宋" w:hint="eastAsia"/>
          <w:color w:val="000000"/>
          <w:kern w:val="0"/>
          <w:szCs w:val="21"/>
        </w:rPr>
        <w:t>1</w:t>
      </w:r>
      <w:r w:rsidRPr="00F20201">
        <w:rPr>
          <w:rFonts w:asciiTheme="minorEastAsia" w:hAnsiTheme="minorEastAsia" w:cs="华文仿宋" w:hint="eastAsia"/>
          <w:color w:val="000000"/>
          <w:kern w:val="0"/>
          <w:szCs w:val="21"/>
        </w:rPr>
        <w:t>0000股派港币现金</w:t>
      </w:r>
      <w:r>
        <w:rPr>
          <w:rFonts w:asciiTheme="minorEastAsia" w:hAnsiTheme="minorEastAsia" w:cs="华文仿宋" w:hint="eastAsia"/>
          <w:color w:val="000000"/>
          <w:kern w:val="0"/>
          <w:szCs w:val="21"/>
        </w:rPr>
        <w:t>）：</w:t>
      </w:r>
    </w:p>
    <w:p w:rsidR="002B0E3B" w:rsidRDefault="002B0E3B" w:rsidP="002B0E3B">
      <w:pPr>
        <w:pStyle w:val="a7"/>
        <w:numPr>
          <w:ilvl w:val="2"/>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股息总额：</w:t>
      </w:r>
      <w:r w:rsidRPr="00F20201">
        <w:rPr>
          <w:rFonts w:asciiTheme="minorEastAsia" w:hAnsiTheme="minorEastAsia" w:cs="华文仿宋" w:hint="eastAsia"/>
          <w:color w:val="000000"/>
          <w:kern w:val="0"/>
          <w:szCs w:val="21"/>
        </w:rPr>
        <w:t>10000</w:t>
      </w:r>
      <w:r>
        <w:rPr>
          <w:rFonts w:asciiTheme="minorEastAsia" w:hAnsiTheme="minorEastAsia" w:cs="华文仿宋" w:hint="eastAsia"/>
          <w:color w:val="000000"/>
          <w:kern w:val="0"/>
          <w:szCs w:val="21"/>
        </w:rPr>
        <w:t>*1 = 10000；</w:t>
      </w:r>
    </w:p>
    <w:p w:rsidR="002B0E3B" w:rsidRDefault="002B0E3B" w:rsidP="002B0E3B">
      <w:pPr>
        <w:pStyle w:val="a7"/>
        <w:numPr>
          <w:ilvl w:val="2"/>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过户费：</w:t>
      </w:r>
      <w:r w:rsidR="004B2FC1">
        <w:rPr>
          <w:rFonts w:asciiTheme="minorEastAsia" w:hAnsiTheme="minorEastAsia" w:cs="华文仿宋" w:hint="eastAsia"/>
          <w:color w:val="000000"/>
          <w:kern w:val="0"/>
          <w:szCs w:val="21"/>
        </w:rPr>
        <w:t>0（已统一按港币收取）</w:t>
      </w:r>
    </w:p>
    <w:p w:rsidR="00C512F5" w:rsidRDefault="00C512F5" w:rsidP="00C512F5">
      <w:pPr>
        <w:pStyle w:val="a7"/>
        <w:numPr>
          <w:ilvl w:val="2"/>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手续费：10000(股息总额)*（0.5/100）= 20 美元</w:t>
      </w:r>
    </w:p>
    <w:p w:rsidR="00C512F5" w:rsidRDefault="00C512F5" w:rsidP="00C512F5">
      <w:pPr>
        <w:pStyle w:val="a7"/>
        <w:numPr>
          <w:ilvl w:val="3"/>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手续费：低于4美元以4美元计；</w:t>
      </w:r>
    </w:p>
    <w:p w:rsidR="00C512F5" w:rsidRDefault="00C512F5" w:rsidP="00C512F5">
      <w:pPr>
        <w:pStyle w:val="a7"/>
        <w:numPr>
          <w:ilvl w:val="3"/>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hint="eastAsia"/>
        </w:rPr>
        <w:t>(</w:t>
      </w:r>
      <w:r>
        <w:rPr>
          <w:rFonts w:hint="eastAsia"/>
        </w:rPr>
        <w:t>现金股息</w:t>
      </w:r>
      <w:r>
        <w:rPr>
          <w:rFonts w:hint="eastAsia"/>
        </w:rPr>
        <w:t>-</w:t>
      </w:r>
      <w:r>
        <w:rPr>
          <w:rFonts w:hint="eastAsia"/>
        </w:rPr>
        <w:t>过户费</w:t>
      </w:r>
      <w:r>
        <w:rPr>
          <w:rFonts w:hint="eastAsia"/>
        </w:rPr>
        <w:t xml:space="preserve">)&lt; </w:t>
      </w:r>
      <w:r>
        <w:rPr>
          <w:rFonts w:hint="eastAsia"/>
        </w:rPr>
        <w:t>最低手续费限额，手续费</w:t>
      </w:r>
      <w:r>
        <w:rPr>
          <w:rFonts w:hint="eastAsia"/>
        </w:rPr>
        <w:t>=(</w:t>
      </w:r>
      <w:r>
        <w:rPr>
          <w:rFonts w:hint="eastAsia"/>
        </w:rPr>
        <w:t>现金股息</w:t>
      </w:r>
      <w:r>
        <w:rPr>
          <w:rFonts w:hint="eastAsia"/>
        </w:rPr>
        <w:t>-</w:t>
      </w:r>
      <w:r>
        <w:rPr>
          <w:rFonts w:hint="eastAsia"/>
        </w:rPr>
        <w:t>过户费</w:t>
      </w:r>
      <w:r>
        <w:rPr>
          <w:rFonts w:hint="eastAsia"/>
        </w:rPr>
        <w:t>)</w:t>
      </w:r>
      <w:r>
        <w:rPr>
          <w:rFonts w:hint="eastAsia"/>
        </w:rPr>
        <w:t>；</w:t>
      </w:r>
    </w:p>
    <w:p w:rsidR="002B0E3B" w:rsidRDefault="002B0E3B" w:rsidP="002B0E3B">
      <w:pPr>
        <w:pStyle w:val="a7"/>
        <w:numPr>
          <w:ilvl w:val="2"/>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客户实得 =股息总额-再扣除过户费-手续费</w:t>
      </w:r>
      <w:r w:rsidRPr="00F20201">
        <w:rPr>
          <w:rFonts w:asciiTheme="minorEastAsia" w:hAnsiTheme="minorEastAsia" w:cs="华文仿宋" w:hint="eastAsia"/>
          <w:color w:val="000000"/>
          <w:kern w:val="0"/>
          <w:szCs w:val="21"/>
        </w:rPr>
        <w:t>；</w:t>
      </w:r>
    </w:p>
    <w:p w:rsidR="00F20201" w:rsidRDefault="00132E04" w:rsidP="00D300EC">
      <w:pPr>
        <w:pStyle w:val="a7"/>
        <w:numPr>
          <w:ilvl w:val="1"/>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港币现金股息（</w:t>
      </w:r>
      <w:r w:rsidR="00F20201" w:rsidRPr="00F20201">
        <w:rPr>
          <w:rFonts w:asciiTheme="minorEastAsia" w:hAnsiTheme="minorEastAsia" w:cs="华文仿宋" w:hint="eastAsia"/>
          <w:color w:val="000000"/>
          <w:kern w:val="0"/>
          <w:szCs w:val="21"/>
        </w:rPr>
        <w:t>客户选择30000股派港币现金</w:t>
      </w:r>
      <w:r w:rsidR="00F20201">
        <w:rPr>
          <w:rFonts w:asciiTheme="minorEastAsia" w:hAnsiTheme="minorEastAsia" w:cs="华文仿宋" w:hint="eastAsia"/>
          <w:color w:val="000000"/>
          <w:kern w:val="0"/>
          <w:szCs w:val="21"/>
        </w:rPr>
        <w:t>，外加10000股默认的股份</w:t>
      </w:r>
      <w:r>
        <w:rPr>
          <w:rFonts w:asciiTheme="minorEastAsia" w:hAnsiTheme="minorEastAsia" w:cs="华文仿宋" w:hint="eastAsia"/>
          <w:color w:val="000000"/>
          <w:kern w:val="0"/>
          <w:szCs w:val="21"/>
        </w:rPr>
        <w:t>）</w:t>
      </w:r>
      <w:r w:rsidR="00F20201" w:rsidRPr="00F20201">
        <w:rPr>
          <w:rFonts w:asciiTheme="minorEastAsia" w:hAnsiTheme="minorEastAsia" w:cs="华文仿宋" w:hint="eastAsia"/>
          <w:color w:val="000000"/>
          <w:kern w:val="0"/>
          <w:szCs w:val="21"/>
        </w:rPr>
        <w:t>；</w:t>
      </w:r>
    </w:p>
    <w:p w:rsidR="00F20201" w:rsidRDefault="00F20201" w:rsidP="00D300EC">
      <w:pPr>
        <w:pStyle w:val="a7"/>
        <w:numPr>
          <w:ilvl w:val="2"/>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股息总额：4</w:t>
      </w:r>
      <w:r w:rsidRPr="00F20201">
        <w:rPr>
          <w:rFonts w:asciiTheme="minorEastAsia" w:hAnsiTheme="minorEastAsia" w:cs="华文仿宋" w:hint="eastAsia"/>
          <w:color w:val="000000"/>
          <w:kern w:val="0"/>
          <w:szCs w:val="21"/>
        </w:rPr>
        <w:t>0000</w:t>
      </w:r>
      <w:r w:rsidR="00002F93">
        <w:rPr>
          <w:rFonts w:asciiTheme="minorEastAsia" w:hAnsiTheme="minorEastAsia" w:cs="华文仿宋" w:hint="eastAsia"/>
          <w:color w:val="000000"/>
          <w:kern w:val="0"/>
          <w:szCs w:val="21"/>
        </w:rPr>
        <w:t>*港币每股派息金额</w:t>
      </w:r>
      <w:r>
        <w:rPr>
          <w:rFonts w:asciiTheme="minorEastAsia" w:hAnsiTheme="minorEastAsia" w:cs="华文仿宋" w:hint="eastAsia"/>
          <w:color w:val="000000"/>
          <w:kern w:val="0"/>
          <w:szCs w:val="21"/>
        </w:rPr>
        <w:t xml:space="preserve"> = </w:t>
      </w:r>
      <w:r w:rsidR="00C512F5">
        <w:rPr>
          <w:rFonts w:asciiTheme="minorEastAsia" w:hAnsiTheme="minorEastAsia" w:cs="华文仿宋" w:hint="eastAsia"/>
          <w:color w:val="000000"/>
          <w:kern w:val="0"/>
          <w:szCs w:val="21"/>
        </w:rPr>
        <w:t>32</w:t>
      </w:r>
      <w:r>
        <w:rPr>
          <w:rFonts w:asciiTheme="minorEastAsia" w:hAnsiTheme="minorEastAsia" w:cs="华文仿宋" w:hint="eastAsia"/>
          <w:color w:val="000000"/>
          <w:kern w:val="0"/>
          <w:szCs w:val="21"/>
        </w:rPr>
        <w:t>0000</w:t>
      </w:r>
      <w:r w:rsidR="00C512F5">
        <w:rPr>
          <w:rFonts w:asciiTheme="minorEastAsia" w:hAnsiTheme="minorEastAsia" w:cs="华文仿宋" w:hint="eastAsia"/>
          <w:color w:val="000000"/>
          <w:kern w:val="0"/>
          <w:szCs w:val="21"/>
        </w:rPr>
        <w:t xml:space="preserve"> 港币</w:t>
      </w:r>
      <w:r>
        <w:rPr>
          <w:rFonts w:asciiTheme="minorEastAsia" w:hAnsiTheme="minorEastAsia" w:cs="华文仿宋" w:hint="eastAsia"/>
          <w:color w:val="000000"/>
          <w:kern w:val="0"/>
          <w:szCs w:val="21"/>
        </w:rPr>
        <w:t>；</w:t>
      </w:r>
      <w:r w:rsidR="00002F93">
        <w:rPr>
          <w:rFonts w:asciiTheme="minorEastAsia" w:hAnsiTheme="minorEastAsia" w:cs="华文仿宋"/>
          <w:color w:val="000000"/>
          <w:kern w:val="0"/>
          <w:szCs w:val="21"/>
        </w:rPr>
        <w:t xml:space="preserve"> </w:t>
      </w:r>
    </w:p>
    <w:p w:rsidR="00C512F5" w:rsidRDefault="00C512F5" w:rsidP="00C512F5">
      <w:pPr>
        <w:pStyle w:val="a7"/>
        <w:numPr>
          <w:ilvl w:val="2"/>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过户费：</w:t>
      </w:r>
      <w:r w:rsidR="008A2092">
        <w:rPr>
          <w:rFonts w:asciiTheme="minorEastAsia" w:hAnsiTheme="minorEastAsia" w:cs="华文仿宋" w:hint="eastAsia"/>
          <w:color w:val="000000"/>
          <w:kern w:val="0"/>
          <w:szCs w:val="21"/>
        </w:rPr>
        <w:t>1500港币（已计算）</w:t>
      </w:r>
    </w:p>
    <w:p w:rsidR="00C512F5" w:rsidRDefault="00C512F5" w:rsidP="00C512F5">
      <w:pPr>
        <w:pStyle w:val="a7"/>
        <w:numPr>
          <w:ilvl w:val="2"/>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手续费：320000(股息总额)*（0.5/100）= 1600 港币美元</w:t>
      </w:r>
    </w:p>
    <w:p w:rsidR="00C512F5" w:rsidRDefault="00C512F5" w:rsidP="00C512F5">
      <w:pPr>
        <w:pStyle w:val="a7"/>
        <w:numPr>
          <w:ilvl w:val="3"/>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手续费：低于</w:t>
      </w:r>
      <w:r w:rsidR="00231F52">
        <w:rPr>
          <w:rFonts w:asciiTheme="minorEastAsia" w:hAnsiTheme="minorEastAsia" w:cs="华文仿宋" w:hint="eastAsia"/>
          <w:color w:val="000000"/>
          <w:kern w:val="0"/>
          <w:szCs w:val="21"/>
        </w:rPr>
        <w:t>30港币</w:t>
      </w:r>
      <w:r>
        <w:rPr>
          <w:rFonts w:asciiTheme="minorEastAsia" w:hAnsiTheme="minorEastAsia" w:cs="华文仿宋" w:hint="eastAsia"/>
          <w:color w:val="000000"/>
          <w:kern w:val="0"/>
          <w:szCs w:val="21"/>
        </w:rPr>
        <w:t>以</w:t>
      </w:r>
      <w:r w:rsidR="00231F52">
        <w:rPr>
          <w:rFonts w:asciiTheme="minorEastAsia" w:hAnsiTheme="minorEastAsia" w:cs="华文仿宋" w:hint="eastAsia"/>
          <w:color w:val="000000"/>
          <w:kern w:val="0"/>
          <w:szCs w:val="21"/>
        </w:rPr>
        <w:t>30港币</w:t>
      </w:r>
      <w:r>
        <w:rPr>
          <w:rFonts w:asciiTheme="minorEastAsia" w:hAnsiTheme="minorEastAsia" w:cs="华文仿宋" w:hint="eastAsia"/>
          <w:color w:val="000000"/>
          <w:kern w:val="0"/>
          <w:szCs w:val="21"/>
        </w:rPr>
        <w:t>计；</w:t>
      </w:r>
    </w:p>
    <w:p w:rsidR="00C512F5" w:rsidRDefault="00C512F5" w:rsidP="00C512F5">
      <w:pPr>
        <w:pStyle w:val="a7"/>
        <w:numPr>
          <w:ilvl w:val="3"/>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hint="eastAsia"/>
        </w:rPr>
        <w:t>(</w:t>
      </w:r>
      <w:r>
        <w:rPr>
          <w:rFonts w:hint="eastAsia"/>
        </w:rPr>
        <w:t>现金股息</w:t>
      </w:r>
      <w:r>
        <w:rPr>
          <w:rFonts w:hint="eastAsia"/>
        </w:rPr>
        <w:t>-</w:t>
      </w:r>
      <w:r>
        <w:rPr>
          <w:rFonts w:hint="eastAsia"/>
        </w:rPr>
        <w:t>过户费</w:t>
      </w:r>
      <w:r>
        <w:rPr>
          <w:rFonts w:hint="eastAsia"/>
        </w:rPr>
        <w:t xml:space="preserve">)&lt; </w:t>
      </w:r>
      <w:r>
        <w:rPr>
          <w:rFonts w:hint="eastAsia"/>
        </w:rPr>
        <w:t>最低手续费限额，手续费</w:t>
      </w:r>
      <w:r>
        <w:rPr>
          <w:rFonts w:hint="eastAsia"/>
        </w:rPr>
        <w:t>=(</w:t>
      </w:r>
      <w:r>
        <w:rPr>
          <w:rFonts w:hint="eastAsia"/>
        </w:rPr>
        <w:t>现金股息</w:t>
      </w:r>
      <w:r>
        <w:rPr>
          <w:rFonts w:hint="eastAsia"/>
        </w:rPr>
        <w:t>-</w:t>
      </w:r>
      <w:r>
        <w:rPr>
          <w:rFonts w:hint="eastAsia"/>
        </w:rPr>
        <w:t>过户费</w:t>
      </w:r>
      <w:r>
        <w:rPr>
          <w:rFonts w:hint="eastAsia"/>
        </w:rPr>
        <w:t>)</w:t>
      </w:r>
      <w:r>
        <w:rPr>
          <w:rFonts w:hint="eastAsia"/>
        </w:rPr>
        <w:t>；</w:t>
      </w:r>
    </w:p>
    <w:p w:rsidR="00C512F5" w:rsidRDefault="00C512F5" w:rsidP="00C512F5">
      <w:pPr>
        <w:pStyle w:val="a7"/>
        <w:numPr>
          <w:ilvl w:val="2"/>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客户实得 =股息总额-再扣除过户费-手续费</w:t>
      </w:r>
      <w:r w:rsidRPr="00F20201">
        <w:rPr>
          <w:rFonts w:asciiTheme="minorEastAsia" w:hAnsiTheme="minorEastAsia" w:cs="华文仿宋" w:hint="eastAsia"/>
          <w:color w:val="000000"/>
          <w:kern w:val="0"/>
          <w:szCs w:val="21"/>
        </w:rPr>
        <w:t>；</w:t>
      </w:r>
    </w:p>
    <w:p w:rsidR="00F20201" w:rsidRDefault="00132E04" w:rsidP="00D300EC">
      <w:pPr>
        <w:pStyle w:val="a7"/>
        <w:numPr>
          <w:ilvl w:val="1"/>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再投资股票股息（</w:t>
      </w:r>
      <w:r w:rsidR="00F20201" w:rsidRPr="00F20201">
        <w:rPr>
          <w:rFonts w:asciiTheme="minorEastAsia" w:hAnsiTheme="minorEastAsia" w:cs="华文仿宋" w:hint="eastAsia"/>
          <w:color w:val="000000"/>
          <w:kern w:val="0"/>
          <w:szCs w:val="21"/>
        </w:rPr>
        <w:t>客户选择50000股再投资汇丰股票</w:t>
      </w:r>
      <w:r>
        <w:rPr>
          <w:rFonts w:asciiTheme="minorEastAsia" w:hAnsiTheme="minorEastAsia" w:cs="华文仿宋" w:hint="eastAsia"/>
          <w:color w:val="000000"/>
          <w:kern w:val="0"/>
          <w:szCs w:val="21"/>
        </w:rPr>
        <w:t>）</w:t>
      </w:r>
      <w:r w:rsidR="00F20201" w:rsidRPr="00F20201">
        <w:rPr>
          <w:rFonts w:asciiTheme="minorEastAsia" w:hAnsiTheme="minorEastAsia" w:cs="华文仿宋" w:hint="eastAsia"/>
          <w:color w:val="000000"/>
          <w:kern w:val="0"/>
          <w:szCs w:val="21"/>
        </w:rPr>
        <w:t>；</w:t>
      </w:r>
    </w:p>
    <w:p w:rsidR="00F20201" w:rsidRDefault="00F20201" w:rsidP="00D300EC">
      <w:pPr>
        <w:pStyle w:val="a7"/>
        <w:numPr>
          <w:ilvl w:val="2"/>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股息总额：5</w:t>
      </w:r>
      <w:r w:rsidRPr="00F20201">
        <w:rPr>
          <w:rFonts w:asciiTheme="minorEastAsia" w:hAnsiTheme="minorEastAsia" w:cs="华文仿宋" w:hint="eastAsia"/>
          <w:color w:val="000000"/>
          <w:kern w:val="0"/>
          <w:szCs w:val="21"/>
        </w:rPr>
        <w:t>0000</w:t>
      </w:r>
      <w:r>
        <w:rPr>
          <w:rFonts w:asciiTheme="minorEastAsia" w:hAnsiTheme="minorEastAsia" w:cs="华文仿宋" w:hint="eastAsia"/>
          <w:color w:val="000000"/>
          <w:kern w:val="0"/>
          <w:szCs w:val="21"/>
        </w:rPr>
        <w:t>*1= 50000；</w:t>
      </w:r>
      <w:r w:rsidR="00132E04">
        <w:rPr>
          <w:rFonts w:asciiTheme="minorEastAsia" w:hAnsiTheme="minorEastAsia" w:cs="华文仿宋" w:hint="eastAsia"/>
          <w:color w:val="000000"/>
          <w:kern w:val="0"/>
          <w:szCs w:val="21"/>
        </w:rPr>
        <w:t xml:space="preserve"> </w:t>
      </w:r>
    </w:p>
    <w:p w:rsidR="00F20201" w:rsidRDefault="00F20201" w:rsidP="00D300EC">
      <w:pPr>
        <w:pStyle w:val="a7"/>
        <w:numPr>
          <w:ilvl w:val="2"/>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所得股份：50000/20=25000股；</w:t>
      </w:r>
    </w:p>
    <w:p w:rsidR="00231F52" w:rsidRDefault="00231F52" w:rsidP="00231F52">
      <w:pPr>
        <w:pStyle w:val="a7"/>
        <w:numPr>
          <w:ilvl w:val="2"/>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过户费：</w:t>
      </w:r>
      <w:r w:rsidR="008A2092">
        <w:rPr>
          <w:rFonts w:asciiTheme="minorEastAsia" w:hAnsiTheme="minorEastAsia" w:cs="华文仿宋" w:hint="eastAsia"/>
          <w:color w:val="000000"/>
          <w:kern w:val="0"/>
          <w:szCs w:val="21"/>
        </w:rPr>
        <w:t>0（已统一按港币收取）</w:t>
      </w:r>
    </w:p>
    <w:p w:rsidR="00231F52" w:rsidRDefault="00231F52" w:rsidP="00231F52">
      <w:pPr>
        <w:pStyle w:val="a7"/>
        <w:numPr>
          <w:ilvl w:val="2"/>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手续费</w:t>
      </w:r>
      <w:r w:rsidR="00894572">
        <w:rPr>
          <w:rFonts w:asciiTheme="minorEastAsia" w:hAnsiTheme="minorEastAsia" w:cs="华文仿宋" w:hint="eastAsia"/>
          <w:color w:val="000000"/>
          <w:kern w:val="0"/>
          <w:szCs w:val="21"/>
        </w:rPr>
        <w:t>（按港币收取）</w:t>
      </w:r>
      <w:r>
        <w:rPr>
          <w:rFonts w:asciiTheme="minorEastAsia" w:hAnsiTheme="minorEastAsia" w:cs="华文仿宋" w:hint="eastAsia"/>
          <w:color w:val="000000"/>
          <w:kern w:val="0"/>
          <w:szCs w:val="21"/>
        </w:rPr>
        <w:t>：</w:t>
      </w:r>
      <w:r w:rsidR="001766CE">
        <w:rPr>
          <w:rFonts w:asciiTheme="minorEastAsia" w:hAnsiTheme="minorEastAsia" w:cs="华文仿宋" w:hint="eastAsia"/>
          <w:color w:val="000000"/>
          <w:kern w:val="0"/>
          <w:szCs w:val="21"/>
        </w:rPr>
        <w:t>5</w:t>
      </w:r>
      <w:r>
        <w:rPr>
          <w:rFonts w:asciiTheme="minorEastAsia" w:hAnsiTheme="minorEastAsia" w:cs="华文仿宋" w:hint="eastAsia"/>
          <w:color w:val="000000"/>
          <w:kern w:val="0"/>
          <w:szCs w:val="21"/>
        </w:rPr>
        <w:t>0000</w:t>
      </w:r>
      <w:r w:rsidR="00894572">
        <w:rPr>
          <w:rFonts w:asciiTheme="minorEastAsia" w:hAnsiTheme="minorEastAsia" w:cs="华文仿宋" w:hint="eastAsia"/>
          <w:color w:val="000000"/>
          <w:kern w:val="0"/>
          <w:szCs w:val="21"/>
        </w:rPr>
        <w:t>*港币每股派息金额</w:t>
      </w:r>
      <w:r>
        <w:rPr>
          <w:rFonts w:asciiTheme="minorEastAsia" w:hAnsiTheme="minorEastAsia" w:cs="华文仿宋" w:hint="eastAsia"/>
          <w:color w:val="000000"/>
          <w:kern w:val="0"/>
          <w:szCs w:val="21"/>
        </w:rPr>
        <w:t>*（0.5/100）</w:t>
      </w:r>
      <w:r w:rsidR="001766CE">
        <w:rPr>
          <w:rFonts w:asciiTheme="minorEastAsia" w:hAnsiTheme="minorEastAsia" w:cs="华文仿宋" w:hint="eastAsia"/>
          <w:color w:val="000000"/>
          <w:kern w:val="0"/>
          <w:szCs w:val="21"/>
        </w:rPr>
        <w:t>= 250</w:t>
      </w:r>
      <w:r w:rsidR="00894572">
        <w:rPr>
          <w:rFonts w:asciiTheme="minorEastAsia" w:hAnsiTheme="minorEastAsia" w:cs="华文仿宋" w:hint="eastAsia"/>
          <w:color w:val="000000"/>
          <w:kern w:val="0"/>
          <w:szCs w:val="21"/>
        </w:rPr>
        <w:t>*8</w:t>
      </w:r>
      <w:r>
        <w:rPr>
          <w:rFonts w:asciiTheme="minorEastAsia" w:hAnsiTheme="minorEastAsia" w:cs="华文仿宋" w:hint="eastAsia"/>
          <w:color w:val="000000"/>
          <w:kern w:val="0"/>
          <w:szCs w:val="21"/>
        </w:rPr>
        <w:t xml:space="preserve"> 美元</w:t>
      </w:r>
    </w:p>
    <w:p w:rsidR="001766CE" w:rsidRDefault="001766CE" w:rsidP="00231F52">
      <w:pPr>
        <w:pStyle w:val="a7"/>
        <w:numPr>
          <w:ilvl w:val="3"/>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以50000股可派50000美元计，不是以50000股来计；</w:t>
      </w:r>
    </w:p>
    <w:p w:rsidR="00231F52" w:rsidRDefault="00231F52" w:rsidP="00231F52">
      <w:pPr>
        <w:pStyle w:val="a7"/>
        <w:numPr>
          <w:ilvl w:val="3"/>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手续费：</w:t>
      </w:r>
      <w:r w:rsidR="00894572">
        <w:rPr>
          <w:rFonts w:asciiTheme="minorEastAsia" w:hAnsiTheme="minorEastAsia" w:cs="华文仿宋" w:hint="eastAsia"/>
          <w:color w:val="000000"/>
          <w:kern w:val="0"/>
          <w:szCs w:val="21"/>
        </w:rPr>
        <w:t>港币收取（假定其为默认币种），</w:t>
      </w:r>
      <w:r>
        <w:rPr>
          <w:rFonts w:asciiTheme="minorEastAsia" w:hAnsiTheme="minorEastAsia" w:cs="华文仿宋" w:hint="eastAsia"/>
          <w:color w:val="000000"/>
          <w:kern w:val="0"/>
          <w:szCs w:val="21"/>
        </w:rPr>
        <w:t>低于</w:t>
      </w:r>
      <w:r w:rsidR="00894572">
        <w:rPr>
          <w:rFonts w:asciiTheme="minorEastAsia" w:hAnsiTheme="minorEastAsia" w:cs="华文仿宋" w:hint="eastAsia"/>
          <w:color w:val="000000"/>
          <w:kern w:val="0"/>
          <w:szCs w:val="21"/>
        </w:rPr>
        <w:t>30港币</w:t>
      </w:r>
      <w:r>
        <w:rPr>
          <w:rFonts w:asciiTheme="minorEastAsia" w:hAnsiTheme="minorEastAsia" w:cs="华文仿宋" w:hint="eastAsia"/>
          <w:color w:val="000000"/>
          <w:kern w:val="0"/>
          <w:szCs w:val="21"/>
        </w:rPr>
        <w:t>以</w:t>
      </w:r>
      <w:r w:rsidR="00894572">
        <w:rPr>
          <w:rFonts w:asciiTheme="minorEastAsia" w:hAnsiTheme="minorEastAsia" w:cs="华文仿宋" w:hint="eastAsia"/>
          <w:color w:val="000000"/>
          <w:kern w:val="0"/>
          <w:szCs w:val="21"/>
        </w:rPr>
        <w:t>30港币计</w:t>
      </w:r>
      <w:r>
        <w:rPr>
          <w:rFonts w:asciiTheme="minorEastAsia" w:hAnsiTheme="minorEastAsia" w:cs="华文仿宋" w:hint="eastAsia"/>
          <w:color w:val="000000"/>
          <w:kern w:val="0"/>
          <w:szCs w:val="21"/>
        </w:rPr>
        <w:t>；</w:t>
      </w:r>
    </w:p>
    <w:p w:rsidR="001766CE" w:rsidRDefault="00894572" w:rsidP="00231F52">
      <w:pPr>
        <w:pStyle w:val="a7"/>
        <w:numPr>
          <w:ilvl w:val="3"/>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手续费以默认的派息币种计</w:t>
      </w:r>
      <w:r w:rsidR="001766CE">
        <w:rPr>
          <w:rFonts w:asciiTheme="minorEastAsia" w:hAnsiTheme="minorEastAsia" w:cs="华文仿宋" w:hint="eastAsia"/>
          <w:color w:val="000000"/>
          <w:kern w:val="0"/>
          <w:szCs w:val="21"/>
        </w:rPr>
        <w:t>；</w:t>
      </w:r>
    </w:p>
    <w:p w:rsidR="00231F52" w:rsidRDefault="00231F52" w:rsidP="00231F52">
      <w:pPr>
        <w:pStyle w:val="a7"/>
        <w:numPr>
          <w:ilvl w:val="3"/>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hint="eastAsia"/>
        </w:rPr>
        <w:t>(</w:t>
      </w:r>
      <w:r>
        <w:rPr>
          <w:rFonts w:hint="eastAsia"/>
        </w:rPr>
        <w:t>现金股息</w:t>
      </w:r>
      <w:r>
        <w:rPr>
          <w:rFonts w:hint="eastAsia"/>
        </w:rPr>
        <w:t>-</w:t>
      </w:r>
      <w:r>
        <w:rPr>
          <w:rFonts w:hint="eastAsia"/>
        </w:rPr>
        <w:t>过户费</w:t>
      </w:r>
      <w:r>
        <w:rPr>
          <w:rFonts w:hint="eastAsia"/>
        </w:rPr>
        <w:t xml:space="preserve">)&lt; </w:t>
      </w:r>
      <w:r>
        <w:rPr>
          <w:rFonts w:hint="eastAsia"/>
        </w:rPr>
        <w:t>最低手续费限额，手续费</w:t>
      </w:r>
      <w:r>
        <w:rPr>
          <w:rFonts w:hint="eastAsia"/>
        </w:rPr>
        <w:t>=(</w:t>
      </w:r>
      <w:r>
        <w:rPr>
          <w:rFonts w:hint="eastAsia"/>
        </w:rPr>
        <w:t>现金股息</w:t>
      </w:r>
      <w:r>
        <w:rPr>
          <w:rFonts w:hint="eastAsia"/>
        </w:rPr>
        <w:t>-</w:t>
      </w:r>
      <w:r>
        <w:rPr>
          <w:rFonts w:hint="eastAsia"/>
        </w:rPr>
        <w:t>过户费</w:t>
      </w:r>
      <w:r>
        <w:rPr>
          <w:rFonts w:hint="eastAsia"/>
        </w:rPr>
        <w:t>)</w:t>
      </w:r>
      <w:r>
        <w:rPr>
          <w:rFonts w:hint="eastAsia"/>
        </w:rPr>
        <w:t>；</w:t>
      </w:r>
    </w:p>
    <w:p w:rsidR="00231F52" w:rsidRDefault="001766CE" w:rsidP="00231F52">
      <w:pPr>
        <w:pStyle w:val="a7"/>
        <w:numPr>
          <w:ilvl w:val="2"/>
          <w:numId w:val="183"/>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客户实得资金 =（过户费+手续费） * -1 = -</w:t>
      </w:r>
      <w:r w:rsidR="00894572">
        <w:rPr>
          <w:rFonts w:asciiTheme="minorEastAsia" w:hAnsiTheme="minorEastAsia" w:cs="华文仿宋" w:hint="eastAsia"/>
          <w:color w:val="000000"/>
          <w:kern w:val="0"/>
          <w:szCs w:val="21"/>
        </w:rPr>
        <w:t>2000港币</w:t>
      </w:r>
      <w:r w:rsidR="00231F52">
        <w:rPr>
          <w:rFonts w:asciiTheme="minorEastAsia" w:hAnsiTheme="minorEastAsia" w:cs="华文仿宋" w:hint="eastAsia"/>
          <w:color w:val="000000"/>
          <w:kern w:val="0"/>
          <w:szCs w:val="21"/>
        </w:rPr>
        <w:t>；</w:t>
      </w:r>
    </w:p>
    <w:p w:rsidR="0059441C" w:rsidRDefault="0059441C" w:rsidP="006734D2">
      <w:pPr>
        <w:pStyle w:val="4"/>
        <w:numPr>
          <w:ilvl w:val="0"/>
          <w:numId w:val="150"/>
        </w:numPr>
      </w:pPr>
      <w:r>
        <w:rPr>
          <w:rFonts w:hint="eastAsia"/>
        </w:rPr>
        <w:lastRenderedPageBreak/>
        <w:t>用户界面</w:t>
      </w:r>
    </w:p>
    <w:p w:rsidR="0059441C" w:rsidRDefault="00380F54" w:rsidP="00380F54">
      <w:pPr>
        <w:ind w:leftChars="200" w:left="420"/>
      </w:pPr>
      <w:r>
        <w:object w:dxaOrig="11270" w:dyaOrig="5450">
          <v:shape id="_x0000_i1094" type="#_x0000_t75" style="width:466.5pt;height:241.5pt" o:ole="">
            <v:imagedata r:id="rId143" o:title=""/>
          </v:shape>
          <o:OLEObject Type="Embed" ProgID="Visio.Drawing.11" ShapeID="_x0000_i1094" DrawAspect="Content" ObjectID="_1402388583" r:id="rId144"/>
        </w:object>
      </w:r>
    </w:p>
    <w:p w:rsidR="0059441C" w:rsidRDefault="0059441C" w:rsidP="0059441C">
      <w:pPr>
        <w:rPr>
          <w:b/>
        </w:rPr>
      </w:pPr>
      <w:r w:rsidRPr="005254C4">
        <w:rPr>
          <w:rFonts w:hint="eastAsia"/>
          <w:b/>
        </w:rPr>
        <w:t>界面说明</w:t>
      </w:r>
    </w:p>
    <w:p w:rsidR="00132E04" w:rsidRDefault="00132E04" w:rsidP="00D300EC">
      <w:pPr>
        <w:pStyle w:val="a7"/>
        <w:numPr>
          <w:ilvl w:val="0"/>
          <w:numId w:val="185"/>
        </w:numPr>
        <w:spacing w:line="360" w:lineRule="auto"/>
        <w:ind w:firstLineChars="0"/>
        <w:rPr>
          <w:rFonts w:asciiTheme="minorEastAsia" w:hAnsiTheme="minorEastAsia"/>
        </w:rPr>
      </w:pPr>
      <w:r w:rsidRPr="00132E04">
        <w:rPr>
          <w:rFonts w:asciiTheme="minorEastAsia" w:hAnsiTheme="minorEastAsia" w:hint="eastAsia"/>
        </w:rPr>
        <w:t>用户可以在列表中直</w:t>
      </w:r>
      <w:proofErr w:type="gramStart"/>
      <w:r w:rsidRPr="00132E04">
        <w:rPr>
          <w:rFonts w:asciiTheme="minorEastAsia" w:hAnsiTheme="minorEastAsia" w:hint="eastAsia"/>
        </w:rPr>
        <w:t>接维护</w:t>
      </w:r>
      <w:proofErr w:type="gramEnd"/>
      <w:r w:rsidR="00EF471E">
        <w:rPr>
          <w:rFonts w:asciiTheme="minorEastAsia" w:hAnsiTheme="minorEastAsia" w:hint="eastAsia"/>
        </w:rPr>
        <w:t>现金选择的每股派息金额</w:t>
      </w:r>
      <w:r>
        <w:rPr>
          <w:rFonts w:asciiTheme="minorEastAsia" w:hAnsiTheme="minorEastAsia" w:hint="eastAsia"/>
        </w:rPr>
        <w:t>；</w:t>
      </w:r>
    </w:p>
    <w:p w:rsidR="00132E04" w:rsidRDefault="00EF471E" w:rsidP="00D300EC">
      <w:pPr>
        <w:pStyle w:val="a7"/>
        <w:numPr>
          <w:ilvl w:val="0"/>
          <w:numId w:val="185"/>
        </w:numPr>
        <w:spacing w:line="360" w:lineRule="auto"/>
        <w:ind w:firstLineChars="0"/>
        <w:rPr>
          <w:rFonts w:asciiTheme="minorEastAsia" w:hAnsiTheme="minorEastAsia"/>
        </w:rPr>
      </w:pPr>
      <w:r>
        <w:rPr>
          <w:rFonts w:asciiTheme="minorEastAsia" w:hAnsiTheme="minorEastAsia" w:hint="eastAsia"/>
        </w:rPr>
        <w:t>每股派息金额</w:t>
      </w:r>
      <w:r w:rsidR="00132E04">
        <w:rPr>
          <w:rFonts w:asciiTheme="minorEastAsia" w:hAnsiTheme="minorEastAsia" w:hint="eastAsia"/>
        </w:rPr>
        <w:t>维护原则；</w:t>
      </w:r>
    </w:p>
    <w:p w:rsidR="00132E04" w:rsidRDefault="00132E04" w:rsidP="00D300EC">
      <w:pPr>
        <w:pStyle w:val="a7"/>
        <w:numPr>
          <w:ilvl w:val="1"/>
          <w:numId w:val="185"/>
        </w:numPr>
        <w:spacing w:line="360" w:lineRule="auto"/>
        <w:ind w:firstLineChars="0"/>
        <w:rPr>
          <w:rFonts w:asciiTheme="minorEastAsia" w:hAnsiTheme="minorEastAsia"/>
        </w:rPr>
      </w:pPr>
      <w:r>
        <w:rPr>
          <w:rFonts w:asciiTheme="minorEastAsia" w:hAnsiTheme="minorEastAsia" w:hint="eastAsia"/>
        </w:rPr>
        <w:t>股票再投资不需要维护</w:t>
      </w:r>
      <w:r w:rsidR="00EF471E">
        <w:rPr>
          <w:rFonts w:asciiTheme="minorEastAsia" w:hAnsiTheme="minorEastAsia" w:hint="eastAsia"/>
        </w:rPr>
        <w:t>每股派息金额</w:t>
      </w:r>
      <w:r>
        <w:rPr>
          <w:rFonts w:asciiTheme="minorEastAsia" w:hAnsiTheme="minorEastAsia" w:hint="eastAsia"/>
        </w:rPr>
        <w:t>；</w:t>
      </w:r>
    </w:p>
    <w:p w:rsidR="00132E04" w:rsidRDefault="00132E04" w:rsidP="00D300EC">
      <w:pPr>
        <w:pStyle w:val="a7"/>
        <w:numPr>
          <w:ilvl w:val="1"/>
          <w:numId w:val="185"/>
        </w:numPr>
        <w:spacing w:line="360" w:lineRule="auto"/>
        <w:ind w:firstLineChars="0"/>
        <w:rPr>
          <w:rFonts w:asciiTheme="minorEastAsia" w:hAnsiTheme="minorEastAsia"/>
        </w:rPr>
      </w:pPr>
      <w:r>
        <w:rPr>
          <w:rFonts w:asciiTheme="minorEastAsia" w:hAnsiTheme="minorEastAsia" w:hint="eastAsia"/>
        </w:rPr>
        <w:t>股票再投资的币种取以股代息权益之前的通知数据；</w:t>
      </w:r>
      <w:r w:rsidR="00EF471E">
        <w:rPr>
          <w:rFonts w:asciiTheme="minorEastAsia" w:hAnsiTheme="minorEastAsia" w:hint="eastAsia"/>
        </w:rPr>
        <w:t xml:space="preserve"> </w:t>
      </w:r>
    </w:p>
    <w:p w:rsidR="00132E04" w:rsidRDefault="00132E04" w:rsidP="00D300EC">
      <w:pPr>
        <w:pStyle w:val="a7"/>
        <w:numPr>
          <w:ilvl w:val="1"/>
          <w:numId w:val="185"/>
        </w:numPr>
        <w:spacing w:line="360" w:lineRule="auto"/>
        <w:ind w:firstLineChars="0"/>
        <w:rPr>
          <w:rFonts w:asciiTheme="minorEastAsia" w:hAnsiTheme="minorEastAsia"/>
        </w:rPr>
      </w:pPr>
      <w:r>
        <w:rPr>
          <w:rFonts w:asciiTheme="minorEastAsia" w:hAnsiTheme="minorEastAsia" w:hint="eastAsia"/>
        </w:rPr>
        <w:t>现金选择的币种如与股息分配币种相同，不需要维护，</w:t>
      </w:r>
      <w:r w:rsidR="00EF471E">
        <w:rPr>
          <w:rFonts w:asciiTheme="minorEastAsia" w:hAnsiTheme="minorEastAsia" w:hint="eastAsia"/>
        </w:rPr>
        <w:t>每股派息金额就是以股代</w:t>
      </w:r>
      <w:proofErr w:type="gramStart"/>
      <w:r w:rsidR="00EF471E">
        <w:rPr>
          <w:rFonts w:asciiTheme="minorEastAsia" w:hAnsiTheme="minorEastAsia" w:hint="eastAsia"/>
        </w:rPr>
        <w:t>息之前</w:t>
      </w:r>
      <w:proofErr w:type="gramEnd"/>
      <w:r w:rsidR="00EF471E">
        <w:rPr>
          <w:rFonts w:asciiTheme="minorEastAsia" w:hAnsiTheme="minorEastAsia" w:hint="eastAsia"/>
        </w:rPr>
        <w:t>通知信息时</w:t>
      </w:r>
      <w:proofErr w:type="gramStart"/>
      <w:r w:rsidR="00EF471E">
        <w:rPr>
          <w:rFonts w:asciiTheme="minorEastAsia" w:hAnsiTheme="minorEastAsia" w:hint="eastAsia"/>
        </w:rPr>
        <w:t>已维护</w:t>
      </w:r>
      <w:proofErr w:type="gramEnd"/>
      <w:r w:rsidR="00EF471E">
        <w:rPr>
          <w:rFonts w:asciiTheme="minorEastAsia" w:hAnsiTheme="minorEastAsia" w:hint="eastAsia"/>
        </w:rPr>
        <w:t>的金额</w:t>
      </w:r>
      <w:r w:rsidR="000B1497">
        <w:rPr>
          <w:rFonts w:asciiTheme="minorEastAsia" w:hAnsiTheme="minorEastAsia" w:hint="eastAsia"/>
        </w:rPr>
        <w:t>,该金额系统在列表中自动展示，并设为不可维护</w:t>
      </w:r>
      <w:r w:rsidR="00EF471E">
        <w:rPr>
          <w:rFonts w:asciiTheme="minorEastAsia" w:hAnsiTheme="minorEastAsia" w:hint="eastAsia"/>
        </w:rPr>
        <w:t>；</w:t>
      </w:r>
      <w:r w:rsidR="00EF471E">
        <w:rPr>
          <w:rFonts w:asciiTheme="minorEastAsia" w:hAnsiTheme="minorEastAsia"/>
        </w:rPr>
        <w:t xml:space="preserve"> </w:t>
      </w:r>
    </w:p>
    <w:p w:rsidR="00132E04" w:rsidRDefault="00132E04" w:rsidP="00D300EC">
      <w:pPr>
        <w:pStyle w:val="a7"/>
        <w:numPr>
          <w:ilvl w:val="1"/>
          <w:numId w:val="185"/>
        </w:numPr>
        <w:spacing w:line="360" w:lineRule="auto"/>
        <w:ind w:firstLineChars="0"/>
        <w:rPr>
          <w:rFonts w:asciiTheme="minorEastAsia" w:hAnsiTheme="minorEastAsia"/>
        </w:rPr>
      </w:pPr>
      <w:r>
        <w:rPr>
          <w:rFonts w:asciiTheme="minorEastAsia" w:hAnsiTheme="minorEastAsia" w:hint="eastAsia"/>
        </w:rPr>
        <w:t>现金选择的币种如与</w:t>
      </w:r>
      <w:r w:rsidR="00EF471E">
        <w:rPr>
          <w:rFonts w:asciiTheme="minorEastAsia" w:hAnsiTheme="minorEastAsia" w:hint="eastAsia"/>
        </w:rPr>
        <w:t>原</w:t>
      </w:r>
      <w:r>
        <w:rPr>
          <w:rFonts w:asciiTheme="minorEastAsia" w:hAnsiTheme="minorEastAsia" w:hint="eastAsia"/>
        </w:rPr>
        <w:t>股息分配币种不相同，则需要手工维护</w:t>
      </w:r>
      <w:r w:rsidR="00EF471E">
        <w:rPr>
          <w:rFonts w:asciiTheme="minorEastAsia" w:hAnsiTheme="minorEastAsia" w:hint="eastAsia"/>
        </w:rPr>
        <w:t>本现金选择币种对应的每股派息金额</w:t>
      </w:r>
      <w:r>
        <w:rPr>
          <w:rFonts w:asciiTheme="minorEastAsia" w:hAnsiTheme="minorEastAsia" w:hint="eastAsia"/>
        </w:rPr>
        <w:t>；</w:t>
      </w:r>
    </w:p>
    <w:p w:rsidR="000B1497" w:rsidRDefault="000B1497" w:rsidP="000B1497">
      <w:pPr>
        <w:pStyle w:val="a7"/>
        <w:numPr>
          <w:ilvl w:val="0"/>
          <w:numId w:val="18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抵押银行明细信息；</w:t>
      </w:r>
    </w:p>
    <w:p w:rsidR="00843D0E" w:rsidRDefault="000B1497" w:rsidP="000B1497">
      <w:pPr>
        <w:pStyle w:val="a7"/>
        <w:numPr>
          <w:ilvl w:val="1"/>
          <w:numId w:val="18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系统根据客户的股息选择的实际</w:t>
      </w:r>
      <w:r w:rsidR="00843D0E">
        <w:rPr>
          <w:rFonts w:asciiTheme="minorEastAsia" w:hAnsiTheme="minorEastAsia" w:cs="华文仿宋" w:hint="eastAsia"/>
          <w:color w:val="000000"/>
          <w:kern w:val="0"/>
          <w:szCs w:val="21"/>
        </w:rPr>
        <w:t>情（在股息选择统计处理时已生成）再根据</w:t>
      </w:r>
      <w:proofErr w:type="gramStart"/>
      <w:r w:rsidR="00843D0E">
        <w:rPr>
          <w:rFonts w:asciiTheme="minorEastAsia" w:hAnsiTheme="minorEastAsia" w:cs="华文仿宋" w:hint="eastAsia"/>
          <w:color w:val="000000"/>
          <w:kern w:val="0"/>
          <w:szCs w:val="21"/>
        </w:rPr>
        <w:t>已维护</w:t>
      </w:r>
      <w:proofErr w:type="gramEnd"/>
      <w:r w:rsidR="00843D0E">
        <w:rPr>
          <w:rFonts w:asciiTheme="minorEastAsia" w:hAnsiTheme="minorEastAsia" w:cs="华文仿宋" w:hint="eastAsia"/>
          <w:color w:val="000000"/>
          <w:kern w:val="0"/>
          <w:szCs w:val="21"/>
        </w:rPr>
        <w:t>的每股派息金额自动计算出各抵押银行的派息总额；</w:t>
      </w:r>
    </w:p>
    <w:p w:rsidR="000B1497" w:rsidRDefault="00843D0E" w:rsidP="000B1497">
      <w:pPr>
        <w:pStyle w:val="a7"/>
        <w:numPr>
          <w:ilvl w:val="1"/>
          <w:numId w:val="18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系统根据客户的股息选择的实际情（在股息选择统计处理时已生成）再根据</w:t>
      </w:r>
      <w:proofErr w:type="gramStart"/>
      <w:r w:rsidR="00040515">
        <w:rPr>
          <w:rFonts w:asciiTheme="minorEastAsia" w:hAnsiTheme="minorEastAsia" w:cs="华文仿宋" w:hint="eastAsia"/>
          <w:color w:val="000000"/>
          <w:kern w:val="0"/>
          <w:szCs w:val="21"/>
        </w:rPr>
        <w:t>已维护</w:t>
      </w:r>
      <w:proofErr w:type="gramEnd"/>
      <w:r w:rsidR="00040515">
        <w:rPr>
          <w:rFonts w:asciiTheme="minorEastAsia" w:hAnsiTheme="minorEastAsia" w:cs="华文仿宋" w:hint="eastAsia"/>
          <w:color w:val="000000"/>
          <w:kern w:val="0"/>
          <w:szCs w:val="21"/>
        </w:rPr>
        <w:t>的换购价格计算出</w:t>
      </w:r>
      <w:r>
        <w:rPr>
          <w:rFonts w:asciiTheme="minorEastAsia" w:hAnsiTheme="minorEastAsia" w:cs="华文仿宋" w:hint="eastAsia"/>
          <w:color w:val="000000"/>
          <w:kern w:val="0"/>
          <w:szCs w:val="21"/>
        </w:rPr>
        <w:t>各抵押银行的</w:t>
      </w:r>
      <w:r w:rsidR="00040515">
        <w:rPr>
          <w:rFonts w:asciiTheme="minorEastAsia" w:hAnsiTheme="minorEastAsia" w:cs="华文仿宋" w:hint="eastAsia"/>
          <w:color w:val="000000"/>
          <w:kern w:val="0"/>
          <w:szCs w:val="21"/>
        </w:rPr>
        <w:t>实际应得股数</w:t>
      </w:r>
      <w:r w:rsidR="000B1497">
        <w:rPr>
          <w:rFonts w:asciiTheme="minorEastAsia" w:hAnsiTheme="minorEastAsia" w:cs="华文仿宋" w:hint="eastAsia"/>
          <w:color w:val="000000"/>
          <w:kern w:val="0"/>
          <w:szCs w:val="21"/>
        </w:rPr>
        <w:t>；</w:t>
      </w:r>
    </w:p>
    <w:p w:rsidR="00040515" w:rsidRDefault="00040515" w:rsidP="000B1497">
      <w:pPr>
        <w:pStyle w:val="a7"/>
        <w:numPr>
          <w:ilvl w:val="1"/>
          <w:numId w:val="18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用户可以修改系统计算后的派息</w:t>
      </w:r>
      <w:proofErr w:type="gramStart"/>
      <w:r>
        <w:rPr>
          <w:rFonts w:asciiTheme="minorEastAsia" w:hAnsiTheme="minorEastAsia" w:cs="华文仿宋" w:hint="eastAsia"/>
          <w:color w:val="000000"/>
          <w:kern w:val="0"/>
          <w:szCs w:val="21"/>
        </w:rPr>
        <w:t>金额及投购股</w:t>
      </w:r>
      <w:proofErr w:type="gramEnd"/>
      <w:r>
        <w:rPr>
          <w:rFonts w:asciiTheme="minorEastAsia" w:hAnsiTheme="minorEastAsia" w:cs="华文仿宋" w:hint="eastAsia"/>
          <w:color w:val="000000"/>
          <w:kern w:val="0"/>
          <w:szCs w:val="21"/>
        </w:rPr>
        <w:t>数数量；</w:t>
      </w:r>
    </w:p>
    <w:p w:rsidR="000B1497" w:rsidRDefault="00040515" w:rsidP="000B1497">
      <w:pPr>
        <w:pStyle w:val="a7"/>
        <w:numPr>
          <w:ilvl w:val="1"/>
          <w:numId w:val="18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系统可</w:t>
      </w:r>
      <w:r w:rsidR="000B1497">
        <w:rPr>
          <w:rFonts w:asciiTheme="minorEastAsia" w:hAnsiTheme="minorEastAsia" w:cs="华文仿宋" w:hint="eastAsia"/>
          <w:color w:val="000000"/>
          <w:kern w:val="0"/>
          <w:szCs w:val="21"/>
        </w:rPr>
        <w:t>根据</w:t>
      </w:r>
      <w:r>
        <w:rPr>
          <w:rFonts w:asciiTheme="minorEastAsia" w:hAnsiTheme="minorEastAsia" w:cs="华文仿宋" w:hint="eastAsia"/>
          <w:color w:val="000000"/>
          <w:kern w:val="0"/>
          <w:szCs w:val="21"/>
        </w:rPr>
        <w:t>派息金额</w:t>
      </w:r>
      <w:r w:rsidR="000B1497">
        <w:rPr>
          <w:rFonts w:asciiTheme="minorEastAsia" w:hAnsiTheme="minorEastAsia" w:cs="华文仿宋" w:hint="eastAsia"/>
          <w:color w:val="000000"/>
          <w:kern w:val="0"/>
          <w:szCs w:val="21"/>
        </w:rPr>
        <w:t>乘以0.12% ，获得抵押银行的代收股息金额 ；</w:t>
      </w:r>
    </w:p>
    <w:p w:rsidR="000B1497" w:rsidRDefault="000B1497" w:rsidP="000B1497">
      <w:pPr>
        <w:pStyle w:val="a7"/>
        <w:numPr>
          <w:ilvl w:val="1"/>
          <w:numId w:val="18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lastRenderedPageBreak/>
        <w:t xml:space="preserve">各银行的实际可能现金股息 </w:t>
      </w:r>
      <w:r>
        <w:rPr>
          <w:rFonts w:asciiTheme="minorEastAsia" w:hAnsiTheme="minorEastAsia" w:cs="华文仿宋"/>
          <w:color w:val="000000"/>
          <w:kern w:val="0"/>
          <w:szCs w:val="21"/>
        </w:rPr>
        <w:t>–</w:t>
      </w:r>
      <w:r>
        <w:rPr>
          <w:rFonts w:asciiTheme="minorEastAsia" w:hAnsiTheme="minorEastAsia" w:cs="华文仿宋" w:hint="eastAsia"/>
          <w:color w:val="000000"/>
          <w:kern w:val="0"/>
          <w:szCs w:val="21"/>
        </w:rPr>
        <w:t xml:space="preserve"> 代收股息金额 获得，银行实际支付金额；</w:t>
      </w:r>
    </w:p>
    <w:p w:rsidR="000B1497" w:rsidRDefault="000B1497" w:rsidP="000B1497">
      <w:pPr>
        <w:pStyle w:val="a7"/>
        <w:numPr>
          <w:ilvl w:val="1"/>
          <w:numId w:val="18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如果抵押银行没该股，不需要展示银行信息；</w:t>
      </w:r>
    </w:p>
    <w:p w:rsidR="00935316" w:rsidRDefault="00040515" w:rsidP="00935316">
      <w:pPr>
        <w:pStyle w:val="a7"/>
        <w:numPr>
          <w:ilvl w:val="0"/>
          <w:numId w:val="185"/>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派息汇总表格：记录CCASS与抵押银行的汇总信息；</w:t>
      </w:r>
    </w:p>
    <w:p w:rsidR="0059441C" w:rsidRDefault="0059441C" w:rsidP="006734D2">
      <w:pPr>
        <w:pStyle w:val="4"/>
        <w:numPr>
          <w:ilvl w:val="0"/>
          <w:numId w:val="150"/>
        </w:numPr>
      </w:pPr>
      <w:r>
        <w:rPr>
          <w:rFonts w:hint="eastAsia"/>
        </w:rPr>
        <w:t>业务功能</w:t>
      </w:r>
    </w:p>
    <w:p w:rsidR="0050289B" w:rsidRPr="0050289B" w:rsidRDefault="00C26B5C" w:rsidP="00D300EC">
      <w:pPr>
        <w:pStyle w:val="a7"/>
        <w:numPr>
          <w:ilvl w:val="0"/>
          <w:numId w:val="184"/>
        </w:numPr>
        <w:spacing w:line="360" w:lineRule="auto"/>
        <w:ind w:firstLineChars="0"/>
        <w:rPr>
          <w:rFonts w:asciiTheme="minorEastAsia" w:hAnsiTheme="minorEastAsia"/>
        </w:rPr>
      </w:pPr>
      <w:r>
        <w:rPr>
          <w:rFonts w:asciiTheme="minorEastAsia" w:hAnsiTheme="minorEastAsia" w:hint="eastAsia"/>
          <w:lang w:val="en-AU"/>
        </w:rPr>
        <w:t>系统列出所选择证券</w:t>
      </w:r>
      <w:r w:rsidR="00132E04">
        <w:rPr>
          <w:rFonts w:asciiTheme="minorEastAsia" w:hAnsiTheme="minorEastAsia" w:hint="eastAsia"/>
          <w:lang w:val="en-AU"/>
        </w:rPr>
        <w:t>以股代息权益</w:t>
      </w:r>
      <w:r w:rsidR="0059441C">
        <w:rPr>
          <w:rFonts w:asciiTheme="minorEastAsia" w:hAnsiTheme="minorEastAsia" w:hint="eastAsia"/>
          <w:lang w:val="en-AU"/>
        </w:rPr>
        <w:t>未复核的事件</w:t>
      </w:r>
      <w:r w:rsidR="0050289B">
        <w:rPr>
          <w:rFonts w:asciiTheme="minorEastAsia" w:hAnsiTheme="minorEastAsia" w:hint="eastAsia"/>
          <w:lang w:val="en-AU"/>
        </w:rPr>
        <w:t>；</w:t>
      </w:r>
    </w:p>
    <w:p w:rsidR="0050289B" w:rsidRPr="00C26B5C" w:rsidRDefault="0050289B" w:rsidP="00D300EC">
      <w:pPr>
        <w:pStyle w:val="a7"/>
        <w:numPr>
          <w:ilvl w:val="1"/>
          <w:numId w:val="184"/>
        </w:numPr>
        <w:spacing w:line="360" w:lineRule="auto"/>
        <w:ind w:firstLineChars="0"/>
        <w:rPr>
          <w:rFonts w:asciiTheme="minorEastAsia" w:hAnsiTheme="minorEastAsia"/>
        </w:rPr>
      </w:pPr>
      <w:r>
        <w:rPr>
          <w:rFonts w:asciiTheme="minorEastAsia" w:hAnsiTheme="minorEastAsia" w:hint="eastAsia"/>
          <w:lang w:val="en-AU"/>
        </w:rPr>
        <w:t>界面显示信息包括：</w:t>
      </w:r>
      <w:r w:rsidR="00C26B5C">
        <w:rPr>
          <w:rFonts w:asciiTheme="minorEastAsia" w:hAnsiTheme="minorEastAsia" w:hint="eastAsia"/>
          <w:lang w:val="en-AU"/>
        </w:rPr>
        <w:t>权益分派证券代码、换购证券代码；</w:t>
      </w:r>
    </w:p>
    <w:p w:rsidR="00C26B5C" w:rsidRDefault="00C26B5C" w:rsidP="00D300EC">
      <w:pPr>
        <w:pStyle w:val="a7"/>
        <w:numPr>
          <w:ilvl w:val="1"/>
          <w:numId w:val="184"/>
        </w:numPr>
        <w:spacing w:line="360" w:lineRule="auto"/>
        <w:ind w:firstLineChars="0"/>
        <w:rPr>
          <w:rFonts w:asciiTheme="minorEastAsia" w:hAnsiTheme="minorEastAsia"/>
        </w:rPr>
      </w:pPr>
      <w:r>
        <w:rPr>
          <w:rFonts w:asciiTheme="minorEastAsia" w:hAnsiTheme="minorEastAsia" w:hint="eastAsia"/>
        </w:rPr>
        <w:t>派息汇总信息：抵押银行可根据维护值变化；</w:t>
      </w:r>
    </w:p>
    <w:p w:rsidR="00C26B5C" w:rsidRDefault="00C26B5C" w:rsidP="00D300EC">
      <w:pPr>
        <w:pStyle w:val="a7"/>
        <w:numPr>
          <w:ilvl w:val="1"/>
          <w:numId w:val="184"/>
        </w:numPr>
        <w:spacing w:line="360" w:lineRule="auto"/>
        <w:ind w:firstLineChars="0"/>
        <w:rPr>
          <w:rFonts w:asciiTheme="minorEastAsia" w:hAnsiTheme="minorEastAsia"/>
        </w:rPr>
      </w:pPr>
      <w:r>
        <w:rPr>
          <w:rFonts w:asciiTheme="minorEastAsia" w:hAnsiTheme="minorEastAsia" w:hint="eastAsia"/>
        </w:rPr>
        <w:t>派息金额维护：</w:t>
      </w:r>
    </w:p>
    <w:p w:rsidR="00935316" w:rsidRDefault="00C26B5C" w:rsidP="00935316">
      <w:pPr>
        <w:pStyle w:val="a7"/>
        <w:numPr>
          <w:ilvl w:val="2"/>
          <w:numId w:val="184"/>
        </w:numPr>
        <w:spacing w:line="360" w:lineRule="auto"/>
        <w:ind w:firstLineChars="0"/>
        <w:rPr>
          <w:rFonts w:asciiTheme="minorEastAsia" w:hAnsiTheme="minorEastAsia"/>
        </w:rPr>
      </w:pPr>
      <w:r>
        <w:rPr>
          <w:rFonts w:asciiTheme="minorEastAsia" w:hAnsiTheme="minorEastAsia" w:hint="eastAsia"/>
        </w:rPr>
        <w:t>有几个现金币种选择则列几行；</w:t>
      </w:r>
    </w:p>
    <w:p w:rsidR="00935316" w:rsidRDefault="00C26B5C" w:rsidP="00935316">
      <w:pPr>
        <w:pStyle w:val="a7"/>
        <w:numPr>
          <w:ilvl w:val="2"/>
          <w:numId w:val="184"/>
        </w:numPr>
        <w:spacing w:line="360" w:lineRule="auto"/>
        <w:ind w:firstLineChars="0"/>
        <w:rPr>
          <w:rFonts w:asciiTheme="minorEastAsia" w:hAnsiTheme="minorEastAsia"/>
        </w:rPr>
      </w:pPr>
      <w:r>
        <w:rPr>
          <w:rFonts w:asciiTheme="minorEastAsia" w:hAnsiTheme="minorEastAsia" w:hint="eastAsia"/>
        </w:rPr>
        <w:t>如果币种与派息公告币种相同，系统限制不允许修该，并列出实际的派息金额；</w:t>
      </w:r>
    </w:p>
    <w:p w:rsidR="00C26B5C" w:rsidRDefault="00C26B5C" w:rsidP="00C26B5C">
      <w:pPr>
        <w:pStyle w:val="a7"/>
        <w:numPr>
          <w:ilvl w:val="1"/>
          <w:numId w:val="184"/>
        </w:numPr>
        <w:spacing w:line="360" w:lineRule="auto"/>
        <w:ind w:firstLineChars="0"/>
        <w:rPr>
          <w:rFonts w:asciiTheme="minorEastAsia" w:hAnsiTheme="minorEastAsia"/>
        </w:rPr>
      </w:pPr>
      <w:r>
        <w:rPr>
          <w:rFonts w:asciiTheme="minorEastAsia" w:hAnsiTheme="minorEastAsia" w:hint="eastAsia"/>
        </w:rPr>
        <w:t>抵押银行明细：</w:t>
      </w:r>
    </w:p>
    <w:p w:rsidR="00935316" w:rsidRDefault="00C26B5C" w:rsidP="00935316">
      <w:pPr>
        <w:pStyle w:val="a7"/>
        <w:numPr>
          <w:ilvl w:val="2"/>
          <w:numId w:val="184"/>
        </w:numPr>
        <w:spacing w:line="360" w:lineRule="auto"/>
        <w:ind w:firstLineChars="0"/>
        <w:rPr>
          <w:rFonts w:asciiTheme="minorEastAsia" w:hAnsiTheme="minorEastAsia"/>
        </w:rPr>
      </w:pPr>
      <w:r>
        <w:rPr>
          <w:rFonts w:asciiTheme="minorEastAsia" w:hAnsiTheme="minorEastAsia" w:hint="eastAsia"/>
        </w:rPr>
        <w:t>系统自动计算相关参数；</w:t>
      </w:r>
    </w:p>
    <w:p w:rsidR="00935316" w:rsidRDefault="00C26B5C" w:rsidP="00935316">
      <w:pPr>
        <w:pStyle w:val="a7"/>
        <w:numPr>
          <w:ilvl w:val="2"/>
          <w:numId w:val="184"/>
        </w:numPr>
        <w:spacing w:line="360" w:lineRule="auto"/>
        <w:ind w:firstLineChars="0"/>
        <w:rPr>
          <w:rFonts w:asciiTheme="minorEastAsia" w:hAnsiTheme="minorEastAsia"/>
        </w:rPr>
      </w:pPr>
      <w:r>
        <w:rPr>
          <w:rFonts w:asciiTheme="minorEastAsia" w:hAnsiTheme="minorEastAsia" w:hint="eastAsia"/>
        </w:rPr>
        <w:t>用户可修该实际派息金额、换购数量；</w:t>
      </w:r>
    </w:p>
    <w:p w:rsidR="0059441C" w:rsidRPr="00C26B5C" w:rsidRDefault="0050289B" w:rsidP="00D300EC">
      <w:pPr>
        <w:pStyle w:val="a7"/>
        <w:numPr>
          <w:ilvl w:val="0"/>
          <w:numId w:val="184"/>
        </w:numPr>
        <w:spacing w:line="360" w:lineRule="auto"/>
        <w:ind w:firstLineChars="0"/>
        <w:rPr>
          <w:rFonts w:asciiTheme="minorEastAsia" w:hAnsiTheme="minorEastAsia"/>
        </w:rPr>
      </w:pPr>
      <w:r>
        <w:rPr>
          <w:rFonts w:hint="eastAsia"/>
          <w:lang w:val="en-AU"/>
        </w:rPr>
        <w:t>系统</w:t>
      </w:r>
      <w:r w:rsidR="0059441C">
        <w:rPr>
          <w:rFonts w:hint="eastAsia"/>
          <w:lang w:val="en-AU"/>
        </w:rPr>
        <w:t>保存</w:t>
      </w:r>
      <w:r>
        <w:rPr>
          <w:rFonts w:hint="eastAsia"/>
          <w:lang w:val="en-AU"/>
        </w:rPr>
        <w:t>用户维护的信息</w:t>
      </w:r>
      <w:r w:rsidR="0059441C">
        <w:rPr>
          <w:rFonts w:hint="eastAsia"/>
          <w:lang w:val="en-AU"/>
        </w:rPr>
        <w:t>；</w:t>
      </w:r>
    </w:p>
    <w:p w:rsidR="00935316" w:rsidRPr="00935316" w:rsidRDefault="00C26B5C" w:rsidP="00935316">
      <w:pPr>
        <w:pStyle w:val="a7"/>
        <w:numPr>
          <w:ilvl w:val="1"/>
          <w:numId w:val="184"/>
        </w:numPr>
        <w:spacing w:line="360" w:lineRule="auto"/>
        <w:ind w:firstLineChars="0"/>
        <w:rPr>
          <w:rFonts w:asciiTheme="minorEastAsia" w:hAnsiTheme="minorEastAsia"/>
        </w:rPr>
      </w:pPr>
      <w:r>
        <w:rPr>
          <w:rFonts w:hint="eastAsia"/>
        </w:rPr>
        <w:t>保存每个币种的派息金额；</w:t>
      </w:r>
    </w:p>
    <w:p w:rsidR="00935316" w:rsidRDefault="00C26B5C" w:rsidP="00935316">
      <w:pPr>
        <w:pStyle w:val="a7"/>
        <w:numPr>
          <w:ilvl w:val="1"/>
          <w:numId w:val="184"/>
        </w:numPr>
        <w:spacing w:line="360" w:lineRule="auto"/>
        <w:ind w:firstLineChars="0"/>
        <w:rPr>
          <w:rFonts w:asciiTheme="minorEastAsia" w:hAnsiTheme="minorEastAsia"/>
        </w:rPr>
      </w:pPr>
      <w:r>
        <w:rPr>
          <w:rFonts w:hint="eastAsia"/>
        </w:rPr>
        <w:t>保存每个抵押银行的派息金额，以及系统计算后的代收股息、支付净额（交</w:t>
      </w:r>
      <w:proofErr w:type="gramStart"/>
      <w:r>
        <w:rPr>
          <w:rFonts w:hint="eastAsia"/>
        </w:rPr>
        <w:t>收报表</w:t>
      </w:r>
      <w:proofErr w:type="gramEnd"/>
      <w:r>
        <w:rPr>
          <w:rFonts w:hint="eastAsia"/>
        </w:rPr>
        <w:t>会用到）</w:t>
      </w:r>
    </w:p>
    <w:p w:rsidR="0059441C" w:rsidRPr="001B5CEF" w:rsidRDefault="0059441C" w:rsidP="00D300EC">
      <w:pPr>
        <w:pStyle w:val="a7"/>
        <w:numPr>
          <w:ilvl w:val="0"/>
          <w:numId w:val="184"/>
        </w:numPr>
        <w:spacing w:line="360" w:lineRule="auto"/>
        <w:ind w:firstLineChars="0"/>
        <w:rPr>
          <w:rFonts w:asciiTheme="minorEastAsia" w:hAnsiTheme="minorEastAsia"/>
        </w:rPr>
      </w:pPr>
      <w:r>
        <w:rPr>
          <w:rFonts w:hint="eastAsia"/>
          <w:lang w:val="en-AU"/>
        </w:rPr>
        <w:t>保存设置后，系统记录</w:t>
      </w:r>
      <w:r w:rsidR="0050289B">
        <w:rPr>
          <w:rFonts w:hint="eastAsia"/>
          <w:lang w:val="en-AU"/>
        </w:rPr>
        <w:t>以股代息权益</w:t>
      </w:r>
      <w:r>
        <w:rPr>
          <w:rFonts w:asciiTheme="minorEastAsia" w:hAnsiTheme="minorEastAsia" w:hint="eastAsia"/>
          <w:lang w:val="en-AU"/>
        </w:rPr>
        <w:t>分配</w:t>
      </w:r>
      <w:r>
        <w:rPr>
          <w:rFonts w:hint="eastAsia"/>
          <w:lang w:val="en-AU"/>
        </w:rPr>
        <w:t>维护日志：包括维护人、维护日期、维护时间、证券代码、行动事件；</w:t>
      </w:r>
    </w:p>
    <w:p w:rsidR="0059441C" w:rsidRDefault="0059441C" w:rsidP="0059441C">
      <w:pPr>
        <w:pStyle w:val="3"/>
        <w:ind w:leftChars="100" w:left="210"/>
      </w:pPr>
      <w:bookmarkStart w:id="128" w:name="_Toc296808765"/>
      <w:r>
        <w:rPr>
          <w:rFonts w:hint="eastAsia"/>
        </w:rPr>
        <w:t>F10.11</w:t>
      </w:r>
      <w:r>
        <w:rPr>
          <w:rFonts w:hint="eastAsia"/>
          <w:sz w:val="30"/>
          <w:szCs w:val="30"/>
        </w:rPr>
        <w:t>以股代息</w:t>
      </w:r>
      <w:r w:rsidR="0050289B">
        <w:rPr>
          <w:rFonts w:hint="eastAsia"/>
          <w:sz w:val="30"/>
          <w:szCs w:val="30"/>
        </w:rPr>
        <w:t>权益</w:t>
      </w:r>
      <w:r>
        <w:rPr>
          <w:rFonts w:hint="eastAsia"/>
          <w:sz w:val="30"/>
          <w:szCs w:val="30"/>
        </w:rPr>
        <w:t>到账</w:t>
      </w:r>
      <w:r>
        <w:rPr>
          <w:rFonts w:hint="eastAsia"/>
        </w:rPr>
        <w:t>数据复核</w:t>
      </w:r>
      <w:bookmarkEnd w:id="128"/>
    </w:p>
    <w:p w:rsidR="0059441C" w:rsidRDefault="0059441C" w:rsidP="006734D2">
      <w:pPr>
        <w:pStyle w:val="4"/>
        <w:numPr>
          <w:ilvl w:val="0"/>
          <w:numId w:val="151"/>
        </w:numPr>
      </w:pPr>
      <w:r>
        <w:rPr>
          <w:rFonts w:hint="eastAsia"/>
        </w:rPr>
        <w:t>业务描述</w:t>
      </w:r>
    </w:p>
    <w:p w:rsidR="0059441C" w:rsidRPr="008F3B0A" w:rsidRDefault="0050289B" w:rsidP="0059441C">
      <w:pPr>
        <w:autoSpaceDE w:val="0"/>
        <w:autoSpaceDN w:val="0"/>
        <w:adjustRightInd w:val="0"/>
        <w:spacing w:line="360" w:lineRule="auto"/>
        <w:ind w:firstLineChars="200" w:firstLine="42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以股代息权益到账</w:t>
      </w:r>
      <w:r w:rsidR="0059441C">
        <w:rPr>
          <w:rFonts w:asciiTheme="minorEastAsia" w:hAnsiTheme="minorEastAsia" w:cs="华文仿宋" w:hint="eastAsia"/>
          <w:color w:val="000000"/>
          <w:kern w:val="0"/>
          <w:szCs w:val="21"/>
        </w:rPr>
        <w:t>事件在读取CCASS</w:t>
      </w:r>
      <w:r w:rsidR="00163AA3">
        <w:rPr>
          <w:rFonts w:asciiTheme="minorEastAsia" w:hAnsiTheme="minorEastAsia" w:cs="华文仿宋" w:hint="eastAsia"/>
          <w:color w:val="000000"/>
          <w:kern w:val="0"/>
          <w:szCs w:val="21"/>
        </w:rPr>
        <w:t>权益数据后，补充本只股票的以股代</w:t>
      </w:r>
      <w:proofErr w:type="gramStart"/>
      <w:r w:rsidR="00163AA3">
        <w:rPr>
          <w:rFonts w:asciiTheme="minorEastAsia" w:hAnsiTheme="minorEastAsia" w:cs="华文仿宋" w:hint="eastAsia"/>
          <w:color w:val="000000"/>
          <w:kern w:val="0"/>
          <w:szCs w:val="21"/>
        </w:rPr>
        <w:t>息通知时相关</w:t>
      </w:r>
      <w:proofErr w:type="gramEnd"/>
      <w:r w:rsidR="00163AA3">
        <w:rPr>
          <w:rFonts w:asciiTheme="minorEastAsia" w:hAnsiTheme="minorEastAsia" w:cs="华文仿宋" w:hint="eastAsia"/>
          <w:color w:val="000000"/>
          <w:kern w:val="0"/>
          <w:szCs w:val="21"/>
        </w:rPr>
        <w:t>的重要信息，不足的信息手工补充后，需要对行动信息做数据复核</w:t>
      </w:r>
      <w:r w:rsidR="0059441C">
        <w:rPr>
          <w:rFonts w:asciiTheme="minorEastAsia" w:hAnsiTheme="minorEastAsia" w:cs="华文仿宋" w:hint="eastAsia"/>
          <w:color w:val="000000"/>
          <w:kern w:val="0"/>
          <w:szCs w:val="21"/>
        </w:rPr>
        <w:t>，如果需要的信息有一类不完整，后续的业务无法顺利控制，数据复核不能过通过。</w:t>
      </w:r>
    </w:p>
    <w:p w:rsidR="0059441C" w:rsidRDefault="0059441C" w:rsidP="006734D2">
      <w:pPr>
        <w:pStyle w:val="4"/>
        <w:numPr>
          <w:ilvl w:val="0"/>
          <w:numId w:val="151"/>
        </w:numPr>
      </w:pPr>
      <w:r>
        <w:rPr>
          <w:rFonts w:hint="eastAsia"/>
        </w:rPr>
        <w:lastRenderedPageBreak/>
        <w:t>用户界面</w:t>
      </w:r>
    </w:p>
    <w:p w:rsidR="0059441C" w:rsidRDefault="00200123" w:rsidP="0059441C">
      <w:r>
        <w:object w:dxaOrig="9542" w:dyaOrig="7604">
          <v:shape id="_x0000_i1095" type="#_x0000_t75" style="width:415.5pt;height:331.5pt" o:ole="">
            <v:imagedata r:id="rId145" o:title=""/>
          </v:shape>
          <o:OLEObject Type="Embed" ProgID="Visio.Drawing.11" ShapeID="_x0000_i1095" DrawAspect="Content" ObjectID="_1402388584" r:id="rId146"/>
        </w:object>
      </w:r>
    </w:p>
    <w:p w:rsidR="0059441C" w:rsidRDefault="0059441C" w:rsidP="0059441C"/>
    <w:p w:rsidR="0059441C" w:rsidRDefault="0059441C" w:rsidP="0059441C">
      <w:pPr>
        <w:rPr>
          <w:b/>
        </w:rPr>
      </w:pPr>
      <w:r w:rsidRPr="00164855">
        <w:rPr>
          <w:rFonts w:hint="eastAsia"/>
          <w:b/>
        </w:rPr>
        <w:t>界面说明</w:t>
      </w:r>
      <w:r>
        <w:rPr>
          <w:rFonts w:hint="eastAsia"/>
          <w:b/>
        </w:rPr>
        <w:t>：</w:t>
      </w:r>
    </w:p>
    <w:p w:rsidR="0059441C" w:rsidRPr="00DA3A48" w:rsidRDefault="0059441C" w:rsidP="00D300EC">
      <w:pPr>
        <w:pStyle w:val="a7"/>
        <w:numPr>
          <w:ilvl w:val="0"/>
          <w:numId w:val="186"/>
        </w:numPr>
        <w:spacing w:line="360" w:lineRule="auto"/>
        <w:ind w:firstLineChars="0"/>
        <w:rPr>
          <w:rFonts w:asciiTheme="minorEastAsia" w:hAnsiTheme="minorEastAsia"/>
        </w:rPr>
      </w:pPr>
      <w:r>
        <w:rPr>
          <w:rFonts w:hint="eastAsia"/>
          <w:lang w:val="en-AU"/>
        </w:rPr>
        <w:t>项目内容来源分为：文件自动获得（</w:t>
      </w:r>
      <w:r>
        <w:rPr>
          <w:rFonts w:hint="eastAsia"/>
          <w:lang w:val="en-AU"/>
        </w:rPr>
        <w:t>CCASS</w:t>
      </w:r>
      <w:r>
        <w:rPr>
          <w:rFonts w:hint="eastAsia"/>
          <w:lang w:val="en-AU"/>
        </w:rPr>
        <w:t>）、手工维护、系统计算；</w:t>
      </w:r>
    </w:p>
    <w:p w:rsidR="0059441C" w:rsidRPr="000E2437" w:rsidRDefault="0059441C" w:rsidP="00D300EC">
      <w:pPr>
        <w:pStyle w:val="a7"/>
        <w:numPr>
          <w:ilvl w:val="0"/>
          <w:numId w:val="186"/>
        </w:numPr>
        <w:spacing w:line="360" w:lineRule="auto"/>
        <w:ind w:firstLineChars="0"/>
        <w:rPr>
          <w:rFonts w:asciiTheme="minorEastAsia" w:hAnsiTheme="minorEastAsia"/>
        </w:rPr>
      </w:pPr>
      <w:r>
        <w:rPr>
          <w:rFonts w:hint="eastAsia"/>
        </w:rPr>
        <w:t>状态分为已获得（用打勾表示）与未获得（用</w:t>
      </w:r>
      <w:proofErr w:type="gramStart"/>
      <w:r>
        <w:rPr>
          <w:rFonts w:hint="eastAsia"/>
        </w:rPr>
        <w:t>打叉</w:t>
      </w:r>
      <w:proofErr w:type="gramEnd"/>
      <w:r>
        <w:rPr>
          <w:rFonts w:hint="eastAsia"/>
        </w:rPr>
        <w:t>表示）；</w:t>
      </w:r>
    </w:p>
    <w:p w:rsidR="000E2437" w:rsidRPr="00240CD6" w:rsidRDefault="000E2437" w:rsidP="00D300EC">
      <w:pPr>
        <w:pStyle w:val="a7"/>
        <w:numPr>
          <w:ilvl w:val="0"/>
          <w:numId w:val="186"/>
        </w:numPr>
        <w:spacing w:line="360" w:lineRule="auto"/>
        <w:ind w:firstLineChars="0"/>
        <w:rPr>
          <w:rFonts w:asciiTheme="minorEastAsia" w:hAnsiTheme="minorEastAsia"/>
        </w:rPr>
      </w:pPr>
      <w:r>
        <w:rPr>
          <w:rFonts w:hint="eastAsia"/>
        </w:rPr>
        <w:t>本事件中数据来源有三类：文件自动获得、手工维护、系统处理（主要是从本股票以股代息的通知数据中获取相应信息）；</w:t>
      </w:r>
    </w:p>
    <w:p w:rsidR="0059441C" w:rsidRDefault="0059441C" w:rsidP="006734D2">
      <w:pPr>
        <w:pStyle w:val="4"/>
        <w:numPr>
          <w:ilvl w:val="0"/>
          <w:numId w:val="151"/>
        </w:numPr>
      </w:pPr>
      <w:r>
        <w:rPr>
          <w:rFonts w:hint="eastAsia"/>
        </w:rPr>
        <w:t>业务功能</w:t>
      </w:r>
    </w:p>
    <w:p w:rsidR="000E2437" w:rsidRPr="00E86EE6" w:rsidRDefault="000E2437" w:rsidP="00D300EC">
      <w:pPr>
        <w:pStyle w:val="a7"/>
        <w:numPr>
          <w:ilvl w:val="0"/>
          <w:numId w:val="187"/>
        </w:numPr>
        <w:spacing w:line="360" w:lineRule="auto"/>
        <w:ind w:firstLineChars="0"/>
        <w:rPr>
          <w:rFonts w:asciiTheme="minorEastAsia" w:hAnsiTheme="minorEastAsia"/>
        </w:rPr>
      </w:pPr>
      <w:r>
        <w:rPr>
          <w:rFonts w:hint="eastAsia"/>
          <w:lang w:val="en-AU"/>
        </w:rPr>
        <w:t>系统</w:t>
      </w:r>
      <w:r w:rsidRPr="00AD0051">
        <w:rPr>
          <w:rFonts w:hint="eastAsia"/>
          <w:lang w:val="en-AU"/>
        </w:rPr>
        <w:t>显示文件解析后的所有行动内容</w:t>
      </w:r>
      <w:r w:rsidRPr="000E2437">
        <w:rPr>
          <w:rFonts w:asciiTheme="minorEastAsia" w:hAnsiTheme="minorEastAsia" w:hint="eastAsia"/>
          <w:lang w:val="en-AU"/>
        </w:rPr>
        <w:t>(这里针对以股代息到账说明)</w:t>
      </w:r>
      <w:r w:rsidRPr="00AD0051">
        <w:rPr>
          <w:rFonts w:hint="eastAsia"/>
          <w:lang w:val="en-AU"/>
        </w:rPr>
        <w:t>。显示内容包括：上市公司行动类别、执行类别、</w:t>
      </w:r>
      <w:r>
        <w:rPr>
          <w:rFonts w:hint="eastAsia"/>
          <w:lang w:val="en-AU"/>
        </w:rPr>
        <w:t>行动阶段、</w:t>
      </w:r>
      <w:r w:rsidRPr="00AD0051">
        <w:rPr>
          <w:rFonts w:hint="eastAsia"/>
          <w:lang w:val="en-AU"/>
        </w:rPr>
        <w:t>证券代码、证券名称、币种</w:t>
      </w:r>
      <w:r>
        <w:rPr>
          <w:rFonts w:hint="eastAsia"/>
          <w:lang w:val="en-AU"/>
        </w:rPr>
        <w:t>（取以股代</w:t>
      </w:r>
      <w:proofErr w:type="gramStart"/>
      <w:r>
        <w:rPr>
          <w:rFonts w:hint="eastAsia"/>
          <w:lang w:val="en-AU"/>
        </w:rPr>
        <w:t>息通知</w:t>
      </w:r>
      <w:proofErr w:type="gramEnd"/>
      <w:r>
        <w:rPr>
          <w:rFonts w:hint="eastAsia"/>
          <w:lang w:val="en-AU"/>
        </w:rPr>
        <w:t>业务的币种）</w:t>
      </w:r>
      <w:r w:rsidRPr="00AD0051">
        <w:rPr>
          <w:rFonts w:hint="eastAsia"/>
          <w:lang w:val="en-AU"/>
        </w:rPr>
        <w:t>、日期</w:t>
      </w:r>
      <w:r>
        <w:rPr>
          <w:rFonts w:hint="eastAsia"/>
          <w:lang w:val="en-AU"/>
        </w:rPr>
        <w:t>（文件日期）、</w:t>
      </w:r>
      <w:r w:rsidRPr="00AD0051">
        <w:rPr>
          <w:rFonts w:hint="eastAsia"/>
          <w:lang w:val="en-AU"/>
        </w:rPr>
        <w:t>复核</w:t>
      </w:r>
      <w:r>
        <w:rPr>
          <w:rFonts w:hint="eastAsia"/>
          <w:lang w:val="en-AU"/>
        </w:rPr>
        <w:t>人、复核时间</w:t>
      </w:r>
      <w:r>
        <w:rPr>
          <w:rFonts w:asciiTheme="minorEastAsia" w:hAnsiTheme="minorEastAsia" w:hint="eastAsia"/>
        </w:rPr>
        <w:t>，但不限于以上内容</w:t>
      </w:r>
      <w:r>
        <w:rPr>
          <w:rFonts w:hint="eastAsia"/>
          <w:lang w:val="en-AU"/>
        </w:rPr>
        <w:t>；</w:t>
      </w:r>
    </w:p>
    <w:p w:rsidR="000E2437" w:rsidRDefault="000E2437" w:rsidP="00D300EC">
      <w:pPr>
        <w:pStyle w:val="a7"/>
        <w:numPr>
          <w:ilvl w:val="0"/>
          <w:numId w:val="187"/>
        </w:numPr>
        <w:spacing w:line="360" w:lineRule="auto"/>
        <w:ind w:firstLineChars="0"/>
        <w:rPr>
          <w:rFonts w:asciiTheme="minorEastAsia" w:hAnsiTheme="minorEastAsia"/>
        </w:rPr>
      </w:pPr>
      <w:r>
        <w:rPr>
          <w:rFonts w:asciiTheme="minorEastAsia" w:hAnsiTheme="minorEastAsia" w:hint="eastAsia"/>
        </w:rPr>
        <w:t>用户点击一个以股代息权益到账事件后，系统显示此以股代息权益到账事件主要信息；（参见规则）</w:t>
      </w:r>
    </w:p>
    <w:p w:rsidR="000E2437" w:rsidRDefault="000E2437" w:rsidP="00D300EC">
      <w:pPr>
        <w:pStyle w:val="a7"/>
        <w:numPr>
          <w:ilvl w:val="0"/>
          <w:numId w:val="187"/>
        </w:numPr>
        <w:spacing w:line="360" w:lineRule="auto"/>
        <w:ind w:firstLineChars="0"/>
        <w:rPr>
          <w:rFonts w:asciiTheme="minorEastAsia" w:hAnsiTheme="minorEastAsia"/>
        </w:rPr>
      </w:pPr>
      <w:r>
        <w:rPr>
          <w:rFonts w:asciiTheme="minorEastAsia" w:hAnsiTheme="minorEastAsia" w:hint="eastAsia"/>
        </w:rPr>
        <w:lastRenderedPageBreak/>
        <w:t>系统对已完成的状态用“打勾表示”，未完成的状态用“</w:t>
      </w:r>
      <w:proofErr w:type="gramStart"/>
      <w:r>
        <w:rPr>
          <w:rFonts w:asciiTheme="minorEastAsia" w:hAnsiTheme="minorEastAsia" w:hint="eastAsia"/>
        </w:rPr>
        <w:t>打叉</w:t>
      </w:r>
      <w:proofErr w:type="gramEnd"/>
      <w:r>
        <w:rPr>
          <w:rFonts w:asciiTheme="minorEastAsia" w:hAnsiTheme="minorEastAsia" w:hint="eastAsia"/>
        </w:rPr>
        <w:t>表示”。</w:t>
      </w:r>
    </w:p>
    <w:p w:rsidR="000E2437" w:rsidRPr="00094BAB" w:rsidRDefault="000E2437" w:rsidP="00D300EC">
      <w:pPr>
        <w:pStyle w:val="a7"/>
        <w:numPr>
          <w:ilvl w:val="0"/>
          <w:numId w:val="187"/>
        </w:numPr>
        <w:spacing w:line="360" w:lineRule="auto"/>
        <w:ind w:firstLineChars="0"/>
        <w:rPr>
          <w:rFonts w:asciiTheme="minorEastAsia" w:hAnsiTheme="minorEastAsia"/>
        </w:rPr>
      </w:pPr>
      <w:r>
        <w:rPr>
          <w:rFonts w:asciiTheme="minorEastAsia" w:hAnsiTheme="minorEastAsia" w:hint="eastAsia"/>
        </w:rPr>
        <w:t>用户通过“复核”功能确认数据无误，如果状态中有一栏为</w:t>
      </w:r>
      <w:proofErr w:type="gramStart"/>
      <w:r>
        <w:rPr>
          <w:rFonts w:asciiTheme="minorEastAsia" w:hAnsiTheme="minorEastAsia" w:hint="eastAsia"/>
        </w:rPr>
        <w:t>打叉</w:t>
      </w:r>
      <w:proofErr w:type="gramEnd"/>
      <w:r>
        <w:rPr>
          <w:rFonts w:asciiTheme="minorEastAsia" w:hAnsiTheme="minorEastAsia" w:hint="eastAsia"/>
        </w:rPr>
        <w:t>，则复核不能通过；</w:t>
      </w:r>
    </w:p>
    <w:p w:rsidR="000E2437" w:rsidRDefault="000E2437" w:rsidP="00D300EC">
      <w:pPr>
        <w:pStyle w:val="a7"/>
        <w:numPr>
          <w:ilvl w:val="0"/>
          <w:numId w:val="187"/>
        </w:numPr>
        <w:spacing w:line="360" w:lineRule="auto"/>
        <w:ind w:firstLineChars="0"/>
        <w:rPr>
          <w:rFonts w:asciiTheme="minorEastAsia" w:hAnsiTheme="minorEastAsia"/>
        </w:rPr>
      </w:pPr>
      <w:r>
        <w:rPr>
          <w:rFonts w:asciiTheme="minorEastAsia" w:hAnsiTheme="minorEastAsia" w:hint="eastAsia"/>
        </w:rPr>
        <w:t>用户复核后，系统完成复核处理</w:t>
      </w:r>
    </w:p>
    <w:p w:rsidR="000E2437" w:rsidRPr="005115DD" w:rsidRDefault="000E2437" w:rsidP="00D300EC">
      <w:pPr>
        <w:pStyle w:val="a7"/>
        <w:numPr>
          <w:ilvl w:val="1"/>
          <w:numId w:val="187"/>
        </w:numPr>
        <w:spacing w:line="360" w:lineRule="auto"/>
        <w:ind w:firstLineChars="0"/>
        <w:rPr>
          <w:rFonts w:asciiTheme="minorEastAsia" w:hAnsiTheme="minorEastAsia"/>
        </w:rPr>
      </w:pPr>
      <w:r>
        <w:rPr>
          <w:rFonts w:asciiTheme="minorEastAsia" w:hAnsiTheme="minorEastAsia" w:hint="eastAsia"/>
        </w:rPr>
        <w:t>系统在列表中复核人、复核时间</w:t>
      </w:r>
      <w:r w:rsidRPr="00AD0051">
        <w:rPr>
          <w:rFonts w:hint="eastAsia"/>
          <w:lang w:val="en-AU"/>
        </w:rPr>
        <w:t>栏</w:t>
      </w:r>
      <w:r>
        <w:rPr>
          <w:rFonts w:hint="eastAsia"/>
          <w:lang w:val="en-AU"/>
        </w:rPr>
        <w:t>填写相应内容；</w:t>
      </w:r>
    </w:p>
    <w:p w:rsidR="000E2437" w:rsidRPr="00D0690D" w:rsidRDefault="000E2437" w:rsidP="00D300EC">
      <w:pPr>
        <w:pStyle w:val="a7"/>
        <w:numPr>
          <w:ilvl w:val="0"/>
          <w:numId w:val="187"/>
        </w:numPr>
        <w:spacing w:line="360" w:lineRule="auto"/>
        <w:ind w:firstLineChars="0"/>
        <w:rPr>
          <w:rFonts w:asciiTheme="minorEastAsia" w:hAnsiTheme="minorEastAsia"/>
        </w:rPr>
      </w:pPr>
      <w:r>
        <w:rPr>
          <w:rFonts w:hint="eastAsia"/>
          <w:lang w:val="en-AU"/>
        </w:rPr>
        <w:t>系统支持多次复核；</w:t>
      </w:r>
    </w:p>
    <w:p w:rsidR="000E2437" w:rsidRPr="0040791B" w:rsidRDefault="000E2437" w:rsidP="00D300EC">
      <w:pPr>
        <w:pStyle w:val="a7"/>
        <w:numPr>
          <w:ilvl w:val="0"/>
          <w:numId w:val="187"/>
        </w:numPr>
        <w:spacing w:line="360" w:lineRule="auto"/>
        <w:ind w:firstLineChars="0"/>
        <w:rPr>
          <w:rFonts w:asciiTheme="minorEastAsia" w:hAnsiTheme="minorEastAsia"/>
        </w:rPr>
      </w:pPr>
      <w:r>
        <w:rPr>
          <w:rFonts w:hint="eastAsia"/>
        </w:rPr>
        <w:t>记录复核日志，日志内容包括：行动事件、复核日期、时间、复核人员；</w:t>
      </w:r>
    </w:p>
    <w:p w:rsidR="000E2437" w:rsidRDefault="000E2437" w:rsidP="000E2437">
      <w:pPr>
        <w:pStyle w:val="4"/>
        <w:numPr>
          <w:ilvl w:val="0"/>
          <w:numId w:val="151"/>
        </w:numPr>
      </w:pPr>
      <w:r>
        <w:rPr>
          <w:rFonts w:hint="eastAsia"/>
        </w:rPr>
        <w:t>业务规则</w:t>
      </w:r>
    </w:p>
    <w:p w:rsidR="0059441C" w:rsidRDefault="000E2437" w:rsidP="0059441C">
      <w:pPr>
        <w:spacing w:line="360" w:lineRule="auto"/>
        <w:rPr>
          <w:rFonts w:asciiTheme="minorEastAsia" w:hAnsiTheme="minorEastAsia"/>
        </w:rPr>
      </w:pPr>
      <w:r>
        <w:rPr>
          <w:rFonts w:asciiTheme="minorEastAsia" w:hAnsiTheme="minorEastAsia" w:hint="eastAsia"/>
        </w:rPr>
        <w:t>以股代息到账数据复核规则：</w:t>
      </w:r>
    </w:p>
    <w:p w:rsidR="000E2437" w:rsidRDefault="000E2437" w:rsidP="0059441C">
      <w:pPr>
        <w:spacing w:line="360" w:lineRule="auto"/>
        <w:rPr>
          <w:rFonts w:asciiTheme="minorEastAsia" w:hAnsiTheme="minorEastAsia"/>
        </w:rPr>
      </w:pPr>
    </w:p>
    <w:tbl>
      <w:tblPr>
        <w:tblStyle w:val="-110"/>
        <w:tblW w:w="9464" w:type="dxa"/>
        <w:tblLook w:val="04A0"/>
      </w:tblPr>
      <w:tblGrid>
        <w:gridCol w:w="2235"/>
        <w:gridCol w:w="1656"/>
        <w:gridCol w:w="5573"/>
      </w:tblGrid>
      <w:tr w:rsidR="00B8256E" w:rsidRPr="009D2C21" w:rsidTr="006646F2">
        <w:trPr>
          <w:cnfStyle w:val="100000000000"/>
        </w:trPr>
        <w:tc>
          <w:tcPr>
            <w:cnfStyle w:val="001000000000"/>
            <w:tcW w:w="2235" w:type="dxa"/>
            <w:shd w:val="clear" w:color="auto" w:fill="D9D9D9" w:themeFill="background1" w:themeFillShade="D9"/>
          </w:tcPr>
          <w:p w:rsidR="00B8256E" w:rsidRPr="009D2C21" w:rsidRDefault="00B8256E" w:rsidP="00B8256E">
            <w:pPr>
              <w:spacing w:line="276" w:lineRule="auto"/>
              <w:rPr>
                <w:color w:val="C00000"/>
              </w:rPr>
            </w:pPr>
            <w:r>
              <w:rPr>
                <w:rFonts w:hint="eastAsia"/>
                <w:color w:val="C00000"/>
              </w:rPr>
              <w:t>关键项目</w:t>
            </w:r>
          </w:p>
        </w:tc>
        <w:tc>
          <w:tcPr>
            <w:tcW w:w="1656" w:type="dxa"/>
            <w:shd w:val="clear" w:color="auto" w:fill="D9D9D9" w:themeFill="background1" w:themeFillShade="D9"/>
          </w:tcPr>
          <w:p w:rsidR="00B8256E" w:rsidRPr="009D2C21" w:rsidRDefault="00B8256E" w:rsidP="00B8256E">
            <w:pPr>
              <w:spacing w:line="276" w:lineRule="auto"/>
              <w:cnfStyle w:val="100000000000"/>
              <w:rPr>
                <w:color w:val="C00000"/>
              </w:rPr>
            </w:pPr>
            <w:r>
              <w:rPr>
                <w:rFonts w:hint="eastAsia"/>
                <w:color w:val="C00000"/>
              </w:rPr>
              <w:t>数据来源</w:t>
            </w:r>
          </w:p>
        </w:tc>
        <w:tc>
          <w:tcPr>
            <w:tcW w:w="5573" w:type="dxa"/>
            <w:shd w:val="clear" w:color="auto" w:fill="D9D9D9" w:themeFill="background1" w:themeFillShade="D9"/>
          </w:tcPr>
          <w:p w:rsidR="00B8256E" w:rsidRPr="009D2C21" w:rsidRDefault="00B8256E" w:rsidP="00B8256E">
            <w:pPr>
              <w:spacing w:line="276" w:lineRule="auto"/>
              <w:jc w:val="center"/>
              <w:cnfStyle w:val="100000000000"/>
              <w:rPr>
                <w:color w:val="C00000"/>
              </w:rPr>
            </w:pPr>
            <w:r>
              <w:rPr>
                <w:rFonts w:hint="eastAsia"/>
                <w:color w:val="C00000"/>
              </w:rPr>
              <w:t>说明</w:t>
            </w:r>
          </w:p>
        </w:tc>
      </w:tr>
      <w:tr w:rsidR="00B8256E" w:rsidRPr="0096029E" w:rsidTr="006646F2">
        <w:trPr>
          <w:cnfStyle w:val="000000100000"/>
        </w:trPr>
        <w:tc>
          <w:tcPr>
            <w:cnfStyle w:val="001000000000"/>
            <w:tcW w:w="2235" w:type="dxa"/>
            <w:shd w:val="clear" w:color="auto" w:fill="auto"/>
          </w:tcPr>
          <w:p w:rsidR="00B8256E" w:rsidRPr="0096029E" w:rsidRDefault="00B8256E" w:rsidP="00B8256E">
            <w:pPr>
              <w:spacing w:line="276" w:lineRule="auto"/>
              <w:rPr>
                <w:b w:val="0"/>
              </w:rPr>
            </w:pPr>
            <w:r w:rsidRPr="0096029E">
              <w:rPr>
                <w:rFonts w:asciiTheme="minorEastAsia" w:hAnsiTheme="minorEastAsia" w:hint="eastAsia"/>
                <w:b w:val="0"/>
              </w:rPr>
              <w:t>股票代码</w:t>
            </w:r>
          </w:p>
        </w:tc>
        <w:tc>
          <w:tcPr>
            <w:tcW w:w="1656" w:type="dxa"/>
            <w:shd w:val="clear" w:color="auto" w:fill="auto"/>
          </w:tcPr>
          <w:p w:rsidR="00B8256E" w:rsidRPr="0096029E" w:rsidRDefault="00B8256E" w:rsidP="00B8256E">
            <w:pPr>
              <w:spacing w:line="276" w:lineRule="auto"/>
              <w:jc w:val="left"/>
              <w:cnfStyle w:val="000000100000"/>
            </w:pPr>
            <w:r w:rsidRPr="0096029E">
              <w:rPr>
                <w:rFonts w:asciiTheme="minorEastAsia" w:hAnsiTheme="minorEastAsia" w:hint="eastAsia"/>
              </w:rPr>
              <w:t>文件自动获得</w:t>
            </w:r>
          </w:p>
        </w:tc>
        <w:tc>
          <w:tcPr>
            <w:tcW w:w="5573" w:type="dxa"/>
            <w:shd w:val="clear" w:color="auto" w:fill="FFFFFF" w:themeFill="background1"/>
          </w:tcPr>
          <w:p w:rsidR="00B8256E" w:rsidRPr="0096029E" w:rsidRDefault="00B8256E" w:rsidP="006646F2">
            <w:pPr>
              <w:spacing w:line="276" w:lineRule="auto"/>
              <w:jc w:val="left"/>
              <w:cnfStyle w:val="000000100000"/>
              <w:rPr>
                <w:color w:val="0000FF"/>
              </w:rPr>
            </w:pPr>
          </w:p>
        </w:tc>
      </w:tr>
      <w:tr w:rsidR="00B8256E" w:rsidRPr="0096029E" w:rsidTr="006646F2">
        <w:trPr>
          <w:cnfStyle w:val="000000010000"/>
        </w:trPr>
        <w:tc>
          <w:tcPr>
            <w:cnfStyle w:val="001000000000"/>
            <w:tcW w:w="2235" w:type="dxa"/>
            <w:shd w:val="clear" w:color="auto" w:fill="auto"/>
          </w:tcPr>
          <w:p w:rsidR="00B8256E" w:rsidRPr="0096029E" w:rsidRDefault="00B8256E" w:rsidP="00B8256E">
            <w:pPr>
              <w:spacing w:line="276" w:lineRule="auto"/>
              <w:rPr>
                <w:b w:val="0"/>
              </w:rPr>
            </w:pPr>
            <w:r w:rsidRPr="0096029E">
              <w:rPr>
                <w:rFonts w:asciiTheme="minorEastAsia" w:hAnsiTheme="minorEastAsia" w:hint="eastAsia"/>
                <w:b w:val="0"/>
              </w:rPr>
              <w:t>持仓数量</w:t>
            </w:r>
          </w:p>
        </w:tc>
        <w:tc>
          <w:tcPr>
            <w:tcW w:w="1656" w:type="dxa"/>
            <w:shd w:val="clear" w:color="auto" w:fill="auto"/>
          </w:tcPr>
          <w:p w:rsidR="00B8256E" w:rsidRPr="0096029E" w:rsidRDefault="00B8256E" w:rsidP="00B8256E">
            <w:pPr>
              <w:jc w:val="left"/>
              <w:cnfStyle w:val="000000010000"/>
            </w:pPr>
            <w:r w:rsidRPr="0096029E">
              <w:rPr>
                <w:rFonts w:hint="eastAsia"/>
              </w:rPr>
              <w:t>系统处理</w:t>
            </w:r>
          </w:p>
        </w:tc>
        <w:tc>
          <w:tcPr>
            <w:tcW w:w="5573" w:type="dxa"/>
          </w:tcPr>
          <w:p w:rsidR="00B8256E" w:rsidRPr="0096029E" w:rsidRDefault="00B8256E" w:rsidP="006646F2">
            <w:pPr>
              <w:spacing w:line="276" w:lineRule="auto"/>
              <w:jc w:val="left"/>
              <w:cnfStyle w:val="000000010000"/>
            </w:pPr>
            <w:r w:rsidRPr="0096029E">
              <w:rPr>
                <w:rFonts w:hint="eastAsia"/>
              </w:rPr>
              <w:t>从本股票以股代</w:t>
            </w:r>
            <w:proofErr w:type="gramStart"/>
            <w:r w:rsidRPr="0096029E">
              <w:rPr>
                <w:rFonts w:hint="eastAsia"/>
              </w:rPr>
              <w:t>息通知</w:t>
            </w:r>
            <w:proofErr w:type="gramEnd"/>
            <w:r w:rsidRPr="0096029E">
              <w:rPr>
                <w:rFonts w:hint="eastAsia"/>
              </w:rPr>
              <w:t>处理数据中取得</w:t>
            </w:r>
          </w:p>
        </w:tc>
      </w:tr>
      <w:tr w:rsidR="00B8256E" w:rsidRPr="0096029E" w:rsidTr="006646F2">
        <w:trPr>
          <w:cnfStyle w:val="000000100000"/>
        </w:trPr>
        <w:tc>
          <w:tcPr>
            <w:cnfStyle w:val="001000000000"/>
            <w:tcW w:w="2235" w:type="dxa"/>
            <w:shd w:val="clear" w:color="auto" w:fill="auto"/>
          </w:tcPr>
          <w:p w:rsidR="00B8256E" w:rsidRPr="0096029E" w:rsidRDefault="00B8256E" w:rsidP="00B8256E">
            <w:pPr>
              <w:spacing w:line="276" w:lineRule="auto"/>
              <w:rPr>
                <w:b w:val="0"/>
              </w:rPr>
            </w:pPr>
            <w:r w:rsidRPr="0096029E">
              <w:rPr>
                <w:rFonts w:asciiTheme="minorEastAsia" w:hAnsiTheme="minorEastAsia" w:hint="eastAsia"/>
                <w:b w:val="0"/>
              </w:rPr>
              <w:t>股权登记日</w:t>
            </w:r>
          </w:p>
        </w:tc>
        <w:tc>
          <w:tcPr>
            <w:tcW w:w="1656" w:type="dxa"/>
            <w:shd w:val="clear" w:color="auto" w:fill="auto"/>
          </w:tcPr>
          <w:p w:rsidR="00B8256E" w:rsidRPr="0096029E" w:rsidRDefault="00B8256E" w:rsidP="00B8256E">
            <w:pPr>
              <w:jc w:val="left"/>
              <w:cnfStyle w:val="000000100000"/>
            </w:pPr>
            <w:r w:rsidRPr="0096029E">
              <w:rPr>
                <w:rFonts w:asciiTheme="minorEastAsia" w:hAnsiTheme="minorEastAsia" w:hint="eastAsia"/>
              </w:rPr>
              <w:t>文件自动获得</w:t>
            </w:r>
          </w:p>
        </w:tc>
        <w:tc>
          <w:tcPr>
            <w:tcW w:w="5573" w:type="dxa"/>
            <w:shd w:val="clear" w:color="auto" w:fill="FFFFFF" w:themeFill="background1"/>
          </w:tcPr>
          <w:p w:rsidR="00B8256E" w:rsidRPr="0096029E" w:rsidRDefault="00B8256E" w:rsidP="006646F2">
            <w:pPr>
              <w:spacing w:line="276" w:lineRule="auto"/>
              <w:jc w:val="left"/>
              <w:cnfStyle w:val="000000100000"/>
              <w:rPr>
                <w:color w:val="000000" w:themeColor="text1"/>
              </w:rPr>
            </w:pPr>
          </w:p>
        </w:tc>
      </w:tr>
      <w:tr w:rsidR="00B8256E" w:rsidRPr="0096029E" w:rsidTr="006646F2">
        <w:trPr>
          <w:cnfStyle w:val="000000010000"/>
        </w:trPr>
        <w:tc>
          <w:tcPr>
            <w:cnfStyle w:val="001000000000"/>
            <w:tcW w:w="2235" w:type="dxa"/>
            <w:shd w:val="clear" w:color="auto" w:fill="auto"/>
          </w:tcPr>
          <w:p w:rsidR="00B8256E" w:rsidRPr="0096029E" w:rsidRDefault="00B8256E" w:rsidP="00B8256E">
            <w:pPr>
              <w:spacing w:line="276" w:lineRule="auto"/>
              <w:rPr>
                <w:b w:val="0"/>
              </w:rPr>
            </w:pPr>
            <w:r w:rsidRPr="0096029E">
              <w:rPr>
                <w:rFonts w:asciiTheme="minorEastAsia" w:hAnsiTheme="minorEastAsia" w:hint="eastAsia"/>
                <w:b w:val="0"/>
              </w:rPr>
              <w:t>过户费</w:t>
            </w:r>
          </w:p>
        </w:tc>
        <w:tc>
          <w:tcPr>
            <w:tcW w:w="1656" w:type="dxa"/>
            <w:shd w:val="clear" w:color="auto" w:fill="auto"/>
          </w:tcPr>
          <w:p w:rsidR="00B8256E" w:rsidRDefault="00B8256E" w:rsidP="00B8256E">
            <w:pPr>
              <w:jc w:val="left"/>
              <w:cnfStyle w:val="000000010000"/>
            </w:pPr>
            <w:r w:rsidRPr="0096029E">
              <w:rPr>
                <w:rFonts w:hint="eastAsia"/>
              </w:rPr>
              <w:t>系统处理</w:t>
            </w:r>
          </w:p>
          <w:p w:rsidR="006A291B" w:rsidRPr="0096029E" w:rsidRDefault="006A291B" w:rsidP="00B8256E">
            <w:pPr>
              <w:jc w:val="left"/>
              <w:cnfStyle w:val="000000010000"/>
            </w:pPr>
            <w:r>
              <w:rPr>
                <w:rFonts w:hint="eastAsia"/>
              </w:rPr>
              <w:t>（无须展示</w:t>
            </w:r>
            <w:r w:rsidR="00BD227C">
              <w:rPr>
                <w:rFonts w:hint="eastAsia"/>
              </w:rPr>
              <w:t>，计算不准</w:t>
            </w:r>
            <w:r>
              <w:rPr>
                <w:rFonts w:hint="eastAsia"/>
              </w:rPr>
              <w:t>）</w:t>
            </w:r>
          </w:p>
        </w:tc>
        <w:tc>
          <w:tcPr>
            <w:tcW w:w="5573" w:type="dxa"/>
          </w:tcPr>
          <w:p w:rsidR="00B8256E" w:rsidRDefault="00B8256E" w:rsidP="006646F2">
            <w:pPr>
              <w:spacing w:line="276" w:lineRule="auto"/>
              <w:jc w:val="left"/>
              <w:cnfStyle w:val="000000010000"/>
            </w:pPr>
            <w:r w:rsidRPr="0096029E">
              <w:rPr>
                <w:rFonts w:hint="eastAsia"/>
              </w:rPr>
              <w:t>从本股票以股代</w:t>
            </w:r>
            <w:proofErr w:type="gramStart"/>
            <w:r w:rsidRPr="0096029E">
              <w:rPr>
                <w:rFonts w:hint="eastAsia"/>
              </w:rPr>
              <w:t>息通知</w:t>
            </w:r>
            <w:proofErr w:type="gramEnd"/>
            <w:r w:rsidRPr="0096029E">
              <w:rPr>
                <w:rFonts w:hint="eastAsia"/>
              </w:rPr>
              <w:t>处理数据中取得</w:t>
            </w:r>
          </w:p>
          <w:p w:rsidR="006646F2" w:rsidRPr="006646F2" w:rsidRDefault="006646F2" w:rsidP="006646F2">
            <w:pPr>
              <w:spacing w:line="276" w:lineRule="auto"/>
              <w:jc w:val="left"/>
              <w:cnfStyle w:val="000000010000"/>
              <w:rPr>
                <w:b/>
                <w:color w:val="0000FF"/>
              </w:rPr>
            </w:pPr>
            <w:r w:rsidRPr="006646F2">
              <w:rPr>
                <w:rFonts w:asciiTheme="minorEastAsia" w:hAnsiTheme="minorEastAsia" w:hint="eastAsia"/>
                <w:b/>
                <w:color w:val="0000FF"/>
              </w:rPr>
              <w:t>(该过户费是</w:t>
            </w:r>
            <w:proofErr w:type="gramStart"/>
            <w:r w:rsidRPr="006646F2">
              <w:rPr>
                <w:rFonts w:asciiTheme="minorEastAsia" w:hAnsiTheme="minorEastAsia" w:hint="eastAsia"/>
                <w:b/>
                <w:color w:val="0000FF"/>
              </w:rPr>
              <w:t>指港交所向</w:t>
            </w:r>
            <w:proofErr w:type="gramEnd"/>
            <w:r w:rsidRPr="006646F2">
              <w:rPr>
                <w:rFonts w:asciiTheme="minorEastAsia" w:hAnsiTheme="minorEastAsia" w:hint="eastAsia"/>
                <w:b/>
                <w:color w:val="0000FF"/>
              </w:rPr>
              <w:t>经纪商收取，以港币结算)</w:t>
            </w:r>
          </w:p>
        </w:tc>
      </w:tr>
      <w:tr w:rsidR="007A325C" w:rsidRPr="0096029E" w:rsidTr="007A325C">
        <w:trPr>
          <w:cnfStyle w:val="000000100000"/>
        </w:trPr>
        <w:tc>
          <w:tcPr>
            <w:cnfStyle w:val="001000000000"/>
            <w:tcW w:w="2235" w:type="dxa"/>
            <w:shd w:val="clear" w:color="auto" w:fill="auto"/>
          </w:tcPr>
          <w:p w:rsidR="007A325C" w:rsidRPr="0096029E" w:rsidRDefault="007A325C" w:rsidP="00B8256E">
            <w:pPr>
              <w:spacing w:line="276" w:lineRule="auto"/>
              <w:rPr>
                <w:rFonts w:asciiTheme="minorEastAsia" w:hAnsiTheme="minorEastAsia"/>
                <w:b w:val="0"/>
              </w:rPr>
            </w:pPr>
            <w:r>
              <w:rPr>
                <w:rFonts w:asciiTheme="minorEastAsia" w:hAnsiTheme="minorEastAsia" w:hint="eastAsia"/>
                <w:b w:val="0"/>
              </w:rPr>
              <w:t>派息币种</w:t>
            </w:r>
          </w:p>
        </w:tc>
        <w:tc>
          <w:tcPr>
            <w:tcW w:w="1656" w:type="dxa"/>
            <w:shd w:val="clear" w:color="auto" w:fill="auto"/>
          </w:tcPr>
          <w:p w:rsidR="007A325C" w:rsidRPr="0096029E" w:rsidRDefault="007A325C" w:rsidP="00277176">
            <w:pPr>
              <w:jc w:val="left"/>
              <w:cnfStyle w:val="000000100000"/>
            </w:pPr>
            <w:r w:rsidRPr="0096029E">
              <w:rPr>
                <w:rFonts w:hint="eastAsia"/>
              </w:rPr>
              <w:t>系统处理</w:t>
            </w:r>
          </w:p>
        </w:tc>
        <w:tc>
          <w:tcPr>
            <w:tcW w:w="5573" w:type="dxa"/>
            <w:shd w:val="clear" w:color="auto" w:fill="auto"/>
          </w:tcPr>
          <w:p w:rsidR="007A325C" w:rsidRDefault="007A325C">
            <w:pPr>
              <w:cnfStyle w:val="000000100000"/>
            </w:pPr>
            <w:r w:rsidRPr="009F51B6">
              <w:rPr>
                <w:rFonts w:hint="eastAsia"/>
              </w:rPr>
              <w:t>从本股票以股代</w:t>
            </w:r>
            <w:proofErr w:type="gramStart"/>
            <w:r w:rsidRPr="009F51B6">
              <w:rPr>
                <w:rFonts w:hint="eastAsia"/>
              </w:rPr>
              <w:t>息通知</w:t>
            </w:r>
            <w:proofErr w:type="gramEnd"/>
            <w:r w:rsidRPr="009F51B6">
              <w:rPr>
                <w:rFonts w:hint="eastAsia"/>
              </w:rPr>
              <w:t>处理数据中取得</w:t>
            </w:r>
          </w:p>
        </w:tc>
      </w:tr>
      <w:tr w:rsidR="007A325C" w:rsidRPr="0096029E" w:rsidTr="006646F2">
        <w:trPr>
          <w:cnfStyle w:val="000000010000"/>
        </w:trPr>
        <w:tc>
          <w:tcPr>
            <w:cnfStyle w:val="001000000000"/>
            <w:tcW w:w="2235" w:type="dxa"/>
            <w:shd w:val="clear" w:color="auto" w:fill="auto"/>
          </w:tcPr>
          <w:p w:rsidR="007A325C" w:rsidRPr="0096029E" w:rsidRDefault="007A325C" w:rsidP="00B8256E">
            <w:pPr>
              <w:spacing w:line="276" w:lineRule="auto"/>
              <w:rPr>
                <w:rFonts w:asciiTheme="minorEastAsia" w:hAnsiTheme="minorEastAsia"/>
                <w:b w:val="0"/>
              </w:rPr>
            </w:pPr>
            <w:r w:rsidRPr="0096029E">
              <w:rPr>
                <w:rFonts w:asciiTheme="minorEastAsia" w:hAnsiTheme="minorEastAsia" w:hint="eastAsia"/>
                <w:b w:val="0"/>
              </w:rPr>
              <w:t>每股</w:t>
            </w:r>
            <w:r>
              <w:rPr>
                <w:rFonts w:asciiTheme="minorEastAsia" w:hAnsiTheme="minorEastAsia" w:hint="eastAsia"/>
                <w:b w:val="0"/>
              </w:rPr>
              <w:t>派息金额</w:t>
            </w:r>
          </w:p>
        </w:tc>
        <w:tc>
          <w:tcPr>
            <w:tcW w:w="1656" w:type="dxa"/>
            <w:shd w:val="clear" w:color="auto" w:fill="auto"/>
          </w:tcPr>
          <w:p w:rsidR="007A325C" w:rsidRPr="0096029E" w:rsidRDefault="007A325C" w:rsidP="00277176">
            <w:pPr>
              <w:jc w:val="left"/>
              <w:cnfStyle w:val="000000010000"/>
            </w:pPr>
            <w:r w:rsidRPr="0096029E">
              <w:rPr>
                <w:rFonts w:hint="eastAsia"/>
              </w:rPr>
              <w:t>系统处理</w:t>
            </w:r>
          </w:p>
        </w:tc>
        <w:tc>
          <w:tcPr>
            <w:tcW w:w="5573" w:type="dxa"/>
          </w:tcPr>
          <w:p w:rsidR="007A325C" w:rsidRDefault="007A325C">
            <w:pPr>
              <w:cnfStyle w:val="000000010000"/>
            </w:pPr>
            <w:r w:rsidRPr="009F51B6">
              <w:rPr>
                <w:rFonts w:hint="eastAsia"/>
              </w:rPr>
              <w:t>从本股票以股代</w:t>
            </w:r>
            <w:proofErr w:type="gramStart"/>
            <w:r w:rsidRPr="009F51B6">
              <w:rPr>
                <w:rFonts w:hint="eastAsia"/>
              </w:rPr>
              <w:t>息通知</w:t>
            </w:r>
            <w:proofErr w:type="gramEnd"/>
            <w:r w:rsidRPr="009F51B6">
              <w:rPr>
                <w:rFonts w:hint="eastAsia"/>
              </w:rPr>
              <w:t>处理数据中取得</w:t>
            </w:r>
          </w:p>
        </w:tc>
      </w:tr>
      <w:tr w:rsidR="00B8256E" w:rsidRPr="0096029E" w:rsidTr="006646F2">
        <w:trPr>
          <w:cnfStyle w:val="000000100000"/>
        </w:trPr>
        <w:tc>
          <w:tcPr>
            <w:cnfStyle w:val="001000000000"/>
            <w:tcW w:w="2235" w:type="dxa"/>
            <w:shd w:val="clear" w:color="auto" w:fill="auto"/>
          </w:tcPr>
          <w:p w:rsidR="00B8256E" w:rsidRPr="0096029E" w:rsidRDefault="00694143" w:rsidP="00B8256E">
            <w:pPr>
              <w:spacing w:line="276" w:lineRule="auto"/>
              <w:rPr>
                <w:rFonts w:asciiTheme="minorEastAsia" w:hAnsiTheme="minorEastAsia"/>
                <w:b w:val="0"/>
              </w:rPr>
            </w:pPr>
            <w:r>
              <w:rPr>
                <w:rFonts w:asciiTheme="minorEastAsia" w:hAnsiTheme="minorEastAsia" w:hint="eastAsia"/>
                <w:b w:val="0"/>
              </w:rPr>
              <w:t>换购</w:t>
            </w:r>
            <w:r w:rsidR="00B8256E" w:rsidRPr="0096029E">
              <w:rPr>
                <w:rFonts w:asciiTheme="minorEastAsia" w:hAnsiTheme="minorEastAsia" w:hint="eastAsia"/>
                <w:b w:val="0"/>
              </w:rPr>
              <w:t>股票代码</w:t>
            </w:r>
          </w:p>
        </w:tc>
        <w:tc>
          <w:tcPr>
            <w:tcW w:w="1656" w:type="dxa"/>
            <w:shd w:val="clear" w:color="auto" w:fill="auto"/>
          </w:tcPr>
          <w:p w:rsidR="00B8256E" w:rsidRPr="0096029E" w:rsidRDefault="00B8256E" w:rsidP="00B8256E">
            <w:pPr>
              <w:jc w:val="left"/>
              <w:cnfStyle w:val="000000100000"/>
            </w:pPr>
            <w:r w:rsidRPr="0096029E">
              <w:rPr>
                <w:rFonts w:asciiTheme="minorEastAsia" w:hAnsiTheme="minorEastAsia" w:hint="eastAsia"/>
              </w:rPr>
              <w:t>文件自动获得</w:t>
            </w:r>
          </w:p>
        </w:tc>
        <w:tc>
          <w:tcPr>
            <w:tcW w:w="5573" w:type="dxa"/>
            <w:shd w:val="clear" w:color="auto" w:fill="FFFFFF" w:themeFill="background1"/>
          </w:tcPr>
          <w:p w:rsidR="00B8256E" w:rsidRPr="0096029E" w:rsidRDefault="00B8256E" w:rsidP="006646F2">
            <w:pPr>
              <w:spacing w:line="276" w:lineRule="auto"/>
              <w:jc w:val="left"/>
              <w:cnfStyle w:val="000000100000"/>
            </w:pPr>
          </w:p>
        </w:tc>
      </w:tr>
      <w:tr w:rsidR="00B8256E" w:rsidRPr="0096029E" w:rsidTr="006646F2">
        <w:trPr>
          <w:cnfStyle w:val="000000010000"/>
        </w:trPr>
        <w:tc>
          <w:tcPr>
            <w:cnfStyle w:val="001000000000"/>
            <w:tcW w:w="2235" w:type="dxa"/>
            <w:shd w:val="clear" w:color="auto" w:fill="auto"/>
          </w:tcPr>
          <w:p w:rsidR="00B8256E" w:rsidRPr="0096029E" w:rsidRDefault="00694143" w:rsidP="00B8256E">
            <w:pPr>
              <w:spacing w:line="276" w:lineRule="auto"/>
              <w:rPr>
                <w:rFonts w:asciiTheme="minorEastAsia" w:hAnsiTheme="minorEastAsia"/>
                <w:b w:val="0"/>
              </w:rPr>
            </w:pPr>
            <w:r>
              <w:rPr>
                <w:rFonts w:asciiTheme="minorEastAsia" w:hAnsiTheme="minorEastAsia" w:hint="eastAsia"/>
                <w:b w:val="0"/>
              </w:rPr>
              <w:t>换购</w:t>
            </w:r>
            <w:r w:rsidR="00B8256E" w:rsidRPr="0096029E">
              <w:rPr>
                <w:rFonts w:asciiTheme="minorEastAsia" w:hAnsiTheme="minorEastAsia" w:hint="eastAsia"/>
                <w:b w:val="0"/>
              </w:rPr>
              <w:t>购价</w:t>
            </w:r>
          </w:p>
        </w:tc>
        <w:tc>
          <w:tcPr>
            <w:tcW w:w="1656" w:type="dxa"/>
            <w:shd w:val="clear" w:color="auto" w:fill="auto"/>
          </w:tcPr>
          <w:p w:rsidR="00B8256E" w:rsidRPr="0096029E" w:rsidRDefault="00B8256E" w:rsidP="00B8256E">
            <w:pPr>
              <w:jc w:val="left"/>
              <w:cnfStyle w:val="000000010000"/>
            </w:pPr>
            <w:r w:rsidRPr="0096029E">
              <w:rPr>
                <w:rFonts w:hint="eastAsia"/>
              </w:rPr>
              <w:t>系统处理</w:t>
            </w:r>
          </w:p>
        </w:tc>
        <w:tc>
          <w:tcPr>
            <w:tcW w:w="5573" w:type="dxa"/>
            <w:shd w:val="clear" w:color="auto" w:fill="FFFFFF" w:themeFill="background1"/>
          </w:tcPr>
          <w:p w:rsidR="00B8256E" w:rsidRPr="0096029E" w:rsidRDefault="0096029E" w:rsidP="006646F2">
            <w:pPr>
              <w:spacing w:line="276" w:lineRule="auto"/>
              <w:jc w:val="left"/>
              <w:cnfStyle w:val="000000010000"/>
            </w:pPr>
            <w:r w:rsidRPr="0096029E">
              <w:rPr>
                <w:rFonts w:hint="eastAsia"/>
              </w:rPr>
              <w:t>从本股票以股代</w:t>
            </w:r>
            <w:proofErr w:type="gramStart"/>
            <w:r w:rsidRPr="0096029E">
              <w:rPr>
                <w:rFonts w:hint="eastAsia"/>
              </w:rPr>
              <w:t>息通知</w:t>
            </w:r>
            <w:proofErr w:type="gramEnd"/>
            <w:r w:rsidRPr="0096029E">
              <w:rPr>
                <w:rFonts w:hint="eastAsia"/>
              </w:rPr>
              <w:t>处理数据中取得</w:t>
            </w:r>
          </w:p>
        </w:tc>
      </w:tr>
      <w:tr w:rsidR="00B8256E" w:rsidRPr="0096029E" w:rsidTr="006646F2">
        <w:trPr>
          <w:cnfStyle w:val="000000100000"/>
        </w:trPr>
        <w:tc>
          <w:tcPr>
            <w:cnfStyle w:val="001000000000"/>
            <w:tcW w:w="2235" w:type="dxa"/>
            <w:shd w:val="clear" w:color="auto" w:fill="auto"/>
          </w:tcPr>
          <w:p w:rsidR="00B8256E" w:rsidRPr="0096029E" w:rsidRDefault="00B8256E" w:rsidP="00694143">
            <w:pPr>
              <w:spacing w:line="276" w:lineRule="auto"/>
              <w:rPr>
                <w:rFonts w:asciiTheme="minorEastAsia" w:hAnsiTheme="minorEastAsia"/>
                <w:b w:val="0"/>
              </w:rPr>
            </w:pPr>
            <w:r w:rsidRPr="0096029E">
              <w:rPr>
                <w:rFonts w:asciiTheme="minorEastAsia" w:hAnsiTheme="minorEastAsia" w:hint="eastAsia"/>
                <w:b w:val="0"/>
              </w:rPr>
              <w:t>换购币种</w:t>
            </w:r>
          </w:p>
        </w:tc>
        <w:tc>
          <w:tcPr>
            <w:tcW w:w="1656" w:type="dxa"/>
            <w:shd w:val="clear" w:color="auto" w:fill="auto"/>
          </w:tcPr>
          <w:p w:rsidR="00B8256E" w:rsidRPr="0096029E" w:rsidRDefault="00B8256E" w:rsidP="00B8256E">
            <w:pPr>
              <w:jc w:val="left"/>
              <w:cnfStyle w:val="000000100000"/>
            </w:pPr>
            <w:r w:rsidRPr="0096029E">
              <w:rPr>
                <w:rFonts w:hint="eastAsia"/>
              </w:rPr>
              <w:t>系统处理</w:t>
            </w:r>
          </w:p>
        </w:tc>
        <w:tc>
          <w:tcPr>
            <w:tcW w:w="5573" w:type="dxa"/>
            <w:shd w:val="clear" w:color="auto" w:fill="FFFFFF" w:themeFill="background1"/>
          </w:tcPr>
          <w:p w:rsidR="00B8256E" w:rsidRPr="0096029E" w:rsidRDefault="0096029E" w:rsidP="006646F2">
            <w:pPr>
              <w:spacing w:line="276" w:lineRule="auto"/>
              <w:jc w:val="left"/>
              <w:cnfStyle w:val="000000100000"/>
            </w:pPr>
            <w:r w:rsidRPr="0096029E">
              <w:rPr>
                <w:rFonts w:hint="eastAsia"/>
              </w:rPr>
              <w:t>从本股票以股代</w:t>
            </w:r>
            <w:proofErr w:type="gramStart"/>
            <w:r w:rsidRPr="0096029E">
              <w:rPr>
                <w:rFonts w:hint="eastAsia"/>
              </w:rPr>
              <w:t>息通知</w:t>
            </w:r>
            <w:proofErr w:type="gramEnd"/>
            <w:r w:rsidRPr="0096029E">
              <w:rPr>
                <w:rFonts w:hint="eastAsia"/>
              </w:rPr>
              <w:t>处理数据中取得</w:t>
            </w:r>
          </w:p>
        </w:tc>
      </w:tr>
      <w:tr w:rsidR="006646F2" w:rsidRPr="0096029E" w:rsidTr="006646F2">
        <w:trPr>
          <w:cnfStyle w:val="000000010000"/>
        </w:trPr>
        <w:tc>
          <w:tcPr>
            <w:cnfStyle w:val="001000000000"/>
            <w:tcW w:w="2235" w:type="dxa"/>
            <w:shd w:val="clear" w:color="auto" w:fill="auto"/>
          </w:tcPr>
          <w:p w:rsidR="006646F2" w:rsidRPr="0096029E" w:rsidRDefault="00694143" w:rsidP="006646F2">
            <w:pPr>
              <w:spacing w:line="276" w:lineRule="auto"/>
              <w:rPr>
                <w:rFonts w:asciiTheme="minorEastAsia" w:hAnsiTheme="minorEastAsia"/>
                <w:b w:val="0"/>
              </w:rPr>
            </w:pPr>
            <w:r>
              <w:rPr>
                <w:rFonts w:asciiTheme="minorEastAsia" w:hAnsiTheme="minorEastAsia" w:hint="eastAsia"/>
                <w:b w:val="0"/>
              </w:rPr>
              <w:t>以股</w:t>
            </w:r>
            <w:r w:rsidR="006646F2">
              <w:rPr>
                <w:rFonts w:asciiTheme="minorEastAsia" w:hAnsiTheme="minorEastAsia" w:hint="eastAsia"/>
                <w:b w:val="0"/>
              </w:rPr>
              <w:t>代息</w:t>
            </w:r>
            <w:r w:rsidR="00BD227C">
              <w:rPr>
                <w:rFonts w:asciiTheme="minorEastAsia" w:hAnsiTheme="minorEastAsia" w:hint="eastAsia"/>
                <w:b w:val="0"/>
              </w:rPr>
              <w:t>总</w:t>
            </w:r>
            <w:r>
              <w:rPr>
                <w:rFonts w:asciiTheme="minorEastAsia" w:hAnsiTheme="minorEastAsia" w:hint="eastAsia"/>
                <w:b w:val="0"/>
              </w:rPr>
              <w:t>股</w:t>
            </w:r>
            <w:r w:rsidR="006646F2">
              <w:rPr>
                <w:rFonts w:asciiTheme="minorEastAsia" w:hAnsiTheme="minorEastAsia" w:hint="eastAsia"/>
                <w:b w:val="0"/>
              </w:rPr>
              <w:t>数</w:t>
            </w:r>
          </w:p>
        </w:tc>
        <w:tc>
          <w:tcPr>
            <w:tcW w:w="1656" w:type="dxa"/>
            <w:shd w:val="clear" w:color="auto" w:fill="auto"/>
          </w:tcPr>
          <w:p w:rsidR="006646F2" w:rsidRPr="0096029E" w:rsidRDefault="006646F2" w:rsidP="006D7D37">
            <w:pPr>
              <w:jc w:val="left"/>
              <w:cnfStyle w:val="000000010000"/>
            </w:pPr>
            <w:r w:rsidRPr="0096029E">
              <w:rPr>
                <w:rFonts w:asciiTheme="minorEastAsia" w:hAnsiTheme="minorEastAsia" w:hint="eastAsia"/>
              </w:rPr>
              <w:t>文件自动获得</w:t>
            </w:r>
          </w:p>
        </w:tc>
        <w:tc>
          <w:tcPr>
            <w:tcW w:w="5573" w:type="dxa"/>
            <w:shd w:val="clear" w:color="auto" w:fill="FFFFFF" w:themeFill="background1"/>
          </w:tcPr>
          <w:p w:rsidR="006646F2" w:rsidRPr="0096029E" w:rsidRDefault="006646F2" w:rsidP="006646F2">
            <w:pPr>
              <w:spacing w:line="276" w:lineRule="auto"/>
              <w:jc w:val="left"/>
              <w:cnfStyle w:val="000000010000"/>
            </w:pPr>
          </w:p>
        </w:tc>
      </w:tr>
      <w:tr w:rsidR="006646F2" w:rsidRPr="0096029E" w:rsidTr="006646F2">
        <w:trPr>
          <w:cnfStyle w:val="000000100000"/>
        </w:trPr>
        <w:tc>
          <w:tcPr>
            <w:cnfStyle w:val="001000000000"/>
            <w:tcW w:w="2235" w:type="dxa"/>
            <w:shd w:val="clear" w:color="auto" w:fill="auto"/>
          </w:tcPr>
          <w:p w:rsidR="006646F2" w:rsidRPr="0096029E" w:rsidRDefault="006646F2" w:rsidP="00B8256E">
            <w:pPr>
              <w:spacing w:line="276" w:lineRule="auto"/>
              <w:rPr>
                <w:rFonts w:asciiTheme="minorEastAsia" w:hAnsiTheme="minorEastAsia"/>
                <w:b w:val="0"/>
              </w:rPr>
            </w:pPr>
            <w:r w:rsidRPr="0096029E">
              <w:rPr>
                <w:rFonts w:asciiTheme="minorEastAsia" w:hAnsiTheme="minorEastAsia" w:hint="eastAsia"/>
                <w:b w:val="0"/>
              </w:rPr>
              <w:t>换股</w:t>
            </w:r>
            <w:r w:rsidR="00BD227C">
              <w:rPr>
                <w:rFonts w:asciiTheme="minorEastAsia" w:hAnsiTheme="minorEastAsia" w:hint="eastAsia"/>
                <w:b w:val="0"/>
              </w:rPr>
              <w:t>总</w:t>
            </w:r>
            <w:r w:rsidRPr="0096029E">
              <w:rPr>
                <w:rFonts w:asciiTheme="minorEastAsia" w:hAnsiTheme="minorEastAsia" w:hint="eastAsia"/>
                <w:b w:val="0"/>
              </w:rPr>
              <w:t>数量</w:t>
            </w:r>
          </w:p>
        </w:tc>
        <w:tc>
          <w:tcPr>
            <w:tcW w:w="1656" w:type="dxa"/>
            <w:shd w:val="clear" w:color="auto" w:fill="auto"/>
          </w:tcPr>
          <w:p w:rsidR="006646F2" w:rsidRPr="0096029E" w:rsidRDefault="006646F2" w:rsidP="00B8256E">
            <w:pPr>
              <w:jc w:val="left"/>
              <w:cnfStyle w:val="000000100000"/>
            </w:pPr>
            <w:r w:rsidRPr="0096029E">
              <w:rPr>
                <w:rFonts w:asciiTheme="minorEastAsia" w:hAnsiTheme="minorEastAsia" w:hint="eastAsia"/>
              </w:rPr>
              <w:t>文件自动获得</w:t>
            </w:r>
          </w:p>
        </w:tc>
        <w:tc>
          <w:tcPr>
            <w:tcW w:w="5573" w:type="dxa"/>
            <w:shd w:val="clear" w:color="auto" w:fill="FFFFFF" w:themeFill="background1"/>
          </w:tcPr>
          <w:p w:rsidR="006646F2" w:rsidRPr="0096029E" w:rsidRDefault="00BD227C" w:rsidP="006646F2">
            <w:pPr>
              <w:spacing w:line="276" w:lineRule="auto"/>
              <w:jc w:val="left"/>
              <w:cnfStyle w:val="000000100000"/>
            </w:pPr>
            <w:r>
              <w:rPr>
                <w:rFonts w:asciiTheme="minorEastAsia" w:hAnsiTheme="minorEastAsia" w:hint="eastAsia"/>
              </w:rPr>
              <w:t>汇总了CCASS 与抵押银行的数量</w:t>
            </w:r>
          </w:p>
        </w:tc>
      </w:tr>
      <w:tr w:rsidR="006646F2" w:rsidRPr="0096029E" w:rsidTr="006646F2">
        <w:trPr>
          <w:cnfStyle w:val="000000010000"/>
        </w:trPr>
        <w:tc>
          <w:tcPr>
            <w:cnfStyle w:val="001000000000"/>
            <w:tcW w:w="2235" w:type="dxa"/>
            <w:shd w:val="clear" w:color="auto" w:fill="auto"/>
          </w:tcPr>
          <w:p w:rsidR="006646F2" w:rsidRPr="0096029E" w:rsidRDefault="006646F2" w:rsidP="00B8256E">
            <w:pPr>
              <w:spacing w:line="276" w:lineRule="auto"/>
              <w:rPr>
                <w:rFonts w:asciiTheme="minorEastAsia" w:hAnsiTheme="minorEastAsia"/>
                <w:b w:val="0"/>
              </w:rPr>
            </w:pPr>
            <w:r w:rsidRPr="0096029E">
              <w:rPr>
                <w:rFonts w:asciiTheme="minorEastAsia" w:hAnsiTheme="minorEastAsia" w:hint="eastAsia"/>
                <w:b w:val="0"/>
              </w:rPr>
              <w:t>港币现金股息总额</w:t>
            </w:r>
          </w:p>
        </w:tc>
        <w:tc>
          <w:tcPr>
            <w:tcW w:w="1656" w:type="dxa"/>
            <w:shd w:val="clear" w:color="auto" w:fill="auto"/>
          </w:tcPr>
          <w:p w:rsidR="006646F2" w:rsidRPr="0096029E" w:rsidRDefault="006646F2" w:rsidP="00B8256E">
            <w:pPr>
              <w:jc w:val="left"/>
              <w:cnfStyle w:val="000000010000"/>
            </w:pPr>
            <w:r w:rsidRPr="0096029E">
              <w:rPr>
                <w:rFonts w:asciiTheme="minorEastAsia" w:hAnsiTheme="minorEastAsia" w:hint="eastAsia"/>
              </w:rPr>
              <w:t>文件自动获得</w:t>
            </w:r>
          </w:p>
        </w:tc>
        <w:tc>
          <w:tcPr>
            <w:tcW w:w="5573" w:type="dxa"/>
            <w:vMerge w:val="restart"/>
            <w:shd w:val="clear" w:color="auto" w:fill="FFFFFF" w:themeFill="background1"/>
          </w:tcPr>
          <w:p w:rsidR="006646F2" w:rsidRPr="0096029E" w:rsidRDefault="006646F2" w:rsidP="0096029E">
            <w:pPr>
              <w:spacing w:line="276" w:lineRule="auto"/>
              <w:jc w:val="left"/>
              <w:cnfStyle w:val="000000010000"/>
              <w:rPr>
                <w:rFonts w:asciiTheme="minorEastAsia" w:hAnsiTheme="minorEastAsia"/>
              </w:rPr>
            </w:pPr>
            <w:r w:rsidRPr="0096029E">
              <w:rPr>
                <w:rFonts w:asciiTheme="minorEastAsia" w:hAnsiTheme="minorEastAsia" w:hint="eastAsia"/>
              </w:rPr>
              <w:t>显示该币种数据条件：</w:t>
            </w:r>
          </w:p>
          <w:p w:rsidR="006646F2" w:rsidRDefault="00694143" w:rsidP="00D300EC">
            <w:pPr>
              <w:pStyle w:val="a7"/>
              <w:numPr>
                <w:ilvl w:val="0"/>
                <w:numId w:val="188"/>
              </w:numPr>
              <w:spacing w:line="276" w:lineRule="auto"/>
              <w:ind w:firstLineChars="0"/>
              <w:jc w:val="left"/>
              <w:cnfStyle w:val="000000010000"/>
              <w:rPr>
                <w:rFonts w:asciiTheme="minorEastAsia" w:hAnsiTheme="minorEastAsia"/>
              </w:rPr>
            </w:pPr>
            <w:r>
              <w:rPr>
                <w:rFonts w:asciiTheme="minorEastAsia" w:hAnsiTheme="minorEastAsia" w:hint="eastAsia"/>
              </w:rPr>
              <w:t>港币未</w:t>
            </w:r>
            <w:r w:rsidR="006646F2" w:rsidRPr="0096029E">
              <w:rPr>
                <w:rFonts w:asciiTheme="minorEastAsia" w:hAnsiTheme="minorEastAsia" w:hint="eastAsia"/>
              </w:rPr>
              <w:t xml:space="preserve">限制； </w:t>
            </w:r>
          </w:p>
          <w:p w:rsidR="00BD227C" w:rsidRPr="00BD227C" w:rsidRDefault="00694143" w:rsidP="00694143">
            <w:pPr>
              <w:pStyle w:val="a7"/>
              <w:numPr>
                <w:ilvl w:val="0"/>
                <w:numId w:val="188"/>
              </w:numPr>
              <w:spacing w:line="276" w:lineRule="auto"/>
              <w:ind w:firstLineChars="0"/>
              <w:jc w:val="left"/>
              <w:cnfStyle w:val="000000010000"/>
            </w:pPr>
            <w:r>
              <w:rPr>
                <w:rFonts w:asciiTheme="minorEastAsia" w:hAnsiTheme="minorEastAsia" w:hint="eastAsia"/>
              </w:rPr>
              <w:t>如果以股代</w:t>
            </w:r>
            <w:proofErr w:type="gramStart"/>
            <w:r>
              <w:rPr>
                <w:rFonts w:asciiTheme="minorEastAsia" w:hAnsiTheme="minorEastAsia" w:hint="eastAsia"/>
              </w:rPr>
              <w:t>息行动</w:t>
            </w:r>
            <w:proofErr w:type="gramEnd"/>
            <w:r>
              <w:rPr>
                <w:rFonts w:asciiTheme="minorEastAsia" w:hAnsiTheme="minorEastAsia" w:hint="eastAsia"/>
              </w:rPr>
              <w:t>是以港币派息，不需要人工维护，直接到通知</w:t>
            </w:r>
            <w:proofErr w:type="gramStart"/>
            <w:r>
              <w:rPr>
                <w:rFonts w:asciiTheme="minorEastAsia" w:hAnsiTheme="minorEastAsia" w:hint="eastAsia"/>
              </w:rPr>
              <w:t>数据维户的</w:t>
            </w:r>
            <w:proofErr w:type="gramEnd"/>
            <w:r>
              <w:rPr>
                <w:rFonts w:asciiTheme="minorEastAsia" w:hAnsiTheme="minorEastAsia" w:hint="eastAsia"/>
              </w:rPr>
              <w:t>派息金额；</w:t>
            </w:r>
          </w:p>
          <w:p w:rsidR="006646F2" w:rsidRPr="0096029E" w:rsidRDefault="00BD227C" w:rsidP="00694143">
            <w:pPr>
              <w:pStyle w:val="a7"/>
              <w:numPr>
                <w:ilvl w:val="0"/>
                <w:numId w:val="188"/>
              </w:numPr>
              <w:spacing w:line="276" w:lineRule="auto"/>
              <w:ind w:firstLineChars="0"/>
              <w:jc w:val="left"/>
              <w:cnfStyle w:val="000000010000"/>
            </w:pPr>
            <w:r>
              <w:rPr>
                <w:rFonts w:asciiTheme="minorEastAsia" w:hAnsiTheme="minorEastAsia" w:hint="eastAsia"/>
              </w:rPr>
              <w:t>汇总了CCASS 与抵押银行的数量；</w:t>
            </w:r>
          </w:p>
        </w:tc>
      </w:tr>
      <w:tr w:rsidR="006646F2" w:rsidRPr="0096029E" w:rsidTr="006646F2">
        <w:trPr>
          <w:cnfStyle w:val="000000100000"/>
        </w:trPr>
        <w:tc>
          <w:tcPr>
            <w:cnfStyle w:val="001000000000"/>
            <w:tcW w:w="2235" w:type="dxa"/>
            <w:shd w:val="clear" w:color="auto" w:fill="auto"/>
          </w:tcPr>
          <w:p w:rsidR="006646F2" w:rsidRPr="0096029E" w:rsidRDefault="006646F2" w:rsidP="00B8256E">
            <w:pPr>
              <w:spacing w:line="276" w:lineRule="auto"/>
              <w:rPr>
                <w:rFonts w:asciiTheme="minorEastAsia" w:hAnsiTheme="minorEastAsia"/>
                <w:b w:val="0"/>
              </w:rPr>
            </w:pPr>
            <w:r w:rsidRPr="0096029E">
              <w:rPr>
                <w:rFonts w:asciiTheme="minorEastAsia" w:hAnsiTheme="minorEastAsia" w:hint="eastAsia"/>
                <w:b w:val="0"/>
              </w:rPr>
              <w:t>港币</w:t>
            </w:r>
            <w:proofErr w:type="gramStart"/>
            <w:r w:rsidRPr="0096029E">
              <w:rPr>
                <w:rFonts w:asciiTheme="minorEastAsia" w:hAnsiTheme="minorEastAsia" w:hint="eastAsia"/>
                <w:b w:val="0"/>
              </w:rPr>
              <w:t>代息费</w:t>
            </w:r>
            <w:r w:rsidR="00BD227C">
              <w:rPr>
                <w:rFonts w:asciiTheme="minorEastAsia" w:hAnsiTheme="minorEastAsia" w:hint="eastAsia"/>
                <w:b w:val="0"/>
              </w:rPr>
              <w:t>汇总</w:t>
            </w:r>
            <w:proofErr w:type="gramEnd"/>
          </w:p>
        </w:tc>
        <w:tc>
          <w:tcPr>
            <w:tcW w:w="1656" w:type="dxa"/>
            <w:shd w:val="clear" w:color="auto" w:fill="auto"/>
          </w:tcPr>
          <w:p w:rsidR="006646F2" w:rsidRPr="0096029E" w:rsidRDefault="006646F2" w:rsidP="00B8256E">
            <w:pPr>
              <w:jc w:val="left"/>
              <w:cnfStyle w:val="000000100000"/>
            </w:pPr>
            <w:r w:rsidRPr="0096029E">
              <w:rPr>
                <w:rFonts w:asciiTheme="minorEastAsia" w:hAnsiTheme="minorEastAsia" w:hint="eastAsia"/>
              </w:rPr>
              <w:t>文件自动获得</w:t>
            </w:r>
          </w:p>
        </w:tc>
        <w:tc>
          <w:tcPr>
            <w:tcW w:w="5573" w:type="dxa"/>
            <w:vMerge/>
            <w:shd w:val="clear" w:color="auto" w:fill="FFFFFF" w:themeFill="background1"/>
          </w:tcPr>
          <w:p w:rsidR="006646F2" w:rsidRPr="0096029E" w:rsidRDefault="006646F2" w:rsidP="00B8256E">
            <w:pPr>
              <w:spacing w:line="276" w:lineRule="auto"/>
              <w:jc w:val="center"/>
              <w:cnfStyle w:val="000000100000"/>
            </w:pPr>
          </w:p>
        </w:tc>
      </w:tr>
      <w:tr w:rsidR="006646F2" w:rsidRPr="0096029E" w:rsidTr="006646F2">
        <w:trPr>
          <w:cnfStyle w:val="000000010000"/>
        </w:trPr>
        <w:tc>
          <w:tcPr>
            <w:cnfStyle w:val="001000000000"/>
            <w:tcW w:w="2235" w:type="dxa"/>
            <w:shd w:val="clear" w:color="auto" w:fill="auto"/>
          </w:tcPr>
          <w:p w:rsidR="006646F2" w:rsidRPr="0096029E" w:rsidRDefault="006646F2" w:rsidP="00B8256E">
            <w:pPr>
              <w:spacing w:line="276" w:lineRule="auto"/>
              <w:rPr>
                <w:rFonts w:asciiTheme="minorEastAsia" w:hAnsiTheme="minorEastAsia"/>
                <w:b w:val="0"/>
              </w:rPr>
            </w:pPr>
            <w:r w:rsidRPr="0096029E">
              <w:rPr>
                <w:rFonts w:asciiTheme="minorEastAsia" w:hAnsiTheme="minorEastAsia" w:hint="eastAsia"/>
                <w:b w:val="0"/>
              </w:rPr>
              <w:t>港币股息净额</w:t>
            </w:r>
          </w:p>
        </w:tc>
        <w:tc>
          <w:tcPr>
            <w:tcW w:w="1656" w:type="dxa"/>
            <w:shd w:val="clear" w:color="auto" w:fill="auto"/>
          </w:tcPr>
          <w:p w:rsidR="006646F2" w:rsidRPr="0096029E" w:rsidRDefault="006646F2" w:rsidP="00B8256E">
            <w:pPr>
              <w:jc w:val="left"/>
              <w:cnfStyle w:val="000000010000"/>
            </w:pPr>
            <w:r w:rsidRPr="0096029E">
              <w:rPr>
                <w:rFonts w:asciiTheme="minorEastAsia" w:hAnsiTheme="minorEastAsia" w:hint="eastAsia"/>
              </w:rPr>
              <w:t>文件自动获得</w:t>
            </w:r>
          </w:p>
        </w:tc>
        <w:tc>
          <w:tcPr>
            <w:tcW w:w="5573" w:type="dxa"/>
            <w:vMerge/>
            <w:shd w:val="clear" w:color="auto" w:fill="FFFFFF" w:themeFill="background1"/>
          </w:tcPr>
          <w:p w:rsidR="006646F2" w:rsidRPr="0096029E" w:rsidRDefault="006646F2" w:rsidP="00B8256E">
            <w:pPr>
              <w:spacing w:line="276" w:lineRule="auto"/>
              <w:jc w:val="center"/>
              <w:cnfStyle w:val="000000010000"/>
            </w:pPr>
          </w:p>
        </w:tc>
      </w:tr>
      <w:tr w:rsidR="006646F2" w:rsidRPr="0096029E" w:rsidTr="006646F2">
        <w:trPr>
          <w:cnfStyle w:val="000000100000"/>
        </w:trPr>
        <w:tc>
          <w:tcPr>
            <w:cnfStyle w:val="001000000000"/>
            <w:tcW w:w="2235" w:type="dxa"/>
            <w:shd w:val="clear" w:color="auto" w:fill="auto"/>
          </w:tcPr>
          <w:p w:rsidR="006646F2" w:rsidRPr="0096029E" w:rsidRDefault="006646F2" w:rsidP="00694143">
            <w:pPr>
              <w:spacing w:line="276" w:lineRule="auto"/>
              <w:rPr>
                <w:rFonts w:asciiTheme="minorEastAsia" w:hAnsiTheme="minorEastAsia"/>
                <w:b w:val="0"/>
              </w:rPr>
            </w:pPr>
            <w:r w:rsidRPr="0096029E">
              <w:rPr>
                <w:rFonts w:asciiTheme="minorEastAsia" w:hAnsiTheme="minorEastAsia" w:hint="eastAsia"/>
                <w:b w:val="0"/>
              </w:rPr>
              <w:t>港币</w:t>
            </w:r>
            <w:r w:rsidR="00694143">
              <w:rPr>
                <w:rFonts w:asciiTheme="minorEastAsia" w:hAnsiTheme="minorEastAsia" w:hint="eastAsia"/>
                <w:b w:val="0"/>
              </w:rPr>
              <w:t>每</w:t>
            </w:r>
            <w:proofErr w:type="gramStart"/>
            <w:r w:rsidR="00694143">
              <w:rPr>
                <w:rFonts w:asciiTheme="minorEastAsia" w:hAnsiTheme="minorEastAsia" w:hint="eastAsia"/>
                <w:b w:val="0"/>
              </w:rPr>
              <w:t>股分配金额</w:t>
            </w:r>
            <w:proofErr w:type="gramEnd"/>
          </w:p>
        </w:tc>
        <w:tc>
          <w:tcPr>
            <w:tcW w:w="1656" w:type="dxa"/>
            <w:shd w:val="clear" w:color="auto" w:fill="auto"/>
          </w:tcPr>
          <w:p w:rsidR="006646F2" w:rsidRPr="0096029E" w:rsidRDefault="006646F2" w:rsidP="00B8256E">
            <w:pPr>
              <w:jc w:val="left"/>
              <w:cnfStyle w:val="000000100000"/>
            </w:pPr>
            <w:r w:rsidRPr="0096029E">
              <w:rPr>
                <w:rFonts w:hint="eastAsia"/>
              </w:rPr>
              <w:t>手工维护</w:t>
            </w:r>
          </w:p>
        </w:tc>
        <w:tc>
          <w:tcPr>
            <w:tcW w:w="5573" w:type="dxa"/>
            <w:vMerge/>
            <w:shd w:val="clear" w:color="auto" w:fill="FFFFFF" w:themeFill="background1"/>
          </w:tcPr>
          <w:p w:rsidR="006646F2" w:rsidRPr="0096029E" w:rsidRDefault="006646F2" w:rsidP="00B8256E">
            <w:pPr>
              <w:spacing w:line="276" w:lineRule="auto"/>
              <w:jc w:val="center"/>
              <w:cnfStyle w:val="000000100000"/>
            </w:pPr>
          </w:p>
        </w:tc>
      </w:tr>
      <w:tr w:rsidR="006646F2" w:rsidRPr="0096029E" w:rsidTr="006646F2">
        <w:trPr>
          <w:cnfStyle w:val="000000010000"/>
        </w:trPr>
        <w:tc>
          <w:tcPr>
            <w:cnfStyle w:val="001000000000"/>
            <w:tcW w:w="2235" w:type="dxa"/>
            <w:shd w:val="clear" w:color="auto" w:fill="auto"/>
          </w:tcPr>
          <w:p w:rsidR="006646F2" w:rsidRPr="0096029E" w:rsidRDefault="006646F2" w:rsidP="00B8256E">
            <w:pPr>
              <w:spacing w:line="276" w:lineRule="auto"/>
              <w:rPr>
                <w:rFonts w:asciiTheme="minorEastAsia" w:hAnsiTheme="minorEastAsia"/>
                <w:b w:val="0"/>
              </w:rPr>
            </w:pPr>
            <w:r w:rsidRPr="0096029E">
              <w:rPr>
                <w:rFonts w:asciiTheme="minorEastAsia" w:hAnsiTheme="minorEastAsia" w:hint="eastAsia"/>
                <w:b w:val="0"/>
              </w:rPr>
              <w:t>美元现金股息总额</w:t>
            </w:r>
          </w:p>
        </w:tc>
        <w:tc>
          <w:tcPr>
            <w:tcW w:w="1656" w:type="dxa"/>
            <w:shd w:val="clear" w:color="auto" w:fill="auto"/>
          </w:tcPr>
          <w:p w:rsidR="006646F2" w:rsidRPr="0096029E" w:rsidRDefault="006646F2" w:rsidP="006D7D37">
            <w:pPr>
              <w:jc w:val="left"/>
              <w:cnfStyle w:val="000000010000"/>
            </w:pPr>
            <w:r w:rsidRPr="0096029E">
              <w:rPr>
                <w:rFonts w:asciiTheme="minorEastAsia" w:hAnsiTheme="minorEastAsia" w:hint="eastAsia"/>
              </w:rPr>
              <w:t>文件自动获得</w:t>
            </w:r>
          </w:p>
        </w:tc>
        <w:tc>
          <w:tcPr>
            <w:tcW w:w="5573" w:type="dxa"/>
            <w:vMerge w:val="restart"/>
            <w:shd w:val="clear" w:color="auto" w:fill="FFFFFF" w:themeFill="background1"/>
          </w:tcPr>
          <w:p w:rsidR="006646F2" w:rsidRPr="0096029E" w:rsidRDefault="006646F2" w:rsidP="0096029E">
            <w:pPr>
              <w:spacing w:line="276" w:lineRule="auto"/>
              <w:jc w:val="left"/>
              <w:cnfStyle w:val="000000010000"/>
              <w:rPr>
                <w:rFonts w:asciiTheme="minorEastAsia" w:hAnsiTheme="minorEastAsia"/>
              </w:rPr>
            </w:pPr>
            <w:r w:rsidRPr="0096029E">
              <w:rPr>
                <w:rFonts w:asciiTheme="minorEastAsia" w:hAnsiTheme="minorEastAsia" w:hint="eastAsia"/>
              </w:rPr>
              <w:t>显示该币种数据条件：</w:t>
            </w:r>
          </w:p>
          <w:p w:rsidR="006646F2" w:rsidRDefault="006646F2" w:rsidP="00D300EC">
            <w:pPr>
              <w:pStyle w:val="a7"/>
              <w:numPr>
                <w:ilvl w:val="0"/>
                <w:numId w:val="188"/>
              </w:numPr>
              <w:spacing w:line="276" w:lineRule="auto"/>
              <w:ind w:firstLineChars="0"/>
              <w:jc w:val="left"/>
              <w:cnfStyle w:val="000000010000"/>
              <w:rPr>
                <w:rFonts w:asciiTheme="minorEastAsia" w:hAnsiTheme="minorEastAsia"/>
              </w:rPr>
            </w:pPr>
            <w:r w:rsidRPr="0096029E">
              <w:rPr>
                <w:rFonts w:asciiTheme="minorEastAsia" w:hAnsiTheme="minorEastAsia" w:hint="eastAsia"/>
              </w:rPr>
              <w:t>美元未限制；</w:t>
            </w:r>
          </w:p>
          <w:p w:rsidR="006646F2" w:rsidRPr="00BD227C" w:rsidRDefault="00694143" w:rsidP="00694143">
            <w:pPr>
              <w:pStyle w:val="a7"/>
              <w:numPr>
                <w:ilvl w:val="0"/>
                <w:numId w:val="188"/>
              </w:numPr>
              <w:spacing w:line="276" w:lineRule="auto"/>
              <w:ind w:firstLineChars="0"/>
              <w:jc w:val="left"/>
              <w:cnfStyle w:val="000000010000"/>
            </w:pPr>
            <w:r>
              <w:rPr>
                <w:rFonts w:asciiTheme="minorEastAsia" w:hAnsiTheme="minorEastAsia" w:hint="eastAsia"/>
              </w:rPr>
              <w:t>如果以股代</w:t>
            </w:r>
            <w:proofErr w:type="gramStart"/>
            <w:r>
              <w:rPr>
                <w:rFonts w:asciiTheme="minorEastAsia" w:hAnsiTheme="minorEastAsia" w:hint="eastAsia"/>
              </w:rPr>
              <w:t>息行动</w:t>
            </w:r>
            <w:proofErr w:type="gramEnd"/>
            <w:r>
              <w:rPr>
                <w:rFonts w:asciiTheme="minorEastAsia" w:hAnsiTheme="minorEastAsia" w:hint="eastAsia"/>
              </w:rPr>
              <w:t>是以港币派息，不需要人工维护，直接到通知</w:t>
            </w:r>
            <w:proofErr w:type="gramStart"/>
            <w:r>
              <w:rPr>
                <w:rFonts w:asciiTheme="minorEastAsia" w:hAnsiTheme="minorEastAsia" w:hint="eastAsia"/>
              </w:rPr>
              <w:t>数据维户的</w:t>
            </w:r>
            <w:proofErr w:type="gramEnd"/>
            <w:r>
              <w:rPr>
                <w:rFonts w:asciiTheme="minorEastAsia" w:hAnsiTheme="minorEastAsia" w:hint="eastAsia"/>
              </w:rPr>
              <w:t>派息金额；</w:t>
            </w:r>
          </w:p>
          <w:p w:rsidR="00BD227C" w:rsidRPr="0096029E" w:rsidRDefault="00BD227C" w:rsidP="00694143">
            <w:pPr>
              <w:pStyle w:val="a7"/>
              <w:numPr>
                <w:ilvl w:val="0"/>
                <w:numId w:val="188"/>
              </w:numPr>
              <w:spacing w:line="276" w:lineRule="auto"/>
              <w:ind w:firstLineChars="0"/>
              <w:jc w:val="left"/>
              <w:cnfStyle w:val="000000010000"/>
            </w:pPr>
            <w:r>
              <w:rPr>
                <w:rFonts w:asciiTheme="minorEastAsia" w:hAnsiTheme="minorEastAsia" w:hint="eastAsia"/>
              </w:rPr>
              <w:t>汇总了CCASS 与抵押银行的数量；</w:t>
            </w:r>
          </w:p>
        </w:tc>
      </w:tr>
      <w:tr w:rsidR="006646F2" w:rsidRPr="0096029E" w:rsidTr="006646F2">
        <w:trPr>
          <w:cnfStyle w:val="000000100000"/>
        </w:trPr>
        <w:tc>
          <w:tcPr>
            <w:cnfStyle w:val="001000000000"/>
            <w:tcW w:w="2235" w:type="dxa"/>
            <w:shd w:val="clear" w:color="auto" w:fill="auto"/>
          </w:tcPr>
          <w:p w:rsidR="006646F2" w:rsidRPr="0096029E" w:rsidRDefault="006646F2" w:rsidP="00B8256E">
            <w:pPr>
              <w:spacing w:line="276" w:lineRule="auto"/>
              <w:rPr>
                <w:rFonts w:asciiTheme="minorEastAsia" w:hAnsiTheme="minorEastAsia"/>
                <w:b w:val="0"/>
              </w:rPr>
            </w:pPr>
            <w:r w:rsidRPr="0096029E">
              <w:rPr>
                <w:rFonts w:asciiTheme="minorEastAsia" w:hAnsiTheme="minorEastAsia" w:hint="eastAsia"/>
                <w:b w:val="0"/>
              </w:rPr>
              <w:t>美元</w:t>
            </w:r>
            <w:proofErr w:type="gramStart"/>
            <w:r w:rsidRPr="0096029E">
              <w:rPr>
                <w:rFonts w:asciiTheme="minorEastAsia" w:hAnsiTheme="minorEastAsia" w:hint="eastAsia"/>
                <w:b w:val="0"/>
              </w:rPr>
              <w:t>代息费</w:t>
            </w:r>
            <w:r w:rsidR="00BD227C">
              <w:rPr>
                <w:rFonts w:asciiTheme="minorEastAsia" w:hAnsiTheme="minorEastAsia" w:hint="eastAsia"/>
                <w:b w:val="0"/>
              </w:rPr>
              <w:t>汇总</w:t>
            </w:r>
            <w:proofErr w:type="gramEnd"/>
          </w:p>
        </w:tc>
        <w:tc>
          <w:tcPr>
            <w:tcW w:w="1656" w:type="dxa"/>
            <w:shd w:val="clear" w:color="auto" w:fill="auto"/>
          </w:tcPr>
          <w:p w:rsidR="006646F2" w:rsidRPr="0096029E" w:rsidRDefault="006646F2" w:rsidP="006D7D37">
            <w:pPr>
              <w:jc w:val="left"/>
              <w:cnfStyle w:val="000000100000"/>
            </w:pPr>
            <w:r w:rsidRPr="0096029E">
              <w:rPr>
                <w:rFonts w:asciiTheme="minorEastAsia" w:hAnsiTheme="minorEastAsia" w:hint="eastAsia"/>
              </w:rPr>
              <w:t>文件自动获得</w:t>
            </w:r>
          </w:p>
        </w:tc>
        <w:tc>
          <w:tcPr>
            <w:tcW w:w="5573" w:type="dxa"/>
            <w:vMerge/>
            <w:shd w:val="clear" w:color="auto" w:fill="FFFFFF" w:themeFill="background1"/>
          </w:tcPr>
          <w:p w:rsidR="006646F2" w:rsidRPr="0096029E" w:rsidRDefault="006646F2" w:rsidP="00B8256E">
            <w:pPr>
              <w:spacing w:line="276" w:lineRule="auto"/>
              <w:jc w:val="center"/>
              <w:cnfStyle w:val="000000100000"/>
            </w:pPr>
          </w:p>
        </w:tc>
      </w:tr>
      <w:tr w:rsidR="006646F2" w:rsidRPr="0096029E" w:rsidTr="006646F2">
        <w:trPr>
          <w:cnfStyle w:val="000000010000"/>
        </w:trPr>
        <w:tc>
          <w:tcPr>
            <w:cnfStyle w:val="001000000000"/>
            <w:tcW w:w="2235" w:type="dxa"/>
            <w:shd w:val="clear" w:color="auto" w:fill="auto"/>
          </w:tcPr>
          <w:p w:rsidR="006646F2" w:rsidRPr="0096029E" w:rsidRDefault="006646F2" w:rsidP="00B8256E">
            <w:pPr>
              <w:spacing w:line="276" w:lineRule="auto"/>
              <w:rPr>
                <w:rFonts w:asciiTheme="minorEastAsia" w:hAnsiTheme="minorEastAsia"/>
                <w:b w:val="0"/>
              </w:rPr>
            </w:pPr>
            <w:r w:rsidRPr="0096029E">
              <w:rPr>
                <w:rFonts w:asciiTheme="minorEastAsia" w:hAnsiTheme="minorEastAsia" w:hint="eastAsia"/>
                <w:b w:val="0"/>
              </w:rPr>
              <w:t>美元股息净额</w:t>
            </w:r>
          </w:p>
        </w:tc>
        <w:tc>
          <w:tcPr>
            <w:tcW w:w="1656" w:type="dxa"/>
            <w:shd w:val="clear" w:color="auto" w:fill="auto"/>
          </w:tcPr>
          <w:p w:rsidR="006646F2" w:rsidRPr="0096029E" w:rsidRDefault="006646F2" w:rsidP="006D7D37">
            <w:pPr>
              <w:jc w:val="left"/>
              <w:cnfStyle w:val="000000010000"/>
            </w:pPr>
            <w:r w:rsidRPr="0096029E">
              <w:rPr>
                <w:rFonts w:asciiTheme="minorEastAsia" w:hAnsiTheme="minorEastAsia" w:hint="eastAsia"/>
              </w:rPr>
              <w:t>文件自动获得</w:t>
            </w:r>
          </w:p>
        </w:tc>
        <w:tc>
          <w:tcPr>
            <w:tcW w:w="5573" w:type="dxa"/>
            <w:vMerge/>
            <w:shd w:val="clear" w:color="auto" w:fill="FFFFFF" w:themeFill="background1"/>
          </w:tcPr>
          <w:p w:rsidR="006646F2" w:rsidRPr="0096029E" w:rsidRDefault="006646F2" w:rsidP="00B8256E">
            <w:pPr>
              <w:spacing w:line="276" w:lineRule="auto"/>
              <w:jc w:val="center"/>
              <w:cnfStyle w:val="000000010000"/>
            </w:pPr>
          </w:p>
        </w:tc>
      </w:tr>
      <w:tr w:rsidR="006646F2" w:rsidRPr="0096029E" w:rsidTr="006646F2">
        <w:trPr>
          <w:cnfStyle w:val="000000100000"/>
        </w:trPr>
        <w:tc>
          <w:tcPr>
            <w:cnfStyle w:val="001000000000"/>
            <w:tcW w:w="2235" w:type="dxa"/>
            <w:shd w:val="clear" w:color="auto" w:fill="auto"/>
          </w:tcPr>
          <w:p w:rsidR="006646F2" w:rsidRPr="0096029E" w:rsidRDefault="00277176" w:rsidP="00B8256E">
            <w:pPr>
              <w:spacing w:line="276" w:lineRule="auto"/>
              <w:rPr>
                <w:rFonts w:asciiTheme="minorEastAsia" w:hAnsiTheme="minorEastAsia"/>
                <w:b w:val="0"/>
              </w:rPr>
            </w:pPr>
            <w:r>
              <w:rPr>
                <w:rFonts w:asciiTheme="minorEastAsia" w:hAnsiTheme="minorEastAsia" w:hint="eastAsia"/>
                <w:b w:val="0"/>
              </w:rPr>
              <w:t>美元</w:t>
            </w:r>
            <w:r w:rsidR="00694143">
              <w:rPr>
                <w:rFonts w:asciiTheme="minorEastAsia" w:hAnsiTheme="minorEastAsia" w:hint="eastAsia"/>
                <w:b w:val="0"/>
              </w:rPr>
              <w:t>每</w:t>
            </w:r>
            <w:proofErr w:type="gramStart"/>
            <w:r w:rsidR="00694143">
              <w:rPr>
                <w:rFonts w:asciiTheme="minorEastAsia" w:hAnsiTheme="minorEastAsia" w:hint="eastAsia"/>
                <w:b w:val="0"/>
              </w:rPr>
              <w:t>股分配金额</w:t>
            </w:r>
            <w:proofErr w:type="gramEnd"/>
          </w:p>
        </w:tc>
        <w:tc>
          <w:tcPr>
            <w:tcW w:w="1656" w:type="dxa"/>
            <w:shd w:val="clear" w:color="auto" w:fill="auto"/>
          </w:tcPr>
          <w:p w:rsidR="006646F2" w:rsidRPr="0096029E" w:rsidRDefault="006646F2" w:rsidP="006D7D37">
            <w:pPr>
              <w:jc w:val="left"/>
              <w:cnfStyle w:val="000000100000"/>
            </w:pPr>
            <w:r w:rsidRPr="0096029E">
              <w:rPr>
                <w:rFonts w:hint="eastAsia"/>
              </w:rPr>
              <w:t>手工维护</w:t>
            </w:r>
          </w:p>
        </w:tc>
        <w:tc>
          <w:tcPr>
            <w:tcW w:w="5573" w:type="dxa"/>
            <w:vMerge/>
            <w:shd w:val="clear" w:color="auto" w:fill="FFFFFF" w:themeFill="background1"/>
          </w:tcPr>
          <w:p w:rsidR="006646F2" w:rsidRPr="0096029E" w:rsidRDefault="006646F2" w:rsidP="00B8256E">
            <w:pPr>
              <w:spacing w:line="276" w:lineRule="auto"/>
              <w:jc w:val="center"/>
              <w:cnfStyle w:val="000000100000"/>
            </w:pPr>
          </w:p>
        </w:tc>
      </w:tr>
      <w:tr w:rsidR="006646F2" w:rsidRPr="0096029E" w:rsidTr="006646F2">
        <w:trPr>
          <w:cnfStyle w:val="000000010000"/>
        </w:trPr>
        <w:tc>
          <w:tcPr>
            <w:cnfStyle w:val="001000000000"/>
            <w:tcW w:w="2235" w:type="dxa"/>
            <w:shd w:val="clear" w:color="auto" w:fill="auto"/>
          </w:tcPr>
          <w:p w:rsidR="006646F2" w:rsidRPr="0096029E" w:rsidRDefault="006646F2" w:rsidP="00B8256E">
            <w:pPr>
              <w:spacing w:line="276" w:lineRule="auto"/>
              <w:rPr>
                <w:rFonts w:asciiTheme="minorEastAsia" w:hAnsiTheme="minorEastAsia"/>
                <w:b w:val="0"/>
              </w:rPr>
            </w:pPr>
            <w:proofErr w:type="gramStart"/>
            <w:r w:rsidRPr="0096029E">
              <w:rPr>
                <w:rFonts w:asciiTheme="minorEastAsia" w:hAnsiTheme="minorEastAsia" w:hint="eastAsia"/>
                <w:b w:val="0"/>
              </w:rPr>
              <w:lastRenderedPageBreak/>
              <w:t>英镑现金</w:t>
            </w:r>
            <w:proofErr w:type="gramEnd"/>
            <w:r w:rsidRPr="0096029E">
              <w:rPr>
                <w:rFonts w:asciiTheme="minorEastAsia" w:hAnsiTheme="minorEastAsia" w:hint="eastAsia"/>
                <w:b w:val="0"/>
              </w:rPr>
              <w:t>股息总额</w:t>
            </w:r>
          </w:p>
        </w:tc>
        <w:tc>
          <w:tcPr>
            <w:tcW w:w="1656" w:type="dxa"/>
            <w:shd w:val="clear" w:color="auto" w:fill="auto"/>
          </w:tcPr>
          <w:p w:rsidR="006646F2" w:rsidRPr="0096029E" w:rsidRDefault="006646F2" w:rsidP="006D7D37">
            <w:pPr>
              <w:jc w:val="left"/>
              <w:cnfStyle w:val="000000010000"/>
            </w:pPr>
            <w:r w:rsidRPr="0096029E">
              <w:rPr>
                <w:rFonts w:asciiTheme="minorEastAsia" w:hAnsiTheme="minorEastAsia" w:hint="eastAsia"/>
              </w:rPr>
              <w:t>文件自动获得</w:t>
            </w:r>
          </w:p>
        </w:tc>
        <w:tc>
          <w:tcPr>
            <w:tcW w:w="5573" w:type="dxa"/>
            <w:vMerge w:val="restart"/>
            <w:shd w:val="clear" w:color="auto" w:fill="FFFFFF" w:themeFill="background1"/>
          </w:tcPr>
          <w:p w:rsidR="006646F2" w:rsidRPr="0096029E" w:rsidRDefault="006646F2" w:rsidP="0096029E">
            <w:pPr>
              <w:spacing w:line="276" w:lineRule="auto"/>
              <w:jc w:val="left"/>
              <w:cnfStyle w:val="000000010000"/>
              <w:rPr>
                <w:rFonts w:asciiTheme="minorEastAsia" w:hAnsiTheme="minorEastAsia"/>
              </w:rPr>
            </w:pPr>
            <w:r w:rsidRPr="0096029E">
              <w:rPr>
                <w:rFonts w:asciiTheme="minorEastAsia" w:hAnsiTheme="minorEastAsia" w:hint="eastAsia"/>
              </w:rPr>
              <w:t>显示该币种数据条件：</w:t>
            </w:r>
          </w:p>
          <w:p w:rsidR="006646F2" w:rsidRPr="00694143" w:rsidRDefault="006646F2" w:rsidP="00694143">
            <w:pPr>
              <w:pStyle w:val="a7"/>
              <w:numPr>
                <w:ilvl w:val="0"/>
                <w:numId w:val="188"/>
              </w:numPr>
              <w:spacing w:line="276" w:lineRule="auto"/>
              <w:ind w:firstLineChars="0"/>
              <w:jc w:val="left"/>
              <w:cnfStyle w:val="000000010000"/>
            </w:pPr>
            <w:r w:rsidRPr="0096029E">
              <w:rPr>
                <w:rFonts w:asciiTheme="minorEastAsia" w:hAnsiTheme="minorEastAsia" w:hint="eastAsia"/>
              </w:rPr>
              <w:t>英镑限制；（系统暂时对英镑限制）</w:t>
            </w:r>
          </w:p>
          <w:p w:rsidR="00694143" w:rsidRPr="00BD227C" w:rsidRDefault="00694143" w:rsidP="00694143">
            <w:pPr>
              <w:pStyle w:val="a7"/>
              <w:numPr>
                <w:ilvl w:val="0"/>
                <w:numId w:val="188"/>
              </w:numPr>
              <w:spacing w:line="276" w:lineRule="auto"/>
              <w:ind w:firstLineChars="0"/>
              <w:jc w:val="left"/>
              <w:cnfStyle w:val="000000010000"/>
            </w:pPr>
            <w:r>
              <w:rPr>
                <w:rFonts w:asciiTheme="minorEastAsia" w:hAnsiTheme="minorEastAsia" w:hint="eastAsia"/>
              </w:rPr>
              <w:t>如果以股代</w:t>
            </w:r>
            <w:proofErr w:type="gramStart"/>
            <w:r>
              <w:rPr>
                <w:rFonts w:asciiTheme="minorEastAsia" w:hAnsiTheme="minorEastAsia" w:hint="eastAsia"/>
              </w:rPr>
              <w:t>息行动</w:t>
            </w:r>
            <w:proofErr w:type="gramEnd"/>
            <w:r>
              <w:rPr>
                <w:rFonts w:asciiTheme="minorEastAsia" w:hAnsiTheme="minorEastAsia" w:hint="eastAsia"/>
              </w:rPr>
              <w:t>是以港币派息，不需要人工维护，直接到通知</w:t>
            </w:r>
            <w:proofErr w:type="gramStart"/>
            <w:r>
              <w:rPr>
                <w:rFonts w:asciiTheme="minorEastAsia" w:hAnsiTheme="minorEastAsia" w:hint="eastAsia"/>
              </w:rPr>
              <w:t>数据维户的</w:t>
            </w:r>
            <w:proofErr w:type="gramEnd"/>
            <w:r>
              <w:rPr>
                <w:rFonts w:asciiTheme="minorEastAsia" w:hAnsiTheme="minorEastAsia" w:hint="eastAsia"/>
              </w:rPr>
              <w:t>派息金额；</w:t>
            </w:r>
          </w:p>
          <w:p w:rsidR="00BD227C" w:rsidRPr="0096029E" w:rsidRDefault="00BD227C" w:rsidP="00694143">
            <w:pPr>
              <w:pStyle w:val="a7"/>
              <w:numPr>
                <w:ilvl w:val="0"/>
                <w:numId w:val="188"/>
              </w:numPr>
              <w:spacing w:line="276" w:lineRule="auto"/>
              <w:ind w:firstLineChars="0"/>
              <w:jc w:val="left"/>
              <w:cnfStyle w:val="000000010000"/>
            </w:pPr>
            <w:r>
              <w:rPr>
                <w:rFonts w:asciiTheme="minorEastAsia" w:hAnsiTheme="minorEastAsia" w:hint="eastAsia"/>
              </w:rPr>
              <w:t>汇总了CCASS 与抵押银行的数量；</w:t>
            </w:r>
          </w:p>
        </w:tc>
      </w:tr>
      <w:tr w:rsidR="006646F2" w:rsidRPr="0096029E" w:rsidTr="006646F2">
        <w:trPr>
          <w:cnfStyle w:val="000000100000"/>
        </w:trPr>
        <w:tc>
          <w:tcPr>
            <w:cnfStyle w:val="001000000000"/>
            <w:tcW w:w="2235" w:type="dxa"/>
            <w:shd w:val="clear" w:color="auto" w:fill="auto"/>
          </w:tcPr>
          <w:p w:rsidR="006646F2" w:rsidRPr="0096029E" w:rsidRDefault="006646F2" w:rsidP="00B8256E">
            <w:pPr>
              <w:spacing w:line="276" w:lineRule="auto"/>
              <w:rPr>
                <w:rFonts w:asciiTheme="minorEastAsia" w:hAnsiTheme="minorEastAsia"/>
                <w:b w:val="0"/>
              </w:rPr>
            </w:pPr>
            <w:r w:rsidRPr="0096029E">
              <w:rPr>
                <w:rFonts w:asciiTheme="minorEastAsia" w:hAnsiTheme="minorEastAsia" w:hint="eastAsia"/>
                <w:b w:val="0"/>
              </w:rPr>
              <w:t>英镑</w:t>
            </w:r>
            <w:proofErr w:type="gramStart"/>
            <w:r w:rsidRPr="0096029E">
              <w:rPr>
                <w:rFonts w:asciiTheme="minorEastAsia" w:hAnsiTheme="minorEastAsia" w:hint="eastAsia"/>
                <w:b w:val="0"/>
              </w:rPr>
              <w:t>代息费</w:t>
            </w:r>
            <w:r w:rsidR="00BD227C">
              <w:rPr>
                <w:rFonts w:asciiTheme="minorEastAsia" w:hAnsiTheme="minorEastAsia" w:hint="eastAsia"/>
                <w:b w:val="0"/>
              </w:rPr>
              <w:t>汇总</w:t>
            </w:r>
            <w:proofErr w:type="gramEnd"/>
          </w:p>
        </w:tc>
        <w:tc>
          <w:tcPr>
            <w:tcW w:w="1656" w:type="dxa"/>
            <w:shd w:val="clear" w:color="auto" w:fill="auto"/>
          </w:tcPr>
          <w:p w:rsidR="006646F2" w:rsidRPr="0096029E" w:rsidRDefault="006646F2" w:rsidP="00B8256E">
            <w:pPr>
              <w:jc w:val="left"/>
              <w:cnfStyle w:val="000000100000"/>
            </w:pPr>
            <w:r w:rsidRPr="0096029E">
              <w:rPr>
                <w:rFonts w:asciiTheme="minorEastAsia" w:hAnsiTheme="minorEastAsia" w:hint="eastAsia"/>
              </w:rPr>
              <w:t>文件自动获得</w:t>
            </w:r>
          </w:p>
        </w:tc>
        <w:tc>
          <w:tcPr>
            <w:tcW w:w="5573" w:type="dxa"/>
            <w:vMerge/>
            <w:shd w:val="clear" w:color="auto" w:fill="FFFFFF" w:themeFill="background1"/>
          </w:tcPr>
          <w:p w:rsidR="006646F2" w:rsidRPr="0096029E" w:rsidRDefault="006646F2" w:rsidP="00B8256E">
            <w:pPr>
              <w:spacing w:line="276" w:lineRule="auto"/>
              <w:jc w:val="center"/>
              <w:cnfStyle w:val="000000100000"/>
            </w:pPr>
          </w:p>
        </w:tc>
      </w:tr>
      <w:tr w:rsidR="006646F2" w:rsidRPr="0096029E" w:rsidTr="006646F2">
        <w:trPr>
          <w:cnfStyle w:val="000000010000"/>
        </w:trPr>
        <w:tc>
          <w:tcPr>
            <w:cnfStyle w:val="001000000000"/>
            <w:tcW w:w="2235" w:type="dxa"/>
            <w:shd w:val="clear" w:color="auto" w:fill="auto"/>
          </w:tcPr>
          <w:p w:rsidR="006646F2" w:rsidRPr="0096029E" w:rsidRDefault="006646F2" w:rsidP="00B8256E">
            <w:pPr>
              <w:spacing w:line="276" w:lineRule="auto"/>
              <w:rPr>
                <w:rFonts w:asciiTheme="minorEastAsia" w:hAnsiTheme="minorEastAsia"/>
                <w:b w:val="0"/>
              </w:rPr>
            </w:pPr>
            <w:r w:rsidRPr="0096029E">
              <w:rPr>
                <w:rFonts w:asciiTheme="minorEastAsia" w:hAnsiTheme="minorEastAsia" w:hint="eastAsia"/>
                <w:b w:val="0"/>
              </w:rPr>
              <w:t>英镑股息净额</w:t>
            </w:r>
          </w:p>
        </w:tc>
        <w:tc>
          <w:tcPr>
            <w:tcW w:w="1656" w:type="dxa"/>
            <w:shd w:val="clear" w:color="auto" w:fill="auto"/>
          </w:tcPr>
          <w:p w:rsidR="006646F2" w:rsidRPr="0096029E" w:rsidRDefault="006646F2" w:rsidP="00B8256E">
            <w:pPr>
              <w:jc w:val="left"/>
              <w:cnfStyle w:val="000000010000"/>
            </w:pPr>
            <w:r w:rsidRPr="0096029E">
              <w:rPr>
                <w:rFonts w:asciiTheme="minorEastAsia" w:hAnsiTheme="minorEastAsia" w:hint="eastAsia"/>
              </w:rPr>
              <w:t>文件自动获得</w:t>
            </w:r>
          </w:p>
        </w:tc>
        <w:tc>
          <w:tcPr>
            <w:tcW w:w="5573" w:type="dxa"/>
            <w:vMerge/>
            <w:shd w:val="clear" w:color="auto" w:fill="FFFFFF" w:themeFill="background1"/>
          </w:tcPr>
          <w:p w:rsidR="006646F2" w:rsidRPr="0096029E" w:rsidRDefault="006646F2" w:rsidP="00B8256E">
            <w:pPr>
              <w:spacing w:line="276" w:lineRule="auto"/>
              <w:jc w:val="center"/>
              <w:cnfStyle w:val="000000010000"/>
            </w:pPr>
          </w:p>
        </w:tc>
      </w:tr>
      <w:tr w:rsidR="006646F2" w:rsidRPr="0096029E" w:rsidTr="006646F2">
        <w:trPr>
          <w:cnfStyle w:val="000000100000"/>
        </w:trPr>
        <w:tc>
          <w:tcPr>
            <w:cnfStyle w:val="001000000000"/>
            <w:tcW w:w="2235" w:type="dxa"/>
            <w:shd w:val="clear" w:color="auto" w:fill="auto"/>
          </w:tcPr>
          <w:p w:rsidR="006646F2" w:rsidRPr="0096029E" w:rsidRDefault="00277176" w:rsidP="00B8256E">
            <w:pPr>
              <w:spacing w:line="276" w:lineRule="auto"/>
              <w:rPr>
                <w:rFonts w:asciiTheme="minorEastAsia" w:hAnsiTheme="minorEastAsia"/>
                <w:b w:val="0"/>
              </w:rPr>
            </w:pPr>
            <w:r w:rsidRPr="0096029E">
              <w:rPr>
                <w:rFonts w:asciiTheme="minorEastAsia" w:hAnsiTheme="minorEastAsia" w:hint="eastAsia"/>
                <w:b w:val="0"/>
              </w:rPr>
              <w:t>英镑</w:t>
            </w:r>
            <w:r w:rsidR="00694143">
              <w:rPr>
                <w:rFonts w:asciiTheme="minorEastAsia" w:hAnsiTheme="minorEastAsia" w:hint="eastAsia"/>
                <w:b w:val="0"/>
              </w:rPr>
              <w:t>每</w:t>
            </w:r>
            <w:proofErr w:type="gramStart"/>
            <w:r w:rsidR="00694143">
              <w:rPr>
                <w:rFonts w:asciiTheme="minorEastAsia" w:hAnsiTheme="minorEastAsia" w:hint="eastAsia"/>
                <w:b w:val="0"/>
              </w:rPr>
              <w:t>股分配金额</w:t>
            </w:r>
            <w:proofErr w:type="gramEnd"/>
          </w:p>
        </w:tc>
        <w:tc>
          <w:tcPr>
            <w:tcW w:w="1656" w:type="dxa"/>
            <w:shd w:val="clear" w:color="auto" w:fill="auto"/>
          </w:tcPr>
          <w:p w:rsidR="006646F2" w:rsidRPr="0096029E" w:rsidRDefault="006646F2" w:rsidP="00B8256E">
            <w:pPr>
              <w:jc w:val="left"/>
              <w:cnfStyle w:val="000000100000"/>
            </w:pPr>
            <w:r w:rsidRPr="0096029E">
              <w:rPr>
                <w:rFonts w:hint="eastAsia"/>
              </w:rPr>
              <w:t>手工维护</w:t>
            </w:r>
          </w:p>
        </w:tc>
        <w:tc>
          <w:tcPr>
            <w:tcW w:w="5573" w:type="dxa"/>
            <w:vMerge/>
            <w:shd w:val="clear" w:color="auto" w:fill="FFFFFF" w:themeFill="background1"/>
          </w:tcPr>
          <w:p w:rsidR="006646F2" w:rsidRPr="0096029E" w:rsidRDefault="006646F2" w:rsidP="00B8256E">
            <w:pPr>
              <w:spacing w:line="276" w:lineRule="auto"/>
              <w:jc w:val="center"/>
              <w:cnfStyle w:val="000000100000"/>
            </w:pPr>
          </w:p>
        </w:tc>
      </w:tr>
      <w:tr w:rsidR="006646F2" w:rsidTr="006646F2">
        <w:trPr>
          <w:cnfStyle w:val="000000010000"/>
        </w:trPr>
        <w:tc>
          <w:tcPr>
            <w:cnfStyle w:val="001000000000"/>
            <w:tcW w:w="2235" w:type="dxa"/>
            <w:shd w:val="clear" w:color="auto" w:fill="auto"/>
          </w:tcPr>
          <w:p w:rsidR="006646F2" w:rsidRDefault="004655E8" w:rsidP="00B8256E">
            <w:pPr>
              <w:spacing w:line="276" w:lineRule="auto"/>
              <w:rPr>
                <w:rFonts w:asciiTheme="minorEastAsia" w:hAnsiTheme="minorEastAsia"/>
              </w:rPr>
            </w:pPr>
            <w:r>
              <w:rPr>
                <w:rFonts w:asciiTheme="minorEastAsia" w:hAnsiTheme="minorEastAsia" w:hint="eastAsia"/>
              </w:rPr>
              <w:t>默认的派息金额</w:t>
            </w:r>
          </w:p>
        </w:tc>
        <w:tc>
          <w:tcPr>
            <w:tcW w:w="1656" w:type="dxa"/>
            <w:shd w:val="clear" w:color="auto" w:fill="auto"/>
          </w:tcPr>
          <w:p w:rsidR="006646F2" w:rsidRPr="00E314FE" w:rsidRDefault="004655E8" w:rsidP="00B8256E">
            <w:pPr>
              <w:jc w:val="left"/>
              <w:cnfStyle w:val="000000010000"/>
            </w:pPr>
            <w:r>
              <w:rPr>
                <w:rFonts w:hint="eastAsia"/>
              </w:rPr>
              <w:t>手工维护</w:t>
            </w:r>
          </w:p>
        </w:tc>
        <w:tc>
          <w:tcPr>
            <w:tcW w:w="5573" w:type="dxa"/>
            <w:shd w:val="clear" w:color="auto" w:fill="FFFFFF" w:themeFill="background1"/>
          </w:tcPr>
          <w:p w:rsidR="006646F2" w:rsidRPr="009539F3" w:rsidRDefault="006646F2" w:rsidP="00B8256E">
            <w:pPr>
              <w:spacing w:line="276" w:lineRule="auto"/>
              <w:jc w:val="center"/>
              <w:cnfStyle w:val="000000010000"/>
              <w:rPr>
                <w:b/>
              </w:rPr>
            </w:pPr>
          </w:p>
        </w:tc>
      </w:tr>
    </w:tbl>
    <w:p w:rsidR="0059441C" w:rsidRDefault="0059441C" w:rsidP="0059441C">
      <w:pPr>
        <w:pStyle w:val="3"/>
        <w:ind w:leftChars="100" w:left="210"/>
        <w:rPr>
          <w:lang w:val="en-AU"/>
        </w:rPr>
      </w:pPr>
      <w:bookmarkStart w:id="129" w:name="_Toc296808766"/>
      <w:r>
        <w:rPr>
          <w:rFonts w:hint="eastAsia"/>
        </w:rPr>
        <w:t>F10.12</w:t>
      </w:r>
      <w:r>
        <w:rPr>
          <w:rFonts w:hint="eastAsia"/>
          <w:sz w:val="30"/>
          <w:szCs w:val="30"/>
        </w:rPr>
        <w:t>以股代息</w:t>
      </w:r>
      <w:r>
        <w:rPr>
          <w:rFonts w:hint="eastAsia"/>
        </w:rPr>
        <w:t>到账分配</w:t>
      </w:r>
      <w:bookmarkEnd w:id="129"/>
      <w:r>
        <w:rPr>
          <w:rFonts w:hint="eastAsia"/>
        </w:rPr>
        <w:t xml:space="preserve"> </w:t>
      </w:r>
    </w:p>
    <w:p w:rsidR="0059441C" w:rsidRDefault="0059441C" w:rsidP="006734D2">
      <w:pPr>
        <w:pStyle w:val="4"/>
        <w:numPr>
          <w:ilvl w:val="0"/>
          <w:numId w:val="152"/>
        </w:numPr>
      </w:pPr>
      <w:r>
        <w:rPr>
          <w:rFonts w:hint="eastAsia"/>
        </w:rPr>
        <w:t>业务描述</w:t>
      </w:r>
    </w:p>
    <w:p w:rsidR="007670A6" w:rsidRDefault="007670A6" w:rsidP="0059441C">
      <w:pPr>
        <w:spacing w:line="360" w:lineRule="auto"/>
        <w:ind w:firstLineChars="200" w:firstLine="420"/>
      </w:pPr>
      <w:r>
        <w:rPr>
          <w:rFonts w:hint="eastAsia"/>
        </w:rPr>
        <w:t>以股代息</w:t>
      </w:r>
      <w:r w:rsidR="0059441C">
        <w:rPr>
          <w:rFonts w:hint="eastAsia"/>
        </w:rPr>
        <w:t>行权后，香港结算把</w:t>
      </w:r>
      <w:r>
        <w:rPr>
          <w:rFonts w:hint="eastAsia"/>
        </w:rPr>
        <w:t>以股代息的选择结果通</w:t>
      </w:r>
      <w:r w:rsidR="0059441C">
        <w:rPr>
          <w:rFonts w:hint="eastAsia"/>
        </w:rPr>
        <w:t>过</w:t>
      </w:r>
      <w:r w:rsidR="0059441C">
        <w:rPr>
          <w:rFonts w:hint="eastAsia"/>
        </w:rPr>
        <w:t>CCNPT02</w:t>
      </w:r>
      <w:r w:rsidR="0059441C">
        <w:rPr>
          <w:rFonts w:hint="eastAsia"/>
        </w:rPr>
        <w:t>发送给结算参与人，结算参与人读入文件后，把</w:t>
      </w:r>
      <w:r>
        <w:rPr>
          <w:rFonts w:hint="eastAsia"/>
        </w:rPr>
        <w:t>权益</w:t>
      </w:r>
      <w:r w:rsidR="0059441C">
        <w:rPr>
          <w:rFonts w:hint="eastAsia"/>
        </w:rPr>
        <w:t>分配给客户</w:t>
      </w:r>
      <w:r>
        <w:rPr>
          <w:rFonts w:hint="eastAsia"/>
        </w:rPr>
        <w:t>，</w:t>
      </w:r>
      <w:proofErr w:type="gramStart"/>
      <w:r>
        <w:rPr>
          <w:rFonts w:hint="eastAsia"/>
        </w:rPr>
        <w:t>其它包括</w:t>
      </w:r>
      <w:proofErr w:type="gramEnd"/>
      <w:r>
        <w:rPr>
          <w:rFonts w:hint="eastAsia"/>
        </w:rPr>
        <w:t>股份与资金，资金还可能有多个币种</w:t>
      </w:r>
      <w:r w:rsidR="0059441C">
        <w:rPr>
          <w:rFonts w:hint="eastAsia"/>
        </w:rPr>
        <w:t>。</w:t>
      </w:r>
      <w:r>
        <w:rPr>
          <w:rFonts w:hint="eastAsia"/>
        </w:rPr>
        <w:t xml:space="preserve">  </w:t>
      </w:r>
    </w:p>
    <w:p w:rsidR="007670A6" w:rsidRDefault="007670A6" w:rsidP="0059441C">
      <w:pPr>
        <w:spacing w:line="360" w:lineRule="auto"/>
        <w:ind w:firstLineChars="200" w:firstLine="420"/>
      </w:pPr>
      <w:r>
        <w:rPr>
          <w:rFonts w:hint="eastAsia"/>
        </w:rPr>
        <w:t>股份分配是根据客户行权数量</w:t>
      </w:r>
      <w:r w:rsidR="00760BF3">
        <w:rPr>
          <w:rFonts w:hint="eastAsia"/>
        </w:rPr>
        <w:t>，把行权数量与每</w:t>
      </w:r>
      <w:proofErr w:type="gramStart"/>
      <w:r w:rsidR="00760BF3">
        <w:rPr>
          <w:rFonts w:hint="eastAsia"/>
        </w:rPr>
        <w:t>股分</w:t>
      </w:r>
      <w:proofErr w:type="gramEnd"/>
      <w:r w:rsidR="00760BF3">
        <w:rPr>
          <w:rFonts w:hint="eastAsia"/>
        </w:rPr>
        <w:t>配现金股息计算出可能股息总额，再与换股价</w:t>
      </w:r>
      <w:proofErr w:type="gramStart"/>
      <w:r w:rsidR="009D5B33">
        <w:rPr>
          <w:rFonts w:hint="eastAsia"/>
        </w:rPr>
        <w:t>格计算</w:t>
      </w:r>
      <w:proofErr w:type="gramEnd"/>
      <w:r w:rsidR="009D5B33">
        <w:rPr>
          <w:rFonts w:hint="eastAsia"/>
        </w:rPr>
        <w:t>出可得股数，并向下取整。系统需对客户按行权数量收取过户费、按股息总额收取手续费</w:t>
      </w:r>
      <w:r w:rsidR="00760BF3">
        <w:rPr>
          <w:rFonts w:hint="eastAsia"/>
        </w:rPr>
        <w:t>。</w:t>
      </w:r>
    </w:p>
    <w:p w:rsidR="00760BF3" w:rsidRDefault="00760BF3" w:rsidP="0059441C">
      <w:pPr>
        <w:spacing w:line="360" w:lineRule="auto"/>
        <w:ind w:firstLineChars="200" w:firstLine="420"/>
      </w:pPr>
      <w:r>
        <w:rPr>
          <w:rFonts w:hint="eastAsia"/>
        </w:rPr>
        <w:t>资金分配是根据客户行权数量，把行权数量与每</w:t>
      </w:r>
      <w:proofErr w:type="gramStart"/>
      <w:r>
        <w:rPr>
          <w:rFonts w:hint="eastAsia"/>
        </w:rPr>
        <w:t>股分</w:t>
      </w:r>
      <w:proofErr w:type="gramEnd"/>
      <w:r>
        <w:rPr>
          <w:rFonts w:hint="eastAsia"/>
        </w:rPr>
        <w:t>配现金股息计算，并按客户所选择的币种，经过费率转换后计算出相应币种的现金股息，系统对客户按现金股息总额收</w:t>
      </w:r>
      <w:r w:rsidR="003B20C6">
        <w:rPr>
          <w:rFonts w:hint="eastAsia"/>
        </w:rPr>
        <w:t>取</w:t>
      </w:r>
      <w:r>
        <w:rPr>
          <w:rFonts w:hint="eastAsia"/>
        </w:rPr>
        <w:t>手续费，并根据汇率对相应币种</w:t>
      </w:r>
      <w:r w:rsidR="00CB17EF">
        <w:rPr>
          <w:rFonts w:hint="eastAsia"/>
        </w:rPr>
        <w:t>折算手续费</w:t>
      </w:r>
      <w:r w:rsidR="003B20C6">
        <w:rPr>
          <w:rFonts w:hint="eastAsia"/>
        </w:rPr>
        <w:t>，过户费用统一按该支股票的交易币种来收取，不分多个现金选择与以股代息，费用统一计入交易币种的派息记录，如果没有该记录，系统则生成一笔过户费用</w:t>
      </w:r>
      <w:r>
        <w:rPr>
          <w:rFonts w:hint="eastAsia"/>
        </w:rPr>
        <w:t>；</w:t>
      </w:r>
      <w:r w:rsidR="00CB17EF">
        <w:rPr>
          <w:rFonts w:hint="eastAsia"/>
        </w:rPr>
        <w:t>因汇率等计算的误差自然的留到经纪商的自有账户。</w:t>
      </w:r>
    </w:p>
    <w:p w:rsidR="004655E8" w:rsidRDefault="004655E8" w:rsidP="0059441C">
      <w:pPr>
        <w:spacing w:line="360" w:lineRule="auto"/>
        <w:ind w:firstLineChars="200" w:firstLine="420"/>
      </w:pPr>
      <w:r>
        <w:rPr>
          <w:rFonts w:hint="eastAsia"/>
        </w:rPr>
        <w:t>以股代</w:t>
      </w:r>
      <w:proofErr w:type="gramStart"/>
      <w:r>
        <w:rPr>
          <w:rFonts w:hint="eastAsia"/>
        </w:rPr>
        <w:t>息选择</w:t>
      </w:r>
      <w:proofErr w:type="gramEnd"/>
      <w:r>
        <w:rPr>
          <w:rFonts w:hint="eastAsia"/>
        </w:rPr>
        <w:t>中，客户的股息换股成标的股票时可能出现小于零的股份，小于零的股份会按股票的市场计算或其它方式计算会有一定的价值。上市公司对这部分价值有两种处理，</w:t>
      </w:r>
      <w:r>
        <w:rPr>
          <w:rFonts w:hint="eastAsia"/>
        </w:rPr>
        <w:t>1</w:t>
      </w:r>
      <w:r>
        <w:rPr>
          <w:rFonts w:hint="eastAsia"/>
        </w:rPr>
        <w:t>是把该部</w:t>
      </w:r>
      <w:proofErr w:type="gramStart"/>
      <w:r>
        <w:rPr>
          <w:rFonts w:hint="eastAsia"/>
        </w:rPr>
        <w:t>份资金</w:t>
      </w:r>
      <w:proofErr w:type="gramEnd"/>
      <w:r>
        <w:rPr>
          <w:rFonts w:hint="eastAsia"/>
        </w:rPr>
        <w:t>也计算后发给证券公司，</w:t>
      </w:r>
      <w:r>
        <w:rPr>
          <w:rFonts w:hint="eastAsia"/>
        </w:rPr>
        <w:t>2</w:t>
      </w:r>
      <w:r>
        <w:rPr>
          <w:rFonts w:hint="eastAsia"/>
        </w:rPr>
        <w:t>是不发该部分资金。</w:t>
      </w:r>
    </w:p>
    <w:p w:rsidR="004655E8" w:rsidRDefault="00C47384" w:rsidP="0059441C">
      <w:pPr>
        <w:spacing w:line="360" w:lineRule="auto"/>
        <w:ind w:firstLineChars="200" w:firstLine="420"/>
      </w:pPr>
      <w:r>
        <w:rPr>
          <w:rFonts w:hint="eastAsia"/>
        </w:rPr>
        <w:t>如果是第一种方式，在</w:t>
      </w:r>
      <w:r w:rsidR="004655E8">
        <w:rPr>
          <w:rFonts w:hint="eastAsia"/>
        </w:rPr>
        <w:t>CCASS</w:t>
      </w:r>
      <w:r w:rsidR="004655E8">
        <w:rPr>
          <w:rFonts w:hint="eastAsia"/>
        </w:rPr>
        <w:t>中体现出来的资金是在默认派息币种记录上，默认派息币种本身也会有资金，</w:t>
      </w:r>
      <w:r w:rsidR="004655E8">
        <w:rPr>
          <w:rFonts w:hint="eastAsia"/>
        </w:rPr>
        <w:t>CCASS</w:t>
      </w:r>
      <w:r w:rsidR="004655E8">
        <w:rPr>
          <w:rFonts w:hint="eastAsia"/>
        </w:rPr>
        <w:t>文件是把以上两者资金相加，如果出来这种情况，系统的对选择该币种的现金选择客户计算总额与</w:t>
      </w:r>
      <w:r w:rsidR="004655E8">
        <w:rPr>
          <w:rFonts w:hint="eastAsia"/>
        </w:rPr>
        <w:t>CCASS</w:t>
      </w:r>
      <w:r w:rsidR="004655E8">
        <w:rPr>
          <w:rFonts w:hint="eastAsia"/>
        </w:rPr>
        <w:t>无论如何也是对不上的。这种情况允许客户继续分配结果。系统在最后处理时，没有把差额分配到客户名下，实际上就是留存到证券公司的自有资金账户中，这个差额在</w:t>
      </w:r>
      <w:r>
        <w:rPr>
          <w:rFonts w:hint="eastAsia"/>
        </w:rPr>
        <w:t>交收报表上会体现出来。</w:t>
      </w:r>
    </w:p>
    <w:p w:rsidR="00C47384" w:rsidRDefault="00C47384" w:rsidP="0059441C">
      <w:pPr>
        <w:spacing w:line="360" w:lineRule="auto"/>
        <w:ind w:firstLineChars="200" w:firstLine="420"/>
      </w:pPr>
      <w:r>
        <w:rPr>
          <w:rFonts w:hint="eastAsia"/>
        </w:rPr>
        <w:t>如果是第二种方式，在</w:t>
      </w:r>
      <w:r>
        <w:rPr>
          <w:rFonts w:hint="eastAsia"/>
        </w:rPr>
        <w:t>CCASS</w:t>
      </w:r>
      <w:r>
        <w:rPr>
          <w:rFonts w:hint="eastAsia"/>
        </w:rPr>
        <w:t>中体现出来的资金与客户派息汇总的资金是相同的。</w:t>
      </w:r>
    </w:p>
    <w:p w:rsidR="008B3F90" w:rsidRDefault="008B3F90" w:rsidP="008B3F90">
      <w:pPr>
        <w:spacing w:line="360" w:lineRule="auto"/>
        <w:ind w:firstLineChars="200" w:firstLine="420"/>
      </w:pPr>
      <w:r>
        <w:rPr>
          <w:rFonts w:hint="eastAsia"/>
        </w:rPr>
        <w:t>对于以上的差额分为两种处理，系统通过能每一类币种设置一个阀值，系统通过</w:t>
      </w:r>
      <w:r w:rsidR="0099463B">
        <w:rPr>
          <w:rFonts w:hint="eastAsia"/>
        </w:rPr>
        <w:t>取两位</w:t>
      </w:r>
      <w:r w:rsidR="0099463B">
        <w:rPr>
          <w:rFonts w:hint="eastAsia"/>
        </w:rPr>
        <w:lastRenderedPageBreak/>
        <w:t>小数（不采用</w:t>
      </w:r>
      <w:r>
        <w:rPr>
          <w:rFonts w:hint="eastAsia"/>
        </w:rPr>
        <w:t>四舍五入</w:t>
      </w:r>
      <w:r w:rsidR="0099463B">
        <w:rPr>
          <w:rFonts w:hint="eastAsia"/>
        </w:rPr>
        <w:t>）</w:t>
      </w:r>
      <w:r>
        <w:rPr>
          <w:rFonts w:hint="eastAsia"/>
        </w:rPr>
        <w:t>的方式，与</w:t>
      </w:r>
      <w:r>
        <w:rPr>
          <w:rFonts w:hint="eastAsia"/>
        </w:rPr>
        <w:t>CCASS</w:t>
      </w:r>
      <w:r>
        <w:rPr>
          <w:rFonts w:hint="eastAsia"/>
        </w:rPr>
        <w:t>比较后，如果在阀值以内的差额，系统需要把差额</w:t>
      </w:r>
      <w:r w:rsidR="0099463B">
        <w:rPr>
          <w:rFonts w:hint="eastAsia"/>
        </w:rPr>
        <w:t>按</w:t>
      </w:r>
      <w:r w:rsidR="0099463B">
        <w:rPr>
          <w:rFonts w:hint="eastAsia"/>
        </w:rPr>
        <w:t>0.01</w:t>
      </w:r>
      <w:r w:rsidR="0099463B">
        <w:rPr>
          <w:rFonts w:hint="eastAsia"/>
        </w:rPr>
        <w:t>为单位分成若干份，并把</w:t>
      </w:r>
      <w:r w:rsidR="001571C0">
        <w:rPr>
          <w:rFonts w:hint="eastAsia"/>
        </w:rPr>
        <w:t>若干份的</w:t>
      </w:r>
      <w:r w:rsidR="001571C0">
        <w:rPr>
          <w:rFonts w:hint="eastAsia"/>
        </w:rPr>
        <w:t>0.01</w:t>
      </w:r>
      <w:r w:rsidR="001571C0">
        <w:rPr>
          <w:rFonts w:hint="eastAsia"/>
        </w:rPr>
        <w:t>元按客户的现金股息的第</w:t>
      </w:r>
      <w:r w:rsidR="001571C0">
        <w:rPr>
          <w:rFonts w:hint="eastAsia"/>
        </w:rPr>
        <w:t>3</w:t>
      </w:r>
      <w:r w:rsidR="001571C0">
        <w:rPr>
          <w:rFonts w:hint="eastAsia"/>
        </w:rPr>
        <w:t>位与第</w:t>
      </w:r>
      <w:r w:rsidR="001571C0">
        <w:rPr>
          <w:rFonts w:hint="eastAsia"/>
        </w:rPr>
        <w:t>4</w:t>
      </w:r>
      <w:r w:rsidR="001571C0">
        <w:rPr>
          <w:rFonts w:hint="eastAsia"/>
        </w:rPr>
        <w:t>位小数从大到小排序，排在前面的客户每一个客户分一份</w:t>
      </w:r>
      <w:r w:rsidR="001571C0">
        <w:rPr>
          <w:rFonts w:hint="eastAsia"/>
        </w:rPr>
        <w:t>0.01</w:t>
      </w:r>
      <w:r w:rsidR="001571C0">
        <w:rPr>
          <w:rFonts w:hint="eastAsia"/>
        </w:rPr>
        <w:t>元，直到分完为止。</w:t>
      </w:r>
      <w:r>
        <w:rPr>
          <w:rFonts w:hint="eastAsia"/>
        </w:rPr>
        <w:t>如果差额在阀值以外，系统保留该差额，不作处理。</w:t>
      </w:r>
    </w:p>
    <w:p w:rsidR="009E1C16" w:rsidRDefault="009E1C16" w:rsidP="008B3F90">
      <w:pPr>
        <w:spacing w:line="360" w:lineRule="auto"/>
        <w:ind w:firstLineChars="200" w:firstLine="420"/>
      </w:pPr>
      <w:r>
        <w:rPr>
          <w:rFonts w:hint="eastAsia"/>
        </w:rPr>
        <w:t>也可以采用派息金额与实际的选择股数直接相乘计算的值与客户的汇总数进行比较，如果有差额，按上述方案进行分配；如果该支股票</w:t>
      </w:r>
      <w:r>
        <w:rPr>
          <w:rFonts w:ascii="宋体" w:hAnsi="宋体" w:hint="eastAsia"/>
          <w:bCs/>
          <w:color w:val="0F243E"/>
        </w:rPr>
        <w:t>有抵押到银行，则应把CCASS的现金股息与所有抵押银行的相应币种的分派金息相加后</w:t>
      </w:r>
      <w:r w:rsidR="0021283D">
        <w:rPr>
          <w:rFonts w:ascii="宋体" w:hAnsi="宋体" w:hint="eastAsia"/>
          <w:bCs/>
          <w:color w:val="0F243E"/>
        </w:rPr>
        <w:t>计算。</w:t>
      </w:r>
    </w:p>
    <w:p w:rsidR="00C47384" w:rsidRDefault="00C47384" w:rsidP="00C47384">
      <w:pPr>
        <w:spacing w:line="360" w:lineRule="auto"/>
        <w:ind w:firstLineChars="200" w:firstLine="420"/>
      </w:pPr>
      <w:r>
        <w:rPr>
          <w:rFonts w:hint="eastAsia"/>
        </w:rPr>
        <w:t>用户对分配后的手续费可以修改，并保存。</w:t>
      </w:r>
    </w:p>
    <w:p w:rsidR="0059441C" w:rsidRDefault="0059441C" w:rsidP="006734D2">
      <w:pPr>
        <w:pStyle w:val="4"/>
        <w:numPr>
          <w:ilvl w:val="0"/>
          <w:numId w:val="152"/>
        </w:numPr>
      </w:pPr>
      <w:r>
        <w:rPr>
          <w:rFonts w:hint="eastAsia"/>
        </w:rPr>
        <w:t>用户界面</w:t>
      </w:r>
    </w:p>
    <w:p w:rsidR="0059441C" w:rsidRDefault="0021283D" w:rsidP="0059441C">
      <w:r>
        <w:object w:dxaOrig="11299" w:dyaOrig="7009">
          <v:shape id="_x0000_i1096" type="#_x0000_t75" style="width:415.5pt;height:257.25pt" o:ole="">
            <v:imagedata r:id="rId147" o:title=""/>
          </v:shape>
          <o:OLEObject Type="Embed" ProgID="Visio.Drawing.11" ShapeID="_x0000_i1096" DrawAspect="Content" ObjectID="_1402388585" r:id="rId148"/>
        </w:object>
      </w:r>
    </w:p>
    <w:p w:rsidR="0059441C" w:rsidRDefault="0059441C" w:rsidP="0059441C">
      <w:r>
        <w:rPr>
          <w:rFonts w:hint="eastAsia"/>
        </w:rPr>
        <w:t>界面说明：</w:t>
      </w:r>
    </w:p>
    <w:p w:rsidR="0059441C" w:rsidRDefault="0059441C" w:rsidP="00D300EC">
      <w:pPr>
        <w:pStyle w:val="a7"/>
        <w:numPr>
          <w:ilvl w:val="0"/>
          <w:numId w:val="189"/>
        </w:numPr>
        <w:spacing w:line="360" w:lineRule="auto"/>
        <w:ind w:firstLineChars="0"/>
        <w:rPr>
          <w:rFonts w:asciiTheme="minorEastAsia" w:hAnsiTheme="minorEastAsia"/>
          <w:lang w:val="en-AU"/>
        </w:rPr>
      </w:pPr>
      <w:r>
        <w:rPr>
          <w:rFonts w:asciiTheme="minorEastAsia" w:hAnsiTheme="minorEastAsia" w:hint="eastAsia"/>
          <w:lang w:val="en-AU"/>
        </w:rPr>
        <w:t>界面上</w:t>
      </w:r>
      <w:r w:rsidRPr="007468F5">
        <w:rPr>
          <w:rFonts w:asciiTheme="minorEastAsia" w:hAnsiTheme="minorEastAsia" w:hint="eastAsia"/>
          <w:lang w:val="en-AU"/>
        </w:rPr>
        <w:t>方</w:t>
      </w:r>
      <w:r>
        <w:rPr>
          <w:rFonts w:asciiTheme="minorEastAsia" w:hAnsiTheme="minorEastAsia" w:hint="eastAsia"/>
          <w:lang w:val="en-AU"/>
        </w:rPr>
        <w:t>显示公司行动需要总部统一行权的事件；</w:t>
      </w:r>
    </w:p>
    <w:p w:rsidR="0059441C" w:rsidRDefault="0059441C" w:rsidP="00D300EC">
      <w:pPr>
        <w:pStyle w:val="a7"/>
        <w:numPr>
          <w:ilvl w:val="0"/>
          <w:numId w:val="189"/>
        </w:numPr>
        <w:spacing w:line="360" w:lineRule="auto"/>
        <w:ind w:firstLineChars="0"/>
        <w:rPr>
          <w:rFonts w:asciiTheme="minorEastAsia" w:hAnsiTheme="minorEastAsia"/>
          <w:lang w:val="en-AU"/>
        </w:rPr>
      </w:pPr>
      <w:r>
        <w:rPr>
          <w:rFonts w:asciiTheme="minorEastAsia" w:hAnsiTheme="minorEastAsia" w:hint="eastAsia"/>
          <w:lang w:val="en-AU"/>
        </w:rPr>
        <w:t>界面中间显示汇总的客户</w:t>
      </w:r>
      <w:r w:rsidR="00C862B9">
        <w:rPr>
          <w:rFonts w:asciiTheme="minorEastAsia" w:hAnsiTheme="minorEastAsia" w:hint="eastAsia"/>
          <w:lang w:val="en-AU"/>
        </w:rPr>
        <w:t>以股代息的</w:t>
      </w:r>
      <w:r>
        <w:rPr>
          <w:rFonts w:asciiTheme="minorEastAsia" w:hAnsiTheme="minorEastAsia" w:hint="eastAsia"/>
          <w:lang w:val="en-AU"/>
        </w:rPr>
        <w:t>汇总结果</w:t>
      </w:r>
      <w:r w:rsidR="00C862B9">
        <w:rPr>
          <w:rFonts w:asciiTheme="minorEastAsia" w:hAnsiTheme="minorEastAsia" w:hint="eastAsia"/>
          <w:lang w:val="en-AU"/>
        </w:rPr>
        <w:t>，以前主要计算参数</w:t>
      </w:r>
      <w:r>
        <w:rPr>
          <w:rFonts w:asciiTheme="minorEastAsia" w:hAnsiTheme="minorEastAsia" w:hint="eastAsia"/>
          <w:lang w:val="en-AU"/>
        </w:rPr>
        <w:t>；</w:t>
      </w:r>
      <w:r w:rsidR="0021283D">
        <w:rPr>
          <w:rFonts w:asciiTheme="minorEastAsia" w:hAnsiTheme="minorEastAsia" w:hint="eastAsia"/>
          <w:lang w:val="en-AU"/>
        </w:rPr>
        <w:t>（删除了两个列）</w:t>
      </w:r>
    </w:p>
    <w:p w:rsidR="0059441C" w:rsidRDefault="0059441C" w:rsidP="00D300EC">
      <w:pPr>
        <w:pStyle w:val="a7"/>
        <w:numPr>
          <w:ilvl w:val="0"/>
          <w:numId w:val="189"/>
        </w:numPr>
        <w:spacing w:line="360" w:lineRule="auto"/>
        <w:ind w:firstLineChars="0"/>
        <w:rPr>
          <w:rFonts w:asciiTheme="minorEastAsia" w:hAnsiTheme="minorEastAsia"/>
          <w:lang w:val="en-AU"/>
        </w:rPr>
      </w:pPr>
      <w:r>
        <w:rPr>
          <w:rFonts w:asciiTheme="minorEastAsia" w:hAnsiTheme="minorEastAsia" w:hint="eastAsia"/>
          <w:lang w:val="en-AU"/>
        </w:rPr>
        <w:t>界面下方显示选择中的</w:t>
      </w:r>
      <w:r w:rsidR="00C862B9">
        <w:rPr>
          <w:rFonts w:asciiTheme="minorEastAsia" w:hAnsiTheme="minorEastAsia" w:hint="eastAsia"/>
          <w:lang w:val="en-AU"/>
        </w:rPr>
        <w:t>以股代</w:t>
      </w:r>
      <w:proofErr w:type="gramStart"/>
      <w:r w:rsidR="00C862B9">
        <w:rPr>
          <w:rFonts w:asciiTheme="minorEastAsia" w:hAnsiTheme="minorEastAsia" w:hint="eastAsia"/>
          <w:lang w:val="en-AU"/>
        </w:rPr>
        <w:t>息</w:t>
      </w:r>
      <w:r>
        <w:rPr>
          <w:rFonts w:asciiTheme="minorEastAsia" w:hAnsiTheme="minorEastAsia" w:hint="eastAsia"/>
          <w:lang w:val="en-AU"/>
        </w:rPr>
        <w:t>所有</w:t>
      </w:r>
      <w:proofErr w:type="gramEnd"/>
      <w:r>
        <w:rPr>
          <w:rFonts w:asciiTheme="minorEastAsia" w:hAnsiTheme="minorEastAsia" w:hint="eastAsia"/>
          <w:lang w:val="en-AU"/>
        </w:rPr>
        <w:t>明细客户处理后</w:t>
      </w:r>
      <w:r w:rsidR="00C862B9">
        <w:rPr>
          <w:rFonts w:asciiTheme="minorEastAsia" w:hAnsiTheme="minorEastAsia" w:hint="eastAsia"/>
          <w:lang w:val="en-AU"/>
        </w:rPr>
        <w:t>权益的股份或资金及费用</w:t>
      </w:r>
      <w:r>
        <w:rPr>
          <w:rFonts w:asciiTheme="minorEastAsia" w:hAnsiTheme="minorEastAsia" w:hint="eastAsia"/>
          <w:lang w:val="en-AU"/>
        </w:rPr>
        <w:t>数据；</w:t>
      </w:r>
    </w:p>
    <w:p w:rsidR="00AB238F" w:rsidRDefault="00AB238F" w:rsidP="00D300EC">
      <w:pPr>
        <w:pStyle w:val="a7"/>
        <w:numPr>
          <w:ilvl w:val="0"/>
          <w:numId w:val="189"/>
        </w:numPr>
        <w:spacing w:line="360" w:lineRule="auto"/>
        <w:ind w:firstLineChars="0"/>
        <w:rPr>
          <w:rFonts w:asciiTheme="minorEastAsia" w:hAnsiTheme="minorEastAsia"/>
          <w:lang w:val="en-AU"/>
        </w:rPr>
      </w:pPr>
      <w:r>
        <w:rPr>
          <w:rFonts w:asciiTheme="minorEastAsia" w:hAnsiTheme="minorEastAsia" w:hint="eastAsia"/>
          <w:lang w:val="en-AU"/>
        </w:rPr>
        <w:t>用户选择中以股代息后，手续费</w:t>
      </w:r>
      <w:proofErr w:type="gramStart"/>
      <w:r>
        <w:rPr>
          <w:rFonts w:asciiTheme="minorEastAsia" w:hAnsiTheme="minorEastAsia" w:hint="eastAsia"/>
          <w:lang w:val="en-AU"/>
        </w:rPr>
        <w:t>栏允许</w:t>
      </w:r>
      <w:proofErr w:type="gramEnd"/>
      <w:r>
        <w:rPr>
          <w:rFonts w:asciiTheme="minorEastAsia" w:hAnsiTheme="minorEastAsia" w:hint="eastAsia"/>
          <w:lang w:val="en-AU"/>
        </w:rPr>
        <w:t>修改，用户可以通过保存功能来保存修改的结果；</w:t>
      </w:r>
    </w:p>
    <w:p w:rsidR="0059441C" w:rsidRDefault="0059441C" w:rsidP="006734D2">
      <w:pPr>
        <w:pStyle w:val="4"/>
        <w:numPr>
          <w:ilvl w:val="0"/>
          <w:numId w:val="152"/>
        </w:numPr>
      </w:pPr>
      <w:r>
        <w:rPr>
          <w:rFonts w:hint="eastAsia"/>
        </w:rPr>
        <w:lastRenderedPageBreak/>
        <w:t>业务功能</w:t>
      </w:r>
    </w:p>
    <w:p w:rsidR="00C862B9" w:rsidRPr="007468F5" w:rsidRDefault="00C862B9" w:rsidP="00D300EC">
      <w:pPr>
        <w:pStyle w:val="a7"/>
        <w:numPr>
          <w:ilvl w:val="0"/>
          <w:numId w:val="190"/>
        </w:numPr>
        <w:spacing w:line="360" w:lineRule="auto"/>
        <w:ind w:firstLineChars="0"/>
        <w:rPr>
          <w:rFonts w:asciiTheme="minorEastAsia" w:hAnsiTheme="minorEastAsia"/>
        </w:rPr>
      </w:pPr>
      <w:r>
        <w:rPr>
          <w:rFonts w:asciiTheme="minorEastAsia" w:hAnsiTheme="minorEastAsia" w:hint="eastAsia"/>
          <w:lang w:val="en-AU"/>
        </w:rPr>
        <w:t>系统在公司行动信息列表中只能显示已复核的</w:t>
      </w:r>
      <w:r w:rsidR="00817BBE">
        <w:rPr>
          <w:rFonts w:asciiTheme="minorEastAsia" w:hAnsiTheme="minorEastAsia" w:hint="eastAsia"/>
          <w:lang w:val="en-AU"/>
        </w:rPr>
        <w:t>以股代</w:t>
      </w:r>
      <w:proofErr w:type="gramStart"/>
      <w:r w:rsidR="00817BBE">
        <w:rPr>
          <w:rFonts w:asciiTheme="minorEastAsia" w:hAnsiTheme="minorEastAsia" w:hint="eastAsia"/>
          <w:lang w:val="en-AU"/>
        </w:rPr>
        <w:t>息</w:t>
      </w:r>
      <w:r>
        <w:rPr>
          <w:rFonts w:asciiTheme="minorEastAsia" w:hAnsiTheme="minorEastAsia" w:hint="eastAsia"/>
          <w:lang w:val="en-AU"/>
        </w:rPr>
        <w:t>行动</w:t>
      </w:r>
      <w:proofErr w:type="gramEnd"/>
      <w:r w:rsidR="00817BBE">
        <w:rPr>
          <w:rFonts w:asciiTheme="minorEastAsia" w:hAnsiTheme="minorEastAsia" w:hint="eastAsia"/>
          <w:lang w:val="en-AU"/>
        </w:rPr>
        <w:t>权益到账</w:t>
      </w:r>
      <w:r>
        <w:rPr>
          <w:rFonts w:asciiTheme="minorEastAsia" w:hAnsiTheme="minorEastAsia" w:hint="eastAsia"/>
          <w:lang w:val="en-AU"/>
        </w:rPr>
        <w:t>数据；</w:t>
      </w:r>
    </w:p>
    <w:p w:rsidR="00C862B9" w:rsidRDefault="00C862B9" w:rsidP="00D300EC">
      <w:pPr>
        <w:pStyle w:val="a7"/>
        <w:numPr>
          <w:ilvl w:val="0"/>
          <w:numId w:val="190"/>
        </w:numPr>
        <w:spacing w:line="360" w:lineRule="auto"/>
        <w:ind w:firstLineChars="0"/>
        <w:rPr>
          <w:rFonts w:asciiTheme="minorEastAsia" w:hAnsiTheme="minorEastAsia"/>
        </w:rPr>
      </w:pPr>
      <w:r>
        <w:rPr>
          <w:rFonts w:asciiTheme="minorEastAsia" w:hAnsiTheme="minorEastAsia" w:hint="eastAsia"/>
        </w:rPr>
        <w:t>用户选择</w:t>
      </w:r>
      <w:r>
        <w:rPr>
          <w:rFonts w:asciiTheme="minorEastAsia" w:hAnsiTheme="minorEastAsia" w:hint="eastAsia"/>
          <w:lang w:val="en-AU"/>
        </w:rPr>
        <w:t>股票</w:t>
      </w:r>
      <w:r>
        <w:rPr>
          <w:rFonts w:asciiTheme="minorEastAsia" w:hAnsiTheme="minorEastAsia" w:hint="eastAsia"/>
        </w:rPr>
        <w:t>股息后，系统显示与此行动相关的信息；</w:t>
      </w:r>
    </w:p>
    <w:p w:rsidR="00817BBE" w:rsidRDefault="00980514" w:rsidP="00D300EC">
      <w:pPr>
        <w:pStyle w:val="a7"/>
        <w:numPr>
          <w:ilvl w:val="1"/>
          <w:numId w:val="190"/>
        </w:numPr>
        <w:spacing w:line="360" w:lineRule="auto"/>
        <w:ind w:firstLineChars="0"/>
        <w:rPr>
          <w:rFonts w:asciiTheme="minorEastAsia" w:hAnsiTheme="minorEastAsia"/>
        </w:rPr>
      </w:pPr>
      <w:r>
        <w:rPr>
          <w:rFonts w:asciiTheme="minorEastAsia" w:hAnsiTheme="minorEastAsia" w:hint="eastAsia"/>
        </w:rPr>
        <w:t>股息权益汇总</w:t>
      </w:r>
      <w:r w:rsidR="00C862B9">
        <w:rPr>
          <w:rFonts w:asciiTheme="minorEastAsia" w:hAnsiTheme="minorEastAsia" w:hint="eastAsia"/>
        </w:rPr>
        <w:t>信息：</w:t>
      </w:r>
    </w:p>
    <w:p w:rsidR="00817BBE" w:rsidRDefault="00817BBE" w:rsidP="00D300EC">
      <w:pPr>
        <w:pStyle w:val="a7"/>
        <w:numPr>
          <w:ilvl w:val="2"/>
          <w:numId w:val="190"/>
        </w:numPr>
        <w:spacing w:line="360" w:lineRule="auto"/>
        <w:ind w:firstLineChars="0"/>
        <w:rPr>
          <w:rFonts w:asciiTheme="minorEastAsia" w:hAnsiTheme="minorEastAsia"/>
        </w:rPr>
      </w:pPr>
      <w:r>
        <w:rPr>
          <w:rFonts w:asciiTheme="minorEastAsia" w:hAnsiTheme="minorEastAsia" w:hint="eastAsia"/>
        </w:rPr>
        <w:t>股息选择别类；</w:t>
      </w:r>
      <w:r w:rsidR="00980514">
        <w:rPr>
          <w:rFonts w:asciiTheme="minorEastAsia" w:hAnsiTheme="minorEastAsia" w:hint="eastAsia"/>
        </w:rPr>
        <w:t>（有几类则显示几类数据）</w:t>
      </w:r>
    </w:p>
    <w:p w:rsidR="00817BBE" w:rsidRDefault="00C862B9" w:rsidP="00D300EC">
      <w:pPr>
        <w:pStyle w:val="a7"/>
        <w:numPr>
          <w:ilvl w:val="2"/>
          <w:numId w:val="190"/>
        </w:numPr>
        <w:spacing w:line="360" w:lineRule="auto"/>
        <w:ind w:firstLineChars="0"/>
        <w:rPr>
          <w:rFonts w:asciiTheme="minorEastAsia" w:hAnsiTheme="minorEastAsia"/>
        </w:rPr>
      </w:pPr>
      <w:r>
        <w:rPr>
          <w:rFonts w:asciiTheme="minorEastAsia" w:hAnsiTheme="minorEastAsia" w:hint="eastAsia"/>
        </w:rPr>
        <w:t>股份数量</w:t>
      </w:r>
      <w:r w:rsidR="00817BBE">
        <w:rPr>
          <w:rFonts w:asciiTheme="minorEastAsia" w:hAnsiTheme="minorEastAsia" w:hint="eastAsia"/>
        </w:rPr>
        <w:t>；</w:t>
      </w:r>
      <w:r w:rsidR="00980514">
        <w:rPr>
          <w:rFonts w:asciiTheme="minorEastAsia" w:hAnsiTheme="minorEastAsia" w:hint="eastAsia"/>
        </w:rPr>
        <w:t>（行权股数，为行权</w:t>
      </w:r>
      <w:proofErr w:type="gramStart"/>
      <w:r w:rsidR="00980514">
        <w:rPr>
          <w:rFonts w:asciiTheme="minorEastAsia" w:hAnsiTheme="minorEastAsia" w:hint="eastAsia"/>
        </w:rPr>
        <w:t>当做</w:t>
      </w:r>
      <w:proofErr w:type="gramEnd"/>
      <w:r w:rsidR="00980514">
        <w:rPr>
          <w:rFonts w:asciiTheme="minorEastAsia" w:hAnsiTheme="minorEastAsia" w:hint="eastAsia"/>
        </w:rPr>
        <w:t>选择港币行权）</w:t>
      </w:r>
    </w:p>
    <w:p w:rsidR="00980514" w:rsidRDefault="00980514" w:rsidP="00D300EC">
      <w:pPr>
        <w:pStyle w:val="a7"/>
        <w:numPr>
          <w:ilvl w:val="2"/>
          <w:numId w:val="190"/>
        </w:numPr>
        <w:spacing w:line="360" w:lineRule="auto"/>
        <w:ind w:firstLineChars="0"/>
        <w:rPr>
          <w:rFonts w:asciiTheme="minorEastAsia" w:hAnsiTheme="minorEastAsia"/>
        </w:rPr>
      </w:pPr>
      <w:r>
        <w:rPr>
          <w:rFonts w:asciiTheme="minorEastAsia" w:hAnsiTheme="minorEastAsia" w:hint="eastAsia"/>
        </w:rPr>
        <w:t>换购股数；（业务为换购股票的不为0，其它为0</w:t>
      </w:r>
      <w:r w:rsidR="00B56613">
        <w:rPr>
          <w:rFonts w:asciiTheme="minorEastAsia" w:hAnsiTheme="minorEastAsia" w:hint="eastAsia"/>
        </w:rPr>
        <w:t>）</w:t>
      </w:r>
      <w:r>
        <w:rPr>
          <w:rFonts w:asciiTheme="minorEastAsia" w:hAnsiTheme="minorEastAsia" w:hint="eastAsia"/>
        </w:rPr>
        <w:t>）；</w:t>
      </w:r>
    </w:p>
    <w:p w:rsidR="00980514" w:rsidRDefault="00980514" w:rsidP="00D300EC">
      <w:pPr>
        <w:pStyle w:val="a7"/>
        <w:numPr>
          <w:ilvl w:val="2"/>
          <w:numId w:val="190"/>
        </w:numPr>
        <w:spacing w:line="360" w:lineRule="auto"/>
        <w:ind w:firstLineChars="0"/>
        <w:rPr>
          <w:rFonts w:asciiTheme="minorEastAsia" w:hAnsiTheme="minorEastAsia"/>
        </w:rPr>
      </w:pPr>
      <w:r>
        <w:rPr>
          <w:rFonts w:asciiTheme="minorEastAsia" w:hAnsiTheme="minorEastAsia" w:hint="eastAsia"/>
        </w:rPr>
        <w:t>现金股息；（分不同币种</w:t>
      </w:r>
      <w:r w:rsidR="0021283D">
        <w:rPr>
          <w:rFonts w:asciiTheme="minorEastAsia" w:hAnsiTheme="minorEastAsia" w:hint="eastAsia"/>
        </w:rPr>
        <w:t>，CCASS的股息+</w:t>
      </w:r>
      <w:r w:rsidR="0021283D">
        <w:rPr>
          <w:rFonts w:ascii="宋体" w:hAnsi="宋体" w:hint="eastAsia"/>
          <w:bCs/>
          <w:color w:val="0F243E"/>
        </w:rPr>
        <w:t>抵押银行现金股息</w:t>
      </w:r>
      <w:r>
        <w:rPr>
          <w:rFonts w:asciiTheme="minorEastAsia" w:hAnsiTheme="minorEastAsia" w:hint="eastAsia"/>
        </w:rPr>
        <w:t>）</w:t>
      </w:r>
    </w:p>
    <w:p w:rsidR="00980514" w:rsidRDefault="00BF10B3" w:rsidP="00D300EC">
      <w:pPr>
        <w:pStyle w:val="a7"/>
        <w:numPr>
          <w:ilvl w:val="2"/>
          <w:numId w:val="190"/>
        </w:numPr>
        <w:spacing w:line="360" w:lineRule="auto"/>
        <w:ind w:firstLineChars="0"/>
        <w:rPr>
          <w:rFonts w:asciiTheme="minorEastAsia" w:hAnsiTheme="minorEastAsia"/>
        </w:rPr>
      </w:pPr>
      <w:r>
        <w:rPr>
          <w:rFonts w:asciiTheme="minorEastAsia" w:hAnsiTheme="minorEastAsia" w:hint="eastAsia"/>
        </w:rPr>
        <w:t>每</w:t>
      </w:r>
      <w:proofErr w:type="gramStart"/>
      <w:r>
        <w:rPr>
          <w:rFonts w:asciiTheme="minorEastAsia" w:hAnsiTheme="minorEastAsia" w:hint="eastAsia"/>
        </w:rPr>
        <w:t>股分</w:t>
      </w:r>
      <w:proofErr w:type="gramEnd"/>
      <w:r>
        <w:rPr>
          <w:rFonts w:asciiTheme="minorEastAsia" w:hAnsiTheme="minorEastAsia" w:hint="eastAsia"/>
        </w:rPr>
        <w:t>配金额</w:t>
      </w:r>
      <w:r w:rsidR="00980514">
        <w:rPr>
          <w:rFonts w:asciiTheme="minorEastAsia" w:hAnsiTheme="minorEastAsia" w:hint="eastAsia"/>
        </w:rPr>
        <w:t>；（用户手工维护的数据</w:t>
      </w:r>
      <w:r>
        <w:rPr>
          <w:rFonts w:asciiTheme="minorEastAsia" w:hAnsiTheme="minorEastAsia" w:hint="eastAsia"/>
        </w:rPr>
        <w:t>，按不同币种分开</w:t>
      </w:r>
      <w:r w:rsidR="00980514">
        <w:rPr>
          <w:rFonts w:asciiTheme="minorEastAsia" w:hAnsiTheme="minorEastAsia" w:hint="eastAsia"/>
        </w:rPr>
        <w:t>）</w:t>
      </w:r>
    </w:p>
    <w:p w:rsidR="00980514" w:rsidRDefault="00980514" w:rsidP="00D300EC">
      <w:pPr>
        <w:pStyle w:val="a7"/>
        <w:numPr>
          <w:ilvl w:val="1"/>
          <w:numId w:val="190"/>
        </w:numPr>
        <w:spacing w:line="360" w:lineRule="auto"/>
        <w:ind w:firstLineChars="0"/>
        <w:rPr>
          <w:rFonts w:asciiTheme="minorEastAsia" w:hAnsiTheme="minorEastAsia"/>
        </w:rPr>
      </w:pPr>
      <w:r>
        <w:rPr>
          <w:rFonts w:asciiTheme="minorEastAsia" w:hAnsiTheme="minorEastAsia" w:hint="eastAsia"/>
        </w:rPr>
        <w:t>股份数量；（股权登记日持仓数量</w:t>
      </w:r>
      <w:r w:rsidR="0021283D">
        <w:rPr>
          <w:rFonts w:asciiTheme="minorEastAsia" w:hAnsiTheme="minorEastAsia" w:hint="eastAsia"/>
        </w:rPr>
        <w:t>[CCASS +</w:t>
      </w:r>
      <w:r w:rsidR="0021283D">
        <w:rPr>
          <w:rFonts w:ascii="宋体" w:hAnsi="宋体" w:hint="eastAsia"/>
          <w:bCs/>
          <w:color w:val="0F243E"/>
        </w:rPr>
        <w:t>抵押银行</w:t>
      </w:r>
      <w:r w:rsidR="0021283D">
        <w:rPr>
          <w:rFonts w:asciiTheme="minorEastAsia" w:hAnsiTheme="minorEastAsia" w:hint="eastAsia"/>
        </w:rPr>
        <w:t>]</w:t>
      </w:r>
      <w:r>
        <w:rPr>
          <w:rFonts w:asciiTheme="minorEastAsia" w:hAnsiTheme="minorEastAsia" w:hint="eastAsia"/>
        </w:rPr>
        <w:t>，与股份数量的合计数相等）；</w:t>
      </w:r>
    </w:p>
    <w:p w:rsidR="00980514" w:rsidRDefault="00980514" w:rsidP="00D300EC">
      <w:pPr>
        <w:pStyle w:val="a7"/>
        <w:numPr>
          <w:ilvl w:val="1"/>
          <w:numId w:val="190"/>
        </w:numPr>
        <w:spacing w:line="360" w:lineRule="auto"/>
        <w:ind w:firstLineChars="0"/>
        <w:rPr>
          <w:rFonts w:asciiTheme="minorEastAsia" w:hAnsiTheme="minorEastAsia"/>
        </w:rPr>
      </w:pPr>
      <w:r>
        <w:rPr>
          <w:rFonts w:asciiTheme="minorEastAsia" w:hAnsiTheme="minorEastAsia" w:hint="eastAsia"/>
        </w:rPr>
        <w:t>每手股数；</w:t>
      </w:r>
    </w:p>
    <w:p w:rsidR="00BF10B3" w:rsidRDefault="00BF10B3" w:rsidP="00D300EC">
      <w:pPr>
        <w:pStyle w:val="a7"/>
        <w:numPr>
          <w:ilvl w:val="1"/>
          <w:numId w:val="190"/>
        </w:numPr>
        <w:spacing w:line="360" w:lineRule="auto"/>
        <w:ind w:firstLineChars="0"/>
        <w:rPr>
          <w:rFonts w:asciiTheme="minorEastAsia" w:hAnsiTheme="minorEastAsia"/>
        </w:rPr>
      </w:pPr>
      <w:r>
        <w:rPr>
          <w:rFonts w:asciiTheme="minorEastAsia" w:hAnsiTheme="minorEastAsia" w:hint="eastAsia"/>
        </w:rPr>
        <w:t>派息币种；（默认派息币种，取上次本股票以股代</w:t>
      </w:r>
      <w:proofErr w:type="gramStart"/>
      <w:r>
        <w:rPr>
          <w:rFonts w:asciiTheme="minorEastAsia" w:hAnsiTheme="minorEastAsia" w:hint="eastAsia"/>
        </w:rPr>
        <w:t>息通知</w:t>
      </w:r>
      <w:proofErr w:type="gramEnd"/>
      <w:r>
        <w:rPr>
          <w:rFonts w:asciiTheme="minorEastAsia" w:hAnsiTheme="minorEastAsia" w:hint="eastAsia"/>
        </w:rPr>
        <w:t>的数据）</w:t>
      </w:r>
    </w:p>
    <w:p w:rsidR="00980514" w:rsidRDefault="00980514" w:rsidP="00D300EC">
      <w:pPr>
        <w:pStyle w:val="a7"/>
        <w:numPr>
          <w:ilvl w:val="1"/>
          <w:numId w:val="190"/>
        </w:numPr>
        <w:spacing w:line="360" w:lineRule="auto"/>
        <w:ind w:firstLineChars="0"/>
        <w:rPr>
          <w:rFonts w:asciiTheme="minorEastAsia" w:hAnsiTheme="minorEastAsia"/>
        </w:rPr>
      </w:pPr>
      <w:r>
        <w:rPr>
          <w:rFonts w:asciiTheme="minorEastAsia" w:hAnsiTheme="minorEastAsia" w:hint="eastAsia"/>
        </w:rPr>
        <w:t>每</w:t>
      </w:r>
      <w:proofErr w:type="gramStart"/>
      <w:r>
        <w:rPr>
          <w:rFonts w:asciiTheme="minorEastAsia" w:hAnsiTheme="minorEastAsia" w:hint="eastAsia"/>
        </w:rPr>
        <w:t>股分</w:t>
      </w:r>
      <w:proofErr w:type="gramEnd"/>
      <w:r>
        <w:rPr>
          <w:rFonts w:asciiTheme="minorEastAsia" w:hAnsiTheme="minorEastAsia" w:hint="eastAsia"/>
        </w:rPr>
        <w:t>配金额；（</w:t>
      </w:r>
      <w:r w:rsidR="00BF10B3">
        <w:rPr>
          <w:rFonts w:asciiTheme="minorEastAsia" w:hAnsiTheme="minorEastAsia" w:hint="eastAsia"/>
        </w:rPr>
        <w:t>默认值，</w:t>
      </w:r>
      <w:r>
        <w:rPr>
          <w:rFonts w:asciiTheme="minorEastAsia" w:hAnsiTheme="minorEastAsia" w:hint="eastAsia"/>
        </w:rPr>
        <w:t>取上次本股票以股代</w:t>
      </w:r>
      <w:proofErr w:type="gramStart"/>
      <w:r>
        <w:rPr>
          <w:rFonts w:asciiTheme="minorEastAsia" w:hAnsiTheme="minorEastAsia" w:hint="eastAsia"/>
        </w:rPr>
        <w:t>息通知</w:t>
      </w:r>
      <w:proofErr w:type="gramEnd"/>
      <w:r>
        <w:rPr>
          <w:rFonts w:asciiTheme="minorEastAsia" w:hAnsiTheme="minorEastAsia" w:hint="eastAsia"/>
        </w:rPr>
        <w:t>的数据）</w:t>
      </w:r>
    </w:p>
    <w:p w:rsidR="00980514" w:rsidRDefault="00980514" w:rsidP="00D300EC">
      <w:pPr>
        <w:pStyle w:val="a7"/>
        <w:numPr>
          <w:ilvl w:val="1"/>
          <w:numId w:val="190"/>
        </w:numPr>
        <w:spacing w:line="360" w:lineRule="auto"/>
        <w:ind w:firstLineChars="0"/>
        <w:rPr>
          <w:rFonts w:asciiTheme="minorEastAsia" w:hAnsiTheme="minorEastAsia"/>
        </w:rPr>
      </w:pPr>
      <w:r>
        <w:rPr>
          <w:rFonts w:asciiTheme="minorEastAsia" w:hAnsiTheme="minorEastAsia" w:hint="eastAsia"/>
        </w:rPr>
        <w:t>换购价及币种；（取上次本股票以股代</w:t>
      </w:r>
      <w:proofErr w:type="gramStart"/>
      <w:r>
        <w:rPr>
          <w:rFonts w:asciiTheme="minorEastAsia" w:hAnsiTheme="minorEastAsia" w:hint="eastAsia"/>
        </w:rPr>
        <w:t>息通知</w:t>
      </w:r>
      <w:proofErr w:type="gramEnd"/>
      <w:r>
        <w:rPr>
          <w:rFonts w:asciiTheme="minorEastAsia" w:hAnsiTheme="minorEastAsia" w:hint="eastAsia"/>
        </w:rPr>
        <w:t>的数据）</w:t>
      </w:r>
    </w:p>
    <w:p w:rsidR="00C862B9" w:rsidRDefault="00C862B9" w:rsidP="00D300EC">
      <w:pPr>
        <w:pStyle w:val="a7"/>
        <w:numPr>
          <w:ilvl w:val="0"/>
          <w:numId w:val="190"/>
        </w:numPr>
        <w:spacing w:line="360" w:lineRule="auto"/>
        <w:ind w:firstLineChars="0"/>
        <w:rPr>
          <w:rFonts w:asciiTheme="minorEastAsia" w:hAnsiTheme="minorEastAsia"/>
        </w:rPr>
      </w:pPr>
      <w:r>
        <w:rPr>
          <w:rFonts w:asciiTheme="minorEastAsia" w:hAnsiTheme="minorEastAsia" w:hint="eastAsia"/>
        </w:rPr>
        <w:t>系统在权益分派后在信息列表中填写权益分派人员、分派时间；</w:t>
      </w:r>
    </w:p>
    <w:p w:rsidR="00C862B9" w:rsidRDefault="00C862B9" w:rsidP="00D300EC">
      <w:pPr>
        <w:pStyle w:val="a7"/>
        <w:numPr>
          <w:ilvl w:val="0"/>
          <w:numId w:val="190"/>
        </w:numPr>
        <w:spacing w:line="360" w:lineRule="auto"/>
        <w:ind w:firstLineChars="0"/>
        <w:rPr>
          <w:rFonts w:asciiTheme="minorEastAsia" w:hAnsiTheme="minorEastAsia"/>
        </w:rPr>
      </w:pPr>
      <w:r>
        <w:rPr>
          <w:rFonts w:asciiTheme="minorEastAsia" w:hAnsiTheme="minorEastAsia" w:hint="eastAsia"/>
          <w:lang w:val="en-AU"/>
        </w:rPr>
        <w:t>股票股息</w:t>
      </w:r>
      <w:r>
        <w:rPr>
          <w:rFonts w:asciiTheme="minorEastAsia" w:hAnsiTheme="minorEastAsia" w:hint="eastAsia"/>
        </w:rPr>
        <w:t>权益分派后在分派结果列表中显示结果；</w:t>
      </w:r>
    </w:p>
    <w:p w:rsidR="00C862B9" w:rsidRPr="000F6185" w:rsidRDefault="00C862B9" w:rsidP="00D300EC">
      <w:pPr>
        <w:pStyle w:val="a7"/>
        <w:numPr>
          <w:ilvl w:val="1"/>
          <w:numId w:val="190"/>
        </w:numPr>
        <w:spacing w:line="360" w:lineRule="auto"/>
        <w:ind w:firstLineChars="0"/>
      </w:pPr>
      <w:r w:rsidRPr="00250547">
        <w:rPr>
          <w:rFonts w:asciiTheme="minorEastAsia" w:hAnsiTheme="minorEastAsia" w:hint="eastAsia"/>
        </w:rPr>
        <w:t>显示信息：资金账号、客户名称、证券代码、</w:t>
      </w:r>
      <w:r w:rsidR="009625CF" w:rsidRPr="00250547">
        <w:rPr>
          <w:rFonts w:asciiTheme="minorEastAsia" w:hAnsiTheme="minorEastAsia" w:hint="eastAsia"/>
        </w:rPr>
        <w:t>证券名称</w:t>
      </w:r>
      <w:r w:rsidR="000F6185" w:rsidRPr="00250547">
        <w:rPr>
          <w:rFonts w:asciiTheme="minorEastAsia" w:hAnsiTheme="minorEastAsia" w:hint="eastAsia"/>
        </w:rPr>
        <w:t>、</w:t>
      </w:r>
      <w:r w:rsidR="009625CF" w:rsidRPr="000F6185">
        <w:rPr>
          <w:rFonts w:hint="eastAsia"/>
        </w:rPr>
        <w:t>股份数量</w:t>
      </w:r>
      <w:r w:rsidR="000F6185">
        <w:rPr>
          <w:rFonts w:hint="eastAsia"/>
        </w:rPr>
        <w:t>、</w:t>
      </w:r>
      <w:r w:rsidR="009625CF" w:rsidRPr="000F6185">
        <w:rPr>
          <w:rFonts w:hint="eastAsia"/>
        </w:rPr>
        <w:t>币种</w:t>
      </w:r>
      <w:r w:rsidR="00250547">
        <w:rPr>
          <w:rFonts w:hint="eastAsia"/>
        </w:rPr>
        <w:t>、</w:t>
      </w:r>
      <w:r w:rsidR="009625CF" w:rsidRPr="000F6185">
        <w:rPr>
          <w:rFonts w:hint="eastAsia"/>
        </w:rPr>
        <w:t>业务类别；（不同币种股息，股票再投）</w:t>
      </w:r>
      <w:r w:rsidR="00250547">
        <w:rPr>
          <w:rFonts w:hint="eastAsia"/>
        </w:rPr>
        <w:t>、换购股数、</w:t>
      </w:r>
      <w:r w:rsidR="009625CF" w:rsidRPr="000F6185">
        <w:rPr>
          <w:rFonts w:hint="eastAsia"/>
        </w:rPr>
        <w:t>现金股息</w:t>
      </w:r>
      <w:r w:rsidR="00250547">
        <w:rPr>
          <w:rFonts w:hint="eastAsia"/>
        </w:rPr>
        <w:t>、</w:t>
      </w:r>
      <w:r w:rsidRPr="000F6185">
        <w:rPr>
          <w:rFonts w:hint="eastAsia"/>
        </w:rPr>
        <w:t>过户费</w:t>
      </w:r>
      <w:r w:rsidR="00250547">
        <w:rPr>
          <w:rFonts w:hint="eastAsia"/>
        </w:rPr>
        <w:t>、</w:t>
      </w:r>
      <w:r w:rsidR="009625CF" w:rsidRPr="000F6185">
        <w:rPr>
          <w:rFonts w:hint="eastAsia"/>
        </w:rPr>
        <w:t>手续费</w:t>
      </w:r>
      <w:r w:rsidR="00250547">
        <w:rPr>
          <w:rFonts w:hint="eastAsia"/>
        </w:rPr>
        <w:t>、</w:t>
      </w:r>
      <w:r w:rsidR="009625CF" w:rsidRPr="000F6185">
        <w:rPr>
          <w:rFonts w:hint="eastAsia"/>
        </w:rPr>
        <w:t>应得股息</w:t>
      </w:r>
      <w:r w:rsidR="00250547">
        <w:rPr>
          <w:rFonts w:hint="eastAsia"/>
        </w:rPr>
        <w:t>、</w:t>
      </w:r>
      <w:proofErr w:type="gramStart"/>
      <w:r w:rsidRPr="000F6185">
        <w:rPr>
          <w:rFonts w:hint="eastAsia"/>
        </w:rPr>
        <w:t>查通知</w:t>
      </w:r>
      <w:proofErr w:type="gramEnd"/>
      <w:r w:rsidRPr="000F6185">
        <w:rPr>
          <w:rFonts w:hint="eastAsia"/>
        </w:rPr>
        <w:t>信息；</w:t>
      </w:r>
    </w:p>
    <w:p w:rsidR="00C862B9" w:rsidRDefault="00C862B9" w:rsidP="00D300EC">
      <w:pPr>
        <w:pStyle w:val="a7"/>
        <w:numPr>
          <w:ilvl w:val="1"/>
          <w:numId w:val="190"/>
        </w:numPr>
        <w:spacing w:line="360" w:lineRule="auto"/>
        <w:ind w:firstLineChars="0"/>
        <w:rPr>
          <w:rFonts w:asciiTheme="minorEastAsia" w:hAnsiTheme="minorEastAsia"/>
        </w:rPr>
      </w:pPr>
      <w:r>
        <w:rPr>
          <w:rFonts w:asciiTheme="minorEastAsia" w:hAnsiTheme="minorEastAsia" w:hint="eastAsia"/>
        </w:rPr>
        <w:t>系统合计栏：</w:t>
      </w:r>
      <w:r w:rsidR="009625CF">
        <w:rPr>
          <w:rFonts w:asciiTheme="minorEastAsia" w:hAnsiTheme="minorEastAsia" w:hint="eastAsia"/>
        </w:rPr>
        <w:t>股份</w:t>
      </w:r>
      <w:r>
        <w:rPr>
          <w:rFonts w:asciiTheme="minorEastAsia" w:hAnsiTheme="minorEastAsia" w:hint="eastAsia"/>
        </w:rPr>
        <w:t>数量；</w:t>
      </w:r>
    </w:p>
    <w:p w:rsidR="00C862B9" w:rsidRPr="000F6185" w:rsidRDefault="00C862B9" w:rsidP="00D300EC">
      <w:pPr>
        <w:pStyle w:val="a7"/>
        <w:numPr>
          <w:ilvl w:val="0"/>
          <w:numId w:val="190"/>
        </w:numPr>
        <w:spacing w:line="360" w:lineRule="auto"/>
        <w:ind w:firstLineChars="0"/>
        <w:rPr>
          <w:rFonts w:asciiTheme="minorEastAsia" w:hAnsiTheme="minorEastAsia"/>
        </w:rPr>
      </w:pPr>
      <w:r>
        <w:rPr>
          <w:rFonts w:asciiTheme="minorEastAsia" w:hAnsiTheme="minorEastAsia" w:hint="eastAsia"/>
          <w:lang w:val="en-AU"/>
        </w:rPr>
        <w:t>系统根据数据中心相应行动股权登记日的持仓余额进行权益分派；</w:t>
      </w:r>
    </w:p>
    <w:p w:rsidR="000F6185" w:rsidRDefault="000F6185" w:rsidP="00D300EC">
      <w:pPr>
        <w:pStyle w:val="a7"/>
        <w:numPr>
          <w:ilvl w:val="1"/>
          <w:numId w:val="190"/>
        </w:numPr>
        <w:spacing w:line="360" w:lineRule="auto"/>
        <w:ind w:firstLineChars="0"/>
        <w:rPr>
          <w:rFonts w:asciiTheme="minorEastAsia" w:hAnsiTheme="minorEastAsia"/>
        </w:rPr>
      </w:pPr>
      <w:r>
        <w:rPr>
          <w:rFonts w:asciiTheme="minorEastAsia" w:hAnsiTheme="minorEastAsia" w:hint="eastAsia"/>
        </w:rPr>
        <w:t>股份数量；（客户在每个业务的行权数量，多条汇总起来，此数据来自客户行权委托记录）</w:t>
      </w:r>
    </w:p>
    <w:p w:rsidR="000F6185" w:rsidRDefault="000F6185" w:rsidP="00D300EC">
      <w:pPr>
        <w:pStyle w:val="a7"/>
        <w:numPr>
          <w:ilvl w:val="1"/>
          <w:numId w:val="190"/>
        </w:numPr>
        <w:spacing w:line="360" w:lineRule="auto"/>
        <w:ind w:firstLineChars="0"/>
        <w:rPr>
          <w:rFonts w:asciiTheme="minorEastAsia" w:hAnsiTheme="minorEastAsia"/>
        </w:rPr>
      </w:pPr>
      <w:r>
        <w:rPr>
          <w:rFonts w:asciiTheme="minorEastAsia" w:hAnsiTheme="minorEastAsia" w:hint="eastAsia"/>
        </w:rPr>
        <w:t>币种；（现金选择已有币种，</w:t>
      </w:r>
      <w:r w:rsidR="003F73AB" w:rsidRPr="003F73AB">
        <w:rPr>
          <w:rFonts w:asciiTheme="minorEastAsia" w:hAnsiTheme="minorEastAsia" w:hint="eastAsia"/>
          <w:b/>
          <w:color w:val="0000FF"/>
        </w:rPr>
        <w:t>以股代</w:t>
      </w:r>
      <w:proofErr w:type="gramStart"/>
      <w:r w:rsidR="003F73AB" w:rsidRPr="003F73AB">
        <w:rPr>
          <w:rFonts w:asciiTheme="minorEastAsia" w:hAnsiTheme="minorEastAsia" w:hint="eastAsia"/>
          <w:b/>
          <w:color w:val="0000FF"/>
        </w:rPr>
        <w:t>息</w:t>
      </w:r>
      <w:r w:rsidR="00200BBB" w:rsidRPr="003F73AB">
        <w:rPr>
          <w:rFonts w:asciiTheme="minorEastAsia" w:hAnsiTheme="minorEastAsia" w:hint="eastAsia"/>
          <w:b/>
          <w:color w:val="0000FF"/>
        </w:rPr>
        <w:t>采用</w:t>
      </w:r>
      <w:proofErr w:type="gramEnd"/>
      <w:r w:rsidR="003F73AB" w:rsidRPr="003F73AB">
        <w:rPr>
          <w:rFonts w:asciiTheme="minorEastAsia" w:hAnsiTheme="minorEastAsia" w:hint="eastAsia"/>
          <w:b/>
          <w:color w:val="0000FF"/>
        </w:rPr>
        <w:t>默认派息币种</w:t>
      </w:r>
      <w:r>
        <w:rPr>
          <w:rFonts w:asciiTheme="minorEastAsia" w:hAnsiTheme="minorEastAsia" w:hint="eastAsia"/>
        </w:rPr>
        <w:t>）</w:t>
      </w:r>
    </w:p>
    <w:p w:rsidR="00660A31" w:rsidRDefault="00B56613" w:rsidP="00660A31">
      <w:pPr>
        <w:pStyle w:val="a7"/>
        <w:numPr>
          <w:ilvl w:val="1"/>
          <w:numId w:val="190"/>
        </w:numPr>
        <w:spacing w:line="360" w:lineRule="auto"/>
        <w:ind w:firstLineChars="0"/>
        <w:rPr>
          <w:rFonts w:asciiTheme="minorEastAsia" w:hAnsiTheme="minorEastAsia"/>
        </w:rPr>
      </w:pPr>
      <w:r>
        <w:rPr>
          <w:rFonts w:asciiTheme="minorEastAsia" w:hAnsiTheme="minorEastAsia" w:hint="eastAsia"/>
          <w:lang w:val="en-AU"/>
        </w:rPr>
        <w:t>换购最终股份计算</w:t>
      </w:r>
      <w:r w:rsidR="00660A31">
        <w:rPr>
          <w:rFonts w:asciiTheme="minorEastAsia" w:hAnsiTheme="minorEastAsia" w:hint="eastAsia"/>
        </w:rPr>
        <w:t>：根据</w:t>
      </w:r>
      <w:r>
        <w:rPr>
          <w:rFonts w:asciiTheme="minorEastAsia" w:hAnsiTheme="minorEastAsia" w:hint="eastAsia"/>
        </w:rPr>
        <w:t>[股份数量*每股派息金额]/换购价格</w:t>
      </w:r>
      <w:r w:rsidR="00660A31">
        <w:rPr>
          <w:rFonts w:asciiTheme="minorEastAsia" w:hAnsiTheme="minorEastAsia" w:hint="eastAsia"/>
        </w:rPr>
        <w:t>；</w:t>
      </w:r>
    </w:p>
    <w:p w:rsidR="00660A31" w:rsidRDefault="00B56613" w:rsidP="00660A31">
      <w:pPr>
        <w:pStyle w:val="a7"/>
        <w:numPr>
          <w:ilvl w:val="2"/>
          <w:numId w:val="190"/>
        </w:numPr>
        <w:spacing w:line="360" w:lineRule="auto"/>
        <w:ind w:firstLineChars="0"/>
        <w:rPr>
          <w:rFonts w:asciiTheme="minorEastAsia" w:hAnsiTheme="minorEastAsia"/>
        </w:rPr>
      </w:pPr>
      <w:r>
        <w:rPr>
          <w:rFonts w:asciiTheme="minorEastAsia" w:hAnsiTheme="minorEastAsia" w:hint="eastAsia"/>
        </w:rPr>
        <w:t>向下取</w:t>
      </w:r>
      <w:proofErr w:type="gramStart"/>
      <w:r>
        <w:rPr>
          <w:rFonts w:asciiTheme="minorEastAsia" w:hAnsiTheme="minorEastAsia" w:hint="eastAsia"/>
        </w:rPr>
        <w:t>整获得</w:t>
      </w:r>
      <w:r>
        <w:rPr>
          <w:rFonts w:asciiTheme="minorEastAsia" w:hAnsiTheme="minorEastAsia" w:hint="eastAsia"/>
          <w:lang w:val="en-AU"/>
        </w:rPr>
        <w:t>换</w:t>
      </w:r>
      <w:proofErr w:type="gramEnd"/>
      <w:r>
        <w:rPr>
          <w:rFonts w:asciiTheme="minorEastAsia" w:hAnsiTheme="minorEastAsia" w:hint="eastAsia"/>
          <w:lang w:val="en-AU"/>
        </w:rPr>
        <w:t>购</w:t>
      </w:r>
      <w:r>
        <w:rPr>
          <w:rFonts w:asciiTheme="minorEastAsia" w:hAnsiTheme="minorEastAsia" w:hint="eastAsia"/>
        </w:rPr>
        <w:t>股数</w:t>
      </w:r>
      <w:r w:rsidR="00660A31">
        <w:rPr>
          <w:rFonts w:asciiTheme="minorEastAsia" w:hAnsiTheme="minorEastAsia" w:hint="eastAsia"/>
        </w:rPr>
        <w:t>整数；</w:t>
      </w:r>
    </w:p>
    <w:p w:rsidR="00660A31" w:rsidRDefault="00B56613" w:rsidP="00660A31">
      <w:pPr>
        <w:pStyle w:val="a7"/>
        <w:numPr>
          <w:ilvl w:val="2"/>
          <w:numId w:val="190"/>
        </w:numPr>
        <w:spacing w:line="360" w:lineRule="auto"/>
        <w:ind w:firstLineChars="0"/>
        <w:rPr>
          <w:rFonts w:asciiTheme="minorEastAsia" w:hAnsiTheme="minorEastAsia"/>
        </w:rPr>
      </w:pPr>
      <w:r>
        <w:rPr>
          <w:rFonts w:asciiTheme="minorEastAsia" w:hAnsiTheme="minorEastAsia" w:hint="eastAsia"/>
        </w:rPr>
        <w:t>获得</w:t>
      </w:r>
      <w:r>
        <w:rPr>
          <w:rFonts w:asciiTheme="minorEastAsia" w:hAnsiTheme="minorEastAsia" w:hint="eastAsia"/>
          <w:lang w:val="en-AU"/>
        </w:rPr>
        <w:t>换购</w:t>
      </w:r>
      <w:r>
        <w:rPr>
          <w:rFonts w:asciiTheme="minorEastAsia" w:hAnsiTheme="minorEastAsia" w:hint="eastAsia"/>
        </w:rPr>
        <w:t>股数</w:t>
      </w:r>
      <w:r w:rsidR="00660A31">
        <w:rPr>
          <w:rFonts w:asciiTheme="minorEastAsia" w:hAnsiTheme="minorEastAsia" w:hint="eastAsia"/>
        </w:rPr>
        <w:t>余数；</w:t>
      </w:r>
    </w:p>
    <w:p w:rsidR="00660A31" w:rsidRDefault="00660A31" w:rsidP="00660A31">
      <w:pPr>
        <w:pStyle w:val="a7"/>
        <w:numPr>
          <w:ilvl w:val="2"/>
          <w:numId w:val="190"/>
        </w:numPr>
        <w:spacing w:line="360" w:lineRule="auto"/>
        <w:ind w:firstLineChars="0"/>
        <w:rPr>
          <w:rFonts w:asciiTheme="minorEastAsia" w:hAnsiTheme="minorEastAsia"/>
        </w:rPr>
      </w:pPr>
      <w:r>
        <w:rPr>
          <w:rFonts w:asciiTheme="minorEastAsia" w:hAnsiTheme="minorEastAsia" w:hint="eastAsia"/>
        </w:rPr>
        <w:t>汇总所有</w:t>
      </w:r>
      <w:r w:rsidR="00B56613">
        <w:rPr>
          <w:rFonts w:asciiTheme="minorEastAsia" w:hAnsiTheme="minorEastAsia" w:hint="eastAsia"/>
          <w:lang w:val="en-AU"/>
        </w:rPr>
        <w:t>换购股数</w:t>
      </w:r>
      <w:r>
        <w:rPr>
          <w:rFonts w:asciiTheme="minorEastAsia" w:hAnsiTheme="minorEastAsia" w:hint="eastAsia"/>
        </w:rPr>
        <w:t>整数，与</w:t>
      </w:r>
      <w:r w:rsidR="0021283D">
        <w:rPr>
          <w:rFonts w:asciiTheme="minorEastAsia" w:hAnsiTheme="minorEastAsia" w:hint="eastAsia"/>
        </w:rPr>
        <w:t>[CCASS +</w:t>
      </w:r>
      <w:r w:rsidR="0021283D">
        <w:rPr>
          <w:rFonts w:ascii="宋体" w:hAnsi="宋体" w:hint="eastAsia"/>
          <w:bCs/>
          <w:color w:val="0F243E"/>
        </w:rPr>
        <w:t>抵押银行</w:t>
      </w:r>
      <w:r w:rsidR="0021283D">
        <w:rPr>
          <w:rFonts w:asciiTheme="minorEastAsia" w:hAnsiTheme="minorEastAsia" w:hint="eastAsia"/>
        </w:rPr>
        <w:t>]</w:t>
      </w:r>
      <w:r>
        <w:rPr>
          <w:rFonts w:asciiTheme="minorEastAsia" w:hAnsiTheme="minorEastAsia" w:hint="eastAsia"/>
        </w:rPr>
        <w:t>的股</w:t>
      </w:r>
      <w:r w:rsidR="00B56613">
        <w:rPr>
          <w:rFonts w:asciiTheme="minorEastAsia" w:hAnsiTheme="minorEastAsia" w:hint="eastAsia"/>
        </w:rPr>
        <w:t>份</w:t>
      </w:r>
      <w:r>
        <w:rPr>
          <w:rFonts w:asciiTheme="minorEastAsia" w:hAnsiTheme="minorEastAsia" w:hint="eastAsia"/>
        </w:rPr>
        <w:t>总数计算出差额；</w:t>
      </w:r>
    </w:p>
    <w:p w:rsidR="00660A31" w:rsidRDefault="00660A31" w:rsidP="00660A31">
      <w:pPr>
        <w:pStyle w:val="a7"/>
        <w:numPr>
          <w:ilvl w:val="2"/>
          <w:numId w:val="190"/>
        </w:numPr>
        <w:spacing w:line="360" w:lineRule="auto"/>
        <w:ind w:firstLineChars="0"/>
        <w:rPr>
          <w:rFonts w:asciiTheme="minorEastAsia" w:hAnsiTheme="minorEastAsia"/>
        </w:rPr>
      </w:pPr>
      <w:r>
        <w:rPr>
          <w:rFonts w:asciiTheme="minorEastAsia" w:hAnsiTheme="minorEastAsia" w:hint="eastAsia"/>
        </w:rPr>
        <w:t>把所有</w:t>
      </w:r>
      <w:r w:rsidR="00B56613">
        <w:rPr>
          <w:rFonts w:asciiTheme="minorEastAsia" w:hAnsiTheme="minorEastAsia" w:hint="eastAsia"/>
          <w:lang w:val="en-AU"/>
        </w:rPr>
        <w:t>换购股份</w:t>
      </w:r>
      <w:r>
        <w:rPr>
          <w:rFonts w:asciiTheme="minorEastAsia" w:hAnsiTheme="minorEastAsia" w:hint="eastAsia"/>
        </w:rPr>
        <w:t>余数不为</w:t>
      </w:r>
      <w:proofErr w:type="gramStart"/>
      <w:r>
        <w:rPr>
          <w:rFonts w:asciiTheme="minorEastAsia" w:hAnsiTheme="minorEastAsia" w:hint="eastAsia"/>
        </w:rPr>
        <w:t>零客户</w:t>
      </w:r>
      <w:proofErr w:type="gramEnd"/>
      <w:r>
        <w:rPr>
          <w:rFonts w:asciiTheme="minorEastAsia" w:hAnsiTheme="minorEastAsia" w:hint="eastAsia"/>
        </w:rPr>
        <w:t>的按以下排列；</w:t>
      </w:r>
    </w:p>
    <w:p w:rsidR="00660A31" w:rsidRDefault="00660A31" w:rsidP="00660A31">
      <w:pPr>
        <w:pStyle w:val="a7"/>
        <w:numPr>
          <w:ilvl w:val="3"/>
          <w:numId w:val="190"/>
        </w:numPr>
        <w:spacing w:line="360" w:lineRule="auto"/>
        <w:ind w:firstLineChars="0"/>
        <w:rPr>
          <w:rFonts w:asciiTheme="minorEastAsia" w:hAnsiTheme="minorEastAsia"/>
        </w:rPr>
      </w:pPr>
      <w:r>
        <w:rPr>
          <w:rFonts w:asciiTheme="minorEastAsia" w:hAnsiTheme="minorEastAsia" w:hint="eastAsia"/>
        </w:rPr>
        <w:lastRenderedPageBreak/>
        <w:t>第一排列方式：</w:t>
      </w:r>
      <w:proofErr w:type="gramStart"/>
      <w:r>
        <w:rPr>
          <w:rFonts w:asciiTheme="minorEastAsia" w:hAnsiTheme="minorEastAsia" w:hint="eastAsia"/>
        </w:rPr>
        <w:t>按</w:t>
      </w:r>
      <w:r w:rsidR="00B56613">
        <w:rPr>
          <w:rFonts w:asciiTheme="minorEastAsia" w:hAnsiTheme="minorEastAsia" w:hint="eastAsia"/>
          <w:lang w:val="en-AU"/>
        </w:rPr>
        <w:t>换购股</w:t>
      </w:r>
      <w:proofErr w:type="gramEnd"/>
      <w:r w:rsidR="00B56613">
        <w:rPr>
          <w:rFonts w:asciiTheme="minorEastAsia" w:hAnsiTheme="minorEastAsia" w:hint="eastAsia"/>
          <w:lang w:val="en-AU"/>
        </w:rPr>
        <w:t>数</w:t>
      </w:r>
      <w:r>
        <w:rPr>
          <w:rFonts w:asciiTheme="minorEastAsia" w:hAnsiTheme="minorEastAsia" w:hint="eastAsia"/>
        </w:rPr>
        <w:t>余数从大到小排列；</w:t>
      </w:r>
    </w:p>
    <w:p w:rsidR="003F274C" w:rsidRDefault="00660A31" w:rsidP="00660A31">
      <w:pPr>
        <w:pStyle w:val="a7"/>
        <w:numPr>
          <w:ilvl w:val="3"/>
          <w:numId w:val="190"/>
        </w:numPr>
        <w:spacing w:line="360" w:lineRule="auto"/>
        <w:ind w:firstLineChars="0"/>
        <w:rPr>
          <w:rFonts w:asciiTheme="minorEastAsia" w:hAnsiTheme="minorEastAsia"/>
        </w:rPr>
      </w:pPr>
      <w:r>
        <w:rPr>
          <w:rFonts w:asciiTheme="minorEastAsia" w:hAnsiTheme="minorEastAsia" w:hint="eastAsia"/>
        </w:rPr>
        <w:t>第二排列方式；</w:t>
      </w:r>
      <w:proofErr w:type="gramStart"/>
      <w:r w:rsidR="003F274C">
        <w:rPr>
          <w:rFonts w:asciiTheme="minorEastAsia" w:hAnsiTheme="minorEastAsia" w:hint="eastAsia"/>
        </w:rPr>
        <w:t>按换购股</w:t>
      </w:r>
      <w:proofErr w:type="gramEnd"/>
      <w:r w:rsidR="003F274C">
        <w:rPr>
          <w:rFonts w:asciiTheme="minorEastAsia" w:hAnsiTheme="minorEastAsia" w:hint="eastAsia"/>
        </w:rPr>
        <w:t>数的数量从大到小排列；</w:t>
      </w:r>
    </w:p>
    <w:p w:rsidR="00660A31" w:rsidRDefault="003F274C" w:rsidP="00660A31">
      <w:pPr>
        <w:pStyle w:val="a7"/>
        <w:numPr>
          <w:ilvl w:val="3"/>
          <w:numId w:val="190"/>
        </w:numPr>
        <w:spacing w:line="360" w:lineRule="auto"/>
        <w:ind w:firstLineChars="0"/>
        <w:rPr>
          <w:rFonts w:asciiTheme="minorEastAsia" w:hAnsiTheme="minorEastAsia"/>
        </w:rPr>
      </w:pPr>
      <w:r>
        <w:rPr>
          <w:rFonts w:asciiTheme="minorEastAsia" w:hAnsiTheme="minorEastAsia" w:hint="eastAsia"/>
        </w:rPr>
        <w:t>第三排列方式：</w:t>
      </w:r>
      <w:r w:rsidR="00660A31">
        <w:rPr>
          <w:rFonts w:asciiTheme="minorEastAsia" w:hAnsiTheme="minorEastAsia" w:hint="eastAsia"/>
        </w:rPr>
        <w:t>按资金账户从小到大排列；</w:t>
      </w:r>
    </w:p>
    <w:p w:rsidR="00660A31" w:rsidRDefault="00660A31" w:rsidP="00660A31">
      <w:pPr>
        <w:pStyle w:val="a7"/>
        <w:numPr>
          <w:ilvl w:val="2"/>
          <w:numId w:val="190"/>
        </w:numPr>
        <w:spacing w:line="360" w:lineRule="auto"/>
        <w:ind w:firstLineChars="0"/>
        <w:rPr>
          <w:rFonts w:asciiTheme="minorEastAsia" w:hAnsiTheme="minorEastAsia"/>
        </w:rPr>
      </w:pPr>
      <w:proofErr w:type="gramStart"/>
      <w:r>
        <w:rPr>
          <w:rFonts w:asciiTheme="minorEastAsia" w:hAnsiTheme="minorEastAsia" w:hint="eastAsia"/>
        </w:rPr>
        <w:t>按排</w:t>
      </w:r>
      <w:proofErr w:type="gramEnd"/>
      <w:r>
        <w:rPr>
          <w:rFonts w:asciiTheme="minorEastAsia" w:hAnsiTheme="minorEastAsia" w:hint="eastAsia"/>
        </w:rPr>
        <w:t>列后的取前面N条记录，N为“汇总所有</w:t>
      </w:r>
      <w:r w:rsidR="00B56613">
        <w:rPr>
          <w:rFonts w:asciiTheme="minorEastAsia" w:hAnsiTheme="minorEastAsia" w:hint="eastAsia"/>
          <w:lang w:val="en-AU"/>
        </w:rPr>
        <w:t>换购</w:t>
      </w:r>
      <w:r>
        <w:rPr>
          <w:rFonts w:asciiTheme="minorEastAsia" w:hAnsiTheme="minorEastAsia" w:hint="eastAsia"/>
        </w:rPr>
        <w:t>整数的数据，与CCASS提供的</w:t>
      </w:r>
      <w:r w:rsidR="00B56613">
        <w:rPr>
          <w:rFonts w:asciiTheme="minorEastAsia" w:hAnsiTheme="minorEastAsia" w:hint="eastAsia"/>
          <w:lang w:val="en-AU"/>
        </w:rPr>
        <w:t>换购股数</w:t>
      </w:r>
      <w:r>
        <w:rPr>
          <w:rFonts w:asciiTheme="minorEastAsia" w:hAnsiTheme="minorEastAsia" w:hint="eastAsia"/>
        </w:rPr>
        <w:t>总数计算出差额”；</w:t>
      </w:r>
    </w:p>
    <w:p w:rsidR="00660A31" w:rsidRDefault="00660A31" w:rsidP="00660A31">
      <w:pPr>
        <w:pStyle w:val="a7"/>
        <w:numPr>
          <w:ilvl w:val="2"/>
          <w:numId w:val="190"/>
        </w:numPr>
        <w:spacing w:line="360" w:lineRule="auto"/>
        <w:ind w:firstLineChars="0"/>
        <w:rPr>
          <w:rFonts w:asciiTheme="minorEastAsia" w:hAnsiTheme="minorEastAsia"/>
        </w:rPr>
      </w:pPr>
      <w:r>
        <w:rPr>
          <w:rFonts w:asciiTheme="minorEastAsia" w:hAnsiTheme="minorEastAsia" w:hint="eastAsia"/>
        </w:rPr>
        <w:t>把前面N条记录每一个客户的</w:t>
      </w:r>
      <w:r w:rsidR="00B56613">
        <w:rPr>
          <w:rFonts w:asciiTheme="minorEastAsia" w:hAnsiTheme="minorEastAsia" w:hint="eastAsia"/>
          <w:lang w:val="en-AU"/>
        </w:rPr>
        <w:t>换购</w:t>
      </w:r>
      <w:r>
        <w:rPr>
          <w:rFonts w:asciiTheme="minorEastAsia" w:hAnsiTheme="minorEastAsia" w:hint="eastAsia"/>
        </w:rPr>
        <w:t>整数股息增加一股；</w:t>
      </w:r>
    </w:p>
    <w:p w:rsidR="000F6185" w:rsidRDefault="000F6185" w:rsidP="00D300EC">
      <w:pPr>
        <w:pStyle w:val="a7"/>
        <w:numPr>
          <w:ilvl w:val="1"/>
          <w:numId w:val="190"/>
        </w:numPr>
        <w:spacing w:line="360" w:lineRule="auto"/>
        <w:ind w:firstLineChars="0"/>
        <w:rPr>
          <w:rFonts w:asciiTheme="minorEastAsia" w:hAnsiTheme="minorEastAsia"/>
        </w:rPr>
      </w:pPr>
      <w:r>
        <w:rPr>
          <w:rFonts w:asciiTheme="minorEastAsia" w:hAnsiTheme="minorEastAsia" w:hint="eastAsia"/>
        </w:rPr>
        <w:t>现金股息；（分不同币种）</w:t>
      </w:r>
    </w:p>
    <w:p w:rsidR="0099463B" w:rsidRPr="00AB10D7" w:rsidRDefault="0099463B" w:rsidP="0099463B">
      <w:pPr>
        <w:pStyle w:val="a7"/>
        <w:numPr>
          <w:ilvl w:val="2"/>
          <w:numId w:val="190"/>
        </w:numPr>
        <w:spacing w:line="360" w:lineRule="auto"/>
        <w:ind w:firstLineChars="0"/>
        <w:rPr>
          <w:bCs/>
          <w:color w:val="0000FF"/>
        </w:rPr>
      </w:pPr>
      <w:r w:rsidRPr="005E5808">
        <w:rPr>
          <w:rFonts w:ascii="宋体" w:hAnsi="宋体" w:hint="eastAsia"/>
          <w:bCs/>
          <w:color w:val="0F243E"/>
        </w:rPr>
        <w:t>系统</w:t>
      </w:r>
      <w:r>
        <w:rPr>
          <w:rFonts w:ascii="宋体" w:hAnsi="宋体" w:hint="eastAsia"/>
          <w:bCs/>
          <w:color w:val="0F243E"/>
        </w:rPr>
        <w:t>按4位小数计算客户的现金股息；（值为A</w:t>
      </w:r>
      <w:r>
        <w:rPr>
          <w:rFonts w:ascii="宋体" w:hAnsi="宋体"/>
          <w:bCs/>
          <w:color w:val="0F243E"/>
        </w:rPr>
        <w:t>）</w:t>
      </w:r>
    </w:p>
    <w:p w:rsidR="0099463B" w:rsidRPr="00AB10D7" w:rsidRDefault="0099463B" w:rsidP="0099463B">
      <w:pPr>
        <w:pStyle w:val="a7"/>
        <w:numPr>
          <w:ilvl w:val="2"/>
          <w:numId w:val="190"/>
        </w:numPr>
        <w:spacing w:line="360" w:lineRule="auto"/>
        <w:ind w:firstLineChars="0"/>
        <w:rPr>
          <w:bCs/>
          <w:color w:val="0000FF"/>
        </w:rPr>
      </w:pPr>
      <w:r>
        <w:rPr>
          <w:rFonts w:ascii="宋体" w:hAnsi="宋体" w:hint="eastAsia"/>
          <w:bCs/>
          <w:color w:val="0F243E"/>
        </w:rPr>
        <w:t>系统对现金股息取两位小数；（值为B</w:t>
      </w:r>
      <w:r>
        <w:rPr>
          <w:rFonts w:ascii="宋体" w:hAnsi="宋体"/>
          <w:bCs/>
          <w:color w:val="0F243E"/>
        </w:rPr>
        <w:t>）</w:t>
      </w:r>
    </w:p>
    <w:p w:rsidR="0099463B" w:rsidRDefault="0099463B" w:rsidP="0099463B">
      <w:pPr>
        <w:pStyle w:val="a7"/>
        <w:numPr>
          <w:ilvl w:val="2"/>
          <w:numId w:val="190"/>
        </w:numPr>
        <w:spacing w:line="360" w:lineRule="auto"/>
        <w:ind w:firstLineChars="0"/>
        <w:rPr>
          <w:bCs/>
          <w:color w:val="0000FF"/>
        </w:rPr>
      </w:pPr>
      <w:r>
        <w:rPr>
          <w:rFonts w:ascii="宋体" w:hAnsi="宋体" w:hint="eastAsia"/>
          <w:bCs/>
          <w:color w:val="0F243E"/>
        </w:rPr>
        <w:t>系统计算出两位小数的现金股息的汇总值，并与CCASS核对后，产生差额</w:t>
      </w:r>
      <w:r w:rsidRPr="005E5808">
        <w:rPr>
          <w:rFonts w:ascii="宋体" w:hAnsi="宋体" w:hint="eastAsia"/>
          <w:bCs/>
          <w:color w:val="0F243E"/>
        </w:rPr>
        <w:t>；</w:t>
      </w:r>
      <w:r w:rsidRPr="00617F22">
        <w:rPr>
          <w:bCs/>
          <w:color w:val="0000FF"/>
        </w:rPr>
        <w:t>(</w:t>
      </w:r>
      <w:r w:rsidRPr="005E5808">
        <w:rPr>
          <w:rFonts w:ascii="宋体" w:hAnsi="宋体" w:hint="eastAsia"/>
          <w:bCs/>
          <w:color w:val="0000FF"/>
        </w:rPr>
        <w:t>暂称这个股数差额为</w:t>
      </w:r>
      <w:r w:rsidRPr="00617F22">
        <w:rPr>
          <w:bCs/>
          <w:color w:val="0000FF"/>
        </w:rPr>
        <w:t xml:space="preserve"> CE)</w:t>
      </w:r>
      <w:r w:rsidRPr="00617F22">
        <w:rPr>
          <w:rFonts w:hint="eastAsia"/>
          <w:bCs/>
          <w:color w:val="0000FF"/>
        </w:rPr>
        <w:t>；</w:t>
      </w:r>
    </w:p>
    <w:p w:rsidR="0099463B" w:rsidRPr="0099463B" w:rsidRDefault="0099463B" w:rsidP="0099463B">
      <w:pPr>
        <w:pStyle w:val="a7"/>
        <w:numPr>
          <w:ilvl w:val="2"/>
          <w:numId w:val="190"/>
        </w:numPr>
        <w:spacing w:line="360" w:lineRule="auto"/>
        <w:ind w:firstLineChars="0"/>
        <w:rPr>
          <w:bCs/>
          <w:color w:val="0000FF"/>
        </w:rPr>
      </w:pPr>
      <w:r>
        <w:rPr>
          <w:rFonts w:asciiTheme="minorEastAsia" w:hAnsiTheme="minorEastAsia" w:hint="eastAsia"/>
        </w:rPr>
        <w:t>把以上差额取绝对值后与相应币种的阀值比较</w:t>
      </w:r>
    </w:p>
    <w:p w:rsidR="00D17C9F" w:rsidRDefault="0099463B">
      <w:pPr>
        <w:pStyle w:val="a7"/>
        <w:numPr>
          <w:ilvl w:val="3"/>
          <w:numId w:val="190"/>
        </w:numPr>
        <w:spacing w:line="360" w:lineRule="auto"/>
        <w:ind w:firstLineChars="0"/>
        <w:rPr>
          <w:bCs/>
          <w:color w:val="0000FF"/>
        </w:rPr>
      </w:pPr>
      <w:r>
        <w:rPr>
          <w:rFonts w:asciiTheme="minorEastAsia" w:hAnsiTheme="minorEastAsia" w:hint="eastAsia"/>
        </w:rPr>
        <w:t>如果小于阀值，把以上差额（正负都有可能）计入所有客户中小数值最大的客户；</w:t>
      </w:r>
    </w:p>
    <w:p w:rsidR="00D17C9F" w:rsidRDefault="0099463B">
      <w:pPr>
        <w:pStyle w:val="a7"/>
        <w:numPr>
          <w:ilvl w:val="4"/>
          <w:numId w:val="190"/>
        </w:numPr>
        <w:spacing w:line="360" w:lineRule="auto"/>
        <w:ind w:firstLineChars="0"/>
      </w:pPr>
      <w:r w:rsidRPr="0099463B">
        <w:rPr>
          <w:rFonts w:ascii="宋体" w:hAnsi="宋体" w:hint="eastAsia"/>
          <w:bCs/>
          <w:color w:val="0F243E"/>
        </w:rPr>
        <w:t>系统对CE按0.01元分成若干份；</w:t>
      </w:r>
    </w:p>
    <w:p w:rsidR="00D17C9F" w:rsidRDefault="0099463B">
      <w:pPr>
        <w:pStyle w:val="a7"/>
        <w:numPr>
          <w:ilvl w:val="4"/>
          <w:numId w:val="190"/>
        </w:numPr>
        <w:spacing w:line="360" w:lineRule="auto"/>
        <w:ind w:firstLineChars="0"/>
      </w:pPr>
      <w:r w:rsidRPr="0099463B">
        <w:rPr>
          <w:rFonts w:ascii="宋体" w:hAnsi="宋体" w:hint="eastAsia"/>
          <w:bCs/>
          <w:color w:val="0F243E"/>
        </w:rPr>
        <w:t>系统按客户的4位现金股息值的最后两位小数进行从大到小排序(如果同样小数以</w:t>
      </w:r>
      <w:r w:rsidR="003F274C">
        <w:rPr>
          <w:rFonts w:ascii="宋体" w:hAnsi="宋体" w:hint="eastAsia"/>
          <w:bCs/>
          <w:color w:val="0F243E"/>
        </w:rPr>
        <w:t>现金股息从大到小排列，如果现金股息相同则以</w:t>
      </w:r>
      <w:r w:rsidRPr="0099463B">
        <w:rPr>
          <w:rFonts w:ascii="宋体" w:hAnsi="宋体" w:hint="eastAsia"/>
          <w:bCs/>
          <w:color w:val="0F243E"/>
        </w:rPr>
        <w:t>资金账户号从小到大顺序排列)，把若干份的0.01元的差额分配给排序前面的每一个客户，每一个客户得一份0.01元，直到分完为止。分配的结果直接加到该客户现金股息的两位小数上(B值)。系统最后分配给客户的</w:t>
      </w:r>
      <w:proofErr w:type="gramStart"/>
      <w:r w:rsidRPr="0099463B">
        <w:rPr>
          <w:rFonts w:ascii="宋体" w:hAnsi="宋体" w:hint="eastAsia"/>
          <w:bCs/>
          <w:color w:val="0F243E"/>
        </w:rPr>
        <w:t>股息即值</w:t>
      </w:r>
      <w:proofErr w:type="gramEnd"/>
      <w:r w:rsidRPr="0099463B">
        <w:rPr>
          <w:rFonts w:ascii="宋体" w:hAnsi="宋体" w:hint="eastAsia"/>
          <w:bCs/>
          <w:color w:val="0F243E"/>
        </w:rPr>
        <w:t>B。</w:t>
      </w:r>
    </w:p>
    <w:p w:rsidR="0099463B" w:rsidRDefault="0099463B" w:rsidP="0099463B">
      <w:pPr>
        <w:pStyle w:val="a7"/>
        <w:numPr>
          <w:ilvl w:val="3"/>
          <w:numId w:val="190"/>
        </w:numPr>
        <w:spacing w:line="360" w:lineRule="auto"/>
        <w:ind w:firstLineChars="0"/>
        <w:rPr>
          <w:rFonts w:asciiTheme="minorEastAsia" w:hAnsiTheme="minorEastAsia"/>
        </w:rPr>
      </w:pPr>
      <w:r>
        <w:rPr>
          <w:rFonts w:asciiTheme="minorEastAsia" w:hAnsiTheme="minorEastAsia" w:hint="eastAsia"/>
        </w:rPr>
        <w:t>如果大于阀值，系统不作处理；</w:t>
      </w:r>
    </w:p>
    <w:p w:rsidR="00BF10B3" w:rsidRDefault="000F6185" w:rsidP="00D300EC">
      <w:pPr>
        <w:pStyle w:val="a7"/>
        <w:numPr>
          <w:ilvl w:val="1"/>
          <w:numId w:val="190"/>
        </w:numPr>
        <w:spacing w:line="360" w:lineRule="auto"/>
        <w:ind w:firstLineChars="0"/>
        <w:rPr>
          <w:rFonts w:asciiTheme="minorEastAsia" w:hAnsiTheme="minorEastAsia"/>
          <w:shd w:val="clear" w:color="auto" w:fill="FFFFFF" w:themeFill="background1"/>
        </w:rPr>
      </w:pPr>
      <w:r w:rsidRPr="000F6185">
        <w:rPr>
          <w:rFonts w:asciiTheme="minorEastAsia" w:hAnsiTheme="minorEastAsia" w:hint="eastAsia"/>
          <w:shd w:val="clear" w:color="auto" w:fill="FFFFFF" w:themeFill="background1"/>
        </w:rPr>
        <w:t>过户费：（持股数量/手）*</w:t>
      </w:r>
      <w:r w:rsidR="00BF10B3">
        <w:rPr>
          <w:rFonts w:asciiTheme="minorEastAsia" w:hAnsiTheme="minorEastAsia" w:hint="eastAsia"/>
          <w:shd w:val="clear" w:color="auto" w:fill="FFFFFF" w:themeFill="background1"/>
        </w:rPr>
        <w:t>费率</w:t>
      </w:r>
      <w:r w:rsidRPr="000F6185">
        <w:rPr>
          <w:rFonts w:asciiTheme="minorEastAsia" w:hAnsiTheme="minorEastAsia" w:hint="eastAsia"/>
          <w:shd w:val="clear" w:color="auto" w:fill="FFFFFF" w:themeFill="background1"/>
        </w:rPr>
        <w:t>，不足一手的按一手计；</w:t>
      </w:r>
    </w:p>
    <w:p w:rsidR="00200BBB" w:rsidRDefault="00200BBB" w:rsidP="00BF10B3">
      <w:pPr>
        <w:pStyle w:val="a7"/>
        <w:numPr>
          <w:ilvl w:val="2"/>
          <w:numId w:val="190"/>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过户费按该证券的交易币种收取；</w:t>
      </w:r>
    </w:p>
    <w:p w:rsidR="00200BBB" w:rsidRDefault="00200BBB" w:rsidP="00BF10B3">
      <w:pPr>
        <w:pStyle w:val="a7"/>
        <w:numPr>
          <w:ilvl w:val="2"/>
          <w:numId w:val="190"/>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过户费按股权登记日时的股份持仓余额统一收取；</w:t>
      </w:r>
    </w:p>
    <w:p w:rsidR="00AD4585" w:rsidRDefault="00200BBB">
      <w:pPr>
        <w:pStyle w:val="a7"/>
        <w:numPr>
          <w:ilvl w:val="3"/>
          <w:numId w:val="190"/>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hint="eastAsia"/>
        </w:rPr>
        <w:t>根据客户明细数据中上次现金股息、股票股息、以股代息时已收取过过户费的股份数据不再收取过户费，对每手收到1.5港币只针对</w:t>
      </w:r>
      <w:proofErr w:type="gramStart"/>
      <w:r>
        <w:rPr>
          <w:rFonts w:asciiTheme="minorEastAsia" w:hAnsiTheme="minorEastAsia" w:hint="eastAsia"/>
        </w:rPr>
        <w:t>街货股</w:t>
      </w:r>
      <w:proofErr w:type="gramEnd"/>
      <w:r>
        <w:rPr>
          <w:rFonts w:asciiTheme="minorEastAsia" w:hAnsiTheme="minorEastAsia" w:hint="eastAsia"/>
        </w:rPr>
        <w:t>进行收取（即在上次股息分配后新买入的股份）；</w:t>
      </w:r>
    </w:p>
    <w:p w:rsidR="00AD4585" w:rsidRDefault="00200BBB">
      <w:pPr>
        <w:pStyle w:val="a7"/>
        <w:numPr>
          <w:ilvl w:val="3"/>
          <w:numId w:val="190"/>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cs="华文仿宋" w:hint="eastAsia"/>
          <w:color w:val="000000"/>
          <w:kern w:val="0"/>
          <w:szCs w:val="21"/>
        </w:rPr>
        <w:t>港币与人民币按每手1.5元收取；</w:t>
      </w:r>
    </w:p>
    <w:p w:rsidR="00AD4585" w:rsidRDefault="00200BBB">
      <w:pPr>
        <w:pStyle w:val="a7"/>
        <w:numPr>
          <w:ilvl w:val="3"/>
          <w:numId w:val="190"/>
        </w:numPr>
        <w:autoSpaceDE w:val="0"/>
        <w:autoSpaceDN w:val="0"/>
        <w:adjustRightInd w:val="0"/>
        <w:spacing w:line="360" w:lineRule="auto"/>
        <w:ind w:firstLineChars="0"/>
        <w:jc w:val="left"/>
        <w:rPr>
          <w:rFonts w:asciiTheme="minorEastAsia" w:hAnsiTheme="minorEastAsia" w:cs="华文仿宋"/>
          <w:color w:val="000000"/>
          <w:kern w:val="0"/>
          <w:szCs w:val="21"/>
        </w:rPr>
      </w:pPr>
      <w:r>
        <w:rPr>
          <w:rFonts w:asciiTheme="minorEastAsia" w:hAnsiTheme="minorEastAsia" w:hint="eastAsia"/>
        </w:rPr>
        <w:t>（股票数量/每手的数量）*1.5 ，每支股手的数量不一样</w:t>
      </w:r>
    </w:p>
    <w:p w:rsidR="00F67B2C" w:rsidRDefault="00200BBB" w:rsidP="00F67B2C">
      <w:pPr>
        <w:pStyle w:val="a7"/>
        <w:numPr>
          <w:ilvl w:val="2"/>
          <w:numId w:val="190"/>
        </w:numPr>
        <w:spacing w:line="360" w:lineRule="auto"/>
        <w:ind w:firstLineChars="0"/>
        <w:rPr>
          <w:rFonts w:asciiTheme="minorEastAsia" w:hAnsiTheme="minorEastAsia"/>
        </w:rPr>
      </w:pPr>
      <w:r>
        <w:rPr>
          <w:rFonts w:asciiTheme="minorEastAsia" w:hAnsiTheme="minorEastAsia" w:hint="eastAsia"/>
        </w:rPr>
        <w:lastRenderedPageBreak/>
        <w:t>如果派息的结果记录中的币种与收取过户费相同的币种，把过户费记录到该派息结果中；（即如果过户费收取为港币，如果派息记录中有一条或多条，并且有一条是港币，则把过户费记录到该记录上，如果有多条港币，记录到现金派息上。）</w:t>
      </w:r>
    </w:p>
    <w:p w:rsidR="00EB5F47" w:rsidRDefault="00EB5F47" w:rsidP="00F67B2C">
      <w:pPr>
        <w:pStyle w:val="a7"/>
        <w:numPr>
          <w:ilvl w:val="2"/>
          <w:numId w:val="190"/>
        </w:numPr>
        <w:spacing w:line="360" w:lineRule="auto"/>
        <w:ind w:firstLineChars="0"/>
        <w:rPr>
          <w:rFonts w:asciiTheme="minorEastAsia" w:hAnsiTheme="minorEastAsia"/>
        </w:rPr>
      </w:pPr>
      <w:r>
        <w:rPr>
          <w:rFonts w:asciiTheme="minorEastAsia" w:hAnsiTheme="minorEastAsia" w:hint="eastAsia"/>
        </w:rPr>
        <w:t>如果派息的结果记录中的向种与收取过户费的币种均不相同，系统重新生成一</w:t>
      </w:r>
      <w:r w:rsidR="00960297">
        <w:rPr>
          <w:rFonts w:asciiTheme="minorEastAsia" w:hAnsiTheme="minorEastAsia" w:hint="eastAsia"/>
        </w:rPr>
        <w:t>条</w:t>
      </w:r>
      <w:r>
        <w:rPr>
          <w:rFonts w:asciiTheme="minorEastAsia" w:hAnsiTheme="minorEastAsia" w:hint="eastAsia"/>
        </w:rPr>
        <w:t>只有收取过户费的记录。（类</w:t>
      </w:r>
      <w:proofErr w:type="gramStart"/>
      <w:r>
        <w:rPr>
          <w:rFonts w:asciiTheme="minorEastAsia" w:hAnsiTheme="minorEastAsia" w:hint="eastAsia"/>
        </w:rPr>
        <w:t>务</w:t>
      </w:r>
      <w:proofErr w:type="gramEnd"/>
      <w:r>
        <w:rPr>
          <w:rFonts w:asciiTheme="minorEastAsia" w:hAnsiTheme="minorEastAsia" w:hint="eastAsia"/>
        </w:rPr>
        <w:t>类型为：“费用”）</w:t>
      </w:r>
    </w:p>
    <w:p w:rsidR="006B3872" w:rsidRDefault="006B3872" w:rsidP="006B3872">
      <w:pPr>
        <w:pStyle w:val="a7"/>
        <w:numPr>
          <w:ilvl w:val="2"/>
          <w:numId w:val="190"/>
        </w:numPr>
        <w:spacing w:line="360" w:lineRule="auto"/>
        <w:ind w:firstLineChars="0"/>
        <w:rPr>
          <w:rFonts w:asciiTheme="minorEastAsia" w:hAnsiTheme="minorEastAsia"/>
        </w:rPr>
      </w:pPr>
      <w:r>
        <w:rPr>
          <w:rFonts w:asciiTheme="minorEastAsia" w:hAnsiTheme="minorEastAsia" w:hint="eastAsia"/>
        </w:rPr>
        <w:t>如果行动设置了不收取过户</w:t>
      </w:r>
      <w:r>
        <w:rPr>
          <w:rFonts w:hint="eastAsia"/>
        </w:rPr>
        <w:t>费</w:t>
      </w:r>
      <w:r>
        <w:rPr>
          <w:rFonts w:asciiTheme="minorEastAsia" w:hAnsiTheme="minorEastAsia" w:hint="eastAsia"/>
        </w:rPr>
        <w:t>，则该行动不能收到过户</w:t>
      </w:r>
      <w:r>
        <w:rPr>
          <w:rFonts w:hint="eastAsia"/>
        </w:rPr>
        <w:t>费</w:t>
      </w:r>
      <w:r>
        <w:rPr>
          <w:rFonts w:asciiTheme="minorEastAsia" w:hAnsiTheme="minorEastAsia" w:hint="eastAsia"/>
        </w:rPr>
        <w:t>；</w:t>
      </w:r>
    </w:p>
    <w:p w:rsidR="006B3872" w:rsidRPr="006B3872" w:rsidRDefault="006B3872" w:rsidP="006B3872">
      <w:pPr>
        <w:pStyle w:val="a7"/>
        <w:numPr>
          <w:ilvl w:val="2"/>
          <w:numId w:val="190"/>
        </w:numPr>
        <w:spacing w:line="360" w:lineRule="auto"/>
        <w:ind w:firstLineChars="0"/>
        <w:rPr>
          <w:rFonts w:asciiTheme="minorEastAsia" w:hAnsiTheme="minorEastAsia"/>
        </w:rPr>
      </w:pPr>
      <w:r w:rsidRPr="006B3872">
        <w:rPr>
          <w:rFonts w:hint="eastAsia"/>
          <w:color w:val="0000FF"/>
        </w:rPr>
        <w:t>如果账户设置了行动不收</w:t>
      </w:r>
      <w:r>
        <w:rPr>
          <w:rFonts w:hint="eastAsia"/>
          <w:color w:val="0000FF"/>
        </w:rPr>
        <w:t>取</w:t>
      </w:r>
      <w:r>
        <w:rPr>
          <w:rFonts w:asciiTheme="minorEastAsia" w:hAnsiTheme="minorEastAsia" w:hint="eastAsia"/>
        </w:rPr>
        <w:t>过户</w:t>
      </w:r>
      <w:r>
        <w:rPr>
          <w:rFonts w:hint="eastAsia"/>
        </w:rPr>
        <w:t>费</w:t>
      </w:r>
      <w:r w:rsidRPr="006B3872">
        <w:rPr>
          <w:rFonts w:hint="eastAsia"/>
          <w:color w:val="0000FF"/>
        </w:rPr>
        <w:t>，则该类账户不能收</w:t>
      </w:r>
      <w:r>
        <w:rPr>
          <w:rFonts w:hint="eastAsia"/>
          <w:color w:val="0000FF"/>
        </w:rPr>
        <w:t>取行动</w:t>
      </w:r>
      <w:r>
        <w:rPr>
          <w:rFonts w:asciiTheme="minorEastAsia" w:hAnsiTheme="minorEastAsia" w:hint="eastAsia"/>
        </w:rPr>
        <w:t>过户</w:t>
      </w:r>
      <w:r>
        <w:rPr>
          <w:rFonts w:hint="eastAsia"/>
        </w:rPr>
        <w:t>费</w:t>
      </w:r>
      <w:r>
        <w:rPr>
          <w:rFonts w:hint="eastAsia"/>
          <w:color w:val="0000FF"/>
        </w:rPr>
        <w:t>；</w:t>
      </w:r>
    </w:p>
    <w:p w:rsidR="006B3872" w:rsidRDefault="006B3872" w:rsidP="00F67B2C">
      <w:pPr>
        <w:pStyle w:val="a7"/>
        <w:numPr>
          <w:ilvl w:val="2"/>
          <w:numId w:val="190"/>
        </w:numPr>
        <w:spacing w:line="360" w:lineRule="auto"/>
        <w:ind w:firstLineChars="0"/>
        <w:rPr>
          <w:rFonts w:asciiTheme="minorEastAsia" w:hAnsiTheme="minorEastAsia"/>
        </w:rPr>
      </w:pPr>
    </w:p>
    <w:p w:rsidR="00BF10B3" w:rsidRDefault="00BF10B3" w:rsidP="00BF10B3">
      <w:pPr>
        <w:pStyle w:val="a7"/>
        <w:numPr>
          <w:ilvl w:val="1"/>
          <w:numId w:val="190"/>
        </w:numPr>
        <w:spacing w:line="360" w:lineRule="auto"/>
        <w:ind w:firstLineChars="0"/>
        <w:rPr>
          <w:rFonts w:asciiTheme="minorEastAsia" w:hAnsiTheme="minorEastAsia"/>
        </w:rPr>
      </w:pPr>
      <w:r>
        <w:rPr>
          <w:rFonts w:asciiTheme="minorEastAsia" w:hAnsiTheme="minorEastAsia" w:hint="eastAsia"/>
        </w:rPr>
        <w:t>手续费：现金股息 * 0.5%；</w:t>
      </w:r>
    </w:p>
    <w:p w:rsidR="00BF10B3" w:rsidRPr="00B620BB" w:rsidRDefault="00BF10B3" w:rsidP="00BF10B3">
      <w:pPr>
        <w:pStyle w:val="a7"/>
        <w:numPr>
          <w:ilvl w:val="2"/>
          <w:numId w:val="190"/>
        </w:numPr>
        <w:spacing w:line="360" w:lineRule="auto"/>
        <w:ind w:firstLineChars="0"/>
        <w:rPr>
          <w:rFonts w:asciiTheme="minorEastAsia" w:hAnsiTheme="minorEastAsia"/>
        </w:rPr>
      </w:pPr>
      <w:r>
        <w:rPr>
          <w:rFonts w:hint="eastAsia"/>
        </w:rPr>
        <w:t>现金股息币种为港币：每只股份最低为</w:t>
      </w:r>
      <w:r>
        <w:rPr>
          <w:rFonts w:hint="eastAsia"/>
        </w:rPr>
        <w:t>3</w:t>
      </w:r>
      <w:r>
        <w:t xml:space="preserve">0 </w:t>
      </w:r>
      <w:r>
        <w:rPr>
          <w:rFonts w:hint="eastAsia"/>
        </w:rPr>
        <w:t>元港元；</w:t>
      </w:r>
    </w:p>
    <w:p w:rsidR="00BF10B3" w:rsidRPr="00F92072" w:rsidRDefault="00BF10B3" w:rsidP="00BF10B3">
      <w:pPr>
        <w:pStyle w:val="a7"/>
        <w:numPr>
          <w:ilvl w:val="2"/>
          <w:numId w:val="190"/>
        </w:numPr>
        <w:spacing w:line="360" w:lineRule="auto"/>
        <w:ind w:firstLineChars="0"/>
        <w:rPr>
          <w:rFonts w:asciiTheme="minorEastAsia" w:hAnsiTheme="minorEastAsia"/>
        </w:rPr>
      </w:pPr>
      <w:r>
        <w:rPr>
          <w:rFonts w:hint="eastAsia"/>
        </w:rPr>
        <w:t>现金股息币种为人民币：每只股份最低为</w:t>
      </w:r>
      <w:r>
        <w:rPr>
          <w:rFonts w:hint="eastAsia"/>
        </w:rPr>
        <w:t>25</w:t>
      </w:r>
      <w:r>
        <w:rPr>
          <w:rFonts w:hint="eastAsia"/>
        </w:rPr>
        <w:t>元人民币；</w:t>
      </w:r>
    </w:p>
    <w:p w:rsidR="00BF10B3" w:rsidRPr="00AC02E3" w:rsidRDefault="00AC02E3" w:rsidP="00BF10B3">
      <w:pPr>
        <w:pStyle w:val="a7"/>
        <w:numPr>
          <w:ilvl w:val="2"/>
          <w:numId w:val="190"/>
        </w:numPr>
        <w:spacing w:line="360" w:lineRule="auto"/>
        <w:ind w:firstLineChars="0"/>
        <w:rPr>
          <w:rFonts w:asciiTheme="minorEastAsia" w:hAnsiTheme="minorEastAsia"/>
        </w:rPr>
      </w:pPr>
      <w:r>
        <w:rPr>
          <w:rFonts w:hint="eastAsia"/>
        </w:rPr>
        <w:t>现金股息币种为</w:t>
      </w:r>
      <w:r w:rsidR="00BF10B3">
        <w:rPr>
          <w:rFonts w:hint="eastAsia"/>
        </w:rPr>
        <w:t>美元：每只股份最低为</w:t>
      </w:r>
      <w:r w:rsidR="00BF10B3">
        <w:rPr>
          <w:rFonts w:hint="eastAsia"/>
        </w:rPr>
        <w:t>4</w:t>
      </w:r>
      <w:r w:rsidR="00BF10B3">
        <w:rPr>
          <w:rFonts w:hint="eastAsia"/>
        </w:rPr>
        <w:t>美元；</w:t>
      </w:r>
    </w:p>
    <w:p w:rsidR="00AC02E3" w:rsidRPr="00F92072" w:rsidRDefault="00AC02E3" w:rsidP="00BF10B3">
      <w:pPr>
        <w:pStyle w:val="a7"/>
        <w:numPr>
          <w:ilvl w:val="2"/>
          <w:numId w:val="190"/>
        </w:numPr>
        <w:spacing w:line="360" w:lineRule="auto"/>
        <w:ind w:firstLineChars="0"/>
        <w:rPr>
          <w:rFonts w:asciiTheme="minorEastAsia" w:hAnsiTheme="minorEastAsia"/>
        </w:rPr>
      </w:pPr>
      <w:r>
        <w:rPr>
          <w:rFonts w:hint="eastAsia"/>
        </w:rPr>
        <w:t>以股代息：按股份乘每</w:t>
      </w:r>
      <w:proofErr w:type="gramStart"/>
      <w:r>
        <w:rPr>
          <w:rFonts w:hint="eastAsia"/>
        </w:rPr>
        <w:t>股分派金额</w:t>
      </w:r>
      <w:proofErr w:type="gramEnd"/>
      <w:r>
        <w:rPr>
          <w:rFonts w:hint="eastAsia"/>
        </w:rPr>
        <w:t xml:space="preserve"> *0.5%</w:t>
      </w:r>
      <w:r>
        <w:rPr>
          <w:rFonts w:hint="eastAsia"/>
        </w:rPr>
        <w:t>，分派币种不同最低标准不同，参考以上币种</w:t>
      </w:r>
      <w:r w:rsidR="005D40E0">
        <w:rPr>
          <w:rFonts w:hint="eastAsia"/>
        </w:rPr>
        <w:t>，系统以默认派息币种来收取</w:t>
      </w:r>
      <w:r>
        <w:rPr>
          <w:rFonts w:hint="eastAsia"/>
        </w:rPr>
        <w:t>；</w:t>
      </w:r>
    </w:p>
    <w:p w:rsidR="00BF10B3" w:rsidRPr="006B3872" w:rsidRDefault="00BF10B3" w:rsidP="00BF10B3">
      <w:pPr>
        <w:pStyle w:val="a7"/>
        <w:numPr>
          <w:ilvl w:val="2"/>
          <w:numId w:val="190"/>
        </w:numPr>
        <w:spacing w:line="360" w:lineRule="auto"/>
        <w:ind w:firstLineChars="0"/>
        <w:rPr>
          <w:rFonts w:asciiTheme="minorEastAsia" w:hAnsiTheme="minorEastAsia"/>
        </w:rPr>
      </w:pPr>
      <w:r>
        <w:rPr>
          <w:rFonts w:hint="eastAsia"/>
        </w:rPr>
        <w:t xml:space="preserve"> </w:t>
      </w:r>
      <w:r w:rsidR="00AC02E3">
        <w:rPr>
          <w:rFonts w:hint="eastAsia"/>
        </w:rPr>
        <w:t>如果不是以股代息业务，则：</w:t>
      </w:r>
      <w:r>
        <w:rPr>
          <w:rFonts w:hint="eastAsia"/>
        </w:rPr>
        <w:t>(</w:t>
      </w:r>
      <w:r>
        <w:rPr>
          <w:rFonts w:hint="eastAsia"/>
        </w:rPr>
        <w:t>现金股息</w:t>
      </w:r>
      <w:r>
        <w:rPr>
          <w:rFonts w:hint="eastAsia"/>
        </w:rPr>
        <w:t>-</w:t>
      </w:r>
      <w:r>
        <w:rPr>
          <w:rFonts w:hint="eastAsia"/>
        </w:rPr>
        <w:t>过户费</w:t>
      </w:r>
      <w:r>
        <w:rPr>
          <w:rFonts w:hint="eastAsia"/>
        </w:rPr>
        <w:t xml:space="preserve">)&lt; </w:t>
      </w:r>
      <w:r>
        <w:rPr>
          <w:rFonts w:hint="eastAsia"/>
        </w:rPr>
        <w:t>最低手续费限额，手续费</w:t>
      </w:r>
      <w:r>
        <w:rPr>
          <w:rFonts w:hint="eastAsia"/>
        </w:rPr>
        <w:t>=(</w:t>
      </w:r>
      <w:r>
        <w:rPr>
          <w:rFonts w:hint="eastAsia"/>
        </w:rPr>
        <w:t>现金股息</w:t>
      </w:r>
      <w:r>
        <w:rPr>
          <w:rFonts w:hint="eastAsia"/>
        </w:rPr>
        <w:t>-</w:t>
      </w:r>
      <w:r>
        <w:rPr>
          <w:rFonts w:hint="eastAsia"/>
        </w:rPr>
        <w:t>过户费</w:t>
      </w:r>
      <w:r>
        <w:rPr>
          <w:rFonts w:hint="eastAsia"/>
        </w:rPr>
        <w:t>)</w:t>
      </w:r>
      <w:r>
        <w:rPr>
          <w:rFonts w:hint="eastAsia"/>
        </w:rPr>
        <w:t>；</w:t>
      </w:r>
    </w:p>
    <w:p w:rsidR="006B3872" w:rsidRDefault="006B3872" w:rsidP="006B3872">
      <w:pPr>
        <w:pStyle w:val="a7"/>
        <w:numPr>
          <w:ilvl w:val="2"/>
          <w:numId w:val="190"/>
        </w:numPr>
        <w:spacing w:line="360" w:lineRule="auto"/>
        <w:ind w:firstLineChars="0"/>
        <w:rPr>
          <w:rFonts w:asciiTheme="minorEastAsia" w:hAnsiTheme="minorEastAsia"/>
        </w:rPr>
      </w:pPr>
      <w:r>
        <w:rPr>
          <w:rFonts w:asciiTheme="minorEastAsia" w:hAnsiTheme="minorEastAsia" w:hint="eastAsia"/>
        </w:rPr>
        <w:t>如果行动设置了不收取</w:t>
      </w:r>
      <w:r>
        <w:rPr>
          <w:rFonts w:hint="eastAsia"/>
        </w:rPr>
        <w:t>手续费</w:t>
      </w:r>
      <w:r>
        <w:rPr>
          <w:rFonts w:asciiTheme="minorEastAsia" w:hAnsiTheme="minorEastAsia" w:hint="eastAsia"/>
        </w:rPr>
        <w:t>，则该行动不能收到</w:t>
      </w:r>
      <w:r>
        <w:rPr>
          <w:rFonts w:hint="eastAsia"/>
        </w:rPr>
        <w:t>手续费</w:t>
      </w:r>
      <w:r>
        <w:rPr>
          <w:rFonts w:asciiTheme="minorEastAsia" w:hAnsiTheme="minorEastAsia" w:hint="eastAsia"/>
        </w:rPr>
        <w:t>；</w:t>
      </w:r>
    </w:p>
    <w:p w:rsidR="006B3872" w:rsidRPr="006B3872" w:rsidRDefault="006B3872" w:rsidP="006B3872">
      <w:pPr>
        <w:pStyle w:val="a7"/>
        <w:numPr>
          <w:ilvl w:val="2"/>
          <w:numId w:val="190"/>
        </w:numPr>
        <w:spacing w:line="360" w:lineRule="auto"/>
        <w:ind w:firstLineChars="0"/>
        <w:rPr>
          <w:rFonts w:asciiTheme="minorEastAsia" w:hAnsiTheme="minorEastAsia"/>
        </w:rPr>
      </w:pPr>
      <w:r w:rsidRPr="006B3872">
        <w:rPr>
          <w:rFonts w:hint="eastAsia"/>
          <w:color w:val="0000FF"/>
        </w:rPr>
        <w:t>如果账户设置了行动不收</w:t>
      </w:r>
      <w:r>
        <w:rPr>
          <w:rFonts w:hint="eastAsia"/>
          <w:color w:val="0000FF"/>
        </w:rPr>
        <w:t>取</w:t>
      </w:r>
      <w:r>
        <w:rPr>
          <w:rFonts w:hint="eastAsia"/>
        </w:rPr>
        <w:t>手续费</w:t>
      </w:r>
      <w:r w:rsidRPr="006B3872">
        <w:rPr>
          <w:rFonts w:hint="eastAsia"/>
          <w:color w:val="0000FF"/>
        </w:rPr>
        <w:t>，则该类账户不能收</w:t>
      </w:r>
      <w:r>
        <w:rPr>
          <w:rFonts w:hint="eastAsia"/>
          <w:color w:val="0000FF"/>
        </w:rPr>
        <w:t>取行动</w:t>
      </w:r>
      <w:r>
        <w:rPr>
          <w:rFonts w:hint="eastAsia"/>
        </w:rPr>
        <w:t>手续费</w:t>
      </w:r>
      <w:r>
        <w:rPr>
          <w:rFonts w:hint="eastAsia"/>
          <w:color w:val="0000FF"/>
        </w:rPr>
        <w:t>；</w:t>
      </w:r>
    </w:p>
    <w:p w:rsidR="000F6185" w:rsidRDefault="000F6185" w:rsidP="00D300EC">
      <w:pPr>
        <w:pStyle w:val="a7"/>
        <w:numPr>
          <w:ilvl w:val="1"/>
          <w:numId w:val="190"/>
        </w:numPr>
        <w:spacing w:line="360" w:lineRule="auto"/>
        <w:ind w:firstLineChars="0"/>
        <w:rPr>
          <w:rFonts w:asciiTheme="minorEastAsia" w:hAnsiTheme="minorEastAsia"/>
        </w:rPr>
      </w:pPr>
      <w:r>
        <w:rPr>
          <w:rFonts w:asciiTheme="minorEastAsia" w:hAnsiTheme="minorEastAsia" w:hint="eastAsia"/>
        </w:rPr>
        <w:t>应得股息；（现金股息-过户费-手续费，股票再投业务现金股息为0，所以为净扣款）</w:t>
      </w:r>
    </w:p>
    <w:p w:rsidR="00C862B9" w:rsidRDefault="00C862B9" w:rsidP="00D300EC">
      <w:pPr>
        <w:pStyle w:val="a7"/>
        <w:numPr>
          <w:ilvl w:val="0"/>
          <w:numId w:val="190"/>
        </w:numPr>
        <w:spacing w:line="360" w:lineRule="auto"/>
        <w:ind w:firstLineChars="0"/>
        <w:rPr>
          <w:rFonts w:asciiTheme="minorEastAsia" w:hAnsiTheme="minorEastAsia"/>
        </w:rPr>
      </w:pPr>
      <w:r>
        <w:rPr>
          <w:rFonts w:asciiTheme="minorEastAsia" w:hAnsiTheme="minorEastAsia" w:hint="eastAsia"/>
        </w:rPr>
        <w:t>分配异常时，系统在任务列表中提示分配异常；</w:t>
      </w:r>
    </w:p>
    <w:p w:rsidR="00C862B9" w:rsidRDefault="00C862B9" w:rsidP="00D300EC">
      <w:pPr>
        <w:pStyle w:val="a7"/>
        <w:numPr>
          <w:ilvl w:val="1"/>
          <w:numId w:val="190"/>
        </w:numPr>
        <w:spacing w:line="360" w:lineRule="auto"/>
        <w:ind w:firstLineChars="0"/>
        <w:rPr>
          <w:rFonts w:asciiTheme="minorEastAsia" w:hAnsiTheme="minorEastAsia"/>
        </w:rPr>
      </w:pPr>
      <w:r>
        <w:rPr>
          <w:rFonts w:asciiTheme="minorEastAsia" w:hAnsiTheme="minorEastAsia" w:hint="eastAsia"/>
        </w:rPr>
        <w:t>行动任务中显示的</w:t>
      </w:r>
      <w:r w:rsidR="000F6185">
        <w:rPr>
          <w:rFonts w:asciiTheme="minorEastAsia" w:hAnsiTheme="minorEastAsia" w:hint="eastAsia"/>
        </w:rPr>
        <w:t>股份</w:t>
      </w:r>
      <w:r>
        <w:rPr>
          <w:rFonts w:asciiTheme="minorEastAsia" w:hAnsiTheme="minorEastAsia" w:hint="eastAsia"/>
        </w:rPr>
        <w:t>数量&lt;&gt;</w:t>
      </w:r>
      <w:r w:rsidR="000F6185">
        <w:rPr>
          <w:rFonts w:asciiTheme="minorEastAsia" w:hAnsiTheme="minorEastAsia" w:hint="eastAsia"/>
        </w:rPr>
        <w:t>合计的</w:t>
      </w:r>
      <w:r>
        <w:rPr>
          <w:rFonts w:asciiTheme="minorEastAsia" w:hAnsiTheme="minorEastAsia" w:hint="eastAsia"/>
        </w:rPr>
        <w:t>股</w:t>
      </w:r>
      <w:r w:rsidR="000F6185">
        <w:rPr>
          <w:rFonts w:asciiTheme="minorEastAsia" w:hAnsiTheme="minorEastAsia" w:hint="eastAsia"/>
        </w:rPr>
        <w:t>份</w:t>
      </w:r>
      <w:r>
        <w:rPr>
          <w:rFonts w:asciiTheme="minorEastAsia" w:hAnsiTheme="minorEastAsia" w:hint="eastAsia"/>
        </w:rPr>
        <w:t>数量</w:t>
      </w:r>
      <w:r w:rsidR="00E10F08">
        <w:rPr>
          <w:rFonts w:asciiTheme="minorEastAsia" w:hAnsiTheme="minorEastAsia" w:hint="eastAsia"/>
        </w:rPr>
        <w:t>，费用记录中的如果有股数，不能计算合计中</w:t>
      </w:r>
      <w:r>
        <w:rPr>
          <w:rFonts w:asciiTheme="minorEastAsia" w:hAnsiTheme="minorEastAsia" w:hint="eastAsia"/>
        </w:rPr>
        <w:t>；</w:t>
      </w:r>
    </w:p>
    <w:p w:rsidR="00C862B9" w:rsidRPr="00F92072" w:rsidRDefault="00C862B9" w:rsidP="00D300EC">
      <w:pPr>
        <w:pStyle w:val="a7"/>
        <w:numPr>
          <w:ilvl w:val="1"/>
          <w:numId w:val="190"/>
        </w:numPr>
        <w:spacing w:line="360" w:lineRule="auto"/>
        <w:ind w:firstLineChars="0"/>
        <w:rPr>
          <w:rFonts w:asciiTheme="minorEastAsia" w:hAnsiTheme="minorEastAsia"/>
        </w:rPr>
      </w:pPr>
      <w:r>
        <w:rPr>
          <w:rFonts w:asciiTheme="minorEastAsia" w:hAnsiTheme="minorEastAsia" w:hint="eastAsia"/>
        </w:rPr>
        <w:t>以上任一条满足，分配异常；</w:t>
      </w:r>
    </w:p>
    <w:p w:rsidR="00C862B9" w:rsidRPr="006B66BE" w:rsidRDefault="00C862B9" w:rsidP="00D300EC">
      <w:pPr>
        <w:pStyle w:val="a7"/>
        <w:numPr>
          <w:ilvl w:val="0"/>
          <w:numId w:val="190"/>
        </w:numPr>
        <w:spacing w:line="360" w:lineRule="auto"/>
        <w:ind w:firstLineChars="0"/>
        <w:rPr>
          <w:rFonts w:asciiTheme="minorEastAsia" w:hAnsiTheme="minorEastAsia"/>
        </w:rPr>
      </w:pPr>
      <w:r>
        <w:rPr>
          <w:rFonts w:asciiTheme="minorEastAsia" w:hAnsiTheme="minorEastAsia" w:hint="eastAsia"/>
          <w:lang w:val="en-AU"/>
        </w:rPr>
        <w:t>权益分派后的行动事件在未做确认分派前系统支持重复做权益分派，反之则提示用户，权益分派已确认不能再作权益分派</w:t>
      </w:r>
      <w:r w:rsidRPr="006B66BE">
        <w:rPr>
          <w:rFonts w:asciiTheme="minorEastAsia" w:hAnsiTheme="minorEastAsia" w:hint="eastAsia"/>
        </w:rPr>
        <w:t>；</w:t>
      </w:r>
    </w:p>
    <w:p w:rsidR="00AB238F" w:rsidRDefault="00AB238F" w:rsidP="00D300EC">
      <w:pPr>
        <w:pStyle w:val="a7"/>
        <w:numPr>
          <w:ilvl w:val="0"/>
          <w:numId w:val="190"/>
        </w:numPr>
        <w:spacing w:line="360" w:lineRule="auto"/>
        <w:ind w:firstLineChars="0"/>
        <w:rPr>
          <w:rFonts w:asciiTheme="minorEastAsia" w:hAnsiTheme="minorEastAsia"/>
        </w:rPr>
      </w:pPr>
      <w:r>
        <w:rPr>
          <w:rFonts w:asciiTheme="minorEastAsia" w:hAnsiTheme="minorEastAsia" w:hint="eastAsia"/>
        </w:rPr>
        <w:t>支持用户对分配后的手续费进行修改；</w:t>
      </w:r>
    </w:p>
    <w:p w:rsidR="00D17C9F" w:rsidRDefault="00AB238F">
      <w:pPr>
        <w:pStyle w:val="a7"/>
        <w:numPr>
          <w:ilvl w:val="1"/>
          <w:numId w:val="190"/>
        </w:numPr>
        <w:spacing w:line="360" w:lineRule="auto"/>
        <w:ind w:firstLineChars="0"/>
        <w:rPr>
          <w:rFonts w:asciiTheme="minorEastAsia" w:hAnsiTheme="minorEastAsia"/>
        </w:rPr>
      </w:pPr>
      <w:r>
        <w:rPr>
          <w:rFonts w:asciiTheme="minorEastAsia" w:hAnsiTheme="minorEastAsia" w:hint="eastAsia"/>
        </w:rPr>
        <w:t>手续费修改后，相应的客户应得股息值也发生变化；</w:t>
      </w:r>
    </w:p>
    <w:p w:rsidR="00AB238F" w:rsidRDefault="00AB238F" w:rsidP="00D300EC">
      <w:pPr>
        <w:pStyle w:val="a7"/>
        <w:numPr>
          <w:ilvl w:val="0"/>
          <w:numId w:val="190"/>
        </w:numPr>
        <w:spacing w:line="360" w:lineRule="auto"/>
        <w:ind w:firstLineChars="0"/>
        <w:rPr>
          <w:rFonts w:asciiTheme="minorEastAsia" w:hAnsiTheme="minorEastAsia"/>
        </w:rPr>
      </w:pPr>
      <w:r>
        <w:rPr>
          <w:rFonts w:asciiTheme="minorEastAsia" w:hAnsiTheme="minorEastAsia" w:hint="eastAsia"/>
        </w:rPr>
        <w:t>用户通过保存功能，保存手工修改后的手续费及手续费引用的相关金额变化的结果；</w:t>
      </w:r>
    </w:p>
    <w:p w:rsidR="00C862B9" w:rsidRDefault="00C862B9" w:rsidP="00D300EC">
      <w:pPr>
        <w:pStyle w:val="a7"/>
        <w:numPr>
          <w:ilvl w:val="0"/>
          <w:numId w:val="190"/>
        </w:numPr>
        <w:spacing w:line="360" w:lineRule="auto"/>
        <w:ind w:firstLineChars="0"/>
        <w:rPr>
          <w:rFonts w:asciiTheme="minorEastAsia" w:hAnsiTheme="minorEastAsia"/>
        </w:rPr>
      </w:pPr>
      <w:r w:rsidRPr="006B66BE">
        <w:rPr>
          <w:rFonts w:asciiTheme="minorEastAsia" w:hAnsiTheme="minorEastAsia" w:hint="eastAsia"/>
        </w:rPr>
        <w:lastRenderedPageBreak/>
        <w:t>记录</w:t>
      </w:r>
      <w:r>
        <w:rPr>
          <w:rFonts w:asciiTheme="minorEastAsia" w:hAnsiTheme="minorEastAsia" w:hint="eastAsia"/>
        </w:rPr>
        <w:t>权益分派</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C862B9" w:rsidRDefault="00C862B9" w:rsidP="00D300EC">
      <w:pPr>
        <w:pStyle w:val="a7"/>
        <w:numPr>
          <w:ilvl w:val="0"/>
          <w:numId w:val="190"/>
        </w:numPr>
        <w:spacing w:line="360" w:lineRule="auto"/>
        <w:ind w:firstLineChars="0"/>
        <w:rPr>
          <w:rFonts w:asciiTheme="minorEastAsia" w:hAnsiTheme="minorEastAsia"/>
        </w:rPr>
      </w:pPr>
      <w:r>
        <w:rPr>
          <w:rFonts w:asciiTheme="minorEastAsia" w:hAnsiTheme="minorEastAsia" w:hint="eastAsia"/>
        </w:rPr>
        <w:t>用户通过点击分派后的明细客户，可查看相应的客户通知信息。参见F</w:t>
      </w:r>
      <w:r w:rsidR="000F6185">
        <w:rPr>
          <w:rFonts w:asciiTheme="minorEastAsia" w:hAnsiTheme="minorEastAsia" w:hint="eastAsia"/>
        </w:rPr>
        <w:t>10</w:t>
      </w:r>
      <w:r>
        <w:rPr>
          <w:rFonts w:asciiTheme="minorEastAsia" w:hAnsiTheme="minorEastAsia" w:hint="eastAsia"/>
        </w:rPr>
        <w:t>.</w:t>
      </w:r>
      <w:r w:rsidR="000F6185">
        <w:rPr>
          <w:rFonts w:asciiTheme="minorEastAsia" w:hAnsiTheme="minorEastAsia" w:hint="eastAsia"/>
        </w:rPr>
        <w:t>14以股代息权益</w:t>
      </w:r>
      <w:r>
        <w:rPr>
          <w:rFonts w:hint="eastAsia"/>
        </w:rPr>
        <w:t>到账信息发布</w:t>
      </w:r>
      <w:r>
        <w:rPr>
          <w:rFonts w:asciiTheme="minorEastAsia" w:hAnsiTheme="minorEastAsia" w:hint="eastAsia"/>
        </w:rPr>
        <w:t>；</w:t>
      </w:r>
    </w:p>
    <w:p w:rsidR="0059441C" w:rsidRDefault="0059441C" w:rsidP="0059441C">
      <w:pPr>
        <w:pStyle w:val="3"/>
        <w:ind w:leftChars="100" w:left="210"/>
      </w:pPr>
      <w:bookmarkStart w:id="130" w:name="_Toc296808767"/>
      <w:r>
        <w:rPr>
          <w:rFonts w:hint="eastAsia"/>
        </w:rPr>
        <w:t>F10.13</w:t>
      </w:r>
      <w:r>
        <w:rPr>
          <w:rFonts w:hint="eastAsia"/>
          <w:sz w:val="30"/>
          <w:szCs w:val="30"/>
        </w:rPr>
        <w:t>以股代息</w:t>
      </w:r>
      <w:r>
        <w:rPr>
          <w:rFonts w:hint="eastAsia"/>
        </w:rPr>
        <w:t>到账确认</w:t>
      </w:r>
      <w:bookmarkEnd w:id="130"/>
    </w:p>
    <w:p w:rsidR="0059441C" w:rsidRDefault="0059441C" w:rsidP="006734D2">
      <w:pPr>
        <w:pStyle w:val="4"/>
        <w:numPr>
          <w:ilvl w:val="0"/>
          <w:numId w:val="153"/>
        </w:numPr>
      </w:pPr>
      <w:r>
        <w:rPr>
          <w:rFonts w:hint="eastAsia"/>
        </w:rPr>
        <w:t>业务描述</w:t>
      </w:r>
    </w:p>
    <w:p w:rsidR="0059441C" w:rsidRDefault="00B415DA" w:rsidP="0059441C">
      <w:pPr>
        <w:spacing w:line="360" w:lineRule="auto"/>
        <w:ind w:firstLineChars="200" w:firstLine="420"/>
      </w:pPr>
      <w:r>
        <w:rPr>
          <w:rFonts w:hint="eastAsia"/>
        </w:rPr>
        <w:t>以股代息权益到账</w:t>
      </w:r>
      <w:r w:rsidR="0059441C">
        <w:rPr>
          <w:rFonts w:hint="eastAsia"/>
        </w:rPr>
        <w:t>分配后需要确认，确认一般是由不同的人员来操作，确认后把</w:t>
      </w:r>
      <w:r w:rsidR="006D7D37">
        <w:rPr>
          <w:rFonts w:hint="eastAsia"/>
        </w:rPr>
        <w:t>以股代息权益到账</w:t>
      </w:r>
      <w:r w:rsidR="0059441C">
        <w:rPr>
          <w:rFonts w:hint="eastAsia"/>
        </w:rPr>
        <w:t>相关信息推送到交易系统，同时生成客户通知清单。</w:t>
      </w:r>
    </w:p>
    <w:p w:rsidR="0059441C" w:rsidRDefault="0059441C" w:rsidP="006734D2">
      <w:pPr>
        <w:pStyle w:val="4"/>
        <w:numPr>
          <w:ilvl w:val="0"/>
          <w:numId w:val="153"/>
        </w:numPr>
      </w:pPr>
      <w:r>
        <w:rPr>
          <w:rFonts w:hint="eastAsia"/>
        </w:rPr>
        <w:t>用户界面</w:t>
      </w:r>
    </w:p>
    <w:p w:rsidR="0059441C" w:rsidRDefault="00D370FB" w:rsidP="0059441C">
      <w:r>
        <w:object w:dxaOrig="11299" w:dyaOrig="6967">
          <v:shape id="_x0000_i1097" type="#_x0000_t75" style="width:415.5pt;height:255.75pt" o:ole="">
            <v:imagedata r:id="rId149" o:title=""/>
          </v:shape>
          <o:OLEObject Type="Embed" ProgID="Visio.Drawing.11" ShapeID="_x0000_i1097" DrawAspect="Content" ObjectID="_1402388586" r:id="rId150"/>
        </w:object>
      </w:r>
      <w:r w:rsidR="009F76FA">
        <w:rPr>
          <w:rFonts w:hint="eastAsia"/>
        </w:rPr>
        <w:t>(</w:t>
      </w:r>
      <w:r w:rsidR="009F76FA">
        <w:rPr>
          <w:rFonts w:hint="eastAsia"/>
        </w:rPr>
        <w:t>界面中间去了两列</w:t>
      </w:r>
      <w:r w:rsidR="009F76FA">
        <w:rPr>
          <w:rFonts w:hint="eastAsia"/>
        </w:rPr>
        <w:t>)</w:t>
      </w:r>
    </w:p>
    <w:p w:rsidR="0059441C" w:rsidRDefault="00277176" w:rsidP="006734D2">
      <w:pPr>
        <w:pStyle w:val="4"/>
        <w:numPr>
          <w:ilvl w:val="0"/>
          <w:numId w:val="153"/>
        </w:numPr>
      </w:pPr>
      <w:r>
        <w:rPr>
          <w:rFonts w:hint="eastAsia"/>
        </w:rPr>
        <w:t>业</w:t>
      </w:r>
      <w:r w:rsidR="0059441C">
        <w:rPr>
          <w:rFonts w:hint="eastAsia"/>
        </w:rPr>
        <w:t>务功能</w:t>
      </w:r>
    </w:p>
    <w:p w:rsidR="00B415DA" w:rsidRDefault="00B415DA" w:rsidP="00B415DA">
      <w:pPr>
        <w:pStyle w:val="a7"/>
        <w:numPr>
          <w:ilvl w:val="0"/>
          <w:numId w:val="191"/>
        </w:numPr>
        <w:spacing w:line="360" w:lineRule="auto"/>
        <w:ind w:firstLineChars="0"/>
        <w:rPr>
          <w:rFonts w:asciiTheme="minorEastAsia" w:hAnsiTheme="minorEastAsia"/>
        </w:rPr>
      </w:pPr>
      <w:r>
        <w:rPr>
          <w:rFonts w:asciiTheme="minorEastAsia" w:hAnsiTheme="minorEastAsia" w:hint="eastAsia"/>
          <w:lang w:val="en-AU"/>
        </w:rPr>
        <w:t>上市公司行动信息中</w:t>
      </w:r>
      <w:r>
        <w:rPr>
          <w:rFonts w:hint="eastAsia"/>
          <w:lang w:val="en-AU"/>
        </w:rPr>
        <w:t>列出已作权益分派，并且状态为正确的</w:t>
      </w:r>
      <w:r w:rsidR="006D7D37">
        <w:rPr>
          <w:rFonts w:hint="eastAsia"/>
          <w:lang w:val="en-AU"/>
        </w:rPr>
        <w:t>以股代息权益分配</w:t>
      </w:r>
      <w:r>
        <w:rPr>
          <w:rFonts w:hint="eastAsia"/>
          <w:lang w:val="en-AU"/>
        </w:rPr>
        <w:t>信息</w:t>
      </w:r>
      <w:r>
        <w:rPr>
          <w:rFonts w:asciiTheme="minorEastAsia" w:hAnsiTheme="minorEastAsia" w:hint="eastAsia"/>
          <w:lang w:val="en-AU"/>
        </w:rPr>
        <w:t>；</w:t>
      </w:r>
      <w:r w:rsidRPr="007468F5">
        <w:rPr>
          <w:rFonts w:asciiTheme="minorEastAsia" w:hAnsiTheme="minorEastAsia" w:hint="eastAsia"/>
        </w:rPr>
        <w:t xml:space="preserve"> </w:t>
      </w:r>
    </w:p>
    <w:p w:rsidR="00B415DA" w:rsidRDefault="00B415DA" w:rsidP="00B415DA">
      <w:pPr>
        <w:pStyle w:val="a7"/>
        <w:numPr>
          <w:ilvl w:val="0"/>
          <w:numId w:val="191"/>
        </w:numPr>
        <w:spacing w:line="360" w:lineRule="auto"/>
        <w:ind w:firstLineChars="0"/>
        <w:rPr>
          <w:rFonts w:asciiTheme="minorEastAsia" w:hAnsiTheme="minorEastAsia"/>
        </w:rPr>
      </w:pPr>
      <w:r>
        <w:rPr>
          <w:rFonts w:asciiTheme="minorEastAsia" w:hAnsiTheme="minorEastAsia" w:hint="eastAsia"/>
        </w:rPr>
        <w:t>用户选择</w:t>
      </w:r>
      <w:r w:rsidR="006D7D37">
        <w:rPr>
          <w:rFonts w:hint="eastAsia"/>
          <w:lang w:val="en-AU"/>
        </w:rPr>
        <w:t>以股代息</w:t>
      </w:r>
      <w:r>
        <w:rPr>
          <w:rFonts w:asciiTheme="minorEastAsia" w:hAnsiTheme="minorEastAsia" w:hint="eastAsia"/>
        </w:rPr>
        <w:t>后，系统显示与此行动相关的信息；</w:t>
      </w:r>
      <w:r w:rsidR="006D7D37">
        <w:rPr>
          <w:rFonts w:asciiTheme="minorEastAsia" w:hAnsiTheme="minorEastAsia" w:hint="eastAsia"/>
        </w:rPr>
        <w:t>（参见以股代息到账分配功能）</w:t>
      </w:r>
    </w:p>
    <w:p w:rsidR="00B415DA" w:rsidRDefault="006D7D37" w:rsidP="00B415DA">
      <w:pPr>
        <w:pStyle w:val="a7"/>
        <w:numPr>
          <w:ilvl w:val="0"/>
          <w:numId w:val="191"/>
        </w:numPr>
        <w:spacing w:line="360" w:lineRule="auto"/>
        <w:ind w:firstLineChars="0"/>
        <w:rPr>
          <w:rFonts w:asciiTheme="minorEastAsia" w:hAnsiTheme="minorEastAsia"/>
        </w:rPr>
      </w:pPr>
      <w:r>
        <w:rPr>
          <w:rFonts w:asciiTheme="minorEastAsia" w:hAnsiTheme="minorEastAsia" w:hint="eastAsia"/>
          <w:lang w:val="en-AU"/>
        </w:rPr>
        <w:t>以股代息</w:t>
      </w:r>
      <w:r w:rsidR="00B415DA">
        <w:rPr>
          <w:rFonts w:asciiTheme="minorEastAsia" w:hAnsiTheme="minorEastAsia" w:hint="eastAsia"/>
        </w:rPr>
        <w:t>权益分派后的结果在列表中显示；</w:t>
      </w:r>
      <w:r>
        <w:rPr>
          <w:rFonts w:asciiTheme="minorEastAsia" w:hAnsiTheme="minorEastAsia" w:hint="eastAsia"/>
        </w:rPr>
        <w:t>（参见以股代息到账分配功能）</w:t>
      </w:r>
    </w:p>
    <w:p w:rsidR="00B415DA" w:rsidRDefault="00B415DA" w:rsidP="00B415DA">
      <w:pPr>
        <w:pStyle w:val="a7"/>
        <w:numPr>
          <w:ilvl w:val="0"/>
          <w:numId w:val="191"/>
        </w:numPr>
        <w:spacing w:line="360" w:lineRule="auto"/>
        <w:ind w:firstLineChars="0"/>
        <w:rPr>
          <w:rFonts w:asciiTheme="minorEastAsia" w:hAnsiTheme="minorEastAsia"/>
        </w:rPr>
      </w:pPr>
      <w:r w:rsidRPr="00093155">
        <w:rPr>
          <w:rFonts w:asciiTheme="minorEastAsia" w:hAnsiTheme="minorEastAsia" w:hint="eastAsia"/>
        </w:rPr>
        <w:lastRenderedPageBreak/>
        <w:t>权益确认后在上方列表中确认人、确认时间需填写；</w:t>
      </w:r>
    </w:p>
    <w:p w:rsidR="00B415DA" w:rsidRPr="00D6069F" w:rsidRDefault="00B415DA" w:rsidP="00B415DA">
      <w:pPr>
        <w:pStyle w:val="a7"/>
        <w:numPr>
          <w:ilvl w:val="0"/>
          <w:numId w:val="191"/>
        </w:numPr>
        <w:spacing w:line="360" w:lineRule="auto"/>
        <w:ind w:firstLineChars="0"/>
        <w:rPr>
          <w:rFonts w:asciiTheme="minorEastAsia" w:hAnsiTheme="minorEastAsia"/>
        </w:rPr>
      </w:pPr>
      <w:r>
        <w:rPr>
          <w:rFonts w:asciiTheme="minorEastAsia" w:hAnsiTheme="minorEastAsia" w:hint="eastAsia"/>
        </w:rPr>
        <w:t>权益确认后，系统把</w:t>
      </w:r>
      <w:r>
        <w:rPr>
          <w:rFonts w:hint="eastAsia"/>
        </w:rPr>
        <w:t>确认后把公司行动的相关信息推送到交易</w:t>
      </w:r>
      <w:r w:rsidR="00622E61">
        <w:rPr>
          <w:rFonts w:hint="eastAsia"/>
        </w:rPr>
        <w:t>结算</w:t>
      </w:r>
      <w:r>
        <w:rPr>
          <w:rFonts w:hint="eastAsia"/>
        </w:rPr>
        <w:t>系统；</w:t>
      </w:r>
    </w:p>
    <w:p w:rsidR="006D7D37" w:rsidRPr="006D7D37" w:rsidRDefault="006D7D37" w:rsidP="00B415DA">
      <w:pPr>
        <w:pStyle w:val="a7"/>
        <w:numPr>
          <w:ilvl w:val="1"/>
          <w:numId w:val="191"/>
        </w:numPr>
        <w:spacing w:line="360" w:lineRule="auto"/>
        <w:ind w:firstLineChars="0"/>
        <w:rPr>
          <w:rFonts w:asciiTheme="minorEastAsia" w:hAnsiTheme="minorEastAsia"/>
        </w:rPr>
      </w:pPr>
      <w:r>
        <w:rPr>
          <w:rFonts w:hint="eastAsia"/>
        </w:rPr>
        <w:t>现金选择的权益；</w:t>
      </w:r>
    </w:p>
    <w:p w:rsidR="00622E61" w:rsidRPr="00E9715B" w:rsidRDefault="00622E61" w:rsidP="00622E61">
      <w:pPr>
        <w:pStyle w:val="a7"/>
        <w:numPr>
          <w:ilvl w:val="2"/>
          <w:numId w:val="191"/>
        </w:numPr>
        <w:spacing w:line="360" w:lineRule="auto"/>
        <w:ind w:firstLineChars="0"/>
        <w:rPr>
          <w:rFonts w:asciiTheme="minorEastAsia" w:hAnsiTheme="minorEastAsia"/>
        </w:rPr>
      </w:pPr>
      <w:r>
        <w:rPr>
          <w:rFonts w:hint="eastAsia"/>
        </w:rPr>
        <w:t>根据分配后的客户应扣资金，</w:t>
      </w:r>
      <w:proofErr w:type="gramStart"/>
      <w:r>
        <w:rPr>
          <w:rFonts w:hint="eastAsia"/>
        </w:rPr>
        <w:t>记减客户</w:t>
      </w:r>
      <w:proofErr w:type="gramEnd"/>
      <w:r>
        <w:rPr>
          <w:rFonts w:hint="eastAsia"/>
        </w:rPr>
        <w:t>相应币种手续费；</w:t>
      </w:r>
    </w:p>
    <w:p w:rsidR="00D17C9F" w:rsidRDefault="00E9715B">
      <w:pPr>
        <w:pStyle w:val="a7"/>
        <w:numPr>
          <w:ilvl w:val="3"/>
          <w:numId w:val="191"/>
        </w:numPr>
        <w:spacing w:line="360" w:lineRule="auto"/>
        <w:ind w:firstLineChars="0"/>
        <w:rPr>
          <w:rFonts w:asciiTheme="minorEastAsia" w:hAnsiTheme="minorEastAsia"/>
        </w:rPr>
      </w:pPr>
      <w:r>
        <w:rPr>
          <w:rFonts w:hint="eastAsia"/>
        </w:rPr>
        <w:t>写入</w:t>
      </w:r>
      <w:r>
        <w:rPr>
          <w:rFonts w:hint="eastAsia"/>
        </w:rPr>
        <w:t>ABC</w:t>
      </w:r>
      <w:r>
        <w:rPr>
          <w:rFonts w:hint="eastAsia"/>
        </w:rPr>
        <w:t>系统时摘要规则：手续费（</w:t>
      </w:r>
      <w:r>
        <w:rPr>
          <w:rFonts w:hint="eastAsia"/>
        </w:rPr>
        <w:t xml:space="preserve"> XXX</w:t>
      </w:r>
      <w:r>
        <w:rPr>
          <w:rFonts w:hint="eastAsia"/>
        </w:rPr>
        <w:t>证券派发现金股息</w:t>
      </w:r>
      <w:r>
        <w:rPr>
          <w:rFonts w:hint="eastAsia"/>
        </w:rPr>
        <w:t>_XXX</w:t>
      </w:r>
      <w:r>
        <w:rPr>
          <w:rFonts w:hint="eastAsia"/>
        </w:rPr>
        <w:t>）；</w:t>
      </w:r>
    </w:p>
    <w:p w:rsidR="00D17C9F" w:rsidRDefault="00E9715B">
      <w:pPr>
        <w:pStyle w:val="a7"/>
        <w:numPr>
          <w:ilvl w:val="3"/>
          <w:numId w:val="191"/>
        </w:numPr>
        <w:spacing w:line="360" w:lineRule="auto"/>
        <w:ind w:firstLineChars="0"/>
        <w:rPr>
          <w:rFonts w:asciiTheme="minorEastAsia" w:hAnsiTheme="minorEastAsia"/>
        </w:rPr>
      </w:pPr>
      <w:r>
        <w:rPr>
          <w:rFonts w:hint="eastAsia"/>
        </w:rPr>
        <w:t>举例：手续费（</w:t>
      </w:r>
      <w:r w:rsidRPr="00AC47DE">
        <w:rPr>
          <w:rFonts w:hint="eastAsia"/>
        </w:rPr>
        <w:t xml:space="preserve">00464 </w:t>
      </w:r>
      <w:r w:rsidRPr="00AC47DE">
        <w:rPr>
          <w:rFonts w:hint="eastAsia"/>
        </w:rPr>
        <w:t>派发现金股息</w:t>
      </w:r>
      <w:r w:rsidRPr="00AC47DE">
        <w:rPr>
          <w:rFonts w:hint="eastAsia"/>
        </w:rPr>
        <w:t xml:space="preserve"> 16000</w:t>
      </w:r>
      <w:r>
        <w:rPr>
          <w:rFonts w:hint="eastAsia"/>
        </w:rPr>
        <w:t>）；</w:t>
      </w:r>
    </w:p>
    <w:p w:rsidR="00622E61" w:rsidRPr="00703581" w:rsidRDefault="00622E61" w:rsidP="00622E61">
      <w:pPr>
        <w:pStyle w:val="a7"/>
        <w:numPr>
          <w:ilvl w:val="2"/>
          <w:numId w:val="191"/>
        </w:numPr>
        <w:spacing w:line="360" w:lineRule="auto"/>
        <w:ind w:firstLineChars="0"/>
        <w:rPr>
          <w:rFonts w:asciiTheme="minorEastAsia" w:hAnsiTheme="minorEastAsia"/>
        </w:rPr>
      </w:pPr>
      <w:r>
        <w:rPr>
          <w:rFonts w:hint="eastAsia"/>
        </w:rPr>
        <w:t>根据分配后的客户应增资金，</w:t>
      </w:r>
      <w:proofErr w:type="gramStart"/>
      <w:r>
        <w:rPr>
          <w:rFonts w:hint="eastAsia"/>
        </w:rPr>
        <w:t>记增客户</w:t>
      </w:r>
      <w:proofErr w:type="gramEnd"/>
      <w:r>
        <w:rPr>
          <w:rFonts w:hint="eastAsia"/>
        </w:rPr>
        <w:t>相应币种现金股息；</w:t>
      </w:r>
    </w:p>
    <w:p w:rsidR="00D17C9F" w:rsidRDefault="00703581">
      <w:pPr>
        <w:pStyle w:val="a7"/>
        <w:numPr>
          <w:ilvl w:val="3"/>
          <w:numId w:val="191"/>
        </w:numPr>
        <w:spacing w:line="360" w:lineRule="auto"/>
        <w:ind w:firstLineChars="0"/>
        <w:rPr>
          <w:rFonts w:asciiTheme="minorEastAsia" w:hAnsiTheme="minorEastAsia"/>
        </w:rPr>
      </w:pPr>
      <w:r>
        <w:rPr>
          <w:rFonts w:hint="eastAsia"/>
        </w:rPr>
        <w:t>写入</w:t>
      </w:r>
      <w:r>
        <w:rPr>
          <w:rFonts w:hint="eastAsia"/>
        </w:rPr>
        <w:t>ABC</w:t>
      </w:r>
      <w:r>
        <w:rPr>
          <w:rFonts w:hint="eastAsia"/>
        </w:rPr>
        <w:t>系统时摘要规则：</w:t>
      </w:r>
      <w:r w:rsidR="00186FEE">
        <w:rPr>
          <w:rFonts w:hint="eastAsia"/>
        </w:rPr>
        <w:t>现金股息：</w:t>
      </w:r>
      <w:r>
        <w:rPr>
          <w:rFonts w:hint="eastAsia"/>
        </w:rPr>
        <w:t>XXX</w:t>
      </w:r>
      <w:r>
        <w:rPr>
          <w:rFonts w:hint="eastAsia"/>
        </w:rPr>
        <w:t>证券派发现金股息</w:t>
      </w:r>
      <w:r>
        <w:rPr>
          <w:rFonts w:hint="eastAsia"/>
        </w:rPr>
        <w:t>_XXX</w:t>
      </w:r>
      <w:r>
        <w:rPr>
          <w:rFonts w:hint="eastAsia"/>
        </w:rPr>
        <w:t>，每股派发</w:t>
      </w:r>
      <w:r>
        <w:rPr>
          <w:rFonts w:hint="eastAsia"/>
        </w:rPr>
        <w:t>XXX</w:t>
      </w:r>
      <w:r>
        <w:rPr>
          <w:rFonts w:hint="eastAsia"/>
        </w:rPr>
        <w:t>；</w:t>
      </w:r>
    </w:p>
    <w:p w:rsidR="00D17C9F" w:rsidRDefault="00703581">
      <w:pPr>
        <w:pStyle w:val="a7"/>
        <w:numPr>
          <w:ilvl w:val="3"/>
          <w:numId w:val="191"/>
        </w:numPr>
        <w:spacing w:line="360" w:lineRule="auto"/>
        <w:ind w:firstLineChars="0"/>
        <w:rPr>
          <w:rFonts w:asciiTheme="minorEastAsia" w:hAnsiTheme="minorEastAsia"/>
        </w:rPr>
      </w:pPr>
      <w:r>
        <w:rPr>
          <w:rFonts w:hint="eastAsia"/>
        </w:rPr>
        <w:t>举例：</w:t>
      </w:r>
      <w:r w:rsidR="00186FEE">
        <w:rPr>
          <w:rFonts w:hint="eastAsia"/>
        </w:rPr>
        <w:t>现金股息：</w:t>
      </w:r>
      <w:r w:rsidRPr="00AC47DE">
        <w:rPr>
          <w:rFonts w:hint="eastAsia"/>
        </w:rPr>
        <w:t xml:space="preserve">00464 </w:t>
      </w:r>
      <w:r w:rsidRPr="00AC47DE">
        <w:rPr>
          <w:rFonts w:hint="eastAsia"/>
        </w:rPr>
        <w:t>派发现金股息</w:t>
      </w:r>
      <w:r w:rsidRPr="00AC47DE">
        <w:rPr>
          <w:rFonts w:hint="eastAsia"/>
        </w:rPr>
        <w:t xml:space="preserve"> 16000 </w:t>
      </w:r>
      <w:r w:rsidRPr="00AC47DE">
        <w:rPr>
          <w:rFonts w:hint="eastAsia"/>
        </w:rPr>
        <w:t>，</w:t>
      </w:r>
      <w:r w:rsidRPr="00AC47DE">
        <w:rPr>
          <w:rFonts w:hint="eastAsia"/>
        </w:rPr>
        <w:t xml:space="preserve"> </w:t>
      </w:r>
      <w:r w:rsidRPr="00AC47DE">
        <w:rPr>
          <w:rFonts w:hint="eastAsia"/>
        </w:rPr>
        <w:t>每股派息</w:t>
      </w:r>
      <w:r w:rsidRPr="00AC47DE">
        <w:rPr>
          <w:rFonts w:hint="eastAsia"/>
        </w:rPr>
        <w:t>0.04</w:t>
      </w:r>
      <w:r>
        <w:rPr>
          <w:rFonts w:hint="eastAsia"/>
        </w:rPr>
        <w:t>；</w:t>
      </w:r>
    </w:p>
    <w:p w:rsidR="00703581" w:rsidRPr="00622E61" w:rsidRDefault="00703581" w:rsidP="00622E61">
      <w:pPr>
        <w:pStyle w:val="a7"/>
        <w:numPr>
          <w:ilvl w:val="2"/>
          <w:numId w:val="191"/>
        </w:numPr>
        <w:spacing w:line="360" w:lineRule="auto"/>
        <w:ind w:firstLineChars="0"/>
        <w:rPr>
          <w:rFonts w:asciiTheme="minorEastAsia" w:hAnsiTheme="minorEastAsia"/>
        </w:rPr>
      </w:pPr>
    </w:p>
    <w:p w:rsidR="006D7D37" w:rsidRPr="00622E61" w:rsidRDefault="006D7D37" w:rsidP="00B415DA">
      <w:pPr>
        <w:pStyle w:val="a7"/>
        <w:numPr>
          <w:ilvl w:val="1"/>
          <w:numId w:val="191"/>
        </w:numPr>
        <w:spacing w:line="360" w:lineRule="auto"/>
        <w:ind w:firstLineChars="0"/>
        <w:rPr>
          <w:rFonts w:asciiTheme="minorEastAsia" w:hAnsiTheme="minorEastAsia"/>
        </w:rPr>
      </w:pPr>
      <w:r>
        <w:rPr>
          <w:rFonts w:hint="eastAsia"/>
        </w:rPr>
        <w:t>股份再投资权益；</w:t>
      </w:r>
    </w:p>
    <w:p w:rsidR="00622E61" w:rsidRPr="00E9715B" w:rsidRDefault="00622E61" w:rsidP="00622E61">
      <w:pPr>
        <w:pStyle w:val="a7"/>
        <w:numPr>
          <w:ilvl w:val="2"/>
          <w:numId w:val="191"/>
        </w:numPr>
        <w:spacing w:line="360" w:lineRule="auto"/>
        <w:ind w:firstLineChars="0"/>
        <w:rPr>
          <w:rFonts w:asciiTheme="minorEastAsia" w:hAnsiTheme="minorEastAsia"/>
        </w:rPr>
      </w:pPr>
      <w:r>
        <w:rPr>
          <w:rFonts w:hint="eastAsia"/>
        </w:rPr>
        <w:t>根据分配后的客户应扣资金，</w:t>
      </w:r>
      <w:proofErr w:type="gramStart"/>
      <w:r>
        <w:rPr>
          <w:rFonts w:hint="eastAsia"/>
        </w:rPr>
        <w:t>记减客户</w:t>
      </w:r>
      <w:proofErr w:type="gramEnd"/>
      <w:r>
        <w:rPr>
          <w:rFonts w:hint="eastAsia"/>
        </w:rPr>
        <w:t>相应港币手续费；</w:t>
      </w:r>
    </w:p>
    <w:p w:rsidR="00E9715B" w:rsidRPr="00AC47DE" w:rsidRDefault="00E9715B" w:rsidP="00E9715B">
      <w:pPr>
        <w:pStyle w:val="a7"/>
        <w:numPr>
          <w:ilvl w:val="3"/>
          <w:numId w:val="191"/>
        </w:numPr>
        <w:spacing w:line="360" w:lineRule="auto"/>
        <w:ind w:firstLineChars="0"/>
        <w:rPr>
          <w:rFonts w:asciiTheme="minorEastAsia" w:hAnsiTheme="minorEastAsia"/>
        </w:rPr>
      </w:pPr>
      <w:r>
        <w:rPr>
          <w:rFonts w:hint="eastAsia"/>
        </w:rPr>
        <w:t>写入</w:t>
      </w:r>
      <w:r>
        <w:rPr>
          <w:rFonts w:hint="eastAsia"/>
        </w:rPr>
        <w:t>ABC</w:t>
      </w:r>
      <w:r>
        <w:rPr>
          <w:rFonts w:hint="eastAsia"/>
        </w:rPr>
        <w:t>系统时摘要规则：手续费（</w:t>
      </w:r>
      <w:r>
        <w:rPr>
          <w:rFonts w:hint="eastAsia"/>
        </w:rPr>
        <w:t xml:space="preserve"> XXX</w:t>
      </w:r>
      <w:r>
        <w:rPr>
          <w:rFonts w:hint="eastAsia"/>
        </w:rPr>
        <w:t>证券代息股数</w:t>
      </w:r>
      <w:r w:rsidR="00186FEE">
        <w:rPr>
          <w:rFonts w:hint="eastAsia"/>
        </w:rPr>
        <w:t>:</w:t>
      </w:r>
      <w:r>
        <w:rPr>
          <w:rFonts w:hint="eastAsia"/>
        </w:rPr>
        <w:t>_XXX</w:t>
      </w:r>
      <w:r>
        <w:rPr>
          <w:rFonts w:hint="eastAsia"/>
        </w:rPr>
        <w:t>）；</w:t>
      </w:r>
    </w:p>
    <w:p w:rsidR="00E9715B" w:rsidRPr="00CE4D52" w:rsidRDefault="00E9715B" w:rsidP="00E9715B">
      <w:pPr>
        <w:pStyle w:val="a7"/>
        <w:numPr>
          <w:ilvl w:val="3"/>
          <w:numId w:val="191"/>
        </w:numPr>
        <w:spacing w:line="360" w:lineRule="auto"/>
        <w:ind w:firstLineChars="0"/>
        <w:rPr>
          <w:rFonts w:asciiTheme="minorEastAsia" w:hAnsiTheme="minorEastAsia"/>
        </w:rPr>
      </w:pPr>
      <w:r>
        <w:rPr>
          <w:rFonts w:hint="eastAsia"/>
        </w:rPr>
        <w:t>举例：手续费（</w:t>
      </w:r>
      <w:r w:rsidRPr="00AC47DE">
        <w:rPr>
          <w:rFonts w:hint="eastAsia"/>
        </w:rPr>
        <w:t xml:space="preserve">00464 </w:t>
      </w:r>
      <w:r>
        <w:rPr>
          <w:rFonts w:hint="eastAsia"/>
        </w:rPr>
        <w:t>代息股数</w:t>
      </w:r>
      <w:r w:rsidR="00186FEE">
        <w:rPr>
          <w:rFonts w:hint="eastAsia"/>
        </w:rPr>
        <w:t>:</w:t>
      </w:r>
      <w:r w:rsidRPr="00AC47DE">
        <w:rPr>
          <w:rFonts w:hint="eastAsia"/>
        </w:rPr>
        <w:t xml:space="preserve"> 16000</w:t>
      </w:r>
      <w:r>
        <w:rPr>
          <w:rFonts w:hint="eastAsia"/>
        </w:rPr>
        <w:t>）；</w:t>
      </w:r>
    </w:p>
    <w:p w:rsidR="00622E61" w:rsidRPr="009F76FA" w:rsidRDefault="00622E61" w:rsidP="00622E61">
      <w:pPr>
        <w:pStyle w:val="a7"/>
        <w:numPr>
          <w:ilvl w:val="2"/>
          <w:numId w:val="191"/>
        </w:numPr>
        <w:spacing w:line="360" w:lineRule="auto"/>
        <w:ind w:firstLineChars="0"/>
        <w:rPr>
          <w:rFonts w:asciiTheme="minorEastAsia" w:hAnsiTheme="minorEastAsia"/>
        </w:rPr>
      </w:pPr>
      <w:r>
        <w:rPr>
          <w:rFonts w:hint="eastAsia"/>
        </w:rPr>
        <w:t>根据分配后的客户应增股份，</w:t>
      </w:r>
      <w:proofErr w:type="gramStart"/>
      <w:r>
        <w:rPr>
          <w:rFonts w:hint="eastAsia"/>
        </w:rPr>
        <w:t>记增客户</w:t>
      </w:r>
      <w:proofErr w:type="gramEnd"/>
      <w:r>
        <w:rPr>
          <w:rFonts w:hint="eastAsia"/>
        </w:rPr>
        <w:t>的</w:t>
      </w:r>
      <w:r>
        <w:rPr>
          <w:rFonts w:hint="eastAsia"/>
          <w:lang w:val="en-AU"/>
        </w:rPr>
        <w:t>股票</w:t>
      </w:r>
      <w:r>
        <w:rPr>
          <w:rFonts w:hint="eastAsia"/>
        </w:rPr>
        <w:t>股息；</w:t>
      </w:r>
    </w:p>
    <w:p w:rsidR="009F76FA" w:rsidRPr="009F76FA" w:rsidRDefault="009F76FA" w:rsidP="00622E61">
      <w:pPr>
        <w:pStyle w:val="a7"/>
        <w:numPr>
          <w:ilvl w:val="2"/>
          <w:numId w:val="191"/>
        </w:numPr>
        <w:spacing w:line="360" w:lineRule="auto"/>
        <w:ind w:firstLineChars="0"/>
        <w:rPr>
          <w:rFonts w:asciiTheme="minorEastAsia" w:hAnsiTheme="minorEastAsia"/>
        </w:rPr>
      </w:pPr>
      <w:r>
        <w:rPr>
          <w:rFonts w:hint="eastAsia"/>
        </w:rPr>
        <w:t>根据抵押银行的实际增加数量</w:t>
      </w:r>
      <w:proofErr w:type="gramStart"/>
      <w:r>
        <w:rPr>
          <w:rFonts w:hint="eastAsia"/>
        </w:rPr>
        <w:t>记增再</w:t>
      </w:r>
      <w:proofErr w:type="gramEnd"/>
      <w:r>
        <w:rPr>
          <w:rFonts w:hint="eastAsia"/>
        </w:rPr>
        <w:t>抵押融资账户中相应股份的数量；</w:t>
      </w:r>
    </w:p>
    <w:p w:rsidR="00E9715B" w:rsidRPr="00E9715B" w:rsidRDefault="00E9715B" w:rsidP="00E9715B">
      <w:pPr>
        <w:pStyle w:val="a7"/>
        <w:numPr>
          <w:ilvl w:val="1"/>
          <w:numId w:val="191"/>
        </w:numPr>
        <w:spacing w:line="360" w:lineRule="auto"/>
        <w:ind w:firstLineChars="0"/>
        <w:rPr>
          <w:rFonts w:asciiTheme="minorEastAsia" w:hAnsiTheme="minorEastAsia"/>
        </w:rPr>
      </w:pPr>
      <w:proofErr w:type="gramStart"/>
      <w:r>
        <w:rPr>
          <w:rFonts w:hint="eastAsia"/>
        </w:rPr>
        <w:t>记减客户</w:t>
      </w:r>
      <w:proofErr w:type="gramEnd"/>
      <w:r>
        <w:rPr>
          <w:rFonts w:hint="eastAsia"/>
        </w:rPr>
        <w:t>相应币种过户费</w:t>
      </w:r>
      <w:r>
        <w:rPr>
          <w:rFonts w:asciiTheme="minorEastAsia" w:hAnsiTheme="minorEastAsia" w:hint="eastAsia"/>
          <w:lang w:val="en-AU"/>
        </w:rPr>
        <w:t>；</w:t>
      </w:r>
    </w:p>
    <w:p w:rsidR="00E9715B" w:rsidRPr="00AC47DE" w:rsidRDefault="00E9715B" w:rsidP="00E9715B">
      <w:pPr>
        <w:pStyle w:val="a7"/>
        <w:numPr>
          <w:ilvl w:val="3"/>
          <w:numId w:val="191"/>
        </w:numPr>
        <w:spacing w:line="360" w:lineRule="auto"/>
        <w:ind w:firstLineChars="0"/>
        <w:rPr>
          <w:rFonts w:asciiTheme="minorEastAsia" w:hAnsiTheme="minorEastAsia"/>
        </w:rPr>
      </w:pPr>
      <w:r>
        <w:rPr>
          <w:rFonts w:hint="eastAsia"/>
        </w:rPr>
        <w:t>写入</w:t>
      </w:r>
      <w:r>
        <w:rPr>
          <w:rFonts w:hint="eastAsia"/>
        </w:rPr>
        <w:t>ABC</w:t>
      </w:r>
      <w:r>
        <w:rPr>
          <w:rFonts w:hint="eastAsia"/>
        </w:rPr>
        <w:t>系统时摘要规则：过户费（</w:t>
      </w:r>
      <w:r>
        <w:rPr>
          <w:rFonts w:hint="eastAsia"/>
        </w:rPr>
        <w:t xml:space="preserve"> XXX</w:t>
      </w:r>
      <w:r>
        <w:rPr>
          <w:rFonts w:hint="eastAsia"/>
        </w:rPr>
        <w:t>证券股权登记日</w:t>
      </w:r>
      <w:r w:rsidR="00186FEE" w:rsidRPr="00186FEE">
        <w:rPr>
          <w:rFonts w:hint="eastAsia"/>
        </w:rPr>
        <w:t>持股</w:t>
      </w:r>
      <w:r>
        <w:rPr>
          <w:rFonts w:hint="eastAsia"/>
        </w:rPr>
        <w:t>XXX</w:t>
      </w:r>
      <w:r>
        <w:rPr>
          <w:rFonts w:hint="eastAsia"/>
        </w:rPr>
        <w:t>股）；</w:t>
      </w:r>
    </w:p>
    <w:p w:rsidR="00E9715B" w:rsidRPr="00CE4D52" w:rsidRDefault="00E9715B" w:rsidP="00E9715B">
      <w:pPr>
        <w:pStyle w:val="a7"/>
        <w:numPr>
          <w:ilvl w:val="3"/>
          <w:numId w:val="191"/>
        </w:numPr>
        <w:spacing w:line="360" w:lineRule="auto"/>
        <w:ind w:firstLineChars="0"/>
        <w:rPr>
          <w:rFonts w:asciiTheme="minorEastAsia" w:hAnsiTheme="minorEastAsia"/>
        </w:rPr>
      </w:pPr>
      <w:r>
        <w:rPr>
          <w:rFonts w:hint="eastAsia"/>
        </w:rPr>
        <w:t>举例：过户费（</w:t>
      </w:r>
      <w:r w:rsidRPr="00AC47DE">
        <w:rPr>
          <w:rFonts w:hint="eastAsia"/>
        </w:rPr>
        <w:t xml:space="preserve">00464 </w:t>
      </w:r>
      <w:r>
        <w:rPr>
          <w:rFonts w:hint="eastAsia"/>
        </w:rPr>
        <w:t>股权登记日</w:t>
      </w:r>
      <w:r w:rsidR="00186FEE" w:rsidRPr="00186FEE">
        <w:rPr>
          <w:rFonts w:hint="eastAsia"/>
        </w:rPr>
        <w:t>持股</w:t>
      </w:r>
      <w:r w:rsidR="00186FEE">
        <w:rPr>
          <w:rFonts w:hint="eastAsia"/>
        </w:rPr>
        <w:t>:</w:t>
      </w:r>
      <w:r w:rsidRPr="00AC47DE">
        <w:rPr>
          <w:rFonts w:hint="eastAsia"/>
        </w:rPr>
        <w:t>16000</w:t>
      </w:r>
      <w:r>
        <w:rPr>
          <w:rFonts w:hint="eastAsia"/>
        </w:rPr>
        <w:t>股）；</w:t>
      </w:r>
    </w:p>
    <w:p w:rsidR="00E9715B" w:rsidRPr="002F3A6B" w:rsidRDefault="00E9715B" w:rsidP="00E9715B">
      <w:pPr>
        <w:pStyle w:val="a7"/>
        <w:numPr>
          <w:ilvl w:val="1"/>
          <w:numId w:val="191"/>
        </w:numPr>
        <w:spacing w:line="360" w:lineRule="auto"/>
        <w:ind w:firstLineChars="0"/>
        <w:rPr>
          <w:rFonts w:asciiTheme="minorEastAsia" w:hAnsiTheme="minorEastAsia"/>
        </w:rPr>
      </w:pPr>
      <w:r>
        <w:rPr>
          <w:rFonts w:asciiTheme="minorEastAsia" w:hAnsiTheme="minorEastAsia" w:hint="eastAsia"/>
          <w:lang w:val="en-AU"/>
        </w:rPr>
        <w:t>调用交易结算系统中的成本核算方法，重新计算股票成本；</w:t>
      </w:r>
    </w:p>
    <w:p w:rsidR="00B415DA" w:rsidRDefault="00B415DA" w:rsidP="00B415DA">
      <w:pPr>
        <w:pStyle w:val="a7"/>
        <w:numPr>
          <w:ilvl w:val="0"/>
          <w:numId w:val="191"/>
        </w:numPr>
        <w:spacing w:line="360" w:lineRule="auto"/>
        <w:ind w:firstLineChars="0"/>
        <w:rPr>
          <w:rFonts w:asciiTheme="minorEastAsia" w:hAnsiTheme="minorEastAsia"/>
        </w:rPr>
      </w:pPr>
      <w:r>
        <w:rPr>
          <w:rFonts w:asciiTheme="minorEastAsia" w:hAnsiTheme="minorEastAsia" w:hint="eastAsia"/>
        </w:rPr>
        <w:t>权益确认后不能重复确认，如重复操作系统应提示用户；</w:t>
      </w:r>
    </w:p>
    <w:p w:rsidR="00510242" w:rsidRDefault="00510242" w:rsidP="00510242">
      <w:pPr>
        <w:pStyle w:val="a7"/>
        <w:numPr>
          <w:ilvl w:val="0"/>
          <w:numId w:val="191"/>
        </w:numPr>
        <w:spacing w:line="360" w:lineRule="auto"/>
        <w:ind w:firstLineChars="0"/>
        <w:rPr>
          <w:rFonts w:asciiTheme="minorEastAsia" w:hAnsiTheme="minorEastAsia"/>
        </w:rPr>
      </w:pPr>
      <w:r>
        <w:rPr>
          <w:rFonts w:asciiTheme="minorEastAsia" w:hAnsiTheme="minorEastAsia" w:hint="eastAsia"/>
        </w:rPr>
        <w:t>以股代息到账确认后，系统向客服部的邮箱发送以股代息到账确认的信息；</w:t>
      </w:r>
    </w:p>
    <w:p w:rsidR="00510242" w:rsidRDefault="00510242" w:rsidP="00510242">
      <w:pPr>
        <w:pStyle w:val="a7"/>
        <w:numPr>
          <w:ilvl w:val="1"/>
          <w:numId w:val="191"/>
        </w:numPr>
        <w:spacing w:line="360" w:lineRule="auto"/>
        <w:ind w:firstLineChars="0"/>
        <w:rPr>
          <w:rFonts w:asciiTheme="minorEastAsia" w:hAnsiTheme="minorEastAsia"/>
        </w:rPr>
      </w:pPr>
      <w:r>
        <w:rPr>
          <w:rFonts w:asciiTheme="minorEastAsia" w:hAnsiTheme="minorEastAsia" w:hint="eastAsia"/>
        </w:rPr>
        <w:t>发送内容：说明（股以股代息到账确认）、股票代码、股票名称、派息币种、派息金额、以股代息数量、处理日期。</w:t>
      </w:r>
    </w:p>
    <w:p w:rsidR="00510242" w:rsidRDefault="00510242" w:rsidP="00510242">
      <w:pPr>
        <w:pStyle w:val="a7"/>
        <w:numPr>
          <w:ilvl w:val="1"/>
          <w:numId w:val="191"/>
        </w:numPr>
        <w:spacing w:line="360" w:lineRule="auto"/>
        <w:ind w:firstLineChars="0"/>
        <w:rPr>
          <w:rFonts w:asciiTheme="minorEastAsia" w:hAnsiTheme="minorEastAsia"/>
        </w:rPr>
      </w:pPr>
      <w:r>
        <w:rPr>
          <w:rFonts w:asciiTheme="minorEastAsia" w:hAnsiTheme="minorEastAsia" w:hint="eastAsia"/>
        </w:rPr>
        <w:t>发送格式：以上</w:t>
      </w:r>
      <w:r w:rsidR="00EC6D90">
        <w:rPr>
          <w:rFonts w:asciiTheme="minorEastAsia" w:hAnsiTheme="minorEastAsia" w:hint="eastAsia"/>
        </w:rPr>
        <w:t>每一项</w:t>
      </w:r>
      <w:r>
        <w:rPr>
          <w:rFonts w:asciiTheme="minorEastAsia" w:hAnsiTheme="minorEastAsia" w:hint="eastAsia"/>
        </w:rPr>
        <w:t>选择为一行，现金派息的以股代</w:t>
      </w:r>
      <w:proofErr w:type="gramStart"/>
      <w:r>
        <w:rPr>
          <w:rFonts w:asciiTheme="minorEastAsia" w:hAnsiTheme="minorEastAsia" w:hint="eastAsia"/>
        </w:rPr>
        <w:t>息数量</w:t>
      </w:r>
      <w:proofErr w:type="gramEnd"/>
      <w:r>
        <w:rPr>
          <w:rFonts w:asciiTheme="minorEastAsia" w:hAnsiTheme="minorEastAsia" w:hint="eastAsia"/>
        </w:rPr>
        <w:t xml:space="preserve">为0； </w:t>
      </w:r>
    </w:p>
    <w:p w:rsidR="003B262E" w:rsidRDefault="003B262E" w:rsidP="003B262E">
      <w:pPr>
        <w:pStyle w:val="a7"/>
        <w:numPr>
          <w:ilvl w:val="1"/>
          <w:numId w:val="191"/>
        </w:numPr>
        <w:spacing w:line="360" w:lineRule="auto"/>
        <w:ind w:firstLineChars="0"/>
        <w:rPr>
          <w:rFonts w:asciiTheme="minorEastAsia" w:hAnsiTheme="minorEastAsia"/>
        </w:rPr>
      </w:pPr>
      <w:r>
        <w:rPr>
          <w:rFonts w:asciiTheme="minorEastAsia" w:hAnsiTheme="minorEastAsia" w:hint="eastAsia"/>
        </w:rPr>
        <w:t>发送内容：抵押银行应付应收：说明（以股代息权益确认）、股票代码、股票名称、持仓数量、股票股息数量；</w:t>
      </w:r>
    </w:p>
    <w:p w:rsidR="003B262E" w:rsidRDefault="003B262E" w:rsidP="003B262E">
      <w:pPr>
        <w:pStyle w:val="a7"/>
        <w:numPr>
          <w:ilvl w:val="1"/>
          <w:numId w:val="191"/>
        </w:numPr>
        <w:spacing w:line="360" w:lineRule="auto"/>
        <w:ind w:firstLineChars="0"/>
        <w:rPr>
          <w:rFonts w:asciiTheme="minorEastAsia" w:hAnsiTheme="minorEastAsia"/>
        </w:rPr>
      </w:pPr>
      <w:r>
        <w:rPr>
          <w:rFonts w:asciiTheme="minorEastAsia" w:hAnsiTheme="minorEastAsia" w:hint="eastAsia"/>
        </w:rPr>
        <w:t>发送内容：抵押银行应付应收：说明（现金选择确认）、股票代码、股票名称、</w:t>
      </w:r>
      <w:r>
        <w:rPr>
          <w:rFonts w:asciiTheme="minorEastAsia" w:hAnsiTheme="minorEastAsia" w:hint="eastAsia"/>
        </w:rPr>
        <w:lastRenderedPageBreak/>
        <w:t>持仓数量、币种、派息金额、代收股息费、支付净额；</w:t>
      </w:r>
    </w:p>
    <w:p w:rsidR="003B262E" w:rsidRDefault="003B262E" w:rsidP="003B262E">
      <w:pPr>
        <w:pStyle w:val="a7"/>
        <w:numPr>
          <w:ilvl w:val="1"/>
          <w:numId w:val="191"/>
        </w:numPr>
        <w:spacing w:line="360" w:lineRule="auto"/>
        <w:ind w:firstLineChars="0"/>
        <w:rPr>
          <w:rFonts w:asciiTheme="minorEastAsia" w:hAnsiTheme="minorEastAsia"/>
        </w:rPr>
      </w:pPr>
      <w:r>
        <w:rPr>
          <w:rFonts w:asciiTheme="minorEastAsia" w:hAnsiTheme="minorEastAsia" w:hint="eastAsia"/>
        </w:rPr>
        <w:t>发送格式：一个银行一类业务一行记录；</w:t>
      </w:r>
    </w:p>
    <w:p w:rsidR="00D370FB" w:rsidRDefault="00D370FB" w:rsidP="00B415DA">
      <w:pPr>
        <w:pStyle w:val="a7"/>
        <w:numPr>
          <w:ilvl w:val="0"/>
          <w:numId w:val="191"/>
        </w:numPr>
        <w:spacing w:line="360" w:lineRule="auto"/>
        <w:ind w:firstLineChars="0"/>
        <w:rPr>
          <w:rFonts w:asciiTheme="minorEastAsia" w:hAnsiTheme="minorEastAsia"/>
        </w:rPr>
      </w:pPr>
      <w:r>
        <w:rPr>
          <w:rFonts w:asciiTheme="minorEastAsia" w:hAnsiTheme="minorEastAsia" w:hint="eastAsia"/>
          <w:lang w:val="en-AU"/>
        </w:rPr>
        <w:t>权益确认前可以回退到权益处理状态；</w:t>
      </w:r>
    </w:p>
    <w:p w:rsidR="00B415DA" w:rsidRDefault="00B415DA" w:rsidP="00B415DA">
      <w:pPr>
        <w:pStyle w:val="a7"/>
        <w:numPr>
          <w:ilvl w:val="0"/>
          <w:numId w:val="191"/>
        </w:numPr>
        <w:spacing w:line="360" w:lineRule="auto"/>
        <w:ind w:firstLineChars="0"/>
        <w:rPr>
          <w:rFonts w:asciiTheme="minorEastAsia" w:hAnsiTheme="minorEastAsia"/>
        </w:rPr>
      </w:pPr>
      <w:r w:rsidRPr="006B66BE">
        <w:rPr>
          <w:rFonts w:asciiTheme="minorEastAsia" w:hAnsiTheme="minorEastAsia" w:hint="eastAsia"/>
        </w:rPr>
        <w:t>记录</w:t>
      </w:r>
      <w:r>
        <w:rPr>
          <w:rFonts w:asciiTheme="minorEastAsia" w:hAnsiTheme="minorEastAsia" w:hint="eastAsia"/>
        </w:rPr>
        <w:t>权益分派确认</w:t>
      </w:r>
      <w:r w:rsidRPr="006B66BE">
        <w:rPr>
          <w:rFonts w:asciiTheme="minorEastAsia" w:hAnsiTheme="minorEastAsia" w:hint="eastAsia"/>
        </w:rPr>
        <w:t>日志：日志内容包括：行动事件、</w:t>
      </w:r>
      <w:r>
        <w:rPr>
          <w:rFonts w:asciiTheme="minorEastAsia" w:hAnsiTheme="minorEastAsia" w:hint="eastAsia"/>
        </w:rPr>
        <w:t>权益分派</w:t>
      </w:r>
      <w:r w:rsidRPr="006B66BE">
        <w:rPr>
          <w:rFonts w:asciiTheme="minorEastAsia" w:hAnsiTheme="minorEastAsia" w:hint="eastAsia"/>
        </w:rPr>
        <w:t>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59441C" w:rsidRDefault="0059441C" w:rsidP="0059441C">
      <w:pPr>
        <w:pStyle w:val="3"/>
        <w:ind w:leftChars="100" w:left="210"/>
      </w:pPr>
      <w:bookmarkStart w:id="131" w:name="_Toc296808769"/>
      <w:r>
        <w:rPr>
          <w:rFonts w:hint="eastAsia"/>
        </w:rPr>
        <w:t>F10.15</w:t>
      </w:r>
      <w:r>
        <w:rPr>
          <w:rFonts w:hint="eastAsia"/>
          <w:sz w:val="30"/>
          <w:szCs w:val="30"/>
        </w:rPr>
        <w:t>以股代息</w:t>
      </w:r>
      <w:r>
        <w:rPr>
          <w:rFonts w:hint="eastAsia"/>
        </w:rPr>
        <w:t>交收报表</w:t>
      </w:r>
      <w:bookmarkEnd w:id="131"/>
    </w:p>
    <w:p w:rsidR="0059441C" w:rsidRDefault="0059441C" w:rsidP="00AE3952">
      <w:pPr>
        <w:pStyle w:val="4"/>
        <w:numPr>
          <w:ilvl w:val="0"/>
          <w:numId w:val="286"/>
        </w:numPr>
      </w:pPr>
      <w:r>
        <w:rPr>
          <w:rFonts w:hint="eastAsia"/>
        </w:rPr>
        <w:t>业务描述</w:t>
      </w:r>
    </w:p>
    <w:p w:rsidR="00AA0F69" w:rsidRDefault="00AA0F69" w:rsidP="00AA0F69">
      <w:pPr>
        <w:spacing w:line="360" w:lineRule="auto"/>
        <w:ind w:firstLineChars="200" w:firstLine="420"/>
        <w:rPr>
          <w:rFonts w:asciiTheme="minorEastAsia" w:hAnsiTheme="minorEastAsia"/>
        </w:rPr>
      </w:pPr>
      <w:r>
        <w:rPr>
          <w:rFonts w:hint="eastAsia"/>
        </w:rPr>
        <w:t>根据以股代息权益到账结果</w:t>
      </w:r>
      <w:proofErr w:type="gramStart"/>
      <w:r>
        <w:rPr>
          <w:rFonts w:hint="eastAsia"/>
        </w:rPr>
        <w:t>生成交</w:t>
      </w:r>
      <w:proofErr w:type="gramEnd"/>
      <w:r>
        <w:rPr>
          <w:rFonts w:hint="eastAsia"/>
        </w:rPr>
        <w:t>收报表，在系统提供的统一的交收报表中可以查询出来</w:t>
      </w:r>
      <w:r>
        <w:rPr>
          <w:rFonts w:asciiTheme="minorEastAsia" w:hAnsiTheme="minorEastAsia" w:hint="eastAsia"/>
        </w:rPr>
        <w:t>。</w:t>
      </w:r>
      <w:r w:rsidR="00AE3952">
        <w:rPr>
          <w:rFonts w:asciiTheme="minorEastAsia" w:hAnsiTheme="minorEastAsia" w:hint="eastAsia"/>
        </w:rPr>
        <w:t>在抵押银行栏中可以增加不同的银行；</w:t>
      </w:r>
    </w:p>
    <w:p w:rsidR="00AA0F69" w:rsidRDefault="00AA0F69" w:rsidP="00AA0F69">
      <w:pPr>
        <w:spacing w:line="360" w:lineRule="auto"/>
        <w:ind w:firstLineChars="200" w:firstLine="420"/>
        <w:rPr>
          <w:rFonts w:asciiTheme="minorEastAsia" w:hAnsiTheme="minorEastAsia"/>
        </w:rPr>
      </w:pPr>
      <w:r>
        <w:rPr>
          <w:rFonts w:asciiTheme="minorEastAsia" w:hAnsiTheme="minorEastAsia" w:hint="eastAsia"/>
        </w:rPr>
        <w:t>查询内容包括：</w:t>
      </w:r>
    </w:p>
    <w:p w:rsidR="006041DF" w:rsidRPr="006041DF" w:rsidRDefault="006041DF" w:rsidP="006041DF">
      <w:pPr>
        <w:pStyle w:val="a7"/>
        <w:numPr>
          <w:ilvl w:val="0"/>
          <w:numId w:val="192"/>
        </w:numPr>
        <w:spacing w:line="360" w:lineRule="auto"/>
        <w:ind w:firstLineChars="0"/>
        <w:rPr>
          <w:rFonts w:asciiTheme="minorEastAsia" w:hAnsiTheme="minorEastAsia"/>
        </w:rPr>
      </w:pPr>
      <w:r w:rsidRPr="006041DF">
        <w:rPr>
          <w:rFonts w:asciiTheme="minorEastAsia" w:hAnsiTheme="minorEastAsia" w:hint="eastAsia"/>
        </w:rPr>
        <w:t>选择股份再投资的交收信息</w:t>
      </w:r>
    </w:p>
    <w:tbl>
      <w:tblPr>
        <w:tblStyle w:val="a8"/>
        <w:tblW w:w="8897" w:type="dxa"/>
        <w:tblLook w:val="04A0"/>
      </w:tblPr>
      <w:tblGrid>
        <w:gridCol w:w="1241"/>
        <w:gridCol w:w="851"/>
        <w:gridCol w:w="1240"/>
        <w:gridCol w:w="1701"/>
        <w:gridCol w:w="1605"/>
        <w:gridCol w:w="1215"/>
        <w:gridCol w:w="1044"/>
      </w:tblGrid>
      <w:tr w:rsidR="0055691A" w:rsidRPr="002E3141" w:rsidTr="0055691A">
        <w:tc>
          <w:tcPr>
            <w:tcW w:w="1241" w:type="dxa"/>
            <w:shd w:val="clear" w:color="auto" w:fill="BFBFBF" w:themeFill="background1" w:themeFillShade="BF"/>
          </w:tcPr>
          <w:p w:rsidR="0055691A" w:rsidRDefault="0055691A" w:rsidP="003267A7">
            <w:pPr>
              <w:rPr>
                <w:b/>
                <w:color w:val="C00000"/>
              </w:rPr>
            </w:pPr>
            <w:r w:rsidRPr="002E3141">
              <w:rPr>
                <w:rFonts w:hint="eastAsia"/>
                <w:b/>
                <w:color w:val="C00000"/>
              </w:rPr>
              <w:t>交收业</w:t>
            </w:r>
          </w:p>
          <w:p w:rsidR="0055691A" w:rsidRPr="002E3141" w:rsidRDefault="0055691A" w:rsidP="003267A7">
            <w:pPr>
              <w:rPr>
                <w:b/>
                <w:color w:val="C00000"/>
              </w:rPr>
            </w:pPr>
            <w:proofErr w:type="gramStart"/>
            <w:r w:rsidRPr="002E3141">
              <w:rPr>
                <w:rFonts w:hint="eastAsia"/>
                <w:b/>
                <w:color w:val="C00000"/>
              </w:rPr>
              <w:t>务</w:t>
            </w:r>
            <w:proofErr w:type="gramEnd"/>
            <w:r w:rsidRPr="002E3141">
              <w:rPr>
                <w:rFonts w:hint="eastAsia"/>
                <w:b/>
                <w:color w:val="C00000"/>
              </w:rPr>
              <w:t>内容</w:t>
            </w:r>
          </w:p>
        </w:tc>
        <w:tc>
          <w:tcPr>
            <w:tcW w:w="851" w:type="dxa"/>
            <w:shd w:val="clear" w:color="auto" w:fill="BFBFBF" w:themeFill="background1" w:themeFillShade="BF"/>
          </w:tcPr>
          <w:p w:rsidR="0055691A" w:rsidRDefault="0055691A" w:rsidP="003267A7">
            <w:pPr>
              <w:rPr>
                <w:b/>
                <w:color w:val="C00000"/>
              </w:rPr>
            </w:pPr>
            <w:r w:rsidRPr="002E3141">
              <w:rPr>
                <w:rFonts w:hint="eastAsia"/>
                <w:b/>
                <w:color w:val="C00000"/>
              </w:rPr>
              <w:t>交收</w:t>
            </w:r>
          </w:p>
          <w:p w:rsidR="0055691A" w:rsidRPr="002E3141" w:rsidRDefault="0055691A" w:rsidP="003267A7">
            <w:pPr>
              <w:rPr>
                <w:b/>
                <w:color w:val="C00000"/>
              </w:rPr>
            </w:pPr>
            <w:r>
              <w:rPr>
                <w:rFonts w:hint="eastAsia"/>
                <w:b/>
                <w:color w:val="C00000"/>
              </w:rPr>
              <w:t>类别</w:t>
            </w:r>
          </w:p>
        </w:tc>
        <w:tc>
          <w:tcPr>
            <w:tcW w:w="1240" w:type="dxa"/>
            <w:shd w:val="clear" w:color="auto" w:fill="BFBFBF" w:themeFill="background1" w:themeFillShade="BF"/>
          </w:tcPr>
          <w:p w:rsidR="0055691A" w:rsidRPr="002E3141" w:rsidRDefault="0055691A" w:rsidP="003267A7">
            <w:pPr>
              <w:rPr>
                <w:b/>
                <w:color w:val="C00000"/>
              </w:rPr>
            </w:pPr>
            <w:r w:rsidRPr="002E3141">
              <w:rPr>
                <w:rFonts w:hint="eastAsia"/>
                <w:b/>
                <w:color w:val="C00000"/>
              </w:rPr>
              <w:t>交收</w:t>
            </w:r>
            <w:r>
              <w:rPr>
                <w:rFonts w:hint="eastAsia"/>
                <w:b/>
                <w:color w:val="C00000"/>
              </w:rPr>
              <w:t>明细</w:t>
            </w:r>
          </w:p>
        </w:tc>
        <w:tc>
          <w:tcPr>
            <w:tcW w:w="1701" w:type="dxa"/>
            <w:shd w:val="clear" w:color="auto" w:fill="BFBFBF" w:themeFill="background1" w:themeFillShade="BF"/>
          </w:tcPr>
          <w:p w:rsidR="0055691A" w:rsidRPr="002E3141" w:rsidRDefault="0055691A" w:rsidP="003267A7">
            <w:pPr>
              <w:rPr>
                <w:b/>
                <w:color w:val="C00000"/>
              </w:rPr>
            </w:pPr>
            <w:r w:rsidRPr="002E3141">
              <w:rPr>
                <w:rFonts w:hint="eastAsia"/>
                <w:b/>
                <w:color w:val="C00000"/>
              </w:rPr>
              <w:t>交收方向</w:t>
            </w:r>
          </w:p>
        </w:tc>
        <w:tc>
          <w:tcPr>
            <w:tcW w:w="1605" w:type="dxa"/>
            <w:shd w:val="clear" w:color="auto" w:fill="BFBFBF" w:themeFill="background1" w:themeFillShade="BF"/>
          </w:tcPr>
          <w:p w:rsidR="0055691A" w:rsidRPr="002E3141" w:rsidRDefault="0055691A" w:rsidP="003267A7">
            <w:pPr>
              <w:rPr>
                <w:b/>
                <w:color w:val="C00000"/>
              </w:rPr>
            </w:pPr>
            <w:r>
              <w:rPr>
                <w:rFonts w:hint="eastAsia"/>
                <w:b/>
                <w:color w:val="C00000"/>
              </w:rPr>
              <w:t>调整</w:t>
            </w:r>
            <w:r w:rsidRPr="002E3141">
              <w:rPr>
                <w:rFonts w:hint="eastAsia"/>
                <w:b/>
                <w:color w:val="C00000"/>
              </w:rPr>
              <w:t>方向</w:t>
            </w:r>
          </w:p>
          <w:p w:rsidR="0055691A" w:rsidRPr="002E3141" w:rsidRDefault="0055691A" w:rsidP="00F35441">
            <w:pPr>
              <w:rPr>
                <w:b/>
                <w:color w:val="C00000"/>
              </w:rPr>
            </w:pPr>
          </w:p>
        </w:tc>
        <w:tc>
          <w:tcPr>
            <w:tcW w:w="1215" w:type="dxa"/>
            <w:shd w:val="clear" w:color="auto" w:fill="BFBFBF" w:themeFill="background1" w:themeFillShade="BF"/>
          </w:tcPr>
          <w:p w:rsidR="0055691A" w:rsidRPr="002E3141" w:rsidRDefault="0055691A" w:rsidP="0055691A">
            <w:pPr>
              <w:rPr>
                <w:b/>
                <w:color w:val="C00000"/>
              </w:rPr>
            </w:pPr>
            <w:r>
              <w:rPr>
                <w:rFonts w:hint="eastAsia"/>
                <w:b/>
                <w:color w:val="C00000"/>
              </w:rPr>
              <w:t>数量</w:t>
            </w:r>
          </w:p>
        </w:tc>
        <w:tc>
          <w:tcPr>
            <w:tcW w:w="1044" w:type="dxa"/>
            <w:shd w:val="clear" w:color="auto" w:fill="BFBFBF" w:themeFill="background1" w:themeFillShade="BF"/>
          </w:tcPr>
          <w:p w:rsidR="0055691A" w:rsidRPr="002E3141" w:rsidRDefault="0055691A" w:rsidP="0055691A">
            <w:pPr>
              <w:rPr>
                <w:b/>
                <w:color w:val="C00000"/>
              </w:rPr>
            </w:pPr>
            <w:r>
              <w:rPr>
                <w:rFonts w:hint="eastAsia"/>
                <w:b/>
                <w:color w:val="C00000"/>
              </w:rPr>
              <w:t>币种</w:t>
            </w:r>
          </w:p>
        </w:tc>
      </w:tr>
      <w:tr w:rsidR="009F76FA" w:rsidRPr="002E3141" w:rsidTr="00255E8B">
        <w:tc>
          <w:tcPr>
            <w:tcW w:w="8897" w:type="dxa"/>
            <w:gridSpan w:val="7"/>
          </w:tcPr>
          <w:p w:rsidR="009F76FA" w:rsidRPr="00DB5224" w:rsidRDefault="009F76FA" w:rsidP="00255E8B">
            <w:pPr>
              <w:rPr>
                <w:b/>
                <w:color w:val="000000" w:themeColor="text1"/>
              </w:rPr>
            </w:pPr>
            <w:r>
              <w:rPr>
                <w:rFonts w:hint="eastAsia"/>
                <w:b/>
                <w:color w:val="000000" w:themeColor="text1"/>
              </w:rPr>
              <w:t>CCASS</w:t>
            </w:r>
            <w:r>
              <w:rPr>
                <w:rFonts w:hint="eastAsia"/>
                <w:b/>
                <w:color w:val="000000" w:themeColor="text1"/>
              </w:rPr>
              <w:t>汇总数据</w:t>
            </w:r>
          </w:p>
        </w:tc>
      </w:tr>
      <w:tr w:rsidR="009F76FA" w:rsidTr="00255E8B">
        <w:tc>
          <w:tcPr>
            <w:tcW w:w="1241" w:type="dxa"/>
            <w:vMerge w:val="restart"/>
          </w:tcPr>
          <w:p w:rsidR="009F76FA" w:rsidRDefault="009F76FA" w:rsidP="00255E8B">
            <w:r>
              <w:rPr>
                <w:rFonts w:hint="eastAsia"/>
                <w:lang w:val="en-AU"/>
              </w:rPr>
              <w:t>股票</w:t>
            </w:r>
            <w:r>
              <w:rPr>
                <w:rFonts w:hint="eastAsia"/>
              </w:rPr>
              <w:t>股息</w:t>
            </w:r>
          </w:p>
        </w:tc>
        <w:tc>
          <w:tcPr>
            <w:tcW w:w="851" w:type="dxa"/>
          </w:tcPr>
          <w:p w:rsidR="009F76FA" w:rsidRDefault="009F76FA" w:rsidP="00255E8B"/>
        </w:tc>
        <w:tc>
          <w:tcPr>
            <w:tcW w:w="1240" w:type="dxa"/>
          </w:tcPr>
          <w:p w:rsidR="009F76FA" w:rsidRDefault="009F76FA" w:rsidP="00255E8B"/>
        </w:tc>
        <w:tc>
          <w:tcPr>
            <w:tcW w:w="1701" w:type="dxa"/>
          </w:tcPr>
          <w:p w:rsidR="009F76FA" w:rsidRDefault="009F76FA" w:rsidP="00255E8B"/>
        </w:tc>
        <w:tc>
          <w:tcPr>
            <w:tcW w:w="1605" w:type="dxa"/>
          </w:tcPr>
          <w:p w:rsidR="009F76FA" w:rsidRDefault="009F76FA" w:rsidP="00255E8B"/>
        </w:tc>
        <w:tc>
          <w:tcPr>
            <w:tcW w:w="1215" w:type="dxa"/>
          </w:tcPr>
          <w:p w:rsidR="009F76FA" w:rsidRDefault="009F76FA" w:rsidP="00255E8B"/>
        </w:tc>
        <w:tc>
          <w:tcPr>
            <w:tcW w:w="1044" w:type="dxa"/>
          </w:tcPr>
          <w:p w:rsidR="009F76FA" w:rsidRDefault="009F76FA" w:rsidP="00255E8B"/>
        </w:tc>
      </w:tr>
      <w:tr w:rsidR="009F76FA" w:rsidTr="00255E8B">
        <w:tc>
          <w:tcPr>
            <w:tcW w:w="1241" w:type="dxa"/>
            <w:vMerge/>
          </w:tcPr>
          <w:p w:rsidR="009F76FA" w:rsidRDefault="009F76FA" w:rsidP="00255E8B">
            <w:pPr>
              <w:rPr>
                <w:lang w:val="en-AU"/>
              </w:rPr>
            </w:pPr>
          </w:p>
        </w:tc>
        <w:tc>
          <w:tcPr>
            <w:tcW w:w="851" w:type="dxa"/>
          </w:tcPr>
          <w:p w:rsidR="009F76FA" w:rsidRDefault="009F76FA" w:rsidP="00255E8B">
            <w:r>
              <w:rPr>
                <w:rFonts w:hint="eastAsia"/>
              </w:rPr>
              <w:t>股份</w:t>
            </w:r>
          </w:p>
        </w:tc>
        <w:tc>
          <w:tcPr>
            <w:tcW w:w="1240" w:type="dxa"/>
          </w:tcPr>
          <w:p w:rsidR="009F76FA" w:rsidRDefault="009F76FA" w:rsidP="00255E8B">
            <w:r>
              <w:rPr>
                <w:rFonts w:hint="eastAsia"/>
                <w:lang w:val="en-AU"/>
              </w:rPr>
              <w:t>股票股息</w:t>
            </w:r>
          </w:p>
        </w:tc>
        <w:tc>
          <w:tcPr>
            <w:tcW w:w="1701" w:type="dxa"/>
          </w:tcPr>
          <w:p w:rsidR="009F76FA" w:rsidRDefault="009F76FA" w:rsidP="00255E8B">
            <w:r>
              <w:rPr>
                <w:rFonts w:hint="eastAsia"/>
              </w:rPr>
              <w:t>转出</w:t>
            </w:r>
          </w:p>
        </w:tc>
        <w:tc>
          <w:tcPr>
            <w:tcW w:w="1605" w:type="dxa"/>
          </w:tcPr>
          <w:p w:rsidR="009F76FA" w:rsidRDefault="009F76FA" w:rsidP="00255E8B">
            <w:r>
              <w:rPr>
                <w:rFonts w:hint="eastAsia"/>
              </w:rPr>
              <w:t>权益仓转出</w:t>
            </w:r>
          </w:p>
        </w:tc>
        <w:tc>
          <w:tcPr>
            <w:tcW w:w="1215" w:type="dxa"/>
          </w:tcPr>
          <w:p w:rsidR="009F76FA" w:rsidRDefault="009F76FA" w:rsidP="00255E8B"/>
        </w:tc>
        <w:tc>
          <w:tcPr>
            <w:tcW w:w="1044" w:type="dxa"/>
          </w:tcPr>
          <w:p w:rsidR="009F76FA" w:rsidRDefault="009F76FA" w:rsidP="00255E8B"/>
        </w:tc>
      </w:tr>
      <w:tr w:rsidR="009F76FA" w:rsidRPr="002E3141" w:rsidTr="00255E8B">
        <w:tc>
          <w:tcPr>
            <w:tcW w:w="8897" w:type="dxa"/>
            <w:gridSpan w:val="7"/>
          </w:tcPr>
          <w:p w:rsidR="009F76FA" w:rsidRPr="00DB5224" w:rsidRDefault="00AE3952" w:rsidP="00AE3952">
            <w:pPr>
              <w:rPr>
                <w:b/>
                <w:color w:val="000000" w:themeColor="text1"/>
              </w:rPr>
            </w:pPr>
            <w:r>
              <w:rPr>
                <w:rFonts w:hint="eastAsia"/>
                <w:b/>
                <w:color w:val="000000" w:themeColor="text1"/>
              </w:rPr>
              <w:t>抵押银行</w:t>
            </w:r>
            <w:r w:rsidR="009F76FA">
              <w:rPr>
                <w:rFonts w:hint="eastAsia"/>
                <w:b/>
                <w:color w:val="000000" w:themeColor="text1"/>
              </w:rPr>
              <w:t>数据</w:t>
            </w:r>
          </w:p>
        </w:tc>
      </w:tr>
      <w:tr w:rsidR="00AE3952" w:rsidTr="00255E8B">
        <w:tc>
          <w:tcPr>
            <w:tcW w:w="1241" w:type="dxa"/>
            <w:vMerge w:val="restart"/>
          </w:tcPr>
          <w:p w:rsidR="00AE3952" w:rsidRDefault="00AE3952" w:rsidP="00255E8B">
            <w:pPr>
              <w:rPr>
                <w:lang w:val="en-AU"/>
              </w:rPr>
            </w:pPr>
            <w:r>
              <w:rPr>
                <w:rFonts w:hint="eastAsia"/>
                <w:lang w:val="en-AU"/>
              </w:rPr>
              <w:t>XX</w:t>
            </w:r>
            <w:r>
              <w:rPr>
                <w:rFonts w:hint="eastAsia"/>
                <w:lang w:val="en-AU"/>
              </w:rPr>
              <w:t>银行</w:t>
            </w:r>
          </w:p>
          <w:p w:rsidR="00AE3952" w:rsidRDefault="00AE3952" w:rsidP="00255E8B">
            <w:r>
              <w:rPr>
                <w:rFonts w:hint="eastAsia"/>
                <w:lang w:val="en-AU"/>
              </w:rPr>
              <w:t>股票</w:t>
            </w:r>
            <w:r>
              <w:rPr>
                <w:rFonts w:hint="eastAsia"/>
              </w:rPr>
              <w:t>股息</w:t>
            </w:r>
          </w:p>
        </w:tc>
        <w:tc>
          <w:tcPr>
            <w:tcW w:w="851" w:type="dxa"/>
            <w:vMerge w:val="restart"/>
          </w:tcPr>
          <w:p w:rsidR="00AE3952" w:rsidRDefault="00AE3952" w:rsidP="00255E8B">
            <w:r>
              <w:rPr>
                <w:rFonts w:hint="eastAsia"/>
              </w:rPr>
              <w:t>股份</w:t>
            </w:r>
          </w:p>
        </w:tc>
        <w:tc>
          <w:tcPr>
            <w:tcW w:w="1240" w:type="dxa"/>
            <w:vMerge w:val="restart"/>
          </w:tcPr>
          <w:p w:rsidR="00AE3952" w:rsidRDefault="00AE3952" w:rsidP="00255E8B">
            <w:r>
              <w:rPr>
                <w:rFonts w:hint="eastAsia"/>
                <w:lang w:val="en-AU"/>
              </w:rPr>
              <w:t>股票股息</w:t>
            </w:r>
          </w:p>
        </w:tc>
        <w:tc>
          <w:tcPr>
            <w:tcW w:w="1701" w:type="dxa"/>
            <w:vMerge w:val="restart"/>
          </w:tcPr>
          <w:p w:rsidR="00AE3952" w:rsidRDefault="00AE3952" w:rsidP="00255E8B">
            <w:r>
              <w:rPr>
                <w:rFonts w:hint="eastAsia"/>
              </w:rPr>
              <w:t>增加</w:t>
            </w:r>
          </w:p>
        </w:tc>
        <w:tc>
          <w:tcPr>
            <w:tcW w:w="1605" w:type="dxa"/>
            <w:vMerge w:val="restart"/>
          </w:tcPr>
          <w:p w:rsidR="00AE3952" w:rsidRDefault="00AE3952" w:rsidP="00255E8B"/>
        </w:tc>
        <w:tc>
          <w:tcPr>
            <w:tcW w:w="1215" w:type="dxa"/>
          </w:tcPr>
          <w:p w:rsidR="00AE3952" w:rsidRDefault="00AE3952" w:rsidP="00255E8B"/>
        </w:tc>
        <w:tc>
          <w:tcPr>
            <w:tcW w:w="1044" w:type="dxa"/>
          </w:tcPr>
          <w:p w:rsidR="00AE3952" w:rsidRDefault="00AE3952" w:rsidP="00255E8B"/>
        </w:tc>
      </w:tr>
      <w:tr w:rsidR="00AE3952" w:rsidTr="00255E8B">
        <w:tc>
          <w:tcPr>
            <w:tcW w:w="1241" w:type="dxa"/>
            <w:vMerge/>
          </w:tcPr>
          <w:p w:rsidR="00AE3952" w:rsidRDefault="00AE3952" w:rsidP="00255E8B">
            <w:pPr>
              <w:rPr>
                <w:lang w:val="en-AU"/>
              </w:rPr>
            </w:pPr>
          </w:p>
        </w:tc>
        <w:tc>
          <w:tcPr>
            <w:tcW w:w="851" w:type="dxa"/>
            <w:vMerge/>
          </w:tcPr>
          <w:p w:rsidR="00AE3952" w:rsidRDefault="00AE3952" w:rsidP="00255E8B"/>
        </w:tc>
        <w:tc>
          <w:tcPr>
            <w:tcW w:w="1240" w:type="dxa"/>
            <w:vMerge/>
          </w:tcPr>
          <w:p w:rsidR="00AE3952" w:rsidRDefault="00AE3952" w:rsidP="00255E8B"/>
        </w:tc>
        <w:tc>
          <w:tcPr>
            <w:tcW w:w="1701" w:type="dxa"/>
            <w:vMerge/>
          </w:tcPr>
          <w:p w:rsidR="00AE3952" w:rsidRDefault="00AE3952" w:rsidP="00255E8B"/>
        </w:tc>
        <w:tc>
          <w:tcPr>
            <w:tcW w:w="1605" w:type="dxa"/>
            <w:vMerge/>
          </w:tcPr>
          <w:p w:rsidR="00AE3952" w:rsidRDefault="00AE3952" w:rsidP="00255E8B"/>
        </w:tc>
        <w:tc>
          <w:tcPr>
            <w:tcW w:w="1215" w:type="dxa"/>
          </w:tcPr>
          <w:p w:rsidR="00AE3952" w:rsidRDefault="00AE3952" w:rsidP="00255E8B"/>
        </w:tc>
        <w:tc>
          <w:tcPr>
            <w:tcW w:w="1044" w:type="dxa"/>
          </w:tcPr>
          <w:p w:rsidR="00AE3952" w:rsidRDefault="00AE3952" w:rsidP="00255E8B"/>
        </w:tc>
      </w:tr>
      <w:tr w:rsidR="0055691A" w:rsidTr="002965A4">
        <w:tc>
          <w:tcPr>
            <w:tcW w:w="8897" w:type="dxa"/>
            <w:gridSpan w:val="7"/>
          </w:tcPr>
          <w:p w:rsidR="0055691A" w:rsidRPr="00762AE8" w:rsidRDefault="0055691A" w:rsidP="0055691A">
            <w:pPr>
              <w:rPr>
                <w:b/>
                <w:color w:val="000000" w:themeColor="text1"/>
              </w:rPr>
            </w:pPr>
            <w:r w:rsidRPr="00762AE8">
              <w:rPr>
                <w:rFonts w:hint="eastAsia"/>
                <w:b/>
                <w:color w:val="000000" w:themeColor="text1"/>
              </w:rPr>
              <w:t>客户</w:t>
            </w:r>
            <w:r>
              <w:rPr>
                <w:rFonts w:hint="eastAsia"/>
                <w:b/>
                <w:color w:val="000000" w:themeColor="text1"/>
              </w:rPr>
              <w:t>汇总</w:t>
            </w:r>
          </w:p>
        </w:tc>
      </w:tr>
      <w:tr w:rsidR="0055691A" w:rsidTr="0055691A">
        <w:tc>
          <w:tcPr>
            <w:tcW w:w="1241" w:type="dxa"/>
            <w:vMerge w:val="restart"/>
          </w:tcPr>
          <w:p w:rsidR="0055691A" w:rsidRDefault="0055691A" w:rsidP="003267A7">
            <w:r>
              <w:rPr>
                <w:rFonts w:hint="eastAsia"/>
              </w:rPr>
              <w:t>现金股息</w:t>
            </w:r>
          </w:p>
        </w:tc>
        <w:tc>
          <w:tcPr>
            <w:tcW w:w="851" w:type="dxa"/>
            <w:vMerge w:val="restart"/>
          </w:tcPr>
          <w:p w:rsidR="0055691A" w:rsidRDefault="0055691A" w:rsidP="003267A7">
            <w:r>
              <w:rPr>
                <w:rFonts w:hint="eastAsia"/>
              </w:rPr>
              <w:t>资金</w:t>
            </w:r>
          </w:p>
        </w:tc>
        <w:tc>
          <w:tcPr>
            <w:tcW w:w="1240" w:type="dxa"/>
          </w:tcPr>
          <w:p w:rsidR="0055691A" w:rsidRDefault="0055691A" w:rsidP="003267A7">
            <w:r>
              <w:rPr>
                <w:rFonts w:hint="eastAsia"/>
              </w:rPr>
              <w:t>手续费</w:t>
            </w:r>
          </w:p>
        </w:tc>
        <w:tc>
          <w:tcPr>
            <w:tcW w:w="1701" w:type="dxa"/>
          </w:tcPr>
          <w:p w:rsidR="0055691A" w:rsidRDefault="0055691A" w:rsidP="003267A7">
            <w:r>
              <w:rPr>
                <w:rFonts w:hint="eastAsia"/>
              </w:rPr>
              <w:t>收入</w:t>
            </w:r>
          </w:p>
        </w:tc>
        <w:tc>
          <w:tcPr>
            <w:tcW w:w="1605" w:type="dxa"/>
          </w:tcPr>
          <w:p w:rsidR="0055691A" w:rsidRDefault="0055691A" w:rsidP="00F35441">
            <w:r>
              <w:rPr>
                <w:rFonts w:hint="eastAsia"/>
              </w:rPr>
              <w:t>客户调自有</w:t>
            </w:r>
          </w:p>
        </w:tc>
        <w:tc>
          <w:tcPr>
            <w:tcW w:w="1215" w:type="dxa"/>
          </w:tcPr>
          <w:p w:rsidR="0055691A" w:rsidRDefault="0055691A" w:rsidP="0055691A"/>
        </w:tc>
        <w:tc>
          <w:tcPr>
            <w:tcW w:w="1044" w:type="dxa"/>
          </w:tcPr>
          <w:p w:rsidR="0055691A" w:rsidRDefault="0055691A" w:rsidP="0055691A"/>
        </w:tc>
      </w:tr>
      <w:tr w:rsidR="0055691A" w:rsidTr="0055691A">
        <w:tc>
          <w:tcPr>
            <w:tcW w:w="1241" w:type="dxa"/>
            <w:vMerge/>
          </w:tcPr>
          <w:p w:rsidR="0055691A" w:rsidRDefault="0055691A" w:rsidP="003267A7"/>
        </w:tc>
        <w:tc>
          <w:tcPr>
            <w:tcW w:w="851" w:type="dxa"/>
            <w:vMerge/>
          </w:tcPr>
          <w:p w:rsidR="0055691A" w:rsidRDefault="0055691A" w:rsidP="003267A7"/>
        </w:tc>
        <w:tc>
          <w:tcPr>
            <w:tcW w:w="1240" w:type="dxa"/>
          </w:tcPr>
          <w:p w:rsidR="0055691A" w:rsidRDefault="0055691A" w:rsidP="003267A7">
            <w:r>
              <w:rPr>
                <w:rFonts w:hint="eastAsia"/>
              </w:rPr>
              <w:t>过户费</w:t>
            </w:r>
          </w:p>
        </w:tc>
        <w:tc>
          <w:tcPr>
            <w:tcW w:w="1701" w:type="dxa"/>
          </w:tcPr>
          <w:p w:rsidR="0055691A" w:rsidRDefault="0055691A" w:rsidP="003267A7">
            <w:r>
              <w:rPr>
                <w:rFonts w:hint="eastAsia"/>
              </w:rPr>
              <w:t>收入</w:t>
            </w:r>
          </w:p>
        </w:tc>
        <w:tc>
          <w:tcPr>
            <w:tcW w:w="1605" w:type="dxa"/>
          </w:tcPr>
          <w:p w:rsidR="0055691A" w:rsidRDefault="0055691A" w:rsidP="00F35441">
            <w:r>
              <w:rPr>
                <w:rFonts w:hint="eastAsia"/>
              </w:rPr>
              <w:t>客户调自有</w:t>
            </w:r>
          </w:p>
        </w:tc>
        <w:tc>
          <w:tcPr>
            <w:tcW w:w="1215" w:type="dxa"/>
          </w:tcPr>
          <w:p w:rsidR="0055691A" w:rsidRDefault="0055691A" w:rsidP="0055691A"/>
        </w:tc>
        <w:tc>
          <w:tcPr>
            <w:tcW w:w="1044" w:type="dxa"/>
          </w:tcPr>
          <w:p w:rsidR="0055691A" w:rsidRDefault="0055691A" w:rsidP="0055691A"/>
        </w:tc>
      </w:tr>
      <w:tr w:rsidR="0055691A" w:rsidTr="0055691A">
        <w:tc>
          <w:tcPr>
            <w:tcW w:w="1241" w:type="dxa"/>
            <w:vMerge w:val="restart"/>
          </w:tcPr>
          <w:p w:rsidR="0055691A" w:rsidRDefault="0055691A" w:rsidP="003267A7">
            <w:r>
              <w:rPr>
                <w:rFonts w:hint="eastAsia"/>
              </w:rPr>
              <w:t>股份股息</w:t>
            </w:r>
          </w:p>
        </w:tc>
        <w:tc>
          <w:tcPr>
            <w:tcW w:w="851" w:type="dxa"/>
          </w:tcPr>
          <w:p w:rsidR="0055691A" w:rsidRDefault="0055691A" w:rsidP="003267A7">
            <w:r>
              <w:rPr>
                <w:rFonts w:hint="eastAsia"/>
              </w:rPr>
              <w:t>股份</w:t>
            </w:r>
          </w:p>
        </w:tc>
        <w:tc>
          <w:tcPr>
            <w:tcW w:w="1240" w:type="dxa"/>
          </w:tcPr>
          <w:p w:rsidR="0055691A" w:rsidRDefault="0055691A" w:rsidP="003267A7">
            <w:pPr>
              <w:rPr>
                <w:lang w:val="en-AU"/>
              </w:rPr>
            </w:pPr>
            <w:r>
              <w:rPr>
                <w:rFonts w:hint="eastAsia"/>
                <w:lang w:val="en-AU"/>
              </w:rPr>
              <w:t>股票股息</w:t>
            </w:r>
          </w:p>
        </w:tc>
        <w:tc>
          <w:tcPr>
            <w:tcW w:w="1701" w:type="dxa"/>
          </w:tcPr>
          <w:p w:rsidR="0055691A" w:rsidRDefault="0055691A" w:rsidP="003267A7">
            <w:r>
              <w:rPr>
                <w:rFonts w:hint="eastAsia"/>
              </w:rPr>
              <w:t>转入</w:t>
            </w:r>
          </w:p>
        </w:tc>
        <w:tc>
          <w:tcPr>
            <w:tcW w:w="1605" w:type="dxa"/>
          </w:tcPr>
          <w:p w:rsidR="0055691A" w:rsidRDefault="0055691A" w:rsidP="003267A7">
            <w:r>
              <w:rPr>
                <w:rFonts w:hint="eastAsia"/>
              </w:rPr>
              <w:t>现金账户</w:t>
            </w:r>
          </w:p>
        </w:tc>
        <w:tc>
          <w:tcPr>
            <w:tcW w:w="1215" w:type="dxa"/>
          </w:tcPr>
          <w:p w:rsidR="0055691A" w:rsidRDefault="0055691A" w:rsidP="0055691A"/>
        </w:tc>
        <w:tc>
          <w:tcPr>
            <w:tcW w:w="1044" w:type="dxa"/>
          </w:tcPr>
          <w:p w:rsidR="0055691A" w:rsidRDefault="0055691A" w:rsidP="0055691A"/>
        </w:tc>
      </w:tr>
      <w:tr w:rsidR="0055691A" w:rsidTr="0055691A">
        <w:tc>
          <w:tcPr>
            <w:tcW w:w="1241" w:type="dxa"/>
            <w:vMerge/>
          </w:tcPr>
          <w:p w:rsidR="0055691A" w:rsidRDefault="0055691A" w:rsidP="003267A7"/>
        </w:tc>
        <w:tc>
          <w:tcPr>
            <w:tcW w:w="851" w:type="dxa"/>
          </w:tcPr>
          <w:p w:rsidR="0055691A" w:rsidRDefault="0055691A" w:rsidP="003267A7">
            <w:r>
              <w:rPr>
                <w:rFonts w:hint="eastAsia"/>
              </w:rPr>
              <w:t>股份</w:t>
            </w:r>
          </w:p>
        </w:tc>
        <w:tc>
          <w:tcPr>
            <w:tcW w:w="1240" w:type="dxa"/>
          </w:tcPr>
          <w:p w:rsidR="0055691A" w:rsidRDefault="0055691A" w:rsidP="003267A7">
            <w:pPr>
              <w:rPr>
                <w:lang w:val="en-AU"/>
              </w:rPr>
            </w:pPr>
            <w:r>
              <w:rPr>
                <w:rFonts w:hint="eastAsia"/>
                <w:lang w:val="en-AU"/>
              </w:rPr>
              <w:t>股票股息</w:t>
            </w:r>
          </w:p>
        </w:tc>
        <w:tc>
          <w:tcPr>
            <w:tcW w:w="1701" w:type="dxa"/>
          </w:tcPr>
          <w:p w:rsidR="0055691A" w:rsidRDefault="0055691A" w:rsidP="003267A7">
            <w:r>
              <w:rPr>
                <w:rFonts w:hint="eastAsia"/>
              </w:rPr>
              <w:t>转入</w:t>
            </w:r>
          </w:p>
        </w:tc>
        <w:tc>
          <w:tcPr>
            <w:tcW w:w="1605" w:type="dxa"/>
          </w:tcPr>
          <w:p w:rsidR="0055691A" w:rsidRDefault="0055691A" w:rsidP="003267A7">
            <w:r>
              <w:rPr>
                <w:rFonts w:hint="eastAsia"/>
              </w:rPr>
              <w:t>MARGIN</w:t>
            </w:r>
            <w:r>
              <w:rPr>
                <w:rFonts w:hint="eastAsia"/>
              </w:rPr>
              <w:t>账户</w:t>
            </w:r>
          </w:p>
        </w:tc>
        <w:tc>
          <w:tcPr>
            <w:tcW w:w="1215" w:type="dxa"/>
          </w:tcPr>
          <w:p w:rsidR="0055691A" w:rsidRDefault="0055691A">
            <w:pPr>
              <w:widowControl/>
              <w:jc w:val="left"/>
            </w:pPr>
          </w:p>
          <w:p w:rsidR="0055691A" w:rsidRDefault="0055691A" w:rsidP="0055691A"/>
        </w:tc>
        <w:tc>
          <w:tcPr>
            <w:tcW w:w="1044" w:type="dxa"/>
          </w:tcPr>
          <w:p w:rsidR="0055691A" w:rsidRDefault="0055691A">
            <w:pPr>
              <w:widowControl/>
              <w:jc w:val="left"/>
            </w:pPr>
          </w:p>
          <w:p w:rsidR="0055691A" w:rsidRDefault="0055691A" w:rsidP="0055691A"/>
        </w:tc>
      </w:tr>
    </w:tbl>
    <w:p w:rsidR="00AA0F69" w:rsidRDefault="00AA0F69" w:rsidP="00AA0F69"/>
    <w:p w:rsidR="006041DF" w:rsidRPr="006041DF" w:rsidRDefault="006041DF" w:rsidP="006041DF">
      <w:pPr>
        <w:pStyle w:val="a7"/>
        <w:numPr>
          <w:ilvl w:val="0"/>
          <w:numId w:val="192"/>
        </w:numPr>
        <w:spacing w:line="360" w:lineRule="auto"/>
        <w:ind w:firstLineChars="0"/>
        <w:rPr>
          <w:rFonts w:asciiTheme="minorEastAsia" w:hAnsiTheme="minorEastAsia"/>
        </w:rPr>
      </w:pPr>
      <w:r w:rsidRPr="006041DF">
        <w:rPr>
          <w:rFonts w:asciiTheme="minorEastAsia" w:hAnsiTheme="minorEastAsia" w:hint="eastAsia"/>
        </w:rPr>
        <w:t>选择</w:t>
      </w:r>
      <w:r>
        <w:rPr>
          <w:rFonts w:asciiTheme="minorEastAsia" w:hAnsiTheme="minorEastAsia" w:hint="eastAsia"/>
        </w:rPr>
        <w:t>现金股息</w:t>
      </w:r>
      <w:r w:rsidRPr="006041DF">
        <w:rPr>
          <w:rFonts w:asciiTheme="minorEastAsia" w:hAnsiTheme="minorEastAsia" w:hint="eastAsia"/>
        </w:rPr>
        <w:t>的交收信息</w:t>
      </w:r>
    </w:p>
    <w:p w:rsidR="00AA0F69" w:rsidRPr="006041DF" w:rsidRDefault="00AA0F69" w:rsidP="00AA0F69"/>
    <w:tbl>
      <w:tblPr>
        <w:tblStyle w:val="a8"/>
        <w:tblW w:w="8913" w:type="dxa"/>
        <w:tblLook w:val="04A0"/>
      </w:tblPr>
      <w:tblGrid>
        <w:gridCol w:w="1236"/>
        <w:gridCol w:w="848"/>
        <w:gridCol w:w="1648"/>
        <w:gridCol w:w="1694"/>
        <w:gridCol w:w="1359"/>
        <w:gridCol w:w="1185"/>
        <w:gridCol w:w="15"/>
        <w:gridCol w:w="928"/>
      </w:tblGrid>
      <w:tr w:rsidR="0055691A" w:rsidRPr="002E3141" w:rsidTr="0055691A">
        <w:trPr>
          <w:trHeight w:val="580"/>
        </w:trPr>
        <w:tc>
          <w:tcPr>
            <w:tcW w:w="1236" w:type="dxa"/>
            <w:shd w:val="clear" w:color="auto" w:fill="BFBFBF" w:themeFill="background1" w:themeFillShade="BF"/>
          </w:tcPr>
          <w:p w:rsidR="0055691A" w:rsidRDefault="0055691A" w:rsidP="003267A7">
            <w:pPr>
              <w:rPr>
                <w:b/>
                <w:color w:val="C00000"/>
              </w:rPr>
            </w:pPr>
            <w:r w:rsidRPr="002E3141">
              <w:rPr>
                <w:rFonts w:hint="eastAsia"/>
                <w:b/>
                <w:color w:val="C00000"/>
              </w:rPr>
              <w:t>交收业</w:t>
            </w:r>
          </w:p>
          <w:p w:rsidR="0055691A" w:rsidRPr="002E3141" w:rsidRDefault="0055691A" w:rsidP="003267A7">
            <w:pPr>
              <w:rPr>
                <w:b/>
                <w:color w:val="C00000"/>
              </w:rPr>
            </w:pPr>
            <w:proofErr w:type="gramStart"/>
            <w:r w:rsidRPr="002E3141">
              <w:rPr>
                <w:rFonts w:hint="eastAsia"/>
                <w:b/>
                <w:color w:val="C00000"/>
              </w:rPr>
              <w:t>务</w:t>
            </w:r>
            <w:proofErr w:type="gramEnd"/>
            <w:r w:rsidRPr="002E3141">
              <w:rPr>
                <w:rFonts w:hint="eastAsia"/>
                <w:b/>
                <w:color w:val="C00000"/>
              </w:rPr>
              <w:t>内容</w:t>
            </w:r>
          </w:p>
        </w:tc>
        <w:tc>
          <w:tcPr>
            <w:tcW w:w="848" w:type="dxa"/>
            <w:shd w:val="clear" w:color="auto" w:fill="BFBFBF" w:themeFill="background1" w:themeFillShade="BF"/>
          </w:tcPr>
          <w:p w:rsidR="0055691A" w:rsidRDefault="0055691A" w:rsidP="003267A7">
            <w:pPr>
              <w:rPr>
                <w:b/>
                <w:color w:val="C00000"/>
              </w:rPr>
            </w:pPr>
            <w:r w:rsidRPr="002E3141">
              <w:rPr>
                <w:rFonts w:hint="eastAsia"/>
                <w:b/>
                <w:color w:val="C00000"/>
              </w:rPr>
              <w:t>交收</w:t>
            </w:r>
          </w:p>
          <w:p w:rsidR="0055691A" w:rsidRPr="002E3141" w:rsidRDefault="0055691A" w:rsidP="003267A7">
            <w:pPr>
              <w:rPr>
                <w:b/>
                <w:color w:val="C00000"/>
              </w:rPr>
            </w:pPr>
            <w:r>
              <w:rPr>
                <w:rFonts w:hint="eastAsia"/>
                <w:b/>
                <w:color w:val="C00000"/>
              </w:rPr>
              <w:t>类别</w:t>
            </w:r>
          </w:p>
        </w:tc>
        <w:tc>
          <w:tcPr>
            <w:tcW w:w="1648" w:type="dxa"/>
            <w:shd w:val="clear" w:color="auto" w:fill="BFBFBF" w:themeFill="background1" w:themeFillShade="BF"/>
          </w:tcPr>
          <w:p w:rsidR="0055691A" w:rsidRPr="002E3141" w:rsidRDefault="0055691A" w:rsidP="003267A7">
            <w:pPr>
              <w:rPr>
                <w:b/>
                <w:color w:val="C00000"/>
              </w:rPr>
            </w:pPr>
            <w:r w:rsidRPr="002E3141">
              <w:rPr>
                <w:rFonts w:hint="eastAsia"/>
                <w:b/>
                <w:color w:val="C00000"/>
              </w:rPr>
              <w:t>交收</w:t>
            </w:r>
            <w:r>
              <w:rPr>
                <w:rFonts w:hint="eastAsia"/>
                <w:b/>
                <w:color w:val="C00000"/>
              </w:rPr>
              <w:t>明细</w:t>
            </w:r>
          </w:p>
        </w:tc>
        <w:tc>
          <w:tcPr>
            <w:tcW w:w="1694" w:type="dxa"/>
            <w:shd w:val="clear" w:color="auto" w:fill="BFBFBF" w:themeFill="background1" w:themeFillShade="BF"/>
          </w:tcPr>
          <w:p w:rsidR="0055691A" w:rsidRPr="002E3141" w:rsidRDefault="0055691A" w:rsidP="003267A7">
            <w:pPr>
              <w:rPr>
                <w:b/>
                <w:color w:val="C00000"/>
              </w:rPr>
            </w:pPr>
            <w:r w:rsidRPr="002E3141">
              <w:rPr>
                <w:rFonts w:hint="eastAsia"/>
                <w:b/>
                <w:color w:val="C00000"/>
              </w:rPr>
              <w:t>交收方向</w:t>
            </w:r>
          </w:p>
        </w:tc>
        <w:tc>
          <w:tcPr>
            <w:tcW w:w="1359" w:type="dxa"/>
            <w:shd w:val="clear" w:color="auto" w:fill="BFBFBF" w:themeFill="background1" w:themeFillShade="BF"/>
          </w:tcPr>
          <w:p w:rsidR="0055691A" w:rsidRPr="002E3141" w:rsidRDefault="0055691A" w:rsidP="003267A7">
            <w:pPr>
              <w:rPr>
                <w:b/>
                <w:color w:val="C00000"/>
              </w:rPr>
            </w:pPr>
            <w:r>
              <w:rPr>
                <w:rFonts w:hint="eastAsia"/>
                <w:b/>
                <w:color w:val="C00000"/>
              </w:rPr>
              <w:t>调整</w:t>
            </w:r>
            <w:r w:rsidRPr="002E3141">
              <w:rPr>
                <w:rFonts w:hint="eastAsia"/>
                <w:b/>
                <w:color w:val="C00000"/>
              </w:rPr>
              <w:t>方向</w:t>
            </w:r>
          </w:p>
        </w:tc>
        <w:tc>
          <w:tcPr>
            <w:tcW w:w="1185" w:type="dxa"/>
            <w:shd w:val="clear" w:color="auto" w:fill="BFBFBF" w:themeFill="background1" w:themeFillShade="BF"/>
          </w:tcPr>
          <w:p w:rsidR="0055691A" w:rsidRPr="002E3141" w:rsidRDefault="0055691A" w:rsidP="00F05CB8">
            <w:pPr>
              <w:rPr>
                <w:b/>
                <w:color w:val="C00000"/>
              </w:rPr>
            </w:pPr>
            <w:r>
              <w:rPr>
                <w:rFonts w:hint="eastAsia"/>
                <w:b/>
                <w:color w:val="C00000"/>
              </w:rPr>
              <w:t>数量</w:t>
            </w:r>
          </w:p>
        </w:tc>
        <w:tc>
          <w:tcPr>
            <w:tcW w:w="943" w:type="dxa"/>
            <w:gridSpan w:val="2"/>
            <w:shd w:val="clear" w:color="auto" w:fill="BFBFBF" w:themeFill="background1" w:themeFillShade="BF"/>
          </w:tcPr>
          <w:p w:rsidR="0055691A" w:rsidRPr="002E3141" w:rsidRDefault="0055691A" w:rsidP="00F05CB8">
            <w:pPr>
              <w:rPr>
                <w:b/>
                <w:color w:val="C00000"/>
              </w:rPr>
            </w:pPr>
            <w:r>
              <w:rPr>
                <w:rFonts w:hint="eastAsia"/>
                <w:b/>
                <w:color w:val="C00000"/>
              </w:rPr>
              <w:t>币种</w:t>
            </w:r>
          </w:p>
        </w:tc>
      </w:tr>
      <w:tr w:rsidR="00AE3952" w:rsidRPr="002E3141" w:rsidTr="00255E8B">
        <w:tc>
          <w:tcPr>
            <w:tcW w:w="8913" w:type="dxa"/>
            <w:gridSpan w:val="8"/>
          </w:tcPr>
          <w:p w:rsidR="00AE3952" w:rsidRPr="00DB5224" w:rsidRDefault="00AE3952" w:rsidP="00AE3952">
            <w:pPr>
              <w:rPr>
                <w:b/>
                <w:color w:val="000000" w:themeColor="text1"/>
              </w:rPr>
            </w:pPr>
            <w:r>
              <w:rPr>
                <w:rFonts w:hint="eastAsia"/>
                <w:b/>
                <w:color w:val="000000" w:themeColor="text1"/>
              </w:rPr>
              <w:t>CCASS</w:t>
            </w:r>
            <w:r w:rsidRPr="00DB5224">
              <w:rPr>
                <w:rFonts w:hint="eastAsia"/>
                <w:b/>
                <w:color w:val="000000" w:themeColor="text1"/>
              </w:rPr>
              <w:t>数据</w:t>
            </w:r>
            <w:r>
              <w:rPr>
                <w:rFonts w:hint="eastAsia"/>
                <w:b/>
                <w:color w:val="000000" w:themeColor="text1"/>
              </w:rPr>
              <w:t>（分不同币种）</w:t>
            </w:r>
          </w:p>
        </w:tc>
      </w:tr>
      <w:tr w:rsidR="00AE3952" w:rsidTr="00255E8B">
        <w:tc>
          <w:tcPr>
            <w:tcW w:w="1236" w:type="dxa"/>
            <w:vMerge w:val="restart"/>
          </w:tcPr>
          <w:p w:rsidR="00AE3952" w:rsidRDefault="00AE3952" w:rsidP="00255E8B">
            <w:r>
              <w:rPr>
                <w:rFonts w:hint="eastAsia"/>
              </w:rPr>
              <w:t>现金股息</w:t>
            </w:r>
          </w:p>
        </w:tc>
        <w:tc>
          <w:tcPr>
            <w:tcW w:w="848" w:type="dxa"/>
            <w:vMerge w:val="restart"/>
          </w:tcPr>
          <w:p w:rsidR="00AE3952" w:rsidRDefault="00AE3952" w:rsidP="00255E8B">
            <w:r>
              <w:rPr>
                <w:rFonts w:hint="eastAsia"/>
              </w:rPr>
              <w:t>资金</w:t>
            </w:r>
          </w:p>
        </w:tc>
        <w:tc>
          <w:tcPr>
            <w:tcW w:w="1648" w:type="dxa"/>
          </w:tcPr>
          <w:p w:rsidR="00AE3952" w:rsidRDefault="00AE3952" w:rsidP="00255E8B">
            <w:r>
              <w:rPr>
                <w:rFonts w:hint="eastAsia"/>
              </w:rPr>
              <w:t>现金股息</w:t>
            </w:r>
          </w:p>
        </w:tc>
        <w:tc>
          <w:tcPr>
            <w:tcW w:w="1694" w:type="dxa"/>
          </w:tcPr>
          <w:p w:rsidR="00AE3952" w:rsidRDefault="00AE3952" w:rsidP="00255E8B"/>
        </w:tc>
        <w:tc>
          <w:tcPr>
            <w:tcW w:w="1359" w:type="dxa"/>
          </w:tcPr>
          <w:p w:rsidR="00AE3952" w:rsidRDefault="00AE3952" w:rsidP="00255E8B"/>
        </w:tc>
        <w:tc>
          <w:tcPr>
            <w:tcW w:w="1200" w:type="dxa"/>
            <w:gridSpan w:val="2"/>
          </w:tcPr>
          <w:p w:rsidR="00AE3952" w:rsidRDefault="00AE3952" w:rsidP="00255E8B"/>
        </w:tc>
        <w:tc>
          <w:tcPr>
            <w:tcW w:w="928" w:type="dxa"/>
          </w:tcPr>
          <w:p w:rsidR="00AE3952" w:rsidRDefault="00AE3952" w:rsidP="00255E8B"/>
        </w:tc>
      </w:tr>
      <w:tr w:rsidR="00AE3952" w:rsidTr="00255E8B">
        <w:tc>
          <w:tcPr>
            <w:tcW w:w="1236" w:type="dxa"/>
            <w:vMerge/>
          </w:tcPr>
          <w:p w:rsidR="00AE3952" w:rsidRDefault="00AE3952" w:rsidP="00255E8B"/>
        </w:tc>
        <w:tc>
          <w:tcPr>
            <w:tcW w:w="848" w:type="dxa"/>
            <w:vMerge/>
          </w:tcPr>
          <w:p w:rsidR="00AE3952" w:rsidRDefault="00AE3952" w:rsidP="00255E8B"/>
        </w:tc>
        <w:tc>
          <w:tcPr>
            <w:tcW w:w="1648" w:type="dxa"/>
          </w:tcPr>
          <w:p w:rsidR="00AE3952" w:rsidRDefault="00AE3952" w:rsidP="00255E8B">
            <w:r>
              <w:rPr>
                <w:rFonts w:hint="eastAsia"/>
              </w:rPr>
              <w:t>股息代收费</w:t>
            </w:r>
          </w:p>
        </w:tc>
        <w:tc>
          <w:tcPr>
            <w:tcW w:w="1694" w:type="dxa"/>
          </w:tcPr>
          <w:p w:rsidR="00AE3952" w:rsidRDefault="00AE3952" w:rsidP="00255E8B">
            <w:r>
              <w:rPr>
                <w:rFonts w:hint="eastAsia"/>
              </w:rPr>
              <w:t>支出</w:t>
            </w:r>
          </w:p>
        </w:tc>
        <w:tc>
          <w:tcPr>
            <w:tcW w:w="1359" w:type="dxa"/>
          </w:tcPr>
          <w:p w:rsidR="00AE3952" w:rsidRDefault="00AE3952" w:rsidP="00255E8B"/>
        </w:tc>
        <w:tc>
          <w:tcPr>
            <w:tcW w:w="1200" w:type="dxa"/>
            <w:gridSpan w:val="2"/>
          </w:tcPr>
          <w:p w:rsidR="00AE3952" w:rsidRDefault="00AE3952" w:rsidP="00255E8B"/>
        </w:tc>
        <w:tc>
          <w:tcPr>
            <w:tcW w:w="928" w:type="dxa"/>
          </w:tcPr>
          <w:p w:rsidR="00AE3952" w:rsidRDefault="00AE3952" w:rsidP="00255E8B"/>
        </w:tc>
      </w:tr>
      <w:tr w:rsidR="00AE3952" w:rsidTr="00255E8B">
        <w:tc>
          <w:tcPr>
            <w:tcW w:w="1236" w:type="dxa"/>
            <w:vMerge/>
          </w:tcPr>
          <w:p w:rsidR="00AE3952" w:rsidRDefault="00AE3952" w:rsidP="00255E8B"/>
        </w:tc>
        <w:tc>
          <w:tcPr>
            <w:tcW w:w="848" w:type="dxa"/>
            <w:vMerge/>
          </w:tcPr>
          <w:p w:rsidR="00AE3952" w:rsidRDefault="00AE3952" w:rsidP="00255E8B"/>
        </w:tc>
        <w:tc>
          <w:tcPr>
            <w:tcW w:w="1648" w:type="dxa"/>
          </w:tcPr>
          <w:p w:rsidR="00AE3952" w:rsidRDefault="00AE3952" w:rsidP="00255E8B">
            <w:r>
              <w:rPr>
                <w:rFonts w:hint="eastAsia"/>
              </w:rPr>
              <w:t>支付净额</w:t>
            </w:r>
          </w:p>
        </w:tc>
        <w:tc>
          <w:tcPr>
            <w:tcW w:w="1694" w:type="dxa"/>
          </w:tcPr>
          <w:p w:rsidR="00AE3952" w:rsidRDefault="00AE3952" w:rsidP="00255E8B">
            <w:r>
              <w:rPr>
                <w:rFonts w:hint="eastAsia"/>
              </w:rPr>
              <w:t>收入</w:t>
            </w:r>
          </w:p>
        </w:tc>
        <w:tc>
          <w:tcPr>
            <w:tcW w:w="1359" w:type="dxa"/>
          </w:tcPr>
          <w:p w:rsidR="00AE3952" w:rsidRDefault="00AE3952" w:rsidP="00255E8B"/>
        </w:tc>
        <w:tc>
          <w:tcPr>
            <w:tcW w:w="1200" w:type="dxa"/>
            <w:gridSpan w:val="2"/>
          </w:tcPr>
          <w:p w:rsidR="00AE3952" w:rsidRDefault="00AE3952" w:rsidP="00255E8B"/>
        </w:tc>
        <w:tc>
          <w:tcPr>
            <w:tcW w:w="928" w:type="dxa"/>
          </w:tcPr>
          <w:p w:rsidR="00AE3952" w:rsidRDefault="00AE3952" w:rsidP="00255E8B"/>
        </w:tc>
      </w:tr>
      <w:tr w:rsidR="00AE3952" w:rsidTr="00255E8B">
        <w:tc>
          <w:tcPr>
            <w:tcW w:w="1236" w:type="dxa"/>
            <w:vMerge/>
          </w:tcPr>
          <w:p w:rsidR="00AE3952" w:rsidRDefault="00AE3952" w:rsidP="00255E8B"/>
        </w:tc>
        <w:tc>
          <w:tcPr>
            <w:tcW w:w="848" w:type="dxa"/>
            <w:vMerge/>
          </w:tcPr>
          <w:p w:rsidR="00AE3952" w:rsidRDefault="00AE3952" w:rsidP="00255E8B"/>
        </w:tc>
        <w:tc>
          <w:tcPr>
            <w:tcW w:w="1648" w:type="dxa"/>
          </w:tcPr>
          <w:p w:rsidR="00AE3952" w:rsidRDefault="00AE3952" w:rsidP="00255E8B">
            <w:r>
              <w:rPr>
                <w:rFonts w:hint="eastAsia"/>
              </w:rPr>
              <w:t>过户费</w:t>
            </w:r>
          </w:p>
        </w:tc>
        <w:tc>
          <w:tcPr>
            <w:tcW w:w="1694" w:type="dxa"/>
          </w:tcPr>
          <w:p w:rsidR="00AE3952" w:rsidRDefault="00AE3952" w:rsidP="00255E8B">
            <w:r>
              <w:rPr>
                <w:rFonts w:hint="eastAsia"/>
              </w:rPr>
              <w:t>支出（已垫付）</w:t>
            </w:r>
          </w:p>
          <w:p w:rsidR="00AE3952" w:rsidRDefault="00AE3952" w:rsidP="00255E8B">
            <w:r>
              <w:rPr>
                <w:rFonts w:hint="eastAsia"/>
              </w:rPr>
              <w:lastRenderedPageBreak/>
              <w:t>（均为港币）</w:t>
            </w:r>
          </w:p>
        </w:tc>
        <w:tc>
          <w:tcPr>
            <w:tcW w:w="1359" w:type="dxa"/>
          </w:tcPr>
          <w:p w:rsidR="00AE3952" w:rsidRDefault="00AE3952" w:rsidP="00255E8B"/>
        </w:tc>
        <w:tc>
          <w:tcPr>
            <w:tcW w:w="1200" w:type="dxa"/>
            <w:gridSpan w:val="2"/>
          </w:tcPr>
          <w:p w:rsidR="00AE3952" w:rsidRDefault="00AE3952" w:rsidP="00255E8B"/>
        </w:tc>
        <w:tc>
          <w:tcPr>
            <w:tcW w:w="928" w:type="dxa"/>
          </w:tcPr>
          <w:p w:rsidR="00AE3952" w:rsidRDefault="00AE3952" w:rsidP="00255E8B"/>
        </w:tc>
      </w:tr>
      <w:tr w:rsidR="00AE3952" w:rsidRPr="002E3141" w:rsidTr="00255E8B">
        <w:tc>
          <w:tcPr>
            <w:tcW w:w="8913" w:type="dxa"/>
            <w:gridSpan w:val="8"/>
          </w:tcPr>
          <w:p w:rsidR="00AE3952" w:rsidRPr="00DB5224" w:rsidRDefault="00AE3952" w:rsidP="00AE3952">
            <w:pPr>
              <w:rPr>
                <w:b/>
                <w:color w:val="000000" w:themeColor="text1"/>
              </w:rPr>
            </w:pPr>
            <w:r>
              <w:rPr>
                <w:rFonts w:hint="eastAsia"/>
                <w:b/>
                <w:color w:val="000000" w:themeColor="text1"/>
              </w:rPr>
              <w:lastRenderedPageBreak/>
              <w:t>抵押银行</w:t>
            </w:r>
            <w:r w:rsidRPr="00DB5224">
              <w:rPr>
                <w:rFonts w:hint="eastAsia"/>
                <w:b/>
                <w:color w:val="000000" w:themeColor="text1"/>
              </w:rPr>
              <w:t>数据</w:t>
            </w:r>
            <w:r>
              <w:rPr>
                <w:rFonts w:hint="eastAsia"/>
                <w:b/>
                <w:color w:val="000000" w:themeColor="text1"/>
              </w:rPr>
              <w:t>（分不同币种）</w:t>
            </w:r>
          </w:p>
        </w:tc>
      </w:tr>
      <w:tr w:rsidR="00AE3952" w:rsidTr="00255E8B">
        <w:tc>
          <w:tcPr>
            <w:tcW w:w="1236" w:type="dxa"/>
            <w:vMerge w:val="restart"/>
          </w:tcPr>
          <w:p w:rsidR="00AE3952" w:rsidRDefault="00AE3952" w:rsidP="00255E8B">
            <w:r>
              <w:rPr>
                <w:rFonts w:hint="eastAsia"/>
              </w:rPr>
              <w:t>XX</w:t>
            </w:r>
            <w:r>
              <w:rPr>
                <w:rFonts w:hint="eastAsia"/>
              </w:rPr>
              <w:t>银行现金股息</w:t>
            </w:r>
          </w:p>
        </w:tc>
        <w:tc>
          <w:tcPr>
            <w:tcW w:w="848" w:type="dxa"/>
            <w:vMerge w:val="restart"/>
          </w:tcPr>
          <w:p w:rsidR="00AE3952" w:rsidRDefault="00AE3952" w:rsidP="00255E8B">
            <w:r>
              <w:rPr>
                <w:rFonts w:hint="eastAsia"/>
              </w:rPr>
              <w:t>资金</w:t>
            </w:r>
          </w:p>
        </w:tc>
        <w:tc>
          <w:tcPr>
            <w:tcW w:w="1648" w:type="dxa"/>
          </w:tcPr>
          <w:p w:rsidR="00AE3952" w:rsidRDefault="00AE3952" w:rsidP="00255E8B">
            <w:r>
              <w:rPr>
                <w:rFonts w:hint="eastAsia"/>
              </w:rPr>
              <w:t>现金股息</w:t>
            </w:r>
          </w:p>
        </w:tc>
        <w:tc>
          <w:tcPr>
            <w:tcW w:w="1694" w:type="dxa"/>
          </w:tcPr>
          <w:p w:rsidR="00AE3952" w:rsidRDefault="00AE3952" w:rsidP="00255E8B"/>
        </w:tc>
        <w:tc>
          <w:tcPr>
            <w:tcW w:w="1359" w:type="dxa"/>
          </w:tcPr>
          <w:p w:rsidR="00AE3952" w:rsidRDefault="00AE3952" w:rsidP="00255E8B"/>
        </w:tc>
        <w:tc>
          <w:tcPr>
            <w:tcW w:w="1200" w:type="dxa"/>
            <w:gridSpan w:val="2"/>
          </w:tcPr>
          <w:p w:rsidR="00AE3952" w:rsidRDefault="00AE3952" w:rsidP="00255E8B"/>
        </w:tc>
        <w:tc>
          <w:tcPr>
            <w:tcW w:w="928" w:type="dxa"/>
          </w:tcPr>
          <w:p w:rsidR="00AE3952" w:rsidRDefault="00AE3952" w:rsidP="00255E8B"/>
        </w:tc>
      </w:tr>
      <w:tr w:rsidR="00AE3952" w:rsidTr="00255E8B">
        <w:tc>
          <w:tcPr>
            <w:tcW w:w="1236" w:type="dxa"/>
            <w:vMerge/>
          </w:tcPr>
          <w:p w:rsidR="00AE3952" w:rsidRDefault="00AE3952" w:rsidP="00255E8B"/>
        </w:tc>
        <w:tc>
          <w:tcPr>
            <w:tcW w:w="848" w:type="dxa"/>
            <w:vMerge/>
          </w:tcPr>
          <w:p w:rsidR="00AE3952" w:rsidRDefault="00AE3952" w:rsidP="00255E8B"/>
        </w:tc>
        <w:tc>
          <w:tcPr>
            <w:tcW w:w="1648" w:type="dxa"/>
          </w:tcPr>
          <w:p w:rsidR="00AE3952" w:rsidRDefault="00AE3952" w:rsidP="00255E8B">
            <w:r>
              <w:rPr>
                <w:rFonts w:hint="eastAsia"/>
              </w:rPr>
              <w:t>股息代收费</w:t>
            </w:r>
          </w:p>
        </w:tc>
        <w:tc>
          <w:tcPr>
            <w:tcW w:w="1694" w:type="dxa"/>
          </w:tcPr>
          <w:p w:rsidR="00AE3952" w:rsidRDefault="00AE3952" w:rsidP="00255E8B">
            <w:r>
              <w:rPr>
                <w:rFonts w:hint="eastAsia"/>
              </w:rPr>
              <w:t>支出</w:t>
            </w:r>
          </w:p>
        </w:tc>
        <w:tc>
          <w:tcPr>
            <w:tcW w:w="1359" w:type="dxa"/>
          </w:tcPr>
          <w:p w:rsidR="00AE3952" w:rsidRDefault="00AE3952" w:rsidP="00255E8B"/>
        </w:tc>
        <w:tc>
          <w:tcPr>
            <w:tcW w:w="1200" w:type="dxa"/>
            <w:gridSpan w:val="2"/>
          </w:tcPr>
          <w:p w:rsidR="00AE3952" w:rsidRDefault="00AE3952" w:rsidP="00255E8B"/>
        </w:tc>
        <w:tc>
          <w:tcPr>
            <w:tcW w:w="928" w:type="dxa"/>
          </w:tcPr>
          <w:p w:rsidR="00AE3952" w:rsidRDefault="00AE3952" w:rsidP="00255E8B"/>
        </w:tc>
      </w:tr>
      <w:tr w:rsidR="00AE3952" w:rsidTr="00255E8B">
        <w:tc>
          <w:tcPr>
            <w:tcW w:w="1236" w:type="dxa"/>
            <w:vMerge/>
          </w:tcPr>
          <w:p w:rsidR="00AE3952" w:rsidRDefault="00AE3952" w:rsidP="00255E8B"/>
        </w:tc>
        <w:tc>
          <w:tcPr>
            <w:tcW w:w="848" w:type="dxa"/>
            <w:vMerge/>
          </w:tcPr>
          <w:p w:rsidR="00AE3952" w:rsidRDefault="00AE3952" w:rsidP="00255E8B"/>
        </w:tc>
        <w:tc>
          <w:tcPr>
            <w:tcW w:w="1648" w:type="dxa"/>
          </w:tcPr>
          <w:p w:rsidR="00AE3952" w:rsidRDefault="00AE3952" w:rsidP="00255E8B">
            <w:r>
              <w:rPr>
                <w:rFonts w:hint="eastAsia"/>
              </w:rPr>
              <w:t>支付净额</w:t>
            </w:r>
          </w:p>
        </w:tc>
        <w:tc>
          <w:tcPr>
            <w:tcW w:w="1694" w:type="dxa"/>
          </w:tcPr>
          <w:p w:rsidR="00AE3952" w:rsidRDefault="00AE3952" w:rsidP="00255E8B">
            <w:r>
              <w:rPr>
                <w:rFonts w:hint="eastAsia"/>
              </w:rPr>
              <w:t>收入</w:t>
            </w:r>
          </w:p>
        </w:tc>
        <w:tc>
          <w:tcPr>
            <w:tcW w:w="1359" w:type="dxa"/>
          </w:tcPr>
          <w:p w:rsidR="00AE3952" w:rsidRDefault="00AE3952" w:rsidP="00255E8B"/>
        </w:tc>
        <w:tc>
          <w:tcPr>
            <w:tcW w:w="1200" w:type="dxa"/>
            <w:gridSpan w:val="2"/>
          </w:tcPr>
          <w:p w:rsidR="00AE3952" w:rsidRDefault="00AE3952" w:rsidP="00255E8B"/>
        </w:tc>
        <w:tc>
          <w:tcPr>
            <w:tcW w:w="928" w:type="dxa"/>
          </w:tcPr>
          <w:p w:rsidR="00AE3952" w:rsidRDefault="00AE3952" w:rsidP="00255E8B"/>
        </w:tc>
      </w:tr>
      <w:tr w:rsidR="00AE3952" w:rsidTr="00255E8B">
        <w:tc>
          <w:tcPr>
            <w:tcW w:w="1236" w:type="dxa"/>
            <w:vMerge/>
          </w:tcPr>
          <w:p w:rsidR="00AE3952" w:rsidRDefault="00AE3952" w:rsidP="00255E8B"/>
        </w:tc>
        <w:tc>
          <w:tcPr>
            <w:tcW w:w="848" w:type="dxa"/>
            <w:vMerge/>
          </w:tcPr>
          <w:p w:rsidR="00AE3952" w:rsidRDefault="00AE3952" w:rsidP="00255E8B"/>
        </w:tc>
        <w:tc>
          <w:tcPr>
            <w:tcW w:w="1648" w:type="dxa"/>
          </w:tcPr>
          <w:p w:rsidR="00AE3952" w:rsidRDefault="00AE3952" w:rsidP="00255E8B">
            <w:r>
              <w:rPr>
                <w:rFonts w:hint="eastAsia"/>
              </w:rPr>
              <w:t>过户费</w:t>
            </w:r>
          </w:p>
        </w:tc>
        <w:tc>
          <w:tcPr>
            <w:tcW w:w="1694" w:type="dxa"/>
          </w:tcPr>
          <w:p w:rsidR="00AE3952" w:rsidRDefault="00AE3952" w:rsidP="00255E8B">
            <w:r>
              <w:rPr>
                <w:rFonts w:hint="eastAsia"/>
              </w:rPr>
              <w:t>支出（已垫付）</w:t>
            </w:r>
          </w:p>
          <w:p w:rsidR="00AE3952" w:rsidRDefault="00AE3952" w:rsidP="00255E8B">
            <w:r>
              <w:rPr>
                <w:rFonts w:hint="eastAsia"/>
              </w:rPr>
              <w:t>（均为港币）</w:t>
            </w:r>
          </w:p>
        </w:tc>
        <w:tc>
          <w:tcPr>
            <w:tcW w:w="1359" w:type="dxa"/>
          </w:tcPr>
          <w:p w:rsidR="00AE3952" w:rsidRDefault="00AE3952" w:rsidP="00255E8B"/>
        </w:tc>
        <w:tc>
          <w:tcPr>
            <w:tcW w:w="1200" w:type="dxa"/>
            <w:gridSpan w:val="2"/>
          </w:tcPr>
          <w:p w:rsidR="00AE3952" w:rsidRDefault="00AE3952" w:rsidP="00255E8B"/>
        </w:tc>
        <w:tc>
          <w:tcPr>
            <w:tcW w:w="928" w:type="dxa"/>
          </w:tcPr>
          <w:p w:rsidR="00AE3952" w:rsidRDefault="00AE3952" w:rsidP="00255E8B"/>
        </w:tc>
      </w:tr>
      <w:tr w:rsidR="00AA0F69" w:rsidRPr="002E3141" w:rsidTr="0055691A">
        <w:tc>
          <w:tcPr>
            <w:tcW w:w="8913" w:type="dxa"/>
            <w:gridSpan w:val="8"/>
          </w:tcPr>
          <w:p w:rsidR="00AA0F69" w:rsidRPr="00DB5224" w:rsidRDefault="00AA0F69" w:rsidP="00AE3952">
            <w:pPr>
              <w:rPr>
                <w:b/>
                <w:color w:val="000000" w:themeColor="text1"/>
              </w:rPr>
            </w:pPr>
            <w:r w:rsidRPr="00DB5224">
              <w:rPr>
                <w:rFonts w:hint="eastAsia"/>
                <w:b/>
                <w:color w:val="000000" w:themeColor="text1"/>
              </w:rPr>
              <w:t>汇总数据</w:t>
            </w:r>
            <w:r>
              <w:rPr>
                <w:rFonts w:hint="eastAsia"/>
                <w:b/>
                <w:color w:val="000000" w:themeColor="text1"/>
              </w:rPr>
              <w:t>（分不同币种）</w:t>
            </w:r>
            <w:r w:rsidR="00AE3952">
              <w:rPr>
                <w:rFonts w:hint="eastAsia"/>
                <w:b/>
                <w:color w:val="000000" w:themeColor="text1"/>
              </w:rPr>
              <w:t>（</w:t>
            </w:r>
            <w:r w:rsidR="00AE3952">
              <w:rPr>
                <w:rFonts w:hint="eastAsia"/>
                <w:b/>
                <w:color w:val="000000" w:themeColor="text1"/>
              </w:rPr>
              <w:t>CCASS+</w:t>
            </w:r>
            <w:r w:rsidR="00AE3952">
              <w:rPr>
                <w:rFonts w:hint="eastAsia"/>
                <w:b/>
                <w:color w:val="000000" w:themeColor="text1"/>
              </w:rPr>
              <w:t>所有抵押银行）</w:t>
            </w:r>
          </w:p>
        </w:tc>
      </w:tr>
      <w:tr w:rsidR="0055691A" w:rsidTr="0055691A">
        <w:tc>
          <w:tcPr>
            <w:tcW w:w="1236" w:type="dxa"/>
            <w:vMerge w:val="restart"/>
          </w:tcPr>
          <w:p w:rsidR="0055691A" w:rsidRDefault="0055691A" w:rsidP="003267A7">
            <w:r>
              <w:rPr>
                <w:rFonts w:hint="eastAsia"/>
              </w:rPr>
              <w:t>现金股息</w:t>
            </w:r>
          </w:p>
        </w:tc>
        <w:tc>
          <w:tcPr>
            <w:tcW w:w="848" w:type="dxa"/>
            <w:vMerge w:val="restart"/>
          </w:tcPr>
          <w:p w:rsidR="0055691A" w:rsidRDefault="0055691A" w:rsidP="003267A7">
            <w:r>
              <w:rPr>
                <w:rFonts w:hint="eastAsia"/>
              </w:rPr>
              <w:t>资金</w:t>
            </w:r>
          </w:p>
        </w:tc>
        <w:tc>
          <w:tcPr>
            <w:tcW w:w="1648" w:type="dxa"/>
          </w:tcPr>
          <w:p w:rsidR="0055691A" w:rsidRDefault="0055691A" w:rsidP="003267A7">
            <w:r>
              <w:rPr>
                <w:rFonts w:hint="eastAsia"/>
              </w:rPr>
              <w:t>现金股息</w:t>
            </w:r>
          </w:p>
        </w:tc>
        <w:tc>
          <w:tcPr>
            <w:tcW w:w="1694" w:type="dxa"/>
          </w:tcPr>
          <w:p w:rsidR="0055691A" w:rsidRDefault="0055691A" w:rsidP="003267A7"/>
        </w:tc>
        <w:tc>
          <w:tcPr>
            <w:tcW w:w="1359" w:type="dxa"/>
          </w:tcPr>
          <w:p w:rsidR="0055691A" w:rsidRDefault="0055691A" w:rsidP="003267A7"/>
        </w:tc>
        <w:tc>
          <w:tcPr>
            <w:tcW w:w="1200" w:type="dxa"/>
            <w:gridSpan w:val="2"/>
          </w:tcPr>
          <w:p w:rsidR="0055691A" w:rsidRDefault="0055691A" w:rsidP="003267A7"/>
        </w:tc>
        <w:tc>
          <w:tcPr>
            <w:tcW w:w="928" w:type="dxa"/>
          </w:tcPr>
          <w:p w:rsidR="0055691A" w:rsidRDefault="0055691A" w:rsidP="003267A7"/>
        </w:tc>
      </w:tr>
      <w:tr w:rsidR="0055691A" w:rsidTr="0055691A">
        <w:tc>
          <w:tcPr>
            <w:tcW w:w="1236" w:type="dxa"/>
            <w:vMerge/>
          </w:tcPr>
          <w:p w:rsidR="0055691A" w:rsidRDefault="0055691A" w:rsidP="003267A7"/>
        </w:tc>
        <w:tc>
          <w:tcPr>
            <w:tcW w:w="848" w:type="dxa"/>
            <w:vMerge/>
          </w:tcPr>
          <w:p w:rsidR="0055691A" w:rsidRDefault="0055691A" w:rsidP="003267A7"/>
        </w:tc>
        <w:tc>
          <w:tcPr>
            <w:tcW w:w="1648" w:type="dxa"/>
          </w:tcPr>
          <w:p w:rsidR="0055691A" w:rsidRDefault="0055691A" w:rsidP="003267A7">
            <w:r>
              <w:rPr>
                <w:rFonts w:hint="eastAsia"/>
              </w:rPr>
              <w:t>股息代收费</w:t>
            </w:r>
          </w:p>
        </w:tc>
        <w:tc>
          <w:tcPr>
            <w:tcW w:w="1694" w:type="dxa"/>
          </w:tcPr>
          <w:p w:rsidR="0055691A" w:rsidRDefault="0055691A" w:rsidP="003267A7">
            <w:r>
              <w:rPr>
                <w:rFonts w:hint="eastAsia"/>
              </w:rPr>
              <w:t>支出</w:t>
            </w:r>
          </w:p>
        </w:tc>
        <w:tc>
          <w:tcPr>
            <w:tcW w:w="1359" w:type="dxa"/>
          </w:tcPr>
          <w:p w:rsidR="0055691A" w:rsidRDefault="0055691A" w:rsidP="003267A7"/>
        </w:tc>
        <w:tc>
          <w:tcPr>
            <w:tcW w:w="1200" w:type="dxa"/>
            <w:gridSpan w:val="2"/>
          </w:tcPr>
          <w:p w:rsidR="0055691A" w:rsidRDefault="0055691A" w:rsidP="003267A7"/>
        </w:tc>
        <w:tc>
          <w:tcPr>
            <w:tcW w:w="928" w:type="dxa"/>
          </w:tcPr>
          <w:p w:rsidR="0055691A" w:rsidRDefault="0055691A" w:rsidP="003267A7"/>
        </w:tc>
      </w:tr>
      <w:tr w:rsidR="0055691A" w:rsidTr="0055691A">
        <w:tc>
          <w:tcPr>
            <w:tcW w:w="1236" w:type="dxa"/>
            <w:vMerge/>
          </w:tcPr>
          <w:p w:rsidR="0055691A" w:rsidRDefault="0055691A" w:rsidP="003267A7"/>
        </w:tc>
        <w:tc>
          <w:tcPr>
            <w:tcW w:w="848" w:type="dxa"/>
            <w:vMerge/>
          </w:tcPr>
          <w:p w:rsidR="0055691A" w:rsidRDefault="0055691A" w:rsidP="003267A7"/>
        </w:tc>
        <w:tc>
          <w:tcPr>
            <w:tcW w:w="1648" w:type="dxa"/>
          </w:tcPr>
          <w:p w:rsidR="0055691A" w:rsidRDefault="0055691A" w:rsidP="003267A7">
            <w:r>
              <w:rPr>
                <w:rFonts w:hint="eastAsia"/>
              </w:rPr>
              <w:t>支付净额</w:t>
            </w:r>
          </w:p>
        </w:tc>
        <w:tc>
          <w:tcPr>
            <w:tcW w:w="1694" w:type="dxa"/>
          </w:tcPr>
          <w:p w:rsidR="0055691A" w:rsidRDefault="0055691A" w:rsidP="003267A7">
            <w:r>
              <w:rPr>
                <w:rFonts w:hint="eastAsia"/>
              </w:rPr>
              <w:t>收入</w:t>
            </w:r>
          </w:p>
        </w:tc>
        <w:tc>
          <w:tcPr>
            <w:tcW w:w="1359" w:type="dxa"/>
          </w:tcPr>
          <w:p w:rsidR="0055691A" w:rsidRDefault="0055691A" w:rsidP="003267A7"/>
        </w:tc>
        <w:tc>
          <w:tcPr>
            <w:tcW w:w="1200" w:type="dxa"/>
            <w:gridSpan w:val="2"/>
          </w:tcPr>
          <w:p w:rsidR="0055691A" w:rsidRDefault="0055691A" w:rsidP="003267A7"/>
        </w:tc>
        <w:tc>
          <w:tcPr>
            <w:tcW w:w="928" w:type="dxa"/>
          </w:tcPr>
          <w:p w:rsidR="0055691A" w:rsidRDefault="0055691A" w:rsidP="003267A7"/>
        </w:tc>
      </w:tr>
      <w:tr w:rsidR="0055691A" w:rsidTr="0055691A">
        <w:tc>
          <w:tcPr>
            <w:tcW w:w="1236" w:type="dxa"/>
            <w:vMerge/>
          </w:tcPr>
          <w:p w:rsidR="0055691A" w:rsidRDefault="0055691A" w:rsidP="003267A7"/>
        </w:tc>
        <w:tc>
          <w:tcPr>
            <w:tcW w:w="848" w:type="dxa"/>
            <w:vMerge/>
          </w:tcPr>
          <w:p w:rsidR="0055691A" w:rsidRDefault="0055691A" w:rsidP="003267A7"/>
        </w:tc>
        <w:tc>
          <w:tcPr>
            <w:tcW w:w="1648" w:type="dxa"/>
          </w:tcPr>
          <w:p w:rsidR="0055691A" w:rsidRDefault="0055691A" w:rsidP="003267A7">
            <w:r>
              <w:rPr>
                <w:rFonts w:hint="eastAsia"/>
              </w:rPr>
              <w:t>过户费</w:t>
            </w:r>
          </w:p>
        </w:tc>
        <w:tc>
          <w:tcPr>
            <w:tcW w:w="1694" w:type="dxa"/>
          </w:tcPr>
          <w:p w:rsidR="0055691A" w:rsidRDefault="0055691A" w:rsidP="003267A7">
            <w:r>
              <w:rPr>
                <w:rFonts w:hint="eastAsia"/>
              </w:rPr>
              <w:t>支出（已垫付）</w:t>
            </w:r>
          </w:p>
          <w:p w:rsidR="0055691A" w:rsidRDefault="0055691A" w:rsidP="003267A7">
            <w:r>
              <w:rPr>
                <w:rFonts w:hint="eastAsia"/>
              </w:rPr>
              <w:t>（均为港币）</w:t>
            </w:r>
          </w:p>
        </w:tc>
        <w:tc>
          <w:tcPr>
            <w:tcW w:w="1359" w:type="dxa"/>
          </w:tcPr>
          <w:p w:rsidR="0055691A" w:rsidRDefault="0055691A" w:rsidP="003267A7"/>
        </w:tc>
        <w:tc>
          <w:tcPr>
            <w:tcW w:w="1200" w:type="dxa"/>
            <w:gridSpan w:val="2"/>
          </w:tcPr>
          <w:p w:rsidR="0055691A" w:rsidRDefault="0055691A" w:rsidP="003267A7"/>
        </w:tc>
        <w:tc>
          <w:tcPr>
            <w:tcW w:w="928" w:type="dxa"/>
          </w:tcPr>
          <w:p w:rsidR="0055691A" w:rsidRDefault="0055691A" w:rsidP="003267A7"/>
        </w:tc>
      </w:tr>
      <w:tr w:rsidR="00AA0F69" w:rsidTr="0055691A">
        <w:tc>
          <w:tcPr>
            <w:tcW w:w="8913" w:type="dxa"/>
            <w:gridSpan w:val="8"/>
          </w:tcPr>
          <w:p w:rsidR="00AA0F69" w:rsidRPr="00762AE8" w:rsidRDefault="00AA0F69" w:rsidP="003267A7">
            <w:pPr>
              <w:rPr>
                <w:b/>
                <w:color w:val="000000" w:themeColor="text1"/>
              </w:rPr>
            </w:pPr>
            <w:r w:rsidRPr="00762AE8">
              <w:rPr>
                <w:rFonts w:hint="eastAsia"/>
                <w:b/>
                <w:color w:val="000000" w:themeColor="text1"/>
              </w:rPr>
              <w:t>客户明细</w:t>
            </w:r>
            <w:r w:rsidR="006041DF">
              <w:rPr>
                <w:rFonts w:hint="eastAsia"/>
                <w:b/>
                <w:color w:val="000000" w:themeColor="text1"/>
              </w:rPr>
              <w:t>（分不同币种）</w:t>
            </w:r>
          </w:p>
        </w:tc>
      </w:tr>
      <w:tr w:rsidR="0055691A" w:rsidTr="0055691A">
        <w:tc>
          <w:tcPr>
            <w:tcW w:w="1236" w:type="dxa"/>
            <w:vMerge w:val="restart"/>
          </w:tcPr>
          <w:p w:rsidR="0055691A" w:rsidRDefault="0055691A" w:rsidP="003267A7">
            <w:r>
              <w:rPr>
                <w:rFonts w:hint="eastAsia"/>
              </w:rPr>
              <w:t>现金股息</w:t>
            </w:r>
          </w:p>
        </w:tc>
        <w:tc>
          <w:tcPr>
            <w:tcW w:w="848" w:type="dxa"/>
            <w:vMerge w:val="restart"/>
          </w:tcPr>
          <w:p w:rsidR="0055691A" w:rsidRDefault="0055691A" w:rsidP="003267A7">
            <w:r>
              <w:rPr>
                <w:rFonts w:hint="eastAsia"/>
              </w:rPr>
              <w:t>资金</w:t>
            </w:r>
          </w:p>
        </w:tc>
        <w:tc>
          <w:tcPr>
            <w:tcW w:w="1648" w:type="dxa"/>
          </w:tcPr>
          <w:p w:rsidR="0055691A" w:rsidRDefault="0055691A" w:rsidP="003267A7">
            <w:r>
              <w:rPr>
                <w:rFonts w:hint="eastAsia"/>
              </w:rPr>
              <w:t>现金股息</w:t>
            </w:r>
          </w:p>
        </w:tc>
        <w:tc>
          <w:tcPr>
            <w:tcW w:w="1694" w:type="dxa"/>
          </w:tcPr>
          <w:p w:rsidR="0055691A" w:rsidRDefault="0055691A" w:rsidP="003267A7"/>
        </w:tc>
        <w:tc>
          <w:tcPr>
            <w:tcW w:w="1359" w:type="dxa"/>
          </w:tcPr>
          <w:p w:rsidR="0055691A" w:rsidRDefault="0055691A" w:rsidP="003267A7"/>
        </w:tc>
        <w:tc>
          <w:tcPr>
            <w:tcW w:w="1200" w:type="dxa"/>
            <w:gridSpan w:val="2"/>
          </w:tcPr>
          <w:p w:rsidR="0055691A" w:rsidRDefault="0055691A" w:rsidP="003267A7"/>
        </w:tc>
        <w:tc>
          <w:tcPr>
            <w:tcW w:w="928" w:type="dxa"/>
          </w:tcPr>
          <w:p w:rsidR="0055691A" w:rsidRDefault="0055691A" w:rsidP="003267A7"/>
        </w:tc>
      </w:tr>
      <w:tr w:rsidR="0055691A" w:rsidTr="0055691A">
        <w:tc>
          <w:tcPr>
            <w:tcW w:w="1236" w:type="dxa"/>
            <w:vMerge/>
          </w:tcPr>
          <w:p w:rsidR="0055691A" w:rsidRDefault="0055691A" w:rsidP="003267A7"/>
        </w:tc>
        <w:tc>
          <w:tcPr>
            <w:tcW w:w="848" w:type="dxa"/>
            <w:vMerge/>
          </w:tcPr>
          <w:p w:rsidR="0055691A" w:rsidRDefault="0055691A" w:rsidP="003267A7"/>
        </w:tc>
        <w:tc>
          <w:tcPr>
            <w:tcW w:w="1648" w:type="dxa"/>
          </w:tcPr>
          <w:p w:rsidR="0055691A" w:rsidRDefault="0055691A" w:rsidP="003267A7">
            <w:r>
              <w:rPr>
                <w:rFonts w:hint="eastAsia"/>
              </w:rPr>
              <w:t>手续费</w:t>
            </w:r>
          </w:p>
        </w:tc>
        <w:tc>
          <w:tcPr>
            <w:tcW w:w="1694" w:type="dxa"/>
          </w:tcPr>
          <w:p w:rsidR="0055691A" w:rsidRDefault="0055691A" w:rsidP="003267A7">
            <w:r>
              <w:rPr>
                <w:rFonts w:hint="eastAsia"/>
              </w:rPr>
              <w:t>收入</w:t>
            </w:r>
          </w:p>
        </w:tc>
        <w:tc>
          <w:tcPr>
            <w:tcW w:w="1359" w:type="dxa"/>
          </w:tcPr>
          <w:p w:rsidR="0055691A" w:rsidRDefault="0055691A" w:rsidP="003267A7">
            <w:r>
              <w:rPr>
                <w:rFonts w:hint="eastAsia"/>
              </w:rPr>
              <w:t>客户调自有</w:t>
            </w:r>
          </w:p>
        </w:tc>
        <w:tc>
          <w:tcPr>
            <w:tcW w:w="1200" w:type="dxa"/>
            <w:gridSpan w:val="2"/>
          </w:tcPr>
          <w:p w:rsidR="0055691A" w:rsidRDefault="0055691A" w:rsidP="00F05CB8"/>
        </w:tc>
        <w:tc>
          <w:tcPr>
            <w:tcW w:w="928" w:type="dxa"/>
          </w:tcPr>
          <w:p w:rsidR="0055691A" w:rsidRDefault="0055691A" w:rsidP="00F05CB8"/>
        </w:tc>
      </w:tr>
      <w:tr w:rsidR="0055691A" w:rsidTr="0055691A">
        <w:tc>
          <w:tcPr>
            <w:tcW w:w="1236" w:type="dxa"/>
            <w:vMerge/>
          </w:tcPr>
          <w:p w:rsidR="0055691A" w:rsidRDefault="0055691A" w:rsidP="003267A7"/>
        </w:tc>
        <w:tc>
          <w:tcPr>
            <w:tcW w:w="848" w:type="dxa"/>
            <w:vMerge/>
          </w:tcPr>
          <w:p w:rsidR="0055691A" w:rsidRDefault="0055691A" w:rsidP="003267A7"/>
        </w:tc>
        <w:tc>
          <w:tcPr>
            <w:tcW w:w="1648" w:type="dxa"/>
          </w:tcPr>
          <w:p w:rsidR="0055691A" w:rsidRDefault="0055691A" w:rsidP="003267A7">
            <w:r>
              <w:rPr>
                <w:rFonts w:hint="eastAsia"/>
              </w:rPr>
              <w:t>过户费</w:t>
            </w:r>
          </w:p>
        </w:tc>
        <w:tc>
          <w:tcPr>
            <w:tcW w:w="1694" w:type="dxa"/>
          </w:tcPr>
          <w:p w:rsidR="0055691A" w:rsidRDefault="0055691A" w:rsidP="003267A7">
            <w:r>
              <w:rPr>
                <w:rFonts w:hint="eastAsia"/>
              </w:rPr>
              <w:t>收入</w:t>
            </w:r>
          </w:p>
        </w:tc>
        <w:tc>
          <w:tcPr>
            <w:tcW w:w="1359" w:type="dxa"/>
          </w:tcPr>
          <w:p w:rsidR="0055691A" w:rsidRDefault="0055691A" w:rsidP="003267A7">
            <w:r>
              <w:rPr>
                <w:rFonts w:hint="eastAsia"/>
              </w:rPr>
              <w:t>客户调自有</w:t>
            </w:r>
          </w:p>
        </w:tc>
        <w:tc>
          <w:tcPr>
            <w:tcW w:w="1200" w:type="dxa"/>
            <w:gridSpan w:val="2"/>
          </w:tcPr>
          <w:p w:rsidR="0055691A" w:rsidRDefault="0055691A" w:rsidP="00F05CB8"/>
        </w:tc>
        <w:tc>
          <w:tcPr>
            <w:tcW w:w="928" w:type="dxa"/>
          </w:tcPr>
          <w:p w:rsidR="0055691A" w:rsidRDefault="0055691A" w:rsidP="00F05CB8"/>
        </w:tc>
      </w:tr>
      <w:tr w:rsidR="0055691A" w:rsidTr="0055691A">
        <w:tc>
          <w:tcPr>
            <w:tcW w:w="1236" w:type="dxa"/>
            <w:vMerge/>
          </w:tcPr>
          <w:p w:rsidR="0055691A" w:rsidRDefault="0055691A" w:rsidP="003267A7"/>
        </w:tc>
        <w:tc>
          <w:tcPr>
            <w:tcW w:w="848" w:type="dxa"/>
            <w:vMerge/>
          </w:tcPr>
          <w:p w:rsidR="0055691A" w:rsidRDefault="0055691A" w:rsidP="003267A7"/>
        </w:tc>
        <w:tc>
          <w:tcPr>
            <w:tcW w:w="1648" w:type="dxa"/>
          </w:tcPr>
          <w:p w:rsidR="0055691A" w:rsidRDefault="0055691A" w:rsidP="003267A7">
            <w:r>
              <w:rPr>
                <w:rFonts w:hint="eastAsia"/>
              </w:rPr>
              <w:t>客户应得股息</w:t>
            </w:r>
          </w:p>
        </w:tc>
        <w:tc>
          <w:tcPr>
            <w:tcW w:w="1694" w:type="dxa"/>
          </w:tcPr>
          <w:p w:rsidR="0055691A" w:rsidRDefault="0055691A" w:rsidP="003267A7">
            <w:r>
              <w:rPr>
                <w:rFonts w:hint="eastAsia"/>
              </w:rPr>
              <w:t>支出</w:t>
            </w:r>
          </w:p>
        </w:tc>
        <w:tc>
          <w:tcPr>
            <w:tcW w:w="1359" w:type="dxa"/>
          </w:tcPr>
          <w:p w:rsidR="0055691A" w:rsidRDefault="0055691A" w:rsidP="003267A7">
            <w:r>
              <w:rPr>
                <w:rFonts w:hint="eastAsia"/>
              </w:rPr>
              <w:t>自有</w:t>
            </w:r>
            <w:proofErr w:type="gramStart"/>
            <w:r>
              <w:rPr>
                <w:rFonts w:hint="eastAsia"/>
              </w:rPr>
              <w:t>调客户</w:t>
            </w:r>
            <w:proofErr w:type="gramEnd"/>
          </w:p>
        </w:tc>
        <w:tc>
          <w:tcPr>
            <w:tcW w:w="1200" w:type="dxa"/>
            <w:gridSpan w:val="2"/>
          </w:tcPr>
          <w:p w:rsidR="0055691A" w:rsidRDefault="0055691A" w:rsidP="00F05CB8"/>
        </w:tc>
        <w:tc>
          <w:tcPr>
            <w:tcW w:w="928" w:type="dxa"/>
          </w:tcPr>
          <w:p w:rsidR="0055691A" w:rsidRDefault="0055691A" w:rsidP="00F05CB8"/>
        </w:tc>
      </w:tr>
    </w:tbl>
    <w:p w:rsidR="00AA0F69" w:rsidRDefault="00AA0F69" w:rsidP="00AA0F69">
      <w:pPr>
        <w:rPr>
          <w:ins w:id="132" w:author="谢衍筹" w:date="2012-06-28T09:28:00Z"/>
        </w:rPr>
      </w:pPr>
    </w:p>
    <w:p w:rsidR="00D62057" w:rsidRDefault="00D62057" w:rsidP="00D62057">
      <w:pPr>
        <w:pStyle w:val="3"/>
        <w:ind w:leftChars="100" w:left="210"/>
        <w:rPr>
          <w:ins w:id="133" w:author="谢衍筹" w:date="2012-06-28T09:28:00Z"/>
        </w:rPr>
      </w:pPr>
      <w:ins w:id="134" w:author="谢衍筹" w:date="2012-06-28T09:28:00Z">
        <w:r>
          <w:rPr>
            <w:rFonts w:hint="eastAsia"/>
          </w:rPr>
          <w:t>F10.16</w:t>
        </w:r>
        <w:r>
          <w:rPr>
            <w:rFonts w:hint="eastAsia"/>
          </w:rPr>
          <w:t>后台代理客户行权</w:t>
        </w:r>
      </w:ins>
    </w:p>
    <w:p w:rsidR="00D62057" w:rsidRDefault="00D62057" w:rsidP="00D62057">
      <w:pPr>
        <w:pStyle w:val="4"/>
        <w:numPr>
          <w:ilvl w:val="0"/>
          <w:numId w:val="297"/>
        </w:numPr>
      </w:pPr>
      <w:r>
        <w:rPr>
          <w:rFonts w:hint="eastAsia"/>
        </w:rPr>
        <w:t>业务描述</w:t>
      </w:r>
    </w:p>
    <w:p w:rsidR="00D62057" w:rsidRDefault="00D62057" w:rsidP="00D62057">
      <w:pPr>
        <w:spacing w:line="360" w:lineRule="auto"/>
        <w:ind w:firstLineChars="200" w:firstLine="420"/>
      </w:pPr>
      <w:r>
        <w:rPr>
          <w:rFonts w:hint="eastAsia"/>
        </w:rPr>
        <w:t>后台业务人员代理客户行权，操作基本类似网上营业厅，但需要增加客户资金账号的输入。</w:t>
      </w:r>
    </w:p>
    <w:p w:rsidR="00D62057" w:rsidRDefault="00D62057" w:rsidP="00D62057">
      <w:pPr>
        <w:pStyle w:val="4"/>
        <w:numPr>
          <w:ilvl w:val="0"/>
          <w:numId w:val="297"/>
        </w:numPr>
      </w:pPr>
      <w:r>
        <w:rPr>
          <w:rFonts w:hint="eastAsia"/>
        </w:rPr>
        <w:lastRenderedPageBreak/>
        <w:t>用户界面</w:t>
      </w:r>
    </w:p>
    <w:p w:rsidR="00D62057" w:rsidRDefault="00D62057" w:rsidP="00D62057">
      <w:r>
        <w:object w:dxaOrig="9825" w:dyaOrig="7491">
          <v:shape id="_x0000_i1098" type="#_x0000_t75" style="width:415.5pt;height:316.5pt" o:ole="">
            <v:imagedata r:id="rId151" o:title=""/>
          </v:shape>
          <o:OLEObject Type="Embed" ProgID="Visio.Drawing.11" ShapeID="_x0000_i1098" DrawAspect="Content" ObjectID="_1402388587" r:id="rId152"/>
        </w:object>
      </w:r>
    </w:p>
    <w:p w:rsidR="00D62057" w:rsidRPr="00655F39" w:rsidRDefault="00D62057" w:rsidP="00D62057">
      <w:r w:rsidRPr="00655F39">
        <w:rPr>
          <w:rFonts w:hint="eastAsia"/>
        </w:rPr>
        <w:t>界面说明</w:t>
      </w:r>
    </w:p>
    <w:p w:rsidR="00D62057" w:rsidRDefault="00D62057" w:rsidP="00D62057">
      <w:pPr>
        <w:pStyle w:val="a7"/>
        <w:numPr>
          <w:ilvl w:val="0"/>
          <w:numId w:val="298"/>
        </w:numPr>
        <w:spacing w:line="360" w:lineRule="auto"/>
        <w:ind w:firstLineChars="0"/>
        <w:rPr>
          <w:rFonts w:asciiTheme="minorEastAsia" w:hAnsiTheme="minorEastAsia"/>
          <w:lang w:val="en-AU"/>
        </w:rPr>
      </w:pPr>
      <w:r>
        <w:rPr>
          <w:rFonts w:asciiTheme="minorEastAsia" w:hAnsiTheme="minorEastAsia" w:hint="eastAsia"/>
          <w:lang w:val="en-AU"/>
        </w:rPr>
        <w:t>把网上营业厅界面中风险提示去掉（后台人员对业务非常清楚，不必进行风险提示）</w:t>
      </w:r>
    </w:p>
    <w:p w:rsidR="00D62057" w:rsidRDefault="00D62057" w:rsidP="00D62057">
      <w:pPr>
        <w:pStyle w:val="a7"/>
        <w:numPr>
          <w:ilvl w:val="0"/>
          <w:numId w:val="298"/>
        </w:numPr>
        <w:spacing w:line="360" w:lineRule="auto"/>
        <w:ind w:firstLineChars="0"/>
        <w:rPr>
          <w:rFonts w:asciiTheme="minorEastAsia" w:hAnsiTheme="minorEastAsia"/>
          <w:lang w:val="en-AU"/>
        </w:rPr>
      </w:pPr>
      <w:r>
        <w:rPr>
          <w:rFonts w:asciiTheme="minorEastAsia" w:hAnsiTheme="minorEastAsia" w:hint="eastAsia"/>
          <w:lang w:val="en-AU"/>
        </w:rPr>
        <w:t>增加客户资金账号的输入，查询后显示客户名称及行权的相关信息；</w:t>
      </w:r>
    </w:p>
    <w:p w:rsidR="00D62057" w:rsidRDefault="00D62057" w:rsidP="00D62057">
      <w:pPr>
        <w:pStyle w:val="a7"/>
        <w:numPr>
          <w:ilvl w:val="0"/>
          <w:numId w:val="298"/>
        </w:numPr>
        <w:spacing w:line="360" w:lineRule="auto"/>
        <w:ind w:firstLineChars="0"/>
        <w:rPr>
          <w:rFonts w:asciiTheme="minorEastAsia" w:hAnsiTheme="minorEastAsia"/>
          <w:lang w:val="en-AU"/>
        </w:rPr>
      </w:pPr>
      <w:r>
        <w:rPr>
          <w:rFonts w:asciiTheme="minorEastAsia" w:hAnsiTheme="minorEastAsia" w:hint="eastAsia"/>
          <w:lang w:val="en-AU"/>
        </w:rPr>
        <w:t>上方行动事件应把所有未结束，需要行权的行动都列出来，与</w:t>
      </w:r>
      <w:proofErr w:type="gramStart"/>
      <w:r>
        <w:rPr>
          <w:rFonts w:asciiTheme="minorEastAsia" w:hAnsiTheme="minorEastAsia" w:hint="eastAsia"/>
          <w:lang w:val="en-AU"/>
        </w:rPr>
        <w:t>客户资户无关</w:t>
      </w:r>
      <w:proofErr w:type="gramEnd"/>
      <w:r>
        <w:rPr>
          <w:rFonts w:asciiTheme="minorEastAsia" w:hAnsiTheme="minorEastAsia" w:hint="eastAsia"/>
          <w:lang w:val="en-AU"/>
        </w:rPr>
        <w:t>（网上营业厅是与视客户资金账户是否有行权的必要列表的）</w:t>
      </w:r>
    </w:p>
    <w:p w:rsidR="00D62057" w:rsidRDefault="00D62057" w:rsidP="00D62057">
      <w:pPr>
        <w:pStyle w:val="a7"/>
        <w:numPr>
          <w:ilvl w:val="0"/>
          <w:numId w:val="298"/>
        </w:numPr>
        <w:spacing w:line="360" w:lineRule="auto"/>
        <w:ind w:firstLineChars="0"/>
        <w:rPr>
          <w:rFonts w:asciiTheme="minorEastAsia" w:hAnsiTheme="minorEastAsia"/>
          <w:lang w:val="en-AU"/>
        </w:rPr>
      </w:pPr>
      <w:r>
        <w:rPr>
          <w:rFonts w:asciiTheme="minorEastAsia" w:hAnsiTheme="minorEastAsia" w:hint="eastAsia"/>
          <w:lang w:val="en-AU"/>
        </w:rPr>
        <w:t>其它控制与</w:t>
      </w:r>
      <w:r>
        <w:rPr>
          <w:rFonts w:asciiTheme="minorEastAsia" w:hAnsiTheme="minorEastAsia" w:hint="eastAsia"/>
        </w:rPr>
        <w:t>网上营业厅</w:t>
      </w:r>
      <w:r>
        <w:rPr>
          <w:rFonts w:asciiTheme="minorEastAsia" w:hAnsiTheme="minorEastAsia" w:hint="eastAsia"/>
          <w:lang w:val="en-AU"/>
        </w:rPr>
        <w:t>界面一样（请</w:t>
      </w:r>
      <w:r>
        <w:rPr>
          <w:rFonts w:asciiTheme="minorEastAsia" w:hAnsiTheme="minorEastAsia" w:hint="eastAsia"/>
        </w:rPr>
        <w:t>参见网上营业厅</w:t>
      </w:r>
      <w:r>
        <w:rPr>
          <w:rFonts w:asciiTheme="minorEastAsia" w:hAnsiTheme="minorEastAsia" w:hint="eastAsia"/>
          <w:lang w:val="en-AU"/>
        </w:rPr>
        <w:t>界面）</w:t>
      </w:r>
    </w:p>
    <w:p w:rsidR="00D62057" w:rsidRDefault="00D62057" w:rsidP="00D62057">
      <w:pPr>
        <w:pStyle w:val="4"/>
        <w:numPr>
          <w:ilvl w:val="0"/>
          <w:numId w:val="297"/>
        </w:numPr>
      </w:pPr>
      <w:r>
        <w:rPr>
          <w:rFonts w:hint="eastAsia"/>
        </w:rPr>
        <w:t>业务功能</w:t>
      </w:r>
    </w:p>
    <w:p w:rsidR="00A5387C" w:rsidRPr="00890425" w:rsidRDefault="00A5387C" w:rsidP="00A5387C">
      <w:pPr>
        <w:pStyle w:val="a7"/>
        <w:numPr>
          <w:ilvl w:val="0"/>
          <w:numId w:val="308"/>
        </w:numPr>
        <w:spacing w:line="360" w:lineRule="auto"/>
        <w:ind w:firstLineChars="0"/>
        <w:rPr>
          <w:rFonts w:asciiTheme="minorEastAsia" w:hAnsiTheme="minorEastAsia"/>
          <w:lang w:val="en-AU"/>
        </w:rPr>
        <w:pPrChange w:id="135" w:author="谢衍筹" w:date="2012-06-28T11:25:00Z">
          <w:pPr>
            <w:pStyle w:val="a7"/>
            <w:numPr>
              <w:numId w:val="297"/>
            </w:numPr>
            <w:spacing w:line="360" w:lineRule="auto"/>
            <w:ind w:left="420" w:firstLineChars="0" w:hanging="420"/>
          </w:pPr>
        </w:pPrChange>
      </w:pPr>
      <w:r>
        <w:rPr>
          <w:rFonts w:hint="eastAsia"/>
        </w:rPr>
        <w:t>系统列出所有需要行权的行动事件（未结束）；</w:t>
      </w:r>
    </w:p>
    <w:p w:rsidR="00A5387C" w:rsidRDefault="00A5387C" w:rsidP="00A5387C">
      <w:pPr>
        <w:pStyle w:val="a7"/>
        <w:numPr>
          <w:ilvl w:val="0"/>
          <w:numId w:val="308"/>
        </w:numPr>
        <w:spacing w:line="360" w:lineRule="auto"/>
        <w:ind w:firstLineChars="0"/>
        <w:rPr>
          <w:rFonts w:asciiTheme="minorEastAsia" w:hAnsiTheme="minorEastAsia" w:hint="eastAsia"/>
          <w:lang w:val="en-AU"/>
        </w:rPr>
        <w:pPrChange w:id="136" w:author="谢衍筹" w:date="2012-06-28T11:25:00Z">
          <w:pPr>
            <w:pStyle w:val="a7"/>
            <w:numPr>
              <w:numId w:val="297"/>
            </w:numPr>
            <w:spacing w:line="360" w:lineRule="auto"/>
            <w:ind w:left="420" w:firstLineChars="0" w:hanging="420"/>
          </w:pPr>
        </w:pPrChange>
      </w:pPr>
      <w:r>
        <w:rPr>
          <w:rFonts w:asciiTheme="minorEastAsia" w:hAnsiTheme="minorEastAsia" w:hint="eastAsia"/>
          <w:lang w:val="en-AU"/>
        </w:rPr>
        <w:t>用户输入客户资金账户，通过查询功能后，显示客户名称及行权相关的信息；</w:t>
      </w:r>
    </w:p>
    <w:p w:rsidR="00A5387C" w:rsidRDefault="00A5387C" w:rsidP="00A5387C">
      <w:pPr>
        <w:pStyle w:val="a7"/>
        <w:numPr>
          <w:ilvl w:val="1"/>
          <w:numId w:val="308"/>
        </w:numPr>
        <w:spacing w:line="360" w:lineRule="auto"/>
        <w:ind w:firstLineChars="0"/>
        <w:rPr>
          <w:rFonts w:asciiTheme="minorEastAsia" w:hAnsiTheme="minorEastAsia"/>
          <w:lang w:val="en-AU"/>
        </w:rPr>
        <w:pPrChange w:id="137" w:author="谢衍筹" w:date="2012-06-28T11:25:00Z">
          <w:pPr>
            <w:pStyle w:val="a7"/>
            <w:numPr>
              <w:ilvl w:val="1"/>
              <w:numId w:val="297"/>
            </w:numPr>
            <w:spacing w:line="360" w:lineRule="auto"/>
            <w:ind w:left="840" w:firstLineChars="0" w:hanging="420"/>
          </w:pPr>
        </w:pPrChange>
      </w:pPr>
      <w:r>
        <w:rPr>
          <w:rFonts w:asciiTheme="minorEastAsia" w:hAnsiTheme="minorEastAsia" w:hint="eastAsia"/>
          <w:lang w:val="en-AU"/>
        </w:rPr>
        <w:t>只允许输入在后台中维护了代理客户行权的资金账户，其它账户无效，系统提示用户；</w:t>
      </w:r>
    </w:p>
    <w:p w:rsidR="00A5387C" w:rsidRDefault="00A5387C" w:rsidP="00A5387C">
      <w:pPr>
        <w:pStyle w:val="a7"/>
        <w:numPr>
          <w:ilvl w:val="0"/>
          <w:numId w:val="308"/>
        </w:numPr>
        <w:spacing w:line="360" w:lineRule="auto"/>
        <w:ind w:firstLineChars="0"/>
        <w:rPr>
          <w:rFonts w:asciiTheme="minorEastAsia" w:hAnsiTheme="minorEastAsia"/>
          <w:lang w:val="en-AU"/>
        </w:rPr>
        <w:pPrChange w:id="138" w:author="谢衍筹" w:date="2012-06-28T11:25:00Z">
          <w:pPr>
            <w:pStyle w:val="a7"/>
            <w:numPr>
              <w:numId w:val="297"/>
            </w:numPr>
            <w:spacing w:line="360" w:lineRule="auto"/>
            <w:ind w:left="420" w:firstLineChars="0" w:hanging="420"/>
          </w:pPr>
        </w:pPrChange>
      </w:pPr>
      <w:r>
        <w:rPr>
          <w:rFonts w:asciiTheme="minorEastAsia" w:hAnsiTheme="minorEastAsia" w:hint="eastAsia"/>
          <w:lang w:val="en-AU"/>
        </w:rPr>
        <w:t>用户代理客户行权（同网上营业厅）；</w:t>
      </w:r>
    </w:p>
    <w:p w:rsidR="00A5387C" w:rsidRDefault="00A5387C" w:rsidP="00A5387C">
      <w:pPr>
        <w:pStyle w:val="a7"/>
        <w:numPr>
          <w:ilvl w:val="1"/>
          <w:numId w:val="308"/>
        </w:numPr>
        <w:spacing w:line="360" w:lineRule="auto"/>
        <w:ind w:firstLineChars="0"/>
        <w:rPr>
          <w:rFonts w:asciiTheme="minorEastAsia" w:hAnsiTheme="minorEastAsia"/>
          <w:lang w:val="en-AU"/>
        </w:rPr>
        <w:pPrChange w:id="139" w:author="谢衍筹" w:date="2012-06-28T11:25:00Z">
          <w:pPr>
            <w:pStyle w:val="a7"/>
            <w:numPr>
              <w:ilvl w:val="1"/>
              <w:numId w:val="297"/>
            </w:numPr>
            <w:spacing w:line="360" w:lineRule="auto"/>
            <w:ind w:left="840" w:firstLineChars="0" w:hanging="420"/>
          </w:pPr>
        </w:pPrChange>
      </w:pPr>
      <w:r>
        <w:rPr>
          <w:rFonts w:asciiTheme="minorEastAsia" w:hAnsiTheme="minorEastAsia" w:hint="eastAsia"/>
          <w:lang w:val="en-AU"/>
        </w:rPr>
        <w:lastRenderedPageBreak/>
        <w:t>系统记录中应识别行动途径（网上营业厅，综合后台）；</w:t>
      </w:r>
    </w:p>
    <w:p w:rsidR="00A5387C" w:rsidRDefault="00A5387C" w:rsidP="00A5387C">
      <w:pPr>
        <w:pStyle w:val="a7"/>
        <w:numPr>
          <w:ilvl w:val="1"/>
          <w:numId w:val="308"/>
        </w:numPr>
        <w:spacing w:line="360" w:lineRule="auto"/>
        <w:ind w:firstLineChars="0"/>
        <w:rPr>
          <w:rFonts w:asciiTheme="minorEastAsia" w:hAnsiTheme="minorEastAsia" w:hint="eastAsia"/>
          <w:lang w:val="en-AU"/>
        </w:rPr>
        <w:pPrChange w:id="140" w:author="谢衍筹" w:date="2012-06-28T11:25:00Z">
          <w:pPr>
            <w:pStyle w:val="a7"/>
            <w:numPr>
              <w:ilvl w:val="1"/>
              <w:numId w:val="297"/>
            </w:numPr>
            <w:spacing w:line="360" w:lineRule="auto"/>
            <w:ind w:left="840" w:firstLineChars="0" w:hanging="420"/>
          </w:pPr>
        </w:pPrChange>
      </w:pPr>
      <w:r>
        <w:rPr>
          <w:rFonts w:asciiTheme="minorEastAsia" w:hAnsiTheme="minorEastAsia" w:hint="eastAsia"/>
          <w:lang w:val="en-AU"/>
        </w:rPr>
        <w:t>系统记录中应保留代理人信息；</w:t>
      </w:r>
    </w:p>
    <w:p w:rsidR="00A5387C" w:rsidRDefault="00A5387C" w:rsidP="00A5387C">
      <w:pPr>
        <w:pStyle w:val="a7"/>
        <w:numPr>
          <w:ilvl w:val="0"/>
          <w:numId w:val="308"/>
        </w:numPr>
        <w:spacing w:line="360" w:lineRule="auto"/>
        <w:ind w:firstLineChars="0"/>
        <w:rPr>
          <w:rFonts w:asciiTheme="minorEastAsia" w:hAnsiTheme="minorEastAsia"/>
          <w:lang w:val="en-AU"/>
        </w:rPr>
        <w:pPrChange w:id="141" w:author="谢衍筹" w:date="2012-06-28T11:25:00Z">
          <w:pPr>
            <w:pStyle w:val="a7"/>
            <w:numPr>
              <w:numId w:val="297"/>
            </w:numPr>
            <w:spacing w:line="360" w:lineRule="auto"/>
            <w:ind w:left="420" w:firstLineChars="0" w:hanging="420"/>
          </w:pPr>
        </w:pPrChange>
      </w:pPr>
      <w:r>
        <w:rPr>
          <w:rFonts w:asciiTheme="minorEastAsia" w:hAnsiTheme="minorEastAsia" w:hint="eastAsia"/>
          <w:lang w:val="en-AU"/>
        </w:rPr>
        <w:t>行权提交时，不受内部截止的时间点限制；</w:t>
      </w:r>
    </w:p>
    <w:p w:rsidR="00A5387C" w:rsidRDefault="00A5387C" w:rsidP="00A5387C">
      <w:pPr>
        <w:pStyle w:val="a7"/>
        <w:numPr>
          <w:ilvl w:val="0"/>
          <w:numId w:val="308"/>
        </w:numPr>
        <w:spacing w:line="360" w:lineRule="auto"/>
        <w:ind w:firstLineChars="0"/>
        <w:rPr>
          <w:rFonts w:asciiTheme="minorEastAsia" w:hAnsiTheme="minorEastAsia"/>
        </w:rPr>
        <w:pPrChange w:id="142" w:author="谢衍筹" w:date="2012-06-28T11:25:00Z">
          <w:pPr>
            <w:pStyle w:val="a7"/>
            <w:numPr>
              <w:numId w:val="297"/>
            </w:numPr>
            <w:spacing w:line="360" w:lineRule="auto"/>
            <w:ind w:left="420" w:firstLineChars="0" w:hanging="420"/>
          </w:pPr>
        </w:pPrChange>
      </w:pPr>
      <w:r w:rsidRPr="006B66BE">
        <w:rPr>
          <w:rFonts w:asciiTheme="minorEastAsia" w:hAnsiTheme="minorEastAsia" w:hint="eastAsia"/>
        </w:rPr>
        <w:t>记录</w:t>
      </w:r>
      <w:r>
        <w:rPr>
          <w:rFonts w:asciiTheme="minorEastAsia" w:hAnsiTheme="minorEastAsia" w:hint="eastAsia"/>
        </w:rPr>
        <w:t>行权日志；</w:t>
      </w:r>
    </w:p>
    <w:p w:rsidR="00D62057" w:rsidRPr="00890425" w:rsidDel="00A5387C" w:rsidRDefault="00D62057" w:rsidP="00D62057">
      <w:pPr>
        <w:pStyle w:val="a7"/>
        <w:numPr>
          <w:ilvl w:val="0"/>
          <w:numId w:val="299"/>
        </w:numPr>
        <w:spacing w:line="360" w:lineRule="auto"/>
        <w:ind w:firstLineChars="0"/>
        <w:rPr>
          <w:del w:id="143" w:author="谢衍筹" w:date="2012-06-28T11:22:00Z"/>
          <w:rFonts w:asciiTheme="minorEastAsia" w:hAnsiTheme="minorEastAsia"/>
          <w:lang w:val="en-AU"/>
        </w:rPr>
      </w:pPr>
      <w:del w:id="144" w:author="谢衍筹" w:date="2012-06-28T11:22:00Z">
        <w:r w:rsidDel="00A5387C">
          <w:rPr>
            <w:rFonts w:hint="eastAsia"/>
          </w:rPr>
          <w:delText>系统列出所有需要行权的行动事件（未结束）；</w:delText>
        </w:r>
      </w:del>
    </w:p>
    <w:p w:rsidR="00D62057" w:rsidDel="00A5387C" w:rsidRDefault="00D62057" w:rsidP="00D62057">
      <w:pPr>
        <w:pStyle w:val="a7"/>
        <w:numPr>
          <w:ilvl w:val="0"/>
          <w:numId w:val="299"/>
        </w:numPr>
        <w:spacing w:line="360" w:lineRule="auto"/>
        <w:ind w:firstLineChars="0"/>
        <w:rPr>
          <w:del w:id="145" w:author="谢衍筹" w:date="2012-06-28T11:22:00Z"/>
          <w:rFonts w:asciiTheme="minorEastAsia" w:hAnsiTheme="minorEastAsia"/>
          <w:lang w:val="en-AU"/>
        </w:rPr>
      </w:pPr>
      <w:del w:id="146" w:author="谢衍筹" w:date="2012-06-28T11:22:00Z">
        <w:r w:rsidDel="00A5387C">
          <w:rPr>
            <w:rFonts w:asciiTheme="minorEastAsia" w:hAnsiTheme="minorEastAsia" w:hint="eastAsia"/>
            <w:lang w:val="en-AU"/>
          </w:rPr>
          <w:delText>用户输入客户资金账户，通过查询功能后，显示客户名称及行权相关的信息；</w:delText>
        </w:r>
      </w:del>
    </w:p>
    <w:p w:rsidR="00D62057" w:rsidDel="00A5387C" w:rsidRDefault="00D62057" w:rsidP="00D62057">
      <w:pPr>
        <w:pStyle w:val="a7"/>
        <w:numPr>
          <w:ilvl w:val="0"/>
          <w:numId w:val="299"/>
        </w:numPr>
        <w:spacing w:line="360" w:lineRule="auto"/>
        <w:ind w:firstLineChars="0"/>
        <w:rPr>
          <w:del w:id="147" w:author="谢衍筹" w:date="2012-06-28T11:22:00Z"/>
          <w:rFonts w:asciiTheme="minorEastAsia" w:hAnsiTheme="minorEastAsia"/>
          <w:lang w:val="en-AU"/>
        </w:rPr>
      </w:pPr>
      <w:del w:id="148" w:author="谢衍筹" w:date="2012-06-28T11:22:00Z">
        <w:r w:rsidDel="00A5387C">
          <w:rPr>
            <w:rFonts w:asciiTheme="minorEastAsia" w:hAnsiTheme="minorEastAsia" w:hint="eastAsia"/>
            <w:lang w:val="en-AU"/>
          </w:rPr>
          <w:delText>用户代理客户行权（同网上营业厅）；</w:delText>
        </w:r>
      </w:del>
    </w:p>
    <w:p w:rsidR="00D62057" w:rsidDel="00A5387C" w:rsidRDefault="00D62057" w:rsidP="00D62057">
      <w:pPr>
        <w:pStyle w:val="a7"/>
        <w:numPr>
          <w:ilvl w:val="1"/>
          <w:numId w:val="299"/>
        </w:numPr>
        <w:spacing w:line="360" w:lineRule="auto"/>
        <w:ind w:firstLineChars="0"/>
        <w:rPr>
          <w:del w:id="149" w:author="谢衍筹" w:date="2012-06-28T11:22:00Z"/>
          <w:rFonts w:asciiTheme="minorEastAsia" w:hAnsiTheme="minorEastAsia"/>
          <w:lang w:val="en-AU"/>
        </w:rPr>
      </w:pPr>
      <w:del w:id="150" w:author="谢衍筹" w:date="2012-06-28T11:22:00Z">
        <w:r w:rsidDel="00A5387C">
          <w:rPr>
            <w:rFonts w:asciiTheme="minorEastAsia" w:hAnsiTheme="minorEastAsia" w:hint="eastAsia"/>
            <w:lang w:val="en-AU"/>
          </w:rPr>
          <w:delText>系统记录中应识别行动途径（网上营业厅，综合后台）；</w:delText>
        </w:r>
      </w:del>
    </w:p>
    <w:p w:rsidR="00D62057" w:rsidDel="00A5387C" w:rsidRDefault="00D62057" w:rsidP="00D62057">
      <w:pPr>
        <w:pStyle w:val="a7"/>
        <w:numPr>
          <w:ilvl w:val="1"/>
          <w:numId w:val="299"/>
        </w:numPr>
        <w:spacing w:line="360" w:lineRule="auto"/>
        <w:ind w:firstLineChars="0"/>
        <w:rPr>
          <w:del w:id="151" w:author="谢衍筹" w:date="2012-06-28T11:22:00Z"/>
          <w:rFonts w:asciiTheme="minorEastAsia" w:hAnsiTheme="minorEastAsia"/>
          <w:lang w:val="en-AU"/>
        </w:rPr>
      </w:pPr>
      <w:del w:id="152" w:author="谢衍筹" w:date="2012-06-28T11:22:00Z">
        <w:r w:rsidDel="00A5387C">
          <w:rPr>
            <w:rFonts w:asciiTheme="minorEastAsia" w:hAnsiTheme="minorEastAsia" w:hint="eastAsia"/>
            <w:lang w:val="en-AU"/>
          </w:rPr>
          <w:delText>系统记录中应保留代理人信息；</w:delText>
        </w:r>
      </w:del>
    </w:p>
    <w:p w:rsidR="00D62057" w:rsidDel="00A5387C" w:rsidRDefault="00D62057" w:rsidP="00D62057">
      <w:pPr>
        <w:pStyle w:val="a7"/>
        <w:numPr>
          <w:ilvl w:val="0"/>
          <w:numId w:val="299"/>
        </w:numPr>
        <w:spacing w:line="360" w:lineRule="auto"/>
        <w:ind w:firstLineChars="0"/>
        <w:rPr>
          <w:del w:id="153" w:author="谢衍筹" w:date="2012-06-28T11:22:00Z"/>
          <w:rFonts w:asciiTheme="minorEastAsia" w:hAnsiTheme="minorEastAsia"/>
        </w:rPr>
      </w:pPr>
      <w:del w:id="154" w:author="谢衍筹" w:date="2012-06-28T11:22:00Z">
        <w:r w:rsidRPr="006B66BE" w:rsidDel="00A5387C">
          <w:rPr>
            <w:rFonts w:asciiTheme="minorEastAsia" w:hAnsiTheme="minorEastAsia" w:hint="eastAsia"/>
          </w:rPr>
          <w:delText>记录</w:delText>
        </w:r>
        <w:r w:rsidDel="00A5387C">
          <w:rPr>
            <w:rFonts w:asciiTheme="minorEastAsia" w:hAnsiTheme="minorEastAsia" w:hint="eastAsia"/>
          </w:rPr>
          <w:delText>行权日志；</w:delText>
        </w:r>
      </w:del>
    </w:p>
    <w:p w:rsidR="00D62057" w:rsidRDefault="00D62057" w:rsidP="00D62057">
      <w:pPr>
        <w:pStyle w:val="3"/>
        <w:ind w:leftChars="100" w:left="210"/>
        <w:rPr>
          <w:ins w:id="155" w:author="谢衍筹" w:date="2012-06-28T09:28:00Z"/>
        </w:rPr>
      </w:pPr>
      <w:ins w:id="156" w:author="谢衍筹" w:date="2012-06-28T09:28:00Z">
        <w:r>
          <w:rPr>
            <w:rFonts w:hint="eastAsia"/>
          </w:rPr>
          <w:t>F</w:t>
        </w:r>
      </w:ins>
      <w:ins w:id="157" w:author="谢衍筹" w:date="2012-06-28T09:32:00Z">
        <w:r>
          <w:rPr>
            <w:rFonts w:hint="eastAsia"/>
          </w:rPr>
          <w:t>10</w:t>
        </w:r>
      </w:ins>
      <w:ins w:id="158" w:author="谢衍筹" w:date="2012-06-28T09:28:00Z">
        <w:r>
          <w:rPr>
            <w:rFonts w:hint="eastAsia"/>
          </w:rPr>
          <w:t>.</w:t>
        </w:r>
      </w:ins>
      <w:ins w:id="159" w:author="谢衍筹" w:date="2012-06-28T09:32:00Z">
        <w:r>
          <w:rPr>
            <w:rFonts w:hint="eastAsia"/>
          </w:rPr>
          <w:t>17</w:t>
        </w:r>
      </w:ins>
      <w:ins w:id="160" w:author="谢衍筹" w:date="2012-06-28T09:28:00Z">
        <w:r>
          <w:rPr>
            <w:rFonts w:hint="eastAsia"/>
          </w:rPr>
          <w:t>后台代理客户行权撤消</w:t>
        </w:r>
      </w:ins>
    </w:p>
    <w:p w:rsidR="00D62057" w:rsidRDefault="00D62057" w:rsidP="00D62057">
      <w:pPr>
        <w:pStyle w:val="4"/>
        <w:numPr>
          <w:ilvl w:val="0"/>
          <w:numId w:val="300"/>
        </w:numPr>
      </w:pPr>
      <w:r>
        <w:rPr>
          <w:rFonts w:hint="eastAsia"/>
        </w:rPr>
        <w:t>业务描述</w:t>
      </w:r>
    </w:p>
    <w:p w:rsidR="00D62057" w:rsidRDefault="00D62057" w:rsidP="00D62057">
      <w:pPr>
        <w:spacing w:line="360" w:lineRule="auto"/>
        <w:ind w:firstLineChars="200" w:firstLine="420"/>
      </w:pPr>
      <w:r>
        <w:rPr>
          <w:rFonts w:hint="eastAsia"/>
        </w:rPr>
        <w:t>后台业务人员代理客户行权，操作基本类似网上营业厅，但需要增加客户资金账号的输入。</w:t>
      </w:r>
    </w:p>
    <w:p w:rsidR="00D62057" w:rsidRDefault="00D62057" w:rsidP="00D62057">
      <w:pPr>
        <w:pStyle w:val="4"/>
        <w:numPr>
          <w:ilvl w:val="0"/>
          <w:numId w:val="300"/>
        </w:numPr>
      </w:pPr>
      <w:r>
        <w:rPr>
          <w:rFonts w:hint="eastAsia"/>
        </w:rPr>
        <w:t>用户界面</w:t>
      </w:r>
    </w:p>
    <w:p w:rsidR="00D62057" w:rsidRDefault="00891881" w:rsidP="00D62057">
      <w:r>
        <w:object w:dxaOrig="10051" w:dyaOrig="4713">
          <v:shape id="_x0000_i1099" type="#_x0000_t75" style="width:415.5pt;height:195pt" o:ole="">
            <v:imagedata r:id="rId153" o:title=""/>
          </v:shape>
          <o:OLEObject Type="Embed" ProgID="Visio.Drawing.11" ShapeID="_x0000_i1099" DrawAspect="Content" ObjectID="_1402388588" r:id="rId154"/>
        </w:object>
      </w:r>
    </w:p>
    <w:p w:rsidR="00891881" w:rsidRPr="004C2601" w:rsidRDefault="00891881" w:rsidP="00891881">
      <w:r w:rsidRPr="004C2601">
        <w:rPr>
          <w:rFonts w:hint="eastAsia"/>
        </w:rPr>
        <w:t>界面说明</w:t>
      </w:r>
    </w:p>
    <w:p w:rsidR="00891881" w:rsidRDefault="00891881" w:rsidP="00891881">
      <w:pPr>
        <w:pStyle w:val="a7"/>
        <w:numPr>
          <w:ilvl w:val="0"/>
          <w:numId w:val="302"/>
        </w:numPr>
        <w:spacing w:line="360" w:lineRule="auto"/>
        <w:ind w:firstLineChars="0"/>
        <w:rPr>
          <w:rFonts w:asciiTheme="minorEastAsia" w:hAnsiTheme="minorEastAsia"/>
          <w:lang w:val="en-AU"/>
        </w:rPr>
      </w:pPr>
      <w:r>
        <w:rPr>
          <w:rFonts w:asciiTheme="minorEastAsia" w:hAnsiTheme="minorEastAsia" w:hint="eastAsia"/>
          <w:lang w:val="en-AU"/>
        </w:rPr>
        <w:t>界面只显示行权信息的内容</w:t>
      </w:r>
    </w:p>
    <w:p w:rsidR="00891881" w:rsidRDefault="00891881" w:rsidP="00891881">
      <w:pPr>
        <w:pStyle w:val="a7"/>
        <w:numPr>
          <w:ilvl w:val="1"/>
          <w:numId w:val="302"/>
        </w:numPr>
        <w:spacing w:line="360" w:lineRule="auto"/>
        <w:ind w:firstLineChars="0"/>
        <w:rPr>
          <w:rFonts w:asciiTheme="minorEastAsia" w:hAnsiTheme="minorEastAsia"/>
          <w:lang w:val="en-AU"/>
        </w:rPr>
      </w:pPr>
      <w:r>
        <w:rPr>
          <w:rFonts w:asciiTheme="minorEastAsia" w:hAnsiTheme="minorEastAsia" w:hint="eastAsia"/>
          <w:lang w:val="en-AU"/>
        </w:rPr>
        <w:t>行权途径来自综合后台的信息；</w:t>
      </w:r>
    </w:p>
    <w:p w:rsidR="00891881" w:rsidRDefault="00891881" w:rsidP="00891881">
      <w:pPr>
        <w:pStyle w:val="a7"/>
        <w:numPr>
          <w:ilvl w:val="1"/>
          <w:numId w:val="302"/>
        </w:numPr>
        <w:spacing w:line="360" w:lineRule="auto"/>
        <w:ind w:firstLineChars="0"/>
        <w:rPr>
          <w:rFonts w:asciiTheme="minorEastAsia" w:hAnsiTheme="minorEastAsia"/>
          <w:lang w:val="en-AU"/>
        </w:rPr>
      </w:pPr>
      <w:r>
        <w:rPr>
          <w:rFonts w:asciiTheme="minorEastAsia" w:hAnsiTheme="minorEastAsia" w:hint="eastAsia"/>
          <w:lang w:val="en-AU"/>
        </w:rPr>
        <w:t>包括所有从综合后台行权的客户；</w:t>
      </w:r>
    </w:p>
    <w:p w:rsidR="00891881" w:rsidRDefault="00891881" w:rsidP="00891881">
      <w:pPr>
        <w:pStyle w:val="a7"/>
        <w:numPr>
          <w:ilvl w:val="0"/>
          <w:numId w:val="302"/>
        </w:numPr>
        <w:spacing w:line="360" w:lineRule="auto"/>
        <w:ind w:firstLineChars="0"/>
        <w:rPr>
          <w:rFonts w:asciiTheme="minorEastAsia" w:hAnsiTheme="minorEastAsia"/>
          <w:lang w:val="en-AU"/>
        </w:rPr>
      </w:pPr>
      <w:r>
        <w:rPr>
          <w:rFonts w:asciiTheme="minorEastAsia" w:hAnsiTheme="minorEastAsia" w:hint="eastAsia"/>
          <w:lang w:val="en-AU"/>
        </w:rPr>
        <w:t>用户需要选择一个行动类别（不同行动信息一不至）</w:t>
      </w:r>
    </w:p>
    <w:p w:rsidR="00891881" w:rsidRDefault="00891881" w:rsidP="00891881">
      <w:pPr>
        <w:pStyle w:val="4"/>
        <w:numPr>
          <w:ilvl w:val="0"/>
          <w:numId w:val="300"/>
        </w:numPr>
      </w:pPr>
      <w:r>
        <w:rPr>
          <w:rFonts w:hint="eastAsia"/>
        </w:rPr>
        <w:lastRenderedPageBreak/>
        <w:t>业务功能</w:t>
      </w:r>
    </w:p>
    <w:p w:rsidR="00891881" w:rsidRPr="00200302" w:rsidRDefault="00891881" w:rsidP="00891881">
      <w:pPr>
        <w:pStyle w:val="a7"/>
        <w:numPr>
          <w:ilvl w:val="0"/>
          <w:numId w:val="303"/>
        </w:numPr>
        <w:spacing w:line="360" w:lineRule="auto"/>
        <w:ind w:firstLineChars="0"/>
        <w:rPr>
          <w:rFonts w:asciiTheme="minorEastAsia" w:hAnsiTheme="minorEastAsia"/>
        </w:rPr>
      </w:pPr>
      <w:r>
        <w:rPr>
          <w:rFonts w:asciiTheme="minorEastAsia" w:hAnsiTheme="minorEastAsia" w:hint="eastAsia"/>
          <w:lang w:val="en-AU"/>
        </w:rPr>
        <w:t>用户选择一个行动类别；</w:t>
      </w:r>
    </w:p>
    <w:p w:rsidR="00891881" w:rsidRPr="004C2601" w:rsidRDefault="00891881" w:rsidP="00891881">
      <w:pPr>
        <w:pStyle w:val="a7"/>
        <w:numPr>
          <w:ilvl w:val="0"/>
          <w:numId w:val="303"/>
        </w:numPr>
        <w:spacing w:line="360" w:lineRule="auto"/>
        <w:ind w:firstLineChars="0"/>
        <w:rPr>
          <w:rFonts w:asciiTheme="minorEastAsia" w:hAnsiTheme="minorEastAsia"/>
        </w:rPr>
      </w:pPr>
      <w:r>
        <w:rPr>
          <w:rFonts w:asciiTheme="minorEastAsia" w:hAnsiTheme="minorEastAsia" w:hint="eastAsia"/>
        </w:rPr>
        <w:t>系统</w:t>
      </w:r>
      <w:r w:rsidRPr="004C2601">
        <w:rPr>
          <w:rFonts w:asciiTheme="minorEastAsia" w:hAnsiTheme="minorEastAsia" w:hint="eastAsia"/>
          <w:lang w:val="en-AU"/>
        </w:rPr>
        <w:t>显示所有未上报的行权信息，显示内容（除网上营业厅显示的内容外，增加行权代理人）</w:t>
      </w:r>
      <w:r>
        <w:rPr>
          <w:rFonts w:asciiTheme="minorEastAsia" w:hAnsiTheme="minorEastAsia" w:hint="eastAsia"/>
          <w:lang w:val="en-AU"/>
        </w:rPr>
        <w:t>；</w:t>
      </w:r>
      <w:r w:rsidRPr="004C2601">
        <w:rPr>
          <w:rFonts w:asciiTheme="minorEastAsia" w:hAnsiTheme="minorEastAsia" w:hint="eastAsia"/>
        </w:rPr>
        <w:t xml:space="preserve"> </w:t>
      </w:r>
    </w:p>
    <w:p w:rsidR="00891881" w:rsidRDefault="00891881" w:rsidP="00891881">
      <w:pPr>
        <w:pStyle w:val="a7"/>
        <w:numPr>
          <w:ilvl w:val="0"/>
          <w:numId w:val="303"/>
        </w:numPr>
        <w:spacing w:line="360" w:lineRule="auto"/>
        <w:ind w:firstLineChars="0"/>
        <w:rPr>
          <w:rFonts w:asciiTheme="minorEastAsia" w:hAnsiTheme="minorEastAsia"/>
        </w:rPr>
      </w:pPr>
      <w:r>
        <w:rPr>
          <w:rFonts w:asciiTheme="minorEastAsia" w:hAnsiTheme="minorEastAsia" w:hint="eastAsia"/>
        </w:rPr>
        <w:t>撤单后增加代理人信息；</w:t>
      </w:r>
    </w:p>
    <w:p w:rsidR="00891881" w:rsidRDefault="00891881" w:rsidP="00891881">
      <w:pPr>
        <w:pStyle w:val="a7"/>
        <w:numPr>
          <w:ilvl w:val="0"/>
          <w:numId w:val="303"/>
        </w:numPr>
        <w:spacing w:line="360" w:lineRule="auto"/>
        <w:ind w:firstLineChars="0"/>
        <w:rPr>
          <w:rFonts w:asciiTheme="minorEastAsia" w:hAnsiTheme="minorEastAsia"/>
        </w:rPr>
      </w:pPr>
      <w:r>
        <w:rPr>
          <w:rFonts w:asciiTheme="minorEastAsia" w:hAnsiTheme="minorEastAsia" w:hint="eastAsia"/>
        </w:rPr>
        <w:t>其它同网上营业厅；</w:t>
      </w:r>
    </w:p>
    <w:p w:rsidR="00D62057" w:rsidRPr="00D62057" w:rsidRDefault="00D62057" w:rsidP="00AA0F69">
      <w:pPr>
        <w:rPr>
          <w:lang w:val="en-AU"/>
        </w:rPr>
      </w:pPr>
    </w:p>
    <w:p w:rsidR="004F614C" w:rsidRDefault="004F614C" w:rsidP="004F614C">
      <w:pPr>
        <w:pStyle w:val="2"/>
        <w:widowControl/>
        <w:tabs>
          <w:tab w:val="left" w:pos="-720"/>
        </w:tabs>
        <w:suppressAutoHyphens/>
        <w:overflowPunct w:val="0"/>
        <w:autoSpaceDE w:val="0"/>
        <w:autoSpaceDN w:val="0"/>
        <w:adjustRightInd w:val="0"/>
        <w:spacing w:before="60" w:after="20" w:line="240" w:lineRule="auto"/>
        <w:jc w:val="left"/>
        <w:textAlignment w:val="baseline"/>
        <w:rPr>
          <w:sz w:val="30"/>
          <w:szCs w:val="30"/>
        </w:rPr>
      </w:pPr>
      <w:r>
        <w:rPr>
          <w:rFonts w:hint="eastAsia"/>
          <w:sz w:val="30"/>
          <w:szCs w:val="30"/>
        </w:rPr>
        <w:t>F11</w:t>
      </w:r>
      <w:r>
        <w:rPr>
          <w:rFonts w:hint="eastAsia"/>
          <w:sz w:val="30"/>
          <w:szCs w:val="30"/>
        </w:rPr>
        <w:t>公司</w:t>
      </w:r>
      <w:r w:rsidR="00623180">
        <w:rPr>
          <w:rFonts w:hint="eastAsia"/>
          <w:sz w:val="30"/>
          <w:szCs w:val="30"/>
        </w:rPr>
        <w:t>行动</w:t>
      </w:r>
      <w:r>
        <w:rPr>
          <w:rFonts w:hint="eastAsia"/>
          <w:sz w:val="30"/>
          <w:szCs w:val="30"/>
        </w:rPr>
        <w:t>参数配置</w:t>
      </w:r>
      <w:r w:rsidR="00623180">
        <w:rPr>
          <w:rFonts w:hint="eastAsia"/>
          <w:sz w:val="30"/>
          <w:szCs w:val="30"/>
        </w:rPr>
        <w:t xml:space="preserve">  </w:t>
      </w:r>
    </w:p>
    <w:p w:rsidR="004F614C" w:rsidRDefault="004F614C" w:rsidP="004F614C">
      <w:pPr>
        <w:pStyle w:val="3"/>
        <w:ind w:leftChars="100" w:left="210"/>
      </w:pPr>
      <w:r>
        <w:rPr>
          <w:rFonts w:hint="eastAsia"/>
        </w:rPr>
        <w:t>F11.1</w:t>
      </w:r>
      <w:r>
        <w:rPr>
          <w:rFonts w:hint="eastAsia"/>
        </w:rPr>
        <w:t>特殊账户行动</w:t>
      </w:r>
      <w:r w:rsidR="00623180">
        <w:rPr>
          <w:rFonts w:hint="eastAsia"/>
        </w:rPr>
        <w:t>不</w:t>
      </w:r>
      <w:r>
        <w:rPr>
          <w:rFonts w:hint="eastAsia"/>
        </w:rPr>
        <w:t>收费设置</w:t>
      </w:r>
    </w:p>
    <w:p w:rsidR="0026365A" w:rsidRDefault="004F614C" w:rsidP="0026365A">
      <w:pPr>
        <w:pStyle w:val="4"/>
        <w:numPr>
          <w:ilvl w:val="0"/>
          <w:numId w:val="260"/>
        </w:numPr>
      </w:pPr>
      <w:r>
        <w:rPr>
          <w:rFonts w:hint="eastAsia"/>
        </w:rPr>
        <w:t>业务描述</w:t>
      </w:r>
    </w:p>
    <w:p w:rsidR="004F614C" w:rsidRDefault="004F614C" w:rsidP="004F614C">
      <w:pPr>
        <w:spacing w:line="360" w:lineRule="auto"/>
        <w:ind w:firstLineChars="200" w:firstLine="420"/>
      </w:pPr>
      <w:r>
        <w:rPr>
          <w:rFonts w:hint="eastAsia"/>
        </w:rPr>
        <w:t>有些账户属于特殊账户，在各公司行动中不收取费用，目前主要是指手续费、过户费，（目前自营类的账户、</w:t>
      </w:r>
      <w:r w:rsidRPr="004F614C">
        <w:rPr>
          <w:rFonts w:hint="eastAsia"/>
        </w:rPr>
        <w:t>自营错</w:t>
      </w:r>
      <w:proofErr w:type="gramStart"/>
      <w:r w:rsidRPr="004F614C">
        <w:rPr>
          <w:rFonts w:hint="eastAsia"/>
        </w:rPr>
        <w:t>盘账户</w:t>
      </w:r>
      <w:proofErr w:type="gramEnd"/>
      <w:r>
        <w:rPr>
          <w:rFonts w:hint="eastAsia"/>
        </w:rPr>
        <w:t xml:space="preserve"> </w:t>
      </w:r>
      <w:r>
        <w:rPr>
          <w:rFonts w:hint="eastAsia"/>
        </w:rPr>
        <w:t>均不收到手续费用），如果设置了账户</w:t>
      </w:r>
      <w:proofErr w:type="gramStart"/>
      <w:r>
        <w:rPr>
          <w:rFonts w:hint="eastAsia"/>
        </w:rPr>
        <w:t>不</w:t>
      </w:r>
      <w:proofErr w:type="gramEnd"/>
      <w:r>
        <w:rPr>
          <w:rFonts w:hint="eastAsia"/>
        </w:rPr>
        <w:t>收到指定的费用，则在所有公司行动中均不</w:t>
      </w:r>
      <w:r w:rsidR="003A294F">
        <w:rPr>
          <w:rFonts w:hint="eastAsia"/>
        </w:rPr>
        <w:t>收</w:t>
      </w:r>
      <w:r>
        <w:rPr>
          <w:rFonts w:hint="eastAsia"/>
        </w:rPr>
        <w:t>取该项费用。</w:t>
      </w:r>
    </w:p>
    <w:p w:rsidR="0026365A" w:rsidRDefault="008822F8" w:rsidP="0026365A">
      <w:pPr>
        <w:pStyle w:val="af0"/>
        <w:ind w:firstLineChars="200" w:firstLine="420"/>
      </w:pPr>
      <w:r>
        <w:rPr>
          <w:rFonts w:hint="eastAsia"/>
        </w:rPr>
        <w:t>资金账户为“</w:t>
      </w:r>
      <w:r>
        <w:t xml:space="preserve">6600900001 </w:t>
      </w:r>
      <w:r>
        <w:rPr>
          <w:rFonts w:hint="eastAsia"/>
        </w:rPr>
        <w:t>”</w:t>
      </w:r>
      <w:r>
        <w:rPr>
          <w:rFonts w:hint="eastAsia"/>
        </w:rPr>
        <w:t xml:space="preserve"> </w:t>
      </w:r>
      <w:r>
        <w:rPr>
          <w:rFonts w:hint="eastAsia"/>
        </w:rPr>
        <w:t>，“</w:t>
      </w:r>
      <w:r>
        <w:rPr>
          <w:kern w:val="0"/>
        </w:rPr>
        <w:t>8800900001</w:t>
      </w:r>
      <w:r>
        <w:rPr>
          <w:rFonts w:hint="eastAsia"/>
          <w:kern w:val="0"/>
        </w:rPr>
        <w:t>”，该两个户均在所有行动中均不收到手续费，过户费必须收取。</w:t>
      </w:r>
    </w:p>
    <w:p w:rsidR="0026365A" w:rsidRDefault="004F614C" w:rsidP="0026365A">
      <w:pPr>
        <w:pStyle w:val="4"/>
        <w:numPr>
          <w:ilvl w:val="0"/>
          <w:numId w:val="260"/>
        </w:numPr>
      </w:pPr>
      <w:r>
        <w:rPr>
          <w:rFonts w:hint="eastAsia"/>
        </w:rPr>
        <w:lastRenderedPageBreak/>
        <w:t>用户界面</w:t>
      </w:r>
    </w:p>
    <w:p w:rsidR="004F614C" w:rsidRDefault="00623180" w:rsidP="004F614C">
      <w:r>
        <w:object w:dxaOrig="8861" w:dyaOrig="4940">
          <v:shape id="_x0000_i1100" type="#_x0000_t75" style="width:415.5pt;height:231.75pt" o:ole="">
            <v:imagedata r:id="rId155" o:title=""/>
          </v:shape>
          <o:OLEObject Type="Embed" ProgID="Visio.Drawing.11" ShapeID="_x0000_i1100" DrawAspect="Content" ObjectID="_1402388589" r:id="rId156"/>
        </w:object>
      </w:r>
    </w:p>
    <w:p w:rsidR="004F614C" w:rsidRDefault="004F614C" w:rsidP="004F614C"/>
    <w:p w:rsidR="004F614C" w:rsidRPr="008040F1" w:rsidRDefault="004F614C" w:rsidP="004F614C">
      <w:pPr>
        <w:rPr>
          <w:b/>
        </w:rPr>
      </w:pPr>
      <w:r w:rsidRPr="008040F1">
        <w:rPr>
          <w:rFonts w:hint="eastAsia"/>
          <w:b/>
        </w:rPr>
        <w:t>界面说明</w:t>
      </w:r>
      <w:r>
        <w:rPr>
          <w:rFonts w:hint="eastAsia"/>
          <w:b/>
        </w:rPr>
        <w:t>：</w:t>
      </w:r>
    </w:p>
    <w:p w:rsidR="0026365A" w:rsidRDefault="003A294F" w:rsidP="0026365A">
      <w:pPr>
        <w:pStyle w:val="a7"/>
        <w:numPr>
          <w:ilvl w:val="0"/>
          <w:numId w:val="261"/>
        </w:numPr>
        <w:spacing w:line="360" w:lineRule="auto"/>
        <w:ind w:firstLineChars="0"/>
        <w:rPr>
          <w:rFonts w:asciiTheme="minorEastAsia" w:hAnsiTheme="minorEastAsia"/>
          <w:lang w:val="en-AU"/>
        </w:rPr>
      </w:pPr>
      <w:r>
        <w:rPr>
          <w:rFonts w:asciiTheme="minorEastAsia" w:hAnsiTheme="minorEastAsia" w:hint="eastAsia"/>
          <w:lang w:val="en-AU"/>
        </w:rPr>
        <w:t>特殊账户行动不收费列表：</w:t>
      </w:r>
    </w:p>
    <w:p w:rsidR="0026365A" w:rsidRDefault="003A294F" w:rsidP="0026365A">
      <w:pPr>
        <w:pStyle w:val="a7"/>
        <w:numPr>
          <w:ilvl w:val="1"/>
          <w:numId w:val="261"/>
        </w:numPr>
        <w:spacing w:line="360" w:lineRule="auto"/>
        <w:ind w:firstLineChars="0"/>
        <w:rPr>
          <w:rFonts w:asciiTheme="minorEastAsia" w:hAnsiTheme="minorEastAsia"/>
          <w:lang w:val="en-AU"/>
        </w:rPr>
      </w:pPr>
      <w:r>
        <w:rPr>
          <w:rFonts w:asciiTheme="minorEastAsia" w:hAnsiTheme="minorEastAsia" w:hint="eastAsia"/>
          <w:lang w:val="en-AU"/>
        </w:rPr>
        <w:t>列表内容：资金账户、账户名称、行动类</w:t>
      </w:r>
      <w:r w:rsidR="008822F8">
        <w:rPr>
          <w:rFonts w:asciiTheme="minorEastAsia" w:hAnsiTheme="minorEastAsia" w:hint="eastAsia"/>
          <w:lang w:val="en-AU"/>
        </w:rPr>
        <w:t>别</w:t>
      </w:r>
      <w:r>
        <w:rPr>
          <w:rFonts w:asciiTheme="minorEastAsia" w:hAnsiTheme="minorEastAsia" w:hint="eastAsia"/>
          <w:lang w:val="en-AU"/>
        </w:rPr>
        <w:t>、</w:t>
      </w:r>
      <w:r w:rsidR="008822F8">
        <w:rPr>
          <w:rFonts w:asciiTheme="minorEastAsia" w:hAnsiTheme="minorEastAsia" w:hint="eastAsia"/>
          <w:lang w:val="en-AU"/>
        </w:rPr>
        <w:t>费用类别</w:t>
      </w:r>
      <w:r>
        <w:rPr>
          <w:rFonts w:asciiTheme="minorEastAsia" w:hAnsiTheme="minorEastAsia" w:hint="eastAsia"/>
          <w:lang w:val="en-AU"/>
        </w:rPr>
        <w:t>；</w:t>
      </w:r>
    </w:p>
    <w:p w:rsidR="0026365A" w:rsidRDefault="003A294F" w:rsidP="0026365A">
      <w:pPr>
        <w:pStyle w:val="a7"/>
        <w:numPr>
          <w:ilvl w:val="1"/>
          <w:numId w:val="261"/>
        </w:numPr>
        <w:spacing w:line="360" w:lineRule="auto"/>
        <w:ind w:firstLineChars="0"/>
        <w:rPr>
          <w:rFonts w:asciiTheme="minorEastAsia" w:hAnsiTheme="minorEastAsia"/>
          <w:lang w:val="en-AU"/>
        </w:rPr>
      </w:pPr>
      <w:r>
        <w:rPr>
          <w:rFonts w:asciiTheme="minorEastAsia" w:hAnsiTheme="minorEastAsia" w:hint="eastAsia"/>
          <w:lang w:val="en-AU"/>
        </w:rPr>
        <w:t>在记录后通过删除功能可以删除该记录信息；</w:t>
      </w:r>
    </w:p>
    <w:p w:rsidR="0026365A" w:rsidRDefault="008822F8" w:rsidP="0026365A">
      <w:pPr>
        <w:pStyle w:val="a7"/>
        <w:numPr>
          <w:ilvl w:val="0"/>
          <w:numId w:val="261"/>
        </w:numPr>
        <w:spacing w:line="360" w:lineRule="auto"/>
        <w:ind w:firstLineChars="0"/>
        <w:rPr>
          <w:rFonts w:asciiTheme="minorEastAsia" w:hAnsiTheme="minorEastAsia"/>
          <w:lang w:val="en-AU"/>
        </w:rPr>
      </w:pPr>
      <w:r>
        <w:rPr>
          <w:rFonts w:asciiTheme="minorEastAsia" w:hAnsiTheme="minorEastAsia" w:hint="eastAsia"/>
          <w:lang w:val="en-AU"/>
        </w:rPr>
        <w:t>行动类别：</w:t>
      </w:r>
    </w:p>
    <w:p w:rsidR="0026365A" w:rsidRDefault="008822F8" w:rsidP="0026365A">
      <w:pPr>
        <w:pStyle w:val="a7"/>
        <w:numPr>
          <w:ilvl w:val="1"/>
          <w:numId w:val="261"/>
        </w:numPr>
        <w:spacing w:line="360" w:lineRule="auto"/>
        <w:ind w:firstLineChars="0"/>
        <w:rPr>
          <w:rFonts w:asciiTheme="minorEastAsia" w:hAnsiTheme="minorEastAsia"/>
          <w:lang w:val="en-AU"/>
        </w:rPr>
      </w:pPr>
      <w:r>
        <w:rPr>
          <w:rFonts w:asciiTheme="minorEastAsia" w:hAnsiTheme="minorEastAsia" w:hint="eastAsia"/>
          <w:lang w:val="en-AU"/>
        </w:rPr>
        <w:t>列出所有行动类别</w:t>
      </w:r>
      <w:r w:rsidR="004F614C">
        <w:rPr>
          <w:rFonts w:asciiTheme="minorEastAsia" w:hAnsiTheme="minorEastAsia" w:hint="eastAsia"/>
          <w:lang w:val="en-AU"/>
        </w:rPr>
        <w:t>；</w:t>
      </w:r>
    </w:p>
    <w:p w:rsidR="0026365A" w:rsidRDefault="008822F8" w:rsidP="0026365A">
      <w:pPr>
        <w:pStyle w:val="a7"/>
        <w:numPr>
          <w:ilvl w:val="1"/>
          <w:numId w:val="261"/>
        </w:numPr>
        <w:spacing w:line="360" w:lineRule="auto"/>
        <w:ind w:firstLineChars="0"/>
        <w:rPr>
          <w:rFonts w:asciiTheme="minorEastAsia" w:hAnsiTheme="minorEastAsia"/>
          <w:lang w:val="en-AU"/>
        </w:rPr>
      </w:pPr>
      <w:r>
        <w:rPr>
          <w:rFonts w:asciiTheme="minorEastAsia" w:hAnsiTheme="minorEastAsia" w:hint="eastAsia"/>
          <w:lang w:val="en-AU"/>
        </w:rPr>
        <w:t>允许用户多选；</w:t>
      </w:r>
    </w:p>
    <w:p w:rsidR="0026365A" w:rsidRDefault="008822F8" w:rsidP="0026365A">
      <w:pPr>
        <w:pStyle w:val="a7"/>
        <w:numPr>
          <w:ilvl w:val="1"/>
          <w:numId w:val="261"/>
        </w:numPr>
        <w:spacing w:line="360" w:lineRule="auto"/>
        <w:ind w:firstLineChars="0"/>
        <w:rPr>
          <w:rFonts w:asciiTheme="minorEastAsia" w:hAnsiTheme="minorEastAsia"/>
          <w:lang w:val="en-AU"/>
        </w:rPr>
      </w:pPr>
      <w:r>
        <w:rPr>
          <w:rFonts w:asciiTheme="minorEastAsia" w:hAnsiTheme="minorEastAsia" w:hint="eastAsia"/>
          <w:lang w:val="en-AU"/>
        </w:rPr>
        <w:t>支</w:t>
      </w:r>
      <w:r w:rsidR="007D4349">
        <w:rPr>
          <w:rFonts w:asciiTheme="minorEastAsia" w:hAnsiTheme="minorEastAsia" w:hint="eastAsia"/>
          <w:lang w:val="en-AU"/>
        </w:rPr>
        <w:t>持一次选择所有行动类别的操作（通过</w:t>
      </w:r>
      <w:proofErr w:type="gramStart"/>
      <w:r w:rsidR="007D4349">
        <w:rPr>
          <w:rFonts w:asciiTheme="minorEastAsia" w:hAnsiTheme="minorEastAsia" w:hint="eastAsia"/>
          <w:lang w:val="en-AU"/>
        </w:rPr>
        <w:t>勾</w:t>
      </w:r>
      <w:proofErr w:type="gramEnd"/>
      <w:r w:rsidR="007D4349">
        <w:rPr>
          <w:rFonts w:asciiTheme="minorEastAsia" w:hAnsiTheme="minorEastAsia" w:hint="eastAsia"/>
          <w:lang w:val="en-AU"/>
        </w:rPr>
        <w:t>选择行动类别前面的选择项）；</w:t>
      </w:r>
    </w:p>
    <w:p w:rsidR="0026365A" w:rsidRDefault="007D4349" w:rsidP="0026365A">
      <w:pPr>
        <w:pStyle w:val="a7"/>
        <w:numPr>
          <w:ilvl w:val="1"/>
          <w:numId w:val="261"/>
        </w:numPr>
        <w:spacing w:line="360" w:lineRule="auto"/>
        <w:ind w:firstLineChars="0"/>
        <w:rPr>
          <w:rFonts w:asciiTheme="minorEastAsia" w:hAnsiTheme="minorEastAsia"/>
          <w:lang w:val="en-AU"/>
        </w:rPr>
      </w:pPr>
      <w:r>
        <w:rPr>
          <w:rFonts w:asciiTheme="minorEastAsia" w:hAnsiTheme="minorEastAsia" w:hint="eastAsia"/>
          <w:lang w:val="en-AU"/>
        </w:rPr>
        <w:t>支持一次取消所有行动类别的选择；</w:t>
      </w:r>
    </w:p>
    <w:p w:rsidR="0026365A" w:rsidRDefault="007D4349" w:rsidP="0026365A">
      <w:pPr>
        <w:pStyle w:val="a7"/>
        <w:numPr>
          <w:ilvl w:val="0"/>
          <w:numId w:val="261"/>
        </w:numPr>
        <w:spacing w:line="360" w:lineRule="auto"/>
        <w:ind w:firstLineChars="0"/>
        <w:rPr>
          <w:rFonts w:asciiTheme="minorEastAsia" w:hAnsiTheme="minorEastAsia"/>
          <w:lang w:val="en-AU"/>
        </w:rPr>
      </w:pPr>
      <w:r>
        <w:rPr>
          <w:rFonts w:asciiTheme="minorEastAsia" w:hAnsiTheme="minorEastAsia" w:hint="eastAsia"/>
          <w:lang w:val="en-AU"/>
        </w:rPr>
        <w:t>费用类别：</w:t>
      </w:r>
    </w:p>
    <w:p w:rsidR="0026365A" w:rsidRDefault="007D4349" w:rsidP="0026365A">
      <w:pPr>
        <w:pStyle w:val="a7"/>
        <w:numPr>
          <w:ilvl w:val="1"/>
          <w:numId w:val="261"/>
        </w:numPr>
        <w:spacing w:line="360" w:lineRule="auto"/>
        <w:ind w:firstLineChars="0"/>
        <w:rPr>
          <w:rFonts w:asciiTheme="minorEastAsia" w:hAnsiTheme="minorEastAsia"/>
          <w:lang w:val="en-AU"/>
        </w:rPr>
      </w:pPr>
      <w:r>
        <w:rPr>
          <w:rFonts w:asciiTheme="minorEastAsia" w:hAnsiTheme="minorEastAsia" w:hint="eastAsia"/>
          <w:lang w:val="en-AU"/>
        </w:rPr>
        <w:t>不需要收取公司行动过户费，默认为不勾选；</w:t>
      </w:r>
    </w:p>
    <w:p w:rsidR="0026365A" w:rsidRDefault="007D4349" w:rsidP="0026365A">
      <w:pPr>
        <w:pStyle w:val="a7"/>
        <w:numPr>
          <w:ilvl w:val="1"/>
          <w:numId w:val="261"/>
        </w:numPr>
        <w:spacing w:line="360" w:lineRule="auto"/>
        <w:ind w:firstLineChars="0"/>
        <w:rPr>
          <w:rFonts w:asciiTheme="minorEastAsia" w:hAnsiTheme="minorEastAsia"/>
          <w:lang w:val="en-AU"/>
        </w:rPr>
      </w:pPr>
      <w:r>
        <w:rPr>
          <w:rFonts w:asciiTheme="minorEastAsia" w:hAnsiTheme="minorEastAsia" w:hint="eastAsia"/>
          <w:lang w:val="en-AU"/>
        </w:rPr>
        <w:t>不需要收到公司行动手续费，默认为勾选；</w:t>
      </w:r>
    </w:p>
    <w:p w:rsidR="0026365A" w:rsidRDefault="007D4349" w:rsidP="0026365A">
      <w:pPr>
        <w:pStyle w:val="a7"/>
        <w:numPr>
          <w:ilvl w:val="0"/>
          <w:numId w:val="261"/>
        </w:numPr>
        <w:spacing w:line="360" w:lineRule="auto"/>
        <w:ind w:firstLineChars="0"/>
        <w:rPr>
          <w:rFonts w:asciiTheme="minorEastAsia" w:hAnsiTheme="minorEastAsia"/>
          <w:lang w:val="en-AU"/>
        </w:rPr>
      </w:pPr>
      <w:r>
        <w:rPr>
          <w:rFonts w:asciiTheme="minorEastAsia" w:hAnsiTheme="minorEastAsia" w:hint="eastAsia"/>
          <w:lang w:val="en-AU"/>
        </w:rPr>
        <w:t>保存后一次将所选择行动对应的不收费的项目全部保存，并更新在左边列表中；</w:t>
      </w:r>
    </w:p>
    <w:p w:rsidR="0026365A" w:rsidRDefault="004F614C" w:rsidP="0026365A">
      <w:pPr>
        <w:pStyle w:val="4"/>
        <w:numPr>
          <w:ilvl w:val="0"/>
          <w:numId w:val="260"/>
        </w:numPr>
      </w:pPr>
      <w:r>
        <w:rPr>
          <w:rFonts w:hint="eastAsia"/>
        </w:rPr>
        <w:t>业务功能</w:t>
      </w:r>
    </w:p>
    <w:p w:rsidR="0026365A" w:rsidRPr="0026365A" w:rsidRDefault="007D4349" w:rsidP="0026365A">
      <w:pPr>
        <w:pStyle w:val="a7"/>
        <w:numPr>
          <w:ilvl w:val="0"/>
          <w:numId w:val="262"/>
        </w:numPr>
        <w:spacing w:line="360" w:lineRule="auto"/>
        <w:ind w:firstLineChars="0"/>
        <w:rPr>
          <w:rFonts w:asciiTheme="minorEastAsia" w:hAnsiTheme="minorEastAsia"/>
        </w:rPr>
      </w:pPr>
      <w:r>
        <w:rPr>
          <w:rFonts w:asciiTheme="minorEastAsia" w:hAnsiTheme="minorEastAsia" w:hint="eastAsia"/>
          <w:lang w:val="en-AU"/>
        </w:rPr>
        <w:t>用户通过输入资金账户，选择公司行动类别（可以多选）、不收费项目（可以多选）；</w:t>
      </w:r>
    </w:p>
    <w:p w:rsidR="0026365A" w:rsidRDefault="007D4349" w:rsidP="0026365A">
      <w:pPr>
        <w:pStyle w:val="a7"/>
        <w:numPr>
          <w:ilvl w:val="0"/>
          <w:numId w:val="262"/>
        </w:numPr>
        <w:spacing w:line="360" w:lineRule="auto"/>
        <w:ind w:firstLineChars="0"/>
        <w:rPr>
          <w:rFonts w:asciiTheme="minorEastAsia" w:hAnsiTheme="minorEastAsia"/>
        </w:rPr>
      </w:pPr>
      <w:r>
        <w:rPr>
          <w:rFonts w:asciiTheme="minorEastAsia" w:hAnsiTheme="minorEastAsia" w:hint="eastAsia"/>
        </w:rPr>
        <w:t>通过保存功能，一次将该客户所有行动不收费项目全部保存；</w:t>
      </w:r>
    </w:p>
    <w:p w:rsidR="0026365A" w:rsidRDefault="007D4349" w:rsidP="0026365A">
      <w:pPr>
        <w:pStyle w:val="a7"/>
        <w:numPr>
          <w:ilvl w:val="0"/>
          <w:numId w:val="262"/>
        </w:numPr>
        <w:spacing w:line="360" w:lineRule="auto"/>
        <w:ind w:firstLineChars="0"/>
        <w:rPr>
          <w:rFonts w:asciiTheme="minorEastAsia" w:hAnsiTheme="minorEastAsia"/>
        </w:rPr>
      </w:pPr>
      <w:r>
        <w:rPr>
          <w:rFonts w:asciiTheme="minorEastAsia" w:hAnsiTheme="minorEastAsia" w:hint="eastAsia"/>
        </w:rPr>
        <w:lastRenderedPageBreak/>
        <w:t>保存成功后在左边列表中展示新增的信息；</w:t>
      </w:r>
    </w:p>
    <w:p w:rsidR="0026365A" w:rsidRDefault="007D4349" w:rsidP="0026365A">
      <w:pPr>
        <w:pStyle w:val="a7"/>
        <w:numPr>
          <w:ilvl w:val="0"/>
          <w:numId w:val="262"/>
        </w:numPr>
        <w:spacing w:line="360" w:lineRule="auto"/>
        <w:ind w:firstLineChars="0"/>
        <w:rPr>
          <w:rFonts w:asciiTheme="minorEastAsia" w:hAnsiTheme="minorEastAsia"/>
        </w:rPr>
      </w:pPr>
      <w:r>
        <w:rPr>
          <w:rFonts w:asciiTheme="minorEastAsia" w:hAnsiTheme="minorEastAsia" w:hint="eastAsia"/>
        </w:rPr>
        <w:t>用户通过不收费列表信息中，可以逐条删除该客户的配置信息；</w:t>
      </w:r>
    </w:p>
    <w:p w:rsidR="0026365A" w:rsidRDefault="007D4349" w:rsidP="0026365A">
      <w:pPr>
        <w:pStyle w:val="a7"/>
        <w:numPr>
          <w:ilvl w:val="0"/>
          <w:numId w:val="262"/>
        </w:numPr>
        <w:spacing w:line="360" w:lineRule="auto"/>
        <w:ind w:firstLineChars="0"/>
        <w:rPr>
          <w:rFonts w:asciiTheme="minorEastAsia" w:hAnsiTheme="minorEastAsia"/>
        </w:rPr>
      </w:pPr>
      <w:r>
        <w:rPr>
          <w:rFonts w:asciiTheme="minorEastAsia" w:hAnsiTheme="minorEastAsia" w:hint="eastAsia"/>
        </w:rPr>
        <w:t>系统</w:t>
      </w:r>
      <w:r w:rsidR="004F614C" w:rsidRPr="006B66BE">
        <w:rPr>
          <w:rFonts w:asciiTheme="minorEastAsia" w:hAnsiTheme="minorEastAsia" w:hint="eastAsia"/>
        </w:rPr>
        <w:t>记录</w:t>
      </w:r>
      <w:r>
        <w:rPr>
          <w:rFonts w:asciiTheme="minorEastAsia" w:hAnsiTheme="minorEastAsia" w:hint="eastAsia"/>
        </w:rPr>
        <w:t>用户维护日志，</w:t>
      </w:r>
      <w:r w:rsidR="004F614C" w:rsidRPr="006B66BE">
        <w:rPr>
          <w:rFonts w:asciiTheme="minorEastAsia" w:hAnsiTheme="minorEastAsia" w:hint="eastAsia"/>
        </w:rPr>
        <w:t>日志内容包括：</w:t>
      </w:r>
      <w:r>
        <w:rPr>
          <w:rFonts w:asciiTheme="minorEastAsia" w:hAnsiTheme="minorEastAsia" w:hint="eastAsia"/>
        </w:rPr>
        <w:t>维护</w:t>
      </w:r>
      <w:r w:rsidR="004F614C" w:rsidRPr="006B66BE">
        <w:rPr>
          <w:rFonts w:asciiTheme="minorEastAsia" w:hAnsiTheme="minorEastAsia" w:hint="eastAsia"/>
        </w:rPr>
        <w:t>事件、日期、时间、</w:t>
      </w:r>
      <w:r w:rsidR="004F614C">
        <w:rPr>
          <w:rFonts w:asciiTheme="minorEastAsia" w:hAnsiTheme="minorEastAsia" w:hint="eastAsia"/>
        </w:rPr>
        <w:t>处理</w:t>
      </w:r>
      <w:r w:rsidR="004F614C" w:rsidRPr="006B66BE">
        <w:rPr>
          <w:rFonts w:asciiTheme="minorEastAsia" w:hAnsiTheme="minorEastAsia" w:hint="eastAsia"/>
        </w:rPr>
        <w:t>人员</w:t>
      </w:r>
      <w:r w:rsidR="004F614C">
        <w:rPr>
          <w:rFonts w:asciiTheme="minorEastAsia" w:hAnsiTheme="minorEastAsia" w:hint="eastAsia"/>
        </w:rPr>
        <w:t>；</w:t>
      </w:r>
    </w:p>
    <w:p w:rsidR="00F355A4" w:rsidRDefault="00F355A4" w:rsidP="00F355A4">
      <w:pPr>
        <w:pStyle w:val="3"/>
        <w:ind w:leftChars="100" w:left="210"/>
        <w:rPr>
          <w:ins w:id="161" w:author="谢衍筹" w:date="2012-06-28T09:55:00Z"/>
        </w:rPr>
      </w:pPr>
      <w:ins w:id="162" w:author="谢衍筹" w:date="2012-06-28T09:55:00Z">
        <w:r>
          <w:rPr>
            <w:rFonts w:hint="eastAsia"/>
          </w:rPr>
          <w:t>F11.2</w:t>
        </w:r>
        <w:r>
          <w:rPr>
            <w:rFonts w:hint="eastAsia"/>
          </w:rPr>
          <w:t>代理行权账户设置</w:t>
        </w:r>
      </w:ins>
      <w:ins w:id="163" w:author="谢衍筹" w:date="2012-06-28T10:13:00Z">
        <w:r>
          <w:rPr>
            <w:rFonts w:hint="eastAsia"/>
          </w:rPr>
          <w:t xml:space="preserve"> </w:t>
        </w:r>
      </w:ins>
    </w:p>
    <w:p w:rsidR="00F355A4" w:rsidRDefault="00F355A4" w:rsidP="00F355A4">
      <w:pPr>
        <w:pStyle w:val="4"/>
        <w:numPr>
          <w:ilvl w:val="0"/>
          <w:numId w:val="304"/>
        </w:numPr>
      </w:pPr>
      <w:r>
        <w:rPr>
          <w:rFonts w:hint="eastAsia"/>
        </w:rPr>
        <w:t>业务描述</w:t>
      </w:r>
    </w:p>
    <w:p w:rsidR="00F355A4" w:rsidRDefault="00F355A4" w:rsidP="00F355A4">
      <w:pPr>
        <w:spacing w:line="360" w:lineRule="auto"/>
        <w:ind w:firstLineChars="200" w:firstLine="420"/>
      </w:pPr>
      <w:r>
        <w:rPr>
          <w:rFonts w:hint="eastAsia"/>
        </w:rPr>
        <w:t>有些客户因特殊原因，需要由证券公司代理行权，系统维护了代理行权的账户后，在行动消息发送时，会自动把运营中心制定的行动纸质行权模板以附件形式发送给客户。</w:t>
      </w:r>
    </w:p>
    <w:p w:rsidR="00F355A4" w:rsidRDefault="00F355A4" w:rsidP="00F355A4">
      <w:pPr>
        <w:pStyle w:val="4"/>
        <w:numPr>
          <w:ilvl w:val="0"/>
          <w:numId w:val="304"/>
        </w:numPr>
      </w:pPr>
      <w:r>
        <w:rPr>
          <w:rFonts w:hint="eastAsia"/>
        </w:rPr>
        <w:t>用户界面</w:t>
      </w:r>
    </w:p>
    <w:p w:rsidR="00F355A4" w:rsidRDefault="00F355A4" w:rsidP="00F355A4">
      <w:r>
        <w:object w:dxaOrig="8861" w:dyaOrig="4812">
          <v:shape id="_x0000_i1025" type="#_x0000_t75" style="width:415.5pt;height:225.75pt" o:ole="">
            <v:imagedata r:id="rId157" o:title=""/>
          </v:shape>
          <o:OLEObject Type="Embed" ProgID="Visio.Drawing.11" ShapeID="_x0000_i1025" DrawAspect="Content" ObjectID="_1402388590" r:id="rId158"/>
        </w:object>
      </w:r>
    </w:p>
    <w:p w:rsidR="00F355A4" w:rsidRDefault="00F355A4" w:rsidP="00F355A4">
      <w:pPr>
        <w:pStyle w:val="4"/>
        <w:numPr>
          <w:ilvl w:val="0"/>
          <w:numId w:val="304"/>
        </w:numPr>
      </w:pPr>
      <w:r>
        <w:rPr>
          <w:rFonts w:hint="eastAsia"/>
        </w:rPr>
        <w:t>业务功能</w:t>
      </w:r>
    </w:p>
    <w:p w:rsidR="00F355A4" w:rsidRPr="00F355A4" w:rsidRDefault="00F355A4" w:rsidP="00F355A4">
      <w:pPr>
        <w:pStyle w:val="a7"/>
        <w:numPr>
          <w:ilvl w:val="0"/>
          <w:numId w:val="306"/>
        </w:numPr>
        <w:spacing w:line="360" w:lineRule="auto"/>
        <w:ind w:firstLineChars="0"/>
        <w:rPr>
          <w:rFonts w:asciiTheme="minorEastAsia" w:hAnsiTheme="minorEastAsia"/>
        </w:rPr>
      </w:pPr>
      <w:r>
        <w:rPr>
          <w:rFonts w:asciiTheme="minorEastAsia" w:hAnsiTheme="minorEastAsia" w:hint="eastAsia"/>
          <w:lang w:val="en-AU"/>
        </w:rPr>
        <w:t>用户通过输入资金账户，保存到代理行权客户列表；</w:t>
      </w:r>
    </w:p>
    <w:p w:rsidR="00F355A4" w:rsidRDefault="00F355A4" w:rsidP="00F355A4">
      <w:pPr>
        <w:pStyle w:val="a7"/>
        <w:numPr>
          <w:ilvl w:val="0"/>
          <w:numId w:val="306"/>
        </w:numPr>
        <w:spacing w:line="360" w:lineRule="auto"/>
        <w:ind w:firstLineChars="0"/>
        <w:rPr>
          <w:rFonts w:asciiTheme="minorEastAsia" w:hAnsiTheme="minorEastAsia"/>
        </w:rPr>
      </w:pPr>
      <w:r>
        <w:rPr>
          <w:rFonts w:asciiTheme="minorEastAsia" w:hAnsiTheme="minorEastAsia" w:hint="eastAsia"/>
        </w:rPr>
        <w:t>用户可以删除系统中的代理行权客户列表；</w:t>
      </w:r>
    </w:p>
    <w:p w:rsidR="00F355A4" w:rsidRDefault="00F355A4" w:rsidP="00F355A4">
      <w:pPr>
        <w:pStyle w:val="a7"/>
        <w:numPr>
          <w:ilvl w:val="0"/>
          <w:numId w:val="306"/>
        </w:numPr>
        <w:spacing w:line="360" w:lineRule="auto"/>
        <w:ind w:firstLineChars="0"/>
        <w:rPr>
          <w:rFonts w:asciiTheme="minorEastAsia" w:hAnsiTheme="minorEastAsia"/>
        </w:rPr>
      </w:pPr>
      <w:r>
        <w:rPr>
          <w:rFonts w:asciiTheme="minorEastAsia" w:hAnsiTheme="minorEastAsia" w:hint="eastAsia"/>
        </w:rPr>
        <w:t>系统</w:t>
      </w:r>
      <w:r w:rsidRPr="006B66BE">
        <w:rPr>
          <w:rFonts w:asciiTheme="minorEastAsia" w:hAnsiTheme="minorEastAsia" w:hint="eastAsia"/>
        </w:rPr>
        <w:t>记录</w:t>
      </w:r>
      <w:r>
        <w:rPr>
          <w:rFonts w:asciiTheme="minorEastAsia" w:hAnsiTheme="minorEastAsia" w:hint="eastAsia"/>
        </w:rPr>
        <w:t>用户维护日志，</w:t>
      </w:r>
      <w:r w:rsidRPr="006B66BE">
        <w:rPr>
          <w:rFonts w:asciiTheme="minorEastAsia" w:hAnsiTheme="minorEastAsia" w:hint="eastAsia"/>
        </w:rPr>
        <w:t>日志内容包括：</w:t>
      </w:r>
      <w:r>
        <w:rPr>
          <w:rFonts w:asciiTheme="minorEastAsia" w:hAnsiTheme="minorEastAsia" w:hint="eastAsia"/>
        </w:rPr>
        <w:t>维护</w:t>
      </w:r>
      <w:r w:rsidRPr="006B66BE">
        <w:rPr>
          <w:rFonts w:asciiTheme="minorEastAsia" w:hAnsiTheme="minorEastAsia" w:hint="eastAsia"/>
        </w:rPr>
        <w:t>事件、日期、时间、</w:t>
      </w:r>
      <w:r>
        <w:rPr>
          <w:rFonts w:asciiTheme="minorEastAsia" w:hAnsiTheme="minorEastAsia" w:hint="eastAsia"/>
        </w:rPr>
        <w:t>处理</w:t>
      </w:r>
      <w:r w:rsidRPr="006B66BE">
        <w:rPr>
          <w:rFonts w:asciiTheme="minorEastAsia" w:hAnsiTheme="minorEastAsia" w:hint="eastAsia"/>
        </w:rPr>
        <w:t>人员</w:t>
      </w:r>
      <w:r>
        <w:rPr>
          <w:rFonts w:asciiTheme="minorEastAsia" w:hAnsiTheme="minorEastAsia" w:hint="eastAsia"/>
        </w:rPr>
        <w:t>；</w:t>
      </w:r>
    </w:p>
    <w:p w:rsidR="003C78C4" w:rsidRPr="00F355A4" w:rsidRDefault="003C78C4" w:rsidP="004F634C"/>
    <w:p w:rsidR="007F2ECD" w:rsidRDefault="007F2ECD" w:rsidP="00823BB2">
      <w:pPr>
        <w:pStyle w:val="1"/>
        <w:widowControl/>
        <w:numPr>
          <w:ilvl w:val="0"/>
          <w:numId w:val="1"/>
        </w:numPr>
        <w:tabs>
          <w:tab w:val="left" w:pos="-720"/>
        </w:tabs>
        <w:suppressAutoHyphens/>
        <w:overflowPunct w:val="0"/>
        <w:autoSpaceDE w:val="0"/>
        <w:autoSpaceDN w:val="0"/>
        <w:adjustRightInd w:val="0"/>
        <w:spacing w:before="120" w:after="20" w:line="240" w:lineRule="auto"/>
        <w:textAlignment w:val="baseline"/>
        <w:rPr>
          <w:sz w:val="28"/>
        </w:rPr>
      </w:pPr>
      <w:bookmarkStart w:id="164" w:name="_Toc296808770"/>
      <w:r>
        <w:rPr>
          <w:rFonts w:hint="eastAsia"/>
          <w:sz w:val="28"/>
        </w:rPr>
        <w:lastRenderedPageBreak/>
        <w:t>附件一</w:t>
      </w:r>
      <w:r>
        <w:rPr>
          <w:rFonts w:hint="eastAsia"/>
          <w:sz w:val="28"/>
        </w:rPr>
        <w:t xml:space="preserve"> CCNPT02</w:t>
      </w:r>
      <w:r>
        <w:rPr>
          <w:rFonts w:hint="eastAsia"/>
          <w:sz w:val="28"/>
        </w:rPr>
        <w:t>文件描述</w:t>
      </w:r>
      <w:bookmarkEnd w:id="164"/>
    </w:p>
    <w:tbl>
      <w:tblPr>
        <w:tblW w:w="10349" w:type="dxa"/>
        <w:tblInd w:w="-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86"/>
        <w:gridCol w:w="18"/>
        <w:gridCol w:w="3384"/>
        <w:gridCol w:w="850"/>
        <w:gridCol w:w="142"/>
        <w:gridCol w:w="567"/>
        <w:gridCol w:w="850"/>
        <w:gridCol w:w="2552"/>
      </w:tblGrid>
      <w:tr w:rsidR="007F2ECD" w:rsidRPr="00C9110B" w:rsidTr="006938B2">
        <w:tc>
          <w:tcPr>
            <w:tcW w:w="10349" w:type="dxa"/>
            <w:gridSpan w:val="8"/>
            <w:shd w:val="clear" w:color="auto" w:fill="D9D9D9" w:themeFill="background1" w:themeFillShade="D9"/>
          </w:tcPr>
          <w:p w:rsidR="007F2ECD" w:rsidRPr="00C9110B" w:rsidRDefault="007F2ECD" w:rsidP="006938B2">
            <w:pPr>
              <w:jc w:val="center"/>
              <w:rPr>
                <w:b/>
                <w:color w:val="C00000"/>
              </w:rPr>
            </w:pPr>
            <w:r w:rsidRPr="00C9110B">
              <w:rPr>
                <w:rFonts w:hint="eastAsia"/>
                <w:b/>
                <w:color w:val="C00000"/>
              </w:rPr>
              <w:t>第一部分：文件头，起控制作用，</w:t>
            </w:r>
            <w:r w:rsidRPr="00C9110B">
              <w:rPr>
                <w:rFonts w:hint="eastAsia"/>
                <w:b/>
                <w:color w:val="C00000"/>
              </w:rPr>
              <w:t>1</w:t>
            </w:r>
            <w:r w:rsidRPr="00C9110B">
              <w:rPr>
                <w:rFonts w:hint="eastAsia"/>
                <w:b/>
                <w:color w:val="C00000"/>
              </w:rPr>
              <w:t>条记录，包含以下字段</w:t>
            </w:r>
          </w:p>
        </w:tc>
      </w:tr>
      <w:tr w:rsidR="007F2ECD" w:rsidTr="006938B2">
        <w:tc>
          <w:tcPr>
            <w:tcW w:w="2004" w:type="dxa"/>
            <w:gridSpan w:val="2"/>
          </w:tcPr>
          <w:p w:rsidR="007F2ECD" w:rsidRPr="00BB5271" w:rsidRDefault="007F2ECD" w:rsidP="006938B2">
            <w:pPr>
              <w:rPr>
                <w:sz w:val="18"/>
                <w:szCs w:val="18"/>
              </w:rPr>
            </w:pPr>
            <w:r w:rsidRPr="00BB5271">
              <w:rPr>
                <w:rFonts w:hint="eastAsia"/>
                <w:sz w:val="18"/>
                <w:szCs w:val="18"/>
              </w:rPr>
              <w:t>记录类型</w:t>
            </w:r>
          </w:p>
        </w:tc>
        <w:tc>
          <w:tcPr>
            <w:tcW w:w="3384" w:type="dxa"/>
          </w:tcPr>
          <w:p w:rsidR="007F2ECD" w:rsidRPr="000F0BFD" w:rsidRDefault="007F2ECD" w:rsidP="006938B2">
            <w:pPr>
              <w:autoSpaceDE w:val="0"/>
              <w:autoSpaceDN w:val="0"/>
              <w:adjustRightInd w:val="0"/>
              <w:jc w:val="left"/>
              <w:rPr>
                <w:rFonts w:asciiTheme="majorEastAsia" w:eastAsiaTheme="majorEastAsia" w:hAnsiTheme="majorEastAsia"/>
                <w:szCs w:val="21"/>
              </w:rPr>
            </w:pPr>
            <w:r w:rsidRPr="000F0BFD">
              <w:rPr>
                <w:rFonts w:asciiTheme="majorEastAsia" w:eastAsiaTheme="majorEastAsia" w:hAnsiTheme="majorEastAsia" w:cs="Times New Roman" w:hint="eastAsia"/>
                <w:color w:val="000000"/>
                <w:kern w:val="0"/>
                <w:szCs w:val="21"/>
              </w:rPr>
              <w:t>Record type</w:t>
            </w:r>
          </w:p>
        </w:tc>
        <w:tc>
          <w:tcPr>
            <w:tcW w:w="850" w:type="dxa"/>
          </w:tcPr>
          <w:p w:rsidR="007F2ECD" w:rsidRPr="000F0BFD" w:rsidRDefault="007F2ECD" w:rsidP="006938B2">
            <w:pPr>
              <w:rPr>
                <w:rFonts w:asciiTheme="majorEastAsia" w:eastAsiaTheme="majorEastAsia" w:hAnsiTheme="majorEastAsia"/>
                <w:szCs w:val="21"/>
              </w:rPr>
            </w:pPr>
            <w:r w:rsidRPr="000F0BFD">
              <w:rPr>
                <w:rFonts w:asciiTheme="majorEastAsia" w:eastAsiaTheme="majorEastAsia" w:hAnsiTheme="majorEastAsia" w:hint="eastAsia"/>
                <w:szCs w:val="21"/>
              </w:rPr>
              <w:t>X（1）</w:t>
            </w:r>
          </w:p>
        </w:tc>
        <w:tc>
          <w:tcPr>
            <w:tcW w:w="4111" w:type="dxa"/>
            <w:gridSpan w:val="4"/>
          </w:tcPr>
          <w:p w:rsidR="007F2ECD" w:rsidRPr="000F0BFD" w:rsidRDefault="007F2ECD" w:rsidP="006938B2">
            <w:pPr>
              <w:pStyle w:val="Default"/>
              <w:rPr>
                <w:rFonts w:asciiTheme="majorEastAsia" w:eastAsiaTheme="majorEastAsia" w:hAnsiTheme="majorEastAsia"/>
                <w:sz w:val="21"/>
                <w:szCs w:val="21"/>
              </w:rPr>
            </w:pPr>
            <w:r w:rsidRPr="000F0BFD">
              <w:rPr>
                <w:rFonts w:asciiTheme="majorEastAsia" w:eastAsiaTheme="majorEastAsia" w:hAnsiTheme="majorEastAsia"/>
                <w:sz w:val="21"/>
                <w:szCs w:val="21"/>
              </w:rPr>
              <w:t xml:space="preserve">“A” = control header </w:t>
            </w:r>
          </w:p>
        </w:tc>
      </w:tr>
      <w:tr w:rsidR="007F2ECD" w:rsidTr="006938B2">
        <w:tc>
          <w:tcPr>
            <w:tcW w:w="2004" w:type="dxa"/>
            <w:gridSpan w:val="2"/>
          </w:tcPr>
          <w:p w:rsidR="007F2ECD" w:rsidRPr="00BB5271" w:rsidRDefault="007F2ECD" w:rsidP="006938B2">
            <w:pPr>
              <w:rPr>
                <w:sz w:val="18"/>
                <w:szCs w:val="18"/>
              </w:rPr>
            </w:pPr>
            <w:r w:rsidRPr="00BB5271">
              <w:rPr>
                <w:rFonts w:hint="eastAsia"/>
                <w:sz w:val="18"/>
                <w:szCs w:val="18"/>
              </w:rPr>
              <w:t>结算所参与者</w:t>
            </w:r>
            <w:r w:rsidRPr="00BB5271">
              <w:rPr>
                <w:rFonts w:hint="eastAsia"/>
                <w:sz w:val="18"/>
                <w:szCs w:val="18"/>
              </w:rPr>
              <w:t>ID</w:t>
            </w:r>
          </w:p>
        </w:tc>
        <w:tc>
          <w:tcPr>
            <w:tcW w:w="3384" w:type="dxa"/>
          </w:tcPr>
          <w:p w:rsidR="007F2ECD" w:rsidRPr="000F0BFD" w:rsidRDefault="007F2ECD" w:rsidP="006938B2">
            <w:pPr>
              <w:rPr>
                <w:rFonts w:asciiTheme="majorEastAsia" w:eastAsiaTheme="majorEastAsia" w:hAnsiTheme="majorEastAsia"/>
                <w:szCs w:val="21"/>
              </w:rPr>
            </w:pPr>
            <w:r w:rsidRPr="000F0BFD">
              <w:rPr>
                <w:rFonts w:asciiTheme="majorEastAsia" w:eastAsiaTheme="majorEastAsia" w:hAnsiTheme="majorEastAsia"/>
                <w:szCs w:val="21"/>
              </w:rPr>
              <w:t>Participant ID</w:t>
            </w:r>
          </w:p>
        </w:tc>
        <w:tc>
          <w:tcPr>
            <w:tcW w:w="850" w:type="dxa"/>
          </w:tcPr>
          <w:p w:rsidR="007F2ECD" w:rsidRPr="000F0BFD" w:rsidRDefault="007F2ECD" w:rsidP="006938B2">
            <w:pPr>
              <w:rPr>
                <w:rFonts w:asciiTheme="majorEastAsia" w:eastAsiaTheme="majorEastAsia" w:hAnsiTheme="majorEastAsia"/>
                <w:szCs w:val="21"/>
              </w:rPr>
            </w:pPr>
            <w:r w:rsidRPr="000F0BFD">
              <w:rPr>
                <w:rFonts w:asciiTheme="majorEastAsia" w:eastAsiaTheme="majorEastAsia" w:hAnsiTheme="majorEastAsia" w:hint="eastAsia"/>
                <w:szCs w:val="21"/>
              </w:rPr>
              <w:t>X（6）</w:t>
            </w:r>
          </w:p>
        </w:tc>
        <w:tc>
          <w:tcPr>
            <w:tcW w:w="4111" w:type="dxa"/>
            <w:gridSpan w:val="4"/>
          </w:tcPr>
          <w:p w:rsidR="007F2ECD" w:rsidRPr="000F0BFD" w:rsidRDefault="007F2ECD" w:rsidP="006938B2">
            <w:pPr>
              <w:pStyle w:val="Default"/>
              <w:rPr>
                <w:rFonts w:asciiTheme="majorEastAsia" w:eastAsiaTheme="majorEastAsia" w:hAnsiTheme="majorEastAsia"/>
                <w:sz w:val="21"/>
                <w:szCs w:val="21"/>
              </w:rPr>
            </w:pPr>
            <w:r w:rsidRPr="000F0BFD">
              <w:rPr>
                <w:rFonts w:asciiTheme="majorEastAsia" w:eastAsiaTheme="majorEastAsia" w:hAnsiTheme="majorEastAsia" w:hint="eastAsia"/>
                <w:sz w:val="21"/>
                <w:szCs w:val="21"/>
              </w:rPr>
              <w:t>“B01890”=国信香港编号</w:t>
            </w:r>
          </w:p>
        </w:tc>
      </w:tr>
      <w:tr w:rsidR="007F2ECD" w:rsidTr="006938B2">
        <w:tc>
          <w:tcPr>
            <w:tcW w:w="2004" w:type="dxa"/>
            <w:gridSpan w:val="2"/>
          </w:tcPr>
          <w:p w:rsidR="007F2ECD" w:rsidRPr="00BB5271" w:rsidRDefault="007F2ECD" w:rsidP="006938B2">
            <w:pPr>
              <w:rPr>
                <w:sz w:val="18"/>
                <w:szCs w:val="18"/>
              </w:rPr>
            </w:pPr>
            <w:r w:rsidRPr="00BB5271">
              <w:rPr>
                <w:rFonts w:hint="eastAsia"/>
                <w:sz w:val="18"/>
                <w:szCs w:val="18"/>
              </w:rPr>
              <w:t>文件编号</w:t>
            </w:r>
          </w:p>
        </w:tc>
        <w:tc>
          <w:tcPr>
            <w:tcW w:w="3384" w:type="dxa"/>
          </w:tcPr>
          <w:p w:rsidR="007F2ECD" w:rsidRPr="000F0BFD" w:rsidRDefault="007F2ECD" w:rsidP="006938B2">
            <w:pPr>
              <w:rPr>
                <w:rFonts w:asciiTheme="majorEastAsia" w:eastAsiaTheme="majorEastAsia" w:hAnsiTheme="majorEastAsia"/>
                <w:szCs w:val="21"/>
              </w:rPr>
            </w:pPr>
            <w:r w:rsidRPr="000F0BFD">
              <w:rPr>
                <w:rFonts w:asciiTheme="majorEastAsia" w:eastAsiaTheme="majorEastAsia" w:hAnsiTheme="majorEastAsia"/>
                <w:szCs w:val="21"/>
              </w:rPr>
              <w:t>Report ID</w:t>
            </w:r>
          </w:p>
        </w:tc>
        <w:tc>
          <w:tcPr>
            <w:tcW w:w="850" w:type="dxa"/>
          </w:tcPr>
          <w:p w:rsidR="007F2ECD" w:rsidRPr="000F0BFD" w:rsidRDefault="007F2ECD" w:rsidP="006938B2">
            <w:pPr>
              <w:rPr>
                <w:rFonts w:asciiTheme="majorEastAsia" w:eastAsiaTheme="majorEastAsia" w:hAnsiTheme="majorEastAsia"/>
                <w:szCs w:val="21"/>
              </w:rPr>
            </w:pPr>
            <w:r w:rsidRPr="000F0BFD">
              <w:rPr>
                <w:rFonts w:asciiTheme="majorEastAsia" w:eastAsiaTheme="majorEastAsia" w:hAnsiTheme="majorEastAsia" w:hint="eastAsia"/>
                <w:szCs w:val="21"/>
              </w:rPr>
              <w:t>X（7）</w:t>
            </w:r>
          </w:p>
        </w:tc>
        <w:tc>
          <w:tcPr>
            <w:tcW w:w="4111" w:type="dxa"/>
            <w:gridSpan w:val="4"/>
          </w:tcPr>
          <w:p w:rsidR="007F2ECD" w:rsidRPr="000F0BFD" w:rsidRDefault="007F2ECD" w:rsidP="006938B2">
            <w:pPr>
              <w:pStyle w:val="Default"/>
              <w:rPr>
                <w:rFonts w:asciiTheme="majorEastAsia" w:eastAsiaTheme="majorEastAsia" w:hAnsiTheme="majorEastAsia"/>
                <w:sz w:val="21"/>
                <w:szCs w:val="21"/>
              </w:rPr>
            </w:pPr>
            <w:r w:rsidRPr="000F0BFD">
              <w:rPr>
                <w:rFonts w:asciiTheme="majorEastAsia" w:eastAsiaTheme="majorEastAsia" w:hAnsiTheme="majorEastAsia"/>
                <w:sz w:val="21"/>
                <w:szCs w:val="21"/>
              </w:rPr>
              <w:t xml:space="preserve">“CCNPT02” </w:t>
            </w:r>
          </w:p>
        </w:tc>
      </w:tr>
      <w:tr w:rsidR="007F2ECD" w:rsidTr="006938B2">
        <w:tc>
          <w:tcPr>
            <w:tcW w:w="2004" w:type="dxa"/>
            <w:gridSpan w:val="2"/>
          </w:tcPr>
          <w:p w:rsidR="007F2ECD" w:rsidRPr="00BB5271" w:rsidRDefault="007F2ECD" w:rsidP="006938B2">
            <w:pPr>
              <w:rPr>
                <w:sz w:val="18"/>
                <w:szCs w:val="18"/>
              </w:rPr>
            </w:pPr>
            <w:r w:rsidRPr="00BB5271">
              <w:rPr>
                <w:rFonts w:hint="eastAsia"/>
                <w:sz w:val="18"/>
                <w:szCs w:val="18"/>
              </w:rPr>
              <w:t>文件名称</w:t>
            </w:r>
          </w:p>
        </w:tc>
        <w:tc>
          <w:tcPr>
            <w:tcW w:w="3384" w:type="dxa"/>
          </w:tcPr>
          <w:p w:rsidR="007F2ECD" w:rsidRPr="000F0BFD" w:rsidRDefault="007F2ECD" w:rsidP="006938B2">
            <w:pPr>
              <w:pStyle w:val="Default"/>
              <w:rPr>
                <w:rFonts w:asciiTheme="majorEastAsia" w:eastAsiaTheme="majorEastAsia" w:hAnsiTheme="majorEastAsia"/>
                <w:sz w:val="21"/>
                <w:szCs w:val="21"/>
              </w:rPr>
            </w:pPr>
            <w:r w:rsidRPr="000F0BFD">
              <w:rPr>
                <w:rFonts w:asciiTheme="majorEastAsia" w:eastAsiaTheme="majorEastAsia" w:hAnsiTheme="majorEastAsia"/>
                <w:sz w:val="21"/>
                <w:szCs w:val="21"/>
              </w:rPr>
              <w:t xml:space="preserve">Report file name </w:t>
            </w:r>
          </w:p>
        </w:tc>
        <w:tc>
          <w:tcPr>
            <w:tcW w:w="850" w:type="dxa"/>
          </w:tcPr>
          <w:p w:rsidR="007F2ECD" w:rsidRPr="000F0BFD" w:rsidRDefault="007F2ECD" w:rsidP="006938B2">
            <w:pPr>
              <w:rPr>
                <w:rFonts w:asciiTheme="majorEastAsia" w:eastAsiaTheme="majorEastAsia" w:hAnsiTheme="majorEastAsia"/>
                <w:szCs w:val="21"/>
              </w:rPr>
            </w:pPr>
            <w:r w:rsidRPr="000F0BFD">
              <w:rPr>
                <w:rFonts w:asciiTheme="majorEastAsia" w:eastAsiaTheme="majorEastAsia" w:hAnsiTheme="majorEastAsia" w:hint="eastAsia"/>
                <w:szCs w:val="21"/>
              </w:rPr>
              <w:t>X（15）</w:t>
            </w:r>
          </w:p>
        </w:tc>
        <w:tc>
          <w:tcPr>
            <w:tcW w:w="4111" w:type="dxa"/>
            <w:gridSpan w:val="4"/>
          </w:tcPr>
          <w:p w:rsidR="007F2ECD" w:rsidRPr="000F0BFD" w:rsidRDefault="007F2ECD" w:rsidP="006938B2">
            <w:pPr>
              <w:pStyle w:val="Default"/>
              <w:rPr>
                <w:rFonts w:asciiTheme="majorEastAsia" w:eastAsiaTheme="majorEastAsia" w:hAnsiTheme="majorEastAsia"/>
                <w:sz w:val="21"/>
                <w:szCs w:val="21"/>
              </w:rPr>
            </w:pPr>
            <w:r w:rsidRPr="000F0BFD">
              <w:rPr>
                <w:rFonts w:asciiTheme="majorEastAsia" w:eastAsiaTheme="majorEastAsia" w:hAnsiTheme="majorEastAsia"/>
                <w:sz w:val="21"/>
                <w:szCs w:val="21"/>
              </w:rPr>
              <w:t xml:space="preserve">“ENTITLEMNT STMT” </w:t>
            </w:r>
          </w:p>
        </w:tc>
      </w:tr>
      <w:tr w:rsidR="007F2ECD" w:rsidRPr="002B717F" w:rsidTr="006938B2">
        <w:tc>
          <w:tcPr>
            <w:tcW w:w="2004" w:type="dxa"/>
            <w:gridSpan w:val="2"/>
          </w:tcPr>
          <w:p w:rsidR="007F2ECD" w:rsidRPr="00BB5271" w:rsidRDefault="007F2ECD" w:rsidP="006938B2">
            <w:pPr>
              <w:rPr>
                <w:sz w:val="18"/>
                <w:szCs w:val="18"/>
              </w:rPr>
            </w:pPr>
            <w:r w:rsidRPr="00BB5271">
              <w:rPr>
                <w:rFonts w:hint="eastAsia"/>
                <w:sz w:val="18"/>
                <w:szCs w:val="18"/>
              </w:rPr>
              <w:t>香港结算日期</w:t>
            </w:r>
          </w:p>
        </w:tc>
        <w:tc>
          <w:tcPr>
            <w:tcW w:w="3384" w:type="dxa"/>
          </w:tcPr>
          <w:p w:rsidR="007F2ECD" w:rsidRPr="000F0BFD" w:rsidRDefault="007F2ECD" w:rsidP="006938B2">
            <w:pPr>
              <w:pStyle w:val="Default"/>
              <w:rPr>
                <w:rFonts w:asciiTheme="majorEastAsia" w:eastAsiaTheme="majorEastAsia" w:hAnsiTheme="majorEastAsia"/>
                <w:sz w:val="21"/>
                <w:szCs w:val="21"/>
              </w:rPr>
            </w:pPr>
            <w:r w:rsidRPr="000F0BFD">
              <w:rPr>
                <w:rFonts w:asciiTheme="majorEastAsia" w:eastAsiaTheme="majorEastAsia" w:hAnsiTheme="majorEastAsia"/>
                <w:sz w:val="21"/>
                <w:szCs w:val="21"/>
              </w:rPr>
              <w:t xml:space="preserve">CCASS date </w:t>
            </w:r>
          </w:p>
        </w:tc>
        <w:tc>
          <w:tcPr>
            <w:tcW w:w="850" w:type="dxa"/>
          </w:tcPr>
          <w:p w:rsidR="007F2ECD" w:rsidRPr="000F0BFD" w:rsidRDefault="007F2ECD" w:rsidP="006938B2">
            <w:pPr>
              <w:rPr>
                <w:rFonts w:asciiTheme="majorEastAsia" w:eastAsiaTheme="majorEastAsia" w:hAnsiTheme="majorEastAsia"/>
                <w:szCs w:val="21"/>
              </w:rPr>
            </w:pPr>
            <w:r w:rsidRPr="000F0BFD">
              <w:rPr>
                <w:rFonts w:asciiTheme="majorEastAsia" w:eastAsiaTheme="majorEastAsia" w:hAnsiTheme="majorEastAsia" w:hint="eastAsia"/>
                <w:szCs w:val="21"/>
              </w:rPr>
              <w:t>9（8）</w:t>
            </w:r>
          </w:p>
        </w:tc>
        <w:tc>
          <w:tcPr>
            <w:tcW w:w="4111" w:type="dxa"/>
            <w:gridSpan w:val="4"/>
          </w:tcPr>
          <w:p w:rsidR="007F2ECD" w:rsidRPr="000F0BFD" w:rsidRDefault="007F2ECD" w:rsidP="006938B2">
            <w:pPr>
              <w:pStyle w:val="Default"/>
              <w:rPr>
                <w:rFonts w:asciiTheme="majorEastAsia" w:eastAsiaTheme="majorEastAsia" w:hAnsiTheme="majorEastAsia"/>
                <w:sz w:val="21"/>
                <w:szCs w:val="21"/>
              </w:rPr>
            </w:pPr>
            <w:r w:rsidRPr="000F0BFD">
              <w:rPr>
                <w:rFonts w:asciiTheme="majorEastAsia" w:eastAsiaTheme="majorEastAsia" w:hAnsiTheme="majorEastAsia"/>
                <w:sz w:val="21"/>
                <w:szCs w:val="21"/>
              </w:rPr>
              <w:t xml:space="preserve">YYYYMMDD </w:t>
            </w:r>
          </w:p>
        </w:tc>
      </w:tr>
      <w:tr w:rsidR="007F2ECD" w:rsidRPr="002B717F" w:rsidTr="006938B2">
        <w:tc>
          <w:tcPr>
            <w:tcW w:w="2004" w:type="dxa"/>
            <w:gridSpan w:val="2"/>
          </w:tcPr>
          <w:p w:rsidR="007F2ECD" w:rsidRPr="00BB5271" w:rsidRDefault="007F2ECD" w:rsidP="006938B2">
            <w:pPr>
              <w:rPr>
                <w:sz w:val="18"/>
                <w:szCs w:val="18"/>
              </w:rPr>
            </w:pPr>
            <w:r w:rsidRPr="00BB5271">
              <w:rPr>
                <w:rFonts w:hint="eastAsia"/>
                <w:sz w:val="18"/>
                <w:szCs w:val="18"/>
              </w:rPr>
              <w:t>市场代码</w:t>
            </w:r>
          </w:p>
        </w:tc>
        <w:tc>
          <w:tcPr>
            <w:tcW w:w="3384" w:type="dxa"/>
          </w:tcPr>
          <w:p w:rsidR="007F2ECD" w:rsidRPr="000F0BFD" w:rsidRDefault="007F2ECD" w:rsidP="006938B2">
            <w:pPr>
              <w:rPr>
                <w:rFonts w:asciiTheme="majorEastAsia" w:eastAsiaTheme="majorEastAsia" w:hAnsiTheme="majorEastAsia"/>
                <w:szCs w:val="21"/>
              </w:rPr>
            </w:pPr>
            <w:r w:rsidRPr="000F0BFD">
              <w:rPr>
                <w:rFonts w:asciiTheme="majorEastAsia" w:eastAsiaTheme="majorEastAsia" w:hAnsiTheme="majorEastAsia"/>
                <w:szCs w:val="21"/>
              </w:rPr>
              <w:t>Market code</w:t>
            </w:r>
          </w:p>
        </w:tc>
        <w:tc>
          <w:tcPr>
            <w:tcW w:w="850" w:type="dxa"/>
          </w:tcPr>
          <w:p w:rsidR="007F2ECD" w:rsidRPr="000F0BFD" w:rsidRDefault="007F2ECD" w:rsidP="006938B2">
            <w:pPr>
              <w:rPr>
                <w:rFonts w:asciiTheme="majorEastAsia" w:eastAsiaTheme="majorEastAsia" w:hAnsiTheme="majorEastAsia"/>
                <w:szCs w:val="21"/>
              </w:rPr>
            </w:pPr>
            <w:r w:rsidRPr="000F0BFD">
              <w:rPr>
                <w:rFonts w:asciiTheme="majorEastAsia" w:eastAsiaTheme="majorEastAsia" w:hAnsiTheme="majorEastAsia" w:hint="eastAsia"/>
                <w:szCs w:val="21"/>
              </w:rPr>
              <w:t>X（4）</w:t>
            </w:r>
          </w:p>
        </w:tc>
        <w:tc>
          <w:tcPr>
            <w:tcW w:w="4111" w:type="dxa"/>
            <w:gridSpan w:val="4"/>
          </w:tcPr>
          <w:p w:rsidR="007F2ECD" w:rsidRPr="000F0BFD" w:rsidRDefault="007F2ECD" w:rsidP="006938B2">
            <w:pPr>
              <w:pStyle w:val="Default"/>
              <w:rPr>
                <w:rFonts w:asciiTheme="majorEastAsia" w:eastAsiaTheme="majorEastAsia" w:hAnsiTheme="majorEastAsia"/>
                <w:sz w:val="21"/>
                <w:szCs w:val="21"/>
              </w:rPr>
            </w:pPr>
          </w:p>
        </w:tc>
      </w:tr>
      <w:tr w:rsidR="007F2ECD" w:rsidRPr="002B717F" w:rsidTr="006938B2">
        <w:tc>
          <w:tcPr>
            <w:tcW w:w="2004" w:type="dxa"/>
            <w:gridSpan w:val="2"/>
          </w:tcPr>
          <w:p w:rsidR="007F2ECD" w:rsidRPr="00BB5271" w:rsidRDefault="007F2ECD" w:rsidP="006938B2">
            <w:pPr>
              <w:pStyle w:val="Default"/>
              <w:rPr>
                <w:sz w:val="18"/>
                <w:szCs w:val="18"/>
              </w:rPr>
            </w:pPr>
            <w:r w:rsidRPr="00BB5271">
              <w:rPr>
                <w:rFonts w:hint="eastAsia"/>
                <w:sz w:val="18"/>
                <w:szCs w:val="18"/>
              </w:rPr>
              <w:t>文件间隔标志</w:t>
            </w:r>
          </w:p>
        </w:tc>
        <w:tc>
          <w:tcPr>
            <w:tcW w:w="3384" w:type="dxa"/>
          </w:tcPr>
          <w:p w:rsidR="007F2ECD" w:rsidRPr="000F0BFD" w:rsidRDefault="007F2ECD" w:rsidP="006938B2">
            <w:pPr>
              <w:pStyle w:val="Default"/>
              <w:rPr>
                <w:rFonts w:asciiTheme="majorEastAsia" w:eastAsiaTheme="majorEastAsia" w:hAnsiTheme="majorEastAsia"/>
                <w:sz w:val="21"/>
                <w:szCs w:val="21"/>
              </w:rPr>
            </w:pPr>
            <w:r w:rsidRPr="000F0BFD">
              <w:rPr>
                <w:rFonts w:asciiTheme="majorEastAsia" w:eastAsiaTheme="majorEastAsia" w:hAnsiTheme="majorEastAsia"/>
                <w:sz w:val="21"/>
                <w:szCs w:val="21"/>
              </w:rPr>
              <w:t xml:space="preserve">Filler </w:t>
            </w:r>
          </w:p>
        </w:tc>
        <w:tc>
          <w:tcPr>
            <w:tcW w:w="850" w:type="dxa"/>
          </w:tcPr>
          <w:p w:rsidR="007F2ECD" w:rsidRPr="000F0BFD" w:rsidRDefault="007F2ECD" w:rsidP="006938B2">
            <w:pPr>
              <w:rPr>
                <w:rFonts w:asciiTheme="majorEastAsia" w:eastAsiaTheme="majorEastAsia" w:hAnsiTheme="majorEastAsia"/>
                <w:szCs w:val="21"/>
              </w:rPr>
            </w:pPr>
            <w:r w:rsidRPr="000F0BFD">
              <w:rPr>
                <w:rFonts w:asciiTheme="majorEastAsia" w:eastAsiaTheme="majorEastAsia" w:hAnsiTheme="majorEastAsia" w:hint="eastAsia"/>
                <w:szCs w:val="21"/>
              </w:rPr>
              <w:t>X（239）</w:t>
            </w:r>
          </w:p>
        </w:tc>
        <w:tc>
          <w:tcPr>
            <w:tcW w:w="4111" w:type="dxa"/>
            <w:gridSpan w:val="4"/>
          </w:tcPr>
          <w:p w:rsidR="007F2ECD" w:rsidRPr="000F0BFD" w:rsidRDefault="007F2ECD" w:rsidP="006938B2">
            <w:pPr>
              <w:pStyle w:val="Default"/>
              <w:rPr>
                <w:rFonts w:asciiTheme="majorEastAsia" w:eastAsiaTheme="majorEastAsia" w:hAnsiTheme="majorEastAsia"/>
                <w:sz w:val="21"/>
                <w:szCs w:val="21"/>
              </w:rPr>
            </w:pPr>
            <w:r w:rsidRPr="000F0BFD">
              <w:rPr>
                <w:rFonts w:asciiTheme="majorEastAsia" w:eastAsiaTheme="majorEastAsia" w:hAnsiTheme="majorEastAsia"/>
                <w:sz w:val="21"/>
                <w:szCs w:val="21"/>
              </w:rPr>
              <w:t xml:space="preserve">Spaces </w:t>
            </w:r>
          </w:p>
        </w:tc>
      </w:tr>
      <w:tr w:rsidR="007F2ECD" w:rsidRPr="002B717F" w:rsidTr="006938B2">
        <w:tc>
          <w:tcPr>
            <w:tcW w:w="2004" w:type="dxa"/>
            <w:gridSpan w:val="2"/>
          </w:tcPr>
          <w:p w:rsidR="007F2ECD" w:rsidRPr="00BB5271" w:rsidRDefault="007F2ECD" w:rsidP="006938B2">
            <w:pPr>
              <w:pStyle w:val="Default"/>
              <w:rPr>
                <w:sz w:val="18"/>
                <w:szCs w:val="18"/>
              </w:rPr>
            </w:pPr>
            <w:r w:rsidRPr="00BB5271">
              <w:rPr>
                <w:rFonts w:hint="eastAsia"/>
                <w:sz w:val="18"/>
                <w:szCs w:val="18"/>
              </w:rPr>
              <w:t>保留字段</w:t>
            </w:r>
          </w:p>
        </w:tc>
        <w:tc>
          <w:tcPr>
            <w:tcW w:w="3384" w:type="dxa"/>
          </w:tcPr>
          <w:p w:rsidR="007F2ECD" w:rsidRPr="000F0BFD" w:rsidRDefault="007F2ECD" w:rsidP="006938B2">
            <w:pPr>
              <w:pStyle w:val="Default"/>
              <w:rPr>
                <w:rFonts w:asciiTheme="majorEastAsia" w:eastAsiaTheme="majorEastAsia" w:hAnsiTheme="majorEastAsia"/>
                <w:sz w:val="21"/>
                <w:szCs w:val="21"/>
              </w:rPr>
            </w:pPr>
            <w:r w:rsidRPr="000F0BFD">
              <w:rPr>
                <w:rFonts w:asciiTheme="majorEastAsia" w:eastAsiaTheme="majorEastAsia" w:hAnsiTheme="majorEastAsia"/>
                <w:sz w:val="21"/>
                <w:szCs w:val="21"/>
              </w:rPr>
              <w:t xml:space="preserve">Filler </w:t>
            </w:r>
          </w:p>
        </w:tc>
        <w:tc>
          <w:tcPr>
            <w:tcW w:w="850" w:type="dxa"/>
          </w:tcPr>
          <w:p w:rsidR="007F2ECD" w:rsidRPr="000F0BFD" w:rsidRDefault="007F2ECD" w:rsidP="006938B2">
            <w:pPr>
              <w:rPr>
                <w:rFonts w:asciiTheme="majorEastAsia" w:eastAsiaTheme="majorEastAsia" w:hAnsiTheme="majorEastAsia"/>
                <w:szCs w:val="21"/>
              </w:rPr>
            </w:pPr>
            <w:r w:rsidRPr="000F0BFD">
              <w:rPr>
                <w:rFonts w:asciiTheme="majorEastAsia" w:eastAsiaTheme="majorEastAsia" w:hAnsiTheme="majorEastAsia" w:hint="eastAsia"/>
                <w:szCs w:val="21"/>
              </w:rPr>
              <w:t>X（3）</w:t>
            </w:r>
          </w:p>
        </w:tc>
        <w:tc>
          <w:tcPr>
            <w:tcW w:w="4111" w:type="dxa"/>
            <w:gridSpan w:val="4"/>
          </w:tcPr>
          <w:p w:rsidR="007F2ECD" w:rsidRPr="000F0BFD" w:rsidRDefault="007F2ECD" w:rsidP="006938B2">
            <w:pPr>
              <w:pStyle w:val="Default"/>
              <w:rPr>
                <w:rFonts w:asciiTheme="majorEastAsia" w:eastAsiaTheme="majorEastAsia" w:hAnsiTheme="majorEastAsia"/>
                <w:sz w:val="21"/>
                <w:szCs w:val="21"/>
              </w:rPr>
            </w:pPr>
            <w:r w:rsidRPr="000F0BFD">
              <w:rPr>
                <w:rFonts w:asciiTheme="majorEastAsia" w:eastAsiaTheme="majorEastAsia" w:hAnsiTheme="majorEastAsia"/>
                <w:sz w:val="21"/>
                <w:szCs w:val="21"/>
              </w:rPr>
              <w:t xml:space="preserve">Reserved for system use </w:t>
            </w:r>
          </w:p>
        </w:tc>
      </w:tr>
      <w:tr w:rsidR="007F2ECD" w:rsidRPr="00C9110B" w:rsidTr="006938B2">
        <w:tc>
          <w:tcPr>
            <w:tcW w:w="10349" w:type="dxa"/>
            <w:gridSpan w:val="8"/>
            <w:shd w:val="clear" w:color="auto" w:fill="D9D9D9" w:themeFill="background1" w:themeFillShade="D9"/>
          </w:tcPr>
          <w:p w:rsidR="007F2ECD" w:rsidRPr="00C9110B" w:rsidRDefault="007F2ECD" w:rsidP="006938B2">
            <w:pPr>
              <w:jc w:val="center"/>
              <w:rPr>
                <w:b/>
                <w:color w:val="C00000"/>
              </w:rPr>
            </w:pPr>
            <w:r w:rsidRPr="00C9110B">
              <w:rPr>
                <w:rFonts w:hint="eastAsia"/>
                <w:b/>
                <w:color w:val="C00000"/>
              </w:rPr>
              <w:t>第二部分：</w:t>
            </w:r>
            <w:r>
              <w:rPr>
                <w:rFonts w:hint="eastAsia"/>
                <w:b/>
                <w:color w:val="C00000"/>
              </w:rPr>
              <w:t>公司行动提醒</w:t>
            </w:r>
            <w:r w:rsidRPr="00C9110B">
              <w:rPr>
                <w:rFonts w:hint="eastAsia"/>
                <w:b/>
                <w:color w:val="C00000"/>
              </w:rPr>
              <w:t>记录，</w:t>
            </w:r>
            <w:r w:rsidRPr="00C9110B">
              <w:rPr>
                <w:rFonts w:hint="eastAsia"/>
                <w:b/>
                <w:color w:val="C00000"/>
              </w:rPr>
              <w:t>n</w:t>
            </w:r>
            <w:r w:rsidRPr="00C9110B">
              <w:rPr>
                <w:rFonts w:hint="eastAsia"/>
                <w:b/>
                <w:color w:val="C00000"/>
              </w:rPr>
              <w:t>条记录，包含以下字段</w:t>
            </w:r>
          </w:p>
        </w:tc>
      </w:tr>
      <w:tr w:rsidR="007F2ECD" w:rsidRPr="002B717F" w:rsidTr="00F82575">
        <w:tc>
          <w:tcPr>
            <w:tcW w:w="2004" w:type="dxa"/>
            <w:gridSpan w:val="2"/>
          </w:tcPr>
          <w:p w:rsidR="007F2ECD" w:rsidRPr="00BB5271" w:rsidRDefault="007F2ECD" w:rsidP="006938B2">
            <w:pPr>
              <w:pStyle w:val="Default"/>
              <w:rPr>
                <w:sz w:val="18"/>
                <w:szCs w:val="18"/>
              </w:rPr>
            </w:pPr>
            <w:r w:rsidRPr="00BB5271">
              <w:rPr>
                <w:rFonts w:hint="eastAsia"/>
                <w:sz w:val="18"/>
                <w:szCs w:val="18"/>
              </w:rPr>
              <w:t>记录类型</w:t>
            </w:r>
          </w:p>
        </w:tc>
        <w:tc>
          <w:tcPr>
            <w:tcW w:w="3384" w:type="dxa"/>
          </w:tcPr>
          <w:p w:rsidR="007F2ECD" w:rsidRPr="000F0BFD" w:rsidRDefault="007F2ECD" w:rsidP="006938B2">
            <w:pPr>
              <w:rPr>
                <w:rFonts w:asciiTheme="minorEastAsia" w:hAnsiTheme="minorEastAsia"/>
              </w:rPr>
            </w:pPr>
            <w:r w:rsidRPr="000F0BFD">
              <w:rPr>
                <w:rFonts w:asciiTheme="minorEastAsia" w:hAnsiTheme="minorEastAsia"/>
                <w:sz w:val="22"/>
              </w:rPr>
              <w:t>Record type</w:t>
            </w:r>
          </w:p>
        </w:tc>
        <w:tc>
          <w:tcPr>
            <w:tcW w:w="850" w:type="dxa"/>
          </w:tcPr>
          <w:p w:rsidR="007F2ECD" w:rsidRPr="000F0BFD" w:rsidRDefault="007F2ECD" w:rsidP="006938B2">
            <w:pPr>
              <w:rPr>
                <w:rFonts w:asciiTheme="minorEastAsia" w:hAnsiTheme="minorEastAsia"/>
              </w:rPr>
            </w:pPr>
            <w:r w:rsidRPr="000F0BFD">
              <w:rPr>
                <w:rFonts w:asciiTheme="minorEastAsia" w:hAnsiTheme="minorEastAsia" w:hint="eastAsia"/>
              </w:rPr>
              <w:t>X(1)</w:t>
            </w:r>
          </w:p>
        </w:tc>
        <w:tc>
          <w:tcPr>
            <w:tcW w:w="4111" w:type="dxa"/>
            <w:gridSpan w:val="4"/>
          </w:tcPr>
          <w:p w:rsidR="007F2ECD" w:rsidRPr="000F0BFD" w:rsidRDefault="007F2ECD" w:rsidP="006938B2">
            <w:pPr>
              <w:rPr>
                <w:rFonts w:asciiTheme="minorEastAsia" w:hAnsiTheme="minorEastAsia"/>
              </w:rPr>
            </w:pPr>
            <w:r w:rsidRPr="000F0BFD">
              <w:rPr>
                <w:rFonts w:asciiTheme="minorEastAsia" w:hAnsiTheme="minorEastAsia"/>
                <w:sz w:val="22"/>
              </w:rPr>
              <w:t>“K” = Corporate Action Reminder</w:t>
            </w:r>
          </w:p>
        </w:tc>
      </w:tr>
      <w:tr w:rsidR="007F2ECD" w:rsidRPr="002B717F" w:rsidTr="00F82575">
        <w:tc>
          <w:tcPr>
            <w:tcW w:w="2004" w:type="dxa"/>
            <w:gridSpan w:val="2"/>
          </w:tcPr>
          <w:p w:rsidR="007F2ECD" w:rsidRPr="00BB5271" w:rsidRDefault="007F2ECD" w:rsidP="006938B2">
            <w:pPr>
              <w:pStyle w:val="Default"/>
              <w:rPr>
                <w:sz w:val="18"/>
                <w:szCs w:val="18"/>
              </w:rPr>
            </w:pPr>
            <w:r w:rsidRPr="00BB5271">
              <w:rPr>
                <w:rFonts w:hint="eastAsia"/>
                <w:sz w:val="18"/>
                <w:szCs w:val="18"/>
              </w:rPr>
              <w:t>有效日期</w:t>
            </w:r>
          </w:p>
        </w:tc>
        <w:tc>
          <w:tcPr>
            <w:tcW w:w="3384" w:type="dxa"/>
          </w:tcPr>
          <w:p w:rsidR="007F2ECD" w:rsidRPr="000F0BFD" w:rsidRDefault="007F2ECD" w:rsidP="006938B2">
            <w:pPr>
              <w:rPr>
                <w:rFonts w:asciiTheme="minorEastAsia" w:hAnsiTheme="minorEastAsia"/>
              </w:rPr>
            </w:pPr>
            <w:r w:rsidRPr="000F0BFD">
              <w:rPr>
                <w:rFonts w:asciiTheme="minorEastAsia" w:hAnsiTheme="minorEastAsia"/>
                <w:sz w:val="22"/>
              </w:rPr>
              <w:t xml:space="preserve">Effective date </w:t>
            </w:r>
          </w:p>
        </w:tc>
        <w:tc>
          <w:tcPr>
            <w:tcW w:w="850" w:type="dxa"/>
          </w:tcPr>
          <w:p w:rsidR="007F2ECD" w:rsidRPr="000F0BFD" w:rsidRDefault="007F2ECD" w:rsidP="006938B2">
            <w:pPr>
              <w:rPr>
                <w:rFonts w:asciiTheme="minorEastAsia" w:hAnsiTheme="minorEastAsia"/>
              </w:rPr>
            </w:pPr>
            <w:r w:rsidRPr="000F0BFD">
              <w:rPr>
                <w:rFonts w:asciiTheme="minorEastAsia" w:hAnsiTheme="minorEastAsia" w:hint="eastAsia"/>
                <w:szCs w:val="21"/>
              </w:rPr>
              <w:t>9（8）</w:t>
            </w:r>
          </w:p>
        </w:tc>
        <w:tc>
          <w:tcPr>
            <w:tcW w:w="4111" w:type="dxa"/>
            <w:gridSpan w:val="4"/>
          </w:tcPr>
          <w:p w:rsidR="007F2ECD" w:rsidRPr="000F0BFD" w:rsidRDefault="007F2ECD" w:rsidP="006938B2">
            <w:pPr>
              <w:rPr>
                <w:rFonts w:asciiTheme="minorEastAsia" w:hAnsiTheme="minorEastAsia"/>
              </w:rPr>
            </w:pPr>
            <w:r w:rsidRPr="000F0BFD">
              <w:rPr>
                <w:rFonts w:asciiTheme="minorEastAsia" w:hAnsiTheme="minorEastAsia"/>
                <w:szCs w:val="21"/>
              </w:rPr>
              <w:t>YYYYMMDD</w:t>
            </w:r>
          </w:p>
        </w:tc>
      </w:tr>
      <w:tr w:rsidR="007F2ECD" w:rsidRPr="002B717F" w:rsidTr="00F82575">
        <w:tc>
          <w:tcPr>
            <w:tcW w:w="2004" w:type="dxa"/>
            <w:gridSpan w:val="2"/>
          </w:tcPr>
          <w:p w:rsidR="007F2ECD" w:rsidRPr="00BB5271" w:rsidRDefault="007F2ECD" w:rsidP="006938B2">
            <w:pPr>
              <w:pStyle w:val="Default"/>
              <w:rPr>
                <w:sz w:val="18"/>
                <w:szCs w:val="18"/>
              </w:rPr>
            </w:pPr>
            <w:r w:rsidRPr="00BB5271">
              <w:rPr>
                <w:rFonts w:hint="eastAsia"/>
                <w:sz w:val="18"/>
                <w:szCs w:val="18"/>
              </w:rPr>
              <w:t>证券代码</w:t>
            </w:r>
          </w:p>
        </w:tc>
        <w:tc>
          <w:tcPr>
            <w:tcW w:w="3384" w:type="dxa"/>
          </w:tcPr>
          <w:p w:rsidR="007F2ECD" w:rsidRPr="000F0BFD" w:rsidRDefault="007F2ECD"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Stock code</w:t>
            </w:r>
          </w:p>
        </w:tc>
        <w:tc>
          <w:tcPr>
            <w:tcW w:w="850" w:type="dxa"/>
          </w:tcPr>
          <w:p w:rsidR="007F2ECD" w:rsidRPr="000F0BFD" w:rsidRDefault="007F2ECD" w:rsidP="006938B2">
            <w:pPr>
              <w:rPr>
                <w:rFonts w:asciiTheme="minorEastAsia" w:hAnsiTheme="minorEastAsia"/>
              </w:rPr>
            </w:pPr>
            <w:r w:rsidRPr="000F0BFD">
              <w:rPr>
                <w:rFonts w:asciiTheme="minorEastAsia" w:hAnsiTheme="minorEastAsia" w:hint="eastAsia"/>
                <w:szCs w:val="21"/>
              </w:rPr>
              <w:t>9（5）</w:t>
            </w:r>
          </w:p>
        </w:tc>
        <w:tc>
          <w:tcPr>
            <w:tcW w:w="4111" w:type="dxa"/>
            <w:gridSpan w:val="4"/>
          </w:tcPr>
          <w:p w:rsidR="007F2ECD" w:rsidRPr="000F0BFD" w:rsidRDefault="00A07793" w:rsidP="006938B2">
            <w:pPr>
              <w:rPr>
                <w:rFonts w:asciiTheme="minorEastAsia" w:hAnsiTheme="minorEastAsia"/>
              </w:rPr>
            </w:pPr>
            <w:r>
              <w:rPr>
                <w:rFonts w:asciiTheme="minorEastAsia" w:hAnsiTheme="minorEastAsia" w:hint="eastAsia"/>
              </w:rPr>
              <w:t>不足5位前面补0</w:t>
            </w:r>
          </w:p>
        </w:tc>
      </w:tr>
      <w:tr w:rsidR="007F2ECD" w:rsidRPr="002B717F" w:rsidTr="00F82575">
        <w:tc>
          <w:tcPr>
            <w:tcW w:w="2004" w:type="dxa"/>
            <w:gridSpan w:val="2"/>
            <w:shd w:val="clear" w:color="auto" w:fill="0F243E" w:themeFill="text2" w:themeFillShade="80"/>
          </w:tcPr>
          <w:p w:rsidR="007F2ECD" w:rsidRPr="00BB5271" w:rsidRDefault="007F2ECD" w:rsidP="006938B2">
            <w:pPr>
              <w:pStyle w:val="Default"/>
              <w:rPr>
                <w:b/>
                <w:color w:val="FFFFFF" w:themeColor="background1"/>
                <w:sz w:val="18"/>
                <w:szCs w:val="18"/>
              </w:rPr>
            </w:pPr>
            <w:r w:rsidRPr="00BB5271">
              <w:rPr>
                <w:rFonts w:ascii="Arial" w:hAnsi="Arial" w:cs="Arial" w:hint="eastAsia"/>
                <w:b/>
                <w:color w:val="FFFFFF" w:themeColor="background1"/>
                <w:sz w:val="18"/>
                <w:szCs w:val="18"/>
              </w:rPr>
              <w:t>国际证券识别号码</w:t>
            </w:r>
          </w:p>
        </w:tc>
        <w:tc>
          <w:tcPr>
            <w:tcW w:w="3384" w:type="dxa"/>
            <w:shd w:val="clear" w:color="auto" w:fill="0F243E" w:themeFill="text2" w:themeFillShade="80"/>
          </w:tcPr>
          <w:p w:rsidR="007F2ECD" w:rsidRPr="00BB5271" w:rsidRDefault="007F2ECD" w:rsidP="006938B2">
            <w:pPr>
              <w:pStyle w:val="Default"/>
              <w:rPr>
                <w:rFonts w:asciiTheme="minorEastAsia" w:eastAsiaTheme="minorEastAsia" w:hAnsiTheme="minorEastAsia"/>
                <w:b/>
                <w:color w:val="FFFFFF" w:themeColor="background1"/>
                <w:sz w:val="22"/>
                <w:szCs w:val="22"/>
              </w:rPr>
            </w:pPr>
            <w:r w:rsidRPr="00BB5271">
              <w:rPr>
                <w:rFonts w:asciiTheme="minorEastAsia" w:eastAsiaTheme="minorEastAsia" w:hAnsiTheme="minorEastAsia"/>
                <w:b/>
                <w:color w:val="FFFFFF" w:themeColor="background1"/>
                <w:sz w:val="22"/>
                <w:szCs w:val="22"/>
              </w:rPr>
              <w:t xml:space="preserve">ISIN </w:t>
            </w:r>
          </w:p>
        </w:tc>
        <w:tc>
          <w:tcPr>
            <w:tcW w:w="850" w:type="dxa"/>
            <w:shd w:val="clear" w:color="auto" w:fill="0F243E" w:themeFill="text2" w:themeFillShade="80"/>
          </w:tcPr>
          <w:p w:rsidR="007F2ECD" w:rsidRPr="00BB5271" w:rsidRDefault="007F2ECD" w:rsidP="006938B2">
            <w:pPr>
              <w:pStyle w:val="Default"/>
              <w:rPr>
                <w:rFonts w:asciiTheme="minorEastAsia" w:eastAsiaTheme="minorEastAsia" w:hAnsiTheme="minorEastAsia"/>
                <w:b/>
                <w:color w:val="FFFFFF" w:themeColor="background1"/>
                <w:sz w:val="22"/>
                <w:szCs w:val="22"/>
              </w:rPr>
            </w:pPr>
            <w:r w:rsidRPr="00BB5271">
              <w:rPr>
                <w:rFonts w:asciiTheme="minorEastAsia" w:eastAsiaTheme="minorEastAsia" w:hAnsiTheme="minorEastAsia"/>
                <w:b/>
                <w:color w:val="FFFFFF" w:themeColor="background1"/>
                <w:sz w:val="22"/>
                <w:szCs w:val="22"/>
              </w:rPr>
              <w:t xml:space="preserve">X(12) </w:t>
            </w:r>
          </w:p>
        </w:tc>
        <w:tc>
          <w:tcPr>
            <w:tcW w:w="4111" w:type="dxa"/>
            <w:gridSpan w:val="4"/>
            <w:shd w:val="clear" w:color="auto" w:fill="0F243E" w:themeFill="text2" w:themeFillShade="80"/>
          </w:tcPr>
          <w:p w:rsidR="007F2ECD" w:rsidRPr="00BB5271" w:rsidRDefault="007F2ECD" w:rsidP="006938B2">
            <w:pPr>
              <w:rPr>
                <w:rFonts w:asciiTheme="minorEastAsia" w:hAnsiTheme="minorEastAsia"/>
                <w:b/>
                <w:color w:val="FFFFFF" w:themeColor="background1"/>
              </w:rPr>
            </w:pPr>
            <w:r w:rsidRPr="00BB5271">
              <w:rPr>
                <w:rFonts w:asciiTheme="minorEastAsia" w:hAnsiTheme="minorEastAsia" w:hint="eastAsia"/>
                <w:b/>
                <w:color w:val="FFFFFF" w:themeColor="background1"/>
              </w:rPr>
              <w:t>该代码可作为全程唯一的识别号</w:t>
            </w:r>
          </w:p>
        </w:tc>
      </w:tr>
      <w:tr w:rsidR="007F2ECD" w:rsidRPr="002B717F" w:rsidTr="00F82575">
        <w:tc>
          <w:tcPr>
            <w:tcW w:w="2004" w:type="dxa"/>
            <w:gridSpan w:val="2"/>
          </w:tcPr>
          <w:p w:rsidR="007F2ECD" w:rsidRPr="00BB5271" w:rsidRDefault="007F2ECD" w:rsidP="006938B2">
            <w:pPr>
              <w:pStyle w:val="Default"/>
              <w:rPr>
                <w:sz w:val="18"/>
                <w:szCs w:val="18"/>
              </w:rPr>
            </w:pPr>
            <w:r w:rsidRPr="00BB5271">
              <w:rPr>
                <w:rFonts w:ascii="Arial" w:hAnsi="Arial" w:cs="Arial" w:hint="eastAsia"/>
                <w:sz w:val="18"/>
                <w:szCs w:val="18"/>
              </w:rPr>
              <w:t>企业公告编号</w:t>
            </w:r>
          </w:p>
        </w:tc>
        <w:tc>
          <w:tcPr>
            <w:tcW w:w="3384" w:type="dxa"/>
          </w:tcPr>
          <w:p w:rsidR="007F2ECD" w:rsidRPr="000F0BFD" w:rsidRDefault="007F2ECD"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Announcement number</w:t>
            </w:r>
            <w:r>
              <w:rPr>
                <w:rFonts w:asciiTheme="minorEastAsia" w:eastAsiaTheme="minorEastAsia" w:hAnsiTheme="minorEastAsia" w:hint="eastAsia"/>
                <w:sz w:val="22"/>
                <w:szCs w:val="22"/>
              </w:rPr>
              <w:t xml:space="preserve"> </w:t>
            </w:r>
            <w:r w:rsidRPr="000F0BFD">
              <w:rPr>
                <w:rFonts w:asciiTheme="minorEastAsia" w:eastAsiaTheme="minorEastAsia" w:hAnsiTheme="minorEastAsia"/>
                <w:sz w:val="22"/>
                <w:szCs w:val="22"/>
              </w:rPr>
              <w:t xml:space="preserve"> </w:t>
            </w:r>
          </w:p>
        </w:tc>
        <w:tc>
          <w:tcPr>
            <w:tcW w:w="850" w:type="dxa"/>
          </w:tcPr>
          <w:p w:rsidR="007F2ECD" w:rsidRPr="000F0BFD" w:rsidRDefault="007F2ECD"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X(9) </w:t>
            </w:r>
          </w:p>
        </w:tc>
        <w:tc>
          <w:tcPr>
            <w:tcW w:w="4111" w:type="dxa"/>
            <w:gridSpan w:val="4"/>
          </w:tcPr>
          <w:p w:rsidR="007F2ECD" w:rsidRPr="000F0BFD" w:rsidRDefault="007F2ECD" w:rsidP="006938B2">
            <w:pPr>
              <w:rPr>
                <w:rFonts w:asciiTheme="minorEastAsia" w:hAnsiTheme="minorEastAsia"/>
              </w:rPr>
            </w:pPr>
          </w:p>
        </w:tc>
      </w:tr>
      <w:tr w:rsidR="007F2ECD" w:rsidRPr="002B717F" w:rsidTr="00F82575">
        <w:tc>
          <w:tcPr>
            <w:tcW w:w="2004" w:type="dxa"/>
            <w:gridSpan w:val="2"/>
          </w:tcPr>
          <w:p w:rsidR="007F2ECD" w:rsidRPr="00BB5271" w:rsidRDefault="007F2ECD" w:rsidP="006938B2">
            <w:pPr>
              <w:pStyle w:val="Default"/>
              <w:rPr>
                <w:sz w:val="18"/>
                <w:szCs w:val="18"/>
              </w:rPr>
            </w:pPr>
            <w:r w:rsidRPr="00BB5271">
              <w:rPr>
                <w:rFonts w:ascii="Arial" w:hAnsi="Arial" w:cs="Arial" w:hint="eastAsia"/>
                <w:sz w:val="18"/>
                <w:szCs w:val="18"/>
              </w:rPr>
              <w:t>公告摘要</w:t>
            </w:r>
            <w:r w:rsidRPr="00BB5271">
              <w:rPr>
                <w:rFonts w:ascii="Arial" w:hAnsi="Arial" w:cs="Arial" w:hint="eastAsia"/>
                <w:sz w:val="18"/>
                <w:szCs w:val="18"/>
              </w:rPr>
              <w:t>1</w:t>
            </w:r>
          </w:p>
        </w:tc>
        <w:tc>
          <w:tcPr>
            <w:tcW w:w="3384" w:type="dxa"/>
          </w:tcPr>
          <w:p w:rsidR="007F2ECD" w:rsidRPr="000F0BFD" w:rsidRDefault="007F2ECD"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Announcement summary 1 </w:t>
            </w:r>
          </w:p>
        </w:tc>
        <w:tc>
          <w:tcPr>
            <w:tcW w:w="850" w:type="dxa"/>
          </w:tcPr>
          <w:p w:rsidR="007F2ECD" w:rsidRPr="000F0BFD" w:rsidRDefault="007F2ECD"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X(40)  </w:t>
            </w:r>
          </w:p>
        </w:tc>
        <w:tc>
          <w:tcPr>
            <w:tcW w:w="4111" w:type="dxa"/>
            <w:gridSpan w:val="4"/>
          </w:tcPr>
          <w:p w:rsidR="007F2ECD" w:rsidRPr="000F0BFD" w:rsidRDefault="007F2ECD" w:rsidP="006938B2">
            <w:pPr>
              <w:rPr>
                <w:rFonts w:asciiTheme="minorEastAsia" w:hAnsiTheme="minorEastAsia"/>
              </w:rPr>
            </w:pPr>
          </w:p>
        </w:tc>
      </w:tr>
      <w:tr w:rsidR="007F2ECD" w:rsidRPr="002B717F" w:rsidTr="00F82575">
        <w:tc>
          <w:tcPr>
            <w:tcW w:w="2004" w:type="dxa"/>
            <w:gridSpan w:val="2"/>
          </w:tcPr>
          <w:p w:rsidR="007F2ECD" w:rsidRPr="00BB5271" w:rsidRDefault="007F2ECD" w:rsidP="006938B2">
            <w:pPr>
              <w:pStyle w:val="Default"/>
              <w:rPr>
                <w:sz w:val="18"/>
                <w:szCs w:val="18"/>
              </w:rPr>
            </w:pPr>
            <w:r w:rsidRPr="00BB5271">
              <w:rPr>
                <w:rFonts w:ascii="Arial" w:hAnsi="Arial" w:cs="Arial" w:hint="eastAsia"/>
                <w:sz w:val="18"/>
                <w:szCs w:val="18"/>
              </w:rPr>
              <w:t>公告摘要</w:t>
            </w:r>
            <w:r w:rsidRPr="00BB5271">
              <w:rPr>
                <w:rFonts w:ascii="Arial" w:hAnsi="Arial" w:cs="Arial" w:hint="eastAsia"/>
                <w:sz w:val="18"/>
                <w:szCs w:val="18"/>
              </w:rPr>
              <w:t>2</w:t>
            </w:r>
          </w:p>
        </w:tc>
        <w:tc>
          <w:tcPr>
            <w:tcW w:w="3384" w:type="dxa"/>
          </w:tcPr>
          <w:p w:rsidR="007F2ECD" w:rsidRPr="000F0BFD" w:rsidRDefault="007F2ECD"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Announcement summary 2 </w:t>
            </w:r>
          </w:p>
        </w:tc>
        <w:tc>
          <w:tcPr>
            <w:tcW w:w="850" w:type="dxa"/>
          </w:tcPr>
          <w:p w:rsidR="007F2ECD" w:rsidRPr="000F0BFD" w:rsidRDefault="007F2ECD"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X(40</w:t>
            </w:r>
            <w:r w:rsidRPr="000F0BFD">
              <w:rPr>
                <w:rFonts w:asciiTheme="minorEastAsia" w:eastAsiaTheme="minorEastAsia" w:hAnsiTheme="minorEastAsia" w:hint="eastAsia"/>
                <w:sz w:val="22"/>
                <w:szCs w:val="22"/>
              </w:rPr>
              <w:t>)</w:t>
            </w:r>
          </w:p>
        </w:tc>
        <w:tc>
          <w:tcPr>
            <w:tcW w:w="4111" w:type="dxa"/>
            <w:gridSpan w:val="4"/>
          </w:tcPr>
          <w:p w:rsidR="007F2ECD" w:rsidRPr="000F0BFD" w:rsidRDefault="007F2ECD" w:rsidP="006938B2">
            <w:pPr>
              <w:rPr>
                <w:rFonts w:asciiTheme="minorEastAsia" w:hAnsiTheme="minorEastAsia"/>
              </w:rPr>
            </w:pPr>
          </w:p>
        </w:tc>
      </w:tr>
      <w:tr w:rsidR="007F2ECD" w:rsidRPr="002B717F" w:rsidTr="00F82575">
        <w:tc>
          <w:tcPr>
            <w:tcW w:w="2004" w:type="dxa"/>
            <w:gridSpan w:val="2"/>
          </w:tcPr>
          <w:p w:rsidR="007F2ECD" w:rsidRPr="00BB5271" w:rsidRDefault="007F2ECD" w:rsidP="006938B2">
            <w:pPr>
              <w:widowControl/>
              <w:jc w:val="left"/>
              <w:textAlignment w:val="top"/>
              <w:rPr>
                <w:rFonts w:ascii="Arial" w:eastAsia="宋体" w:hAnsi="Arial" w:cs="Arial"/>
                <w:color w:val="888888"/>
                <w:kern w:val="0"/>
                <w:sz w:val="18"/>
                <w:szCs w:val="18"/>
              </w:rPr>
            </w:pPr>
            <w:r w:rsidRPr="00BB5271">
              <w:rPr>
                <w:rFonts w:ascii="Arial" w:eastAsia="宋体" w:hAnsi="Arial" w:cs="Arial" w:hint="eastAsia"/>
                <w:color w:val="000000"/>
                <w:kern w:val="0"/>
                <w:sz w:val="18"/>
                <w:szCs w:val="18"/>
              </w:rPr>
              <w:t>事件序列号</w:t>
            </w:r>
          </w:p>
        </w:tc>
        <w:tc>
          <w:tcPr>
            <w:tcW w:w="3384" w:type="dxa"/>
          </w:tcPr>
          <w:p w:rsidR="007F2ECD" w:rsidRPr="000F0BFD" w:rsidRDefault="007F2ECD"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Event sequential</w:t>
            </w:r>
            <w:r w:rsidRPr="000F0BFD">
              <w:rPr>
                <w:rFonts w:asciiTheme="minorEastAsia" w:eastAsiaTheme="minorEastAsia" w:hAnsiTheme="minorEastAsia" w:hint="eastAsia"/>
                <w:sz w:val="22"/>
                <w:szCs w:val="22"/>
              </w:rPr>
              <w:t xml:space="preserve"> </w:t>
            </w:r>
            <w:r w:rsidRPr="000F0BFD">
              <w:rPr>
                <w:rFonts w:asciiTheme="minorEastAsia" w:eastAsiaTheme="minorEastAsia" w:hAnsiTheme="minorEastAsia"/>
                <w:sz w:val="22"/>
                <w:szCs w:val="22"/>
              </w:rPr>
              <w:t>number</w:t>
            </w:r>
          </w:p>
        </w:tc>
        <w:tc>
          <w:tcPr>
            <w:tcW w:w="850" w:type="dxa"/>
          </w:tcPr>
          <w:p w:rsidR="007F2ECD" w:rsidRPr="000F0BFD" w:rsidRDefault="007F2ECD"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9(2) </w:t>
            </w:r>
          </w:p>
        </w:tc>
        <w:tc>
          <w:tcPr>
            <w:tcW w:w="4111" w:type="dxa"/>
            <w:gridSpan w:val="4"/>
          </w:tcPr>
          <w:p w:rsidR="007F2ECD" w:rsidRPr="000F0BFD" w:rsidRDefault="007F2ECD" w:rsidP="006938B2">
            <w:pPr>
              <w:rPr>
                <w:rFonts w:asciiTheme="minorEastAsia" w:hAnsiTheme="minorEastAsia"/>
              </w:rPr>
            </w:pPr>
          </w:p>
        </w:tc>
      </w:tr>
      <w:tr w:rsidR="007F2ECD" w:rsidRPr="002B717F" w:rsidTr="00F82575">
        <w:tc>
          <w:tcPr>
            <w:tcW w:w="2004" w:type="dxa"/>
            <w:gridSpan w:val="2"/>
          </w:tcPr>
          <w:p w:rsidR="007F2ECD" w:rsidRPr="00BB5271" w:rsidRDefault="007F2ECD" w:rsidP="006938B2">
            <w:pPr>
              <w:pStyle w:val="Default"/>
              <w:rPr>
                <w:sz w:val="18"/>
                <w:szCs w:val="18"/>
              </w:rPr>
            </w:pPr>
            <w:r w:rsidRPr="00BB5271">
              <w:rPr>
                <w:rFonts w:hint="eastAsia"/>
                <w:sz w:val="18"/>
                <w:szCs w:val="18"/>
              </w:rPr>
              <w:t>事件</w:t>
            </w:r>
            <w:r w:rsidRPr="00BB5271">
              <w:rPr>
                <w:rFonts w:ascii="Arial" w:hAnsi="Arial" w:cs="Arial" w:hint="eastAsia"/>
                <w:sz w:val="18"/>
                <w:szCs w:val="18"/>
              </w:rPr>
              <w:t>摘</w:t>
            </w:r>
            <w:r w:rsidRPr="00BB5271">
              <w:rPr>
                <w:rFonts w:hint="eastAsia"/>
                <w:sz w:val="18"/>
                <w:szCs w:val="18"/>
              </w:rPr>
              <w:t>要</w:t>
            </w:r>
          </w:p>
        </w:tc>
        <w:tc>
          <w:tcPr>
            <w:tcW w:w="3384" w:type="dxa"/>
          </w:tcPr>
          <w:p w:rsidR="007F2ECD" w:rsidRPr="000F0BFD" w:rsidRDefault="007F2ECD"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Event summary</w:t>
            </w:r>
          </w:p>
        </w:tc>
        <w:tc>
          <w:tcPr>
            <w:tcW w:w="850" w:type="dxa"/>
          </w:tcPr>
          <w:p w:rsidR="007F2ECD" w:rsidRPr="000F0BFD" w:rsidRDefault="007F2ECD"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X(40)</w:t>
            </w:r>
          </w:p>
        </w:tc>
        <w:tc>
          <w:tcPr>
            <w:tcW w:w="4111" w:type="dxa"/>
            <w:gridSpan w:val="4"/>
          </w:tcPr>
          <w:p w:rsidR="007F2ECD" w:rsidRPr="000F0BFD" w:rsidRDefault="007F2ECD" w:rsidP="006938B2">
            <w:pPr>
              <w:rPr>
                <w:rFonts w:asciiTheme="minorEastAsia" w:hAnsiTheme="minorEastAsia"/>
              </w:rPr>
            </w:pPr>
          </w:p>
        </w:tc>
      </w:tr>
      <w:tr w:rsidR="007F2ECD" w:rsidRPr="002B717F" w:rsidTr="00F82575">
        <w:tc>
          <w:tcPr>
            <w:tcW w:w="2004" w:type="dxa"/>
            <w:gridSpan w:val="2"/>
            <w:shd w:val="clear" w:color="auto" w:fill="auto"/>
          </w:tcPr>
          <w:p w:rsidR="007F2ECD" w:rsidRPr="00BB5271" w:rsidRDefault="007F2ECD" w:rsidP="006938B2">
            <w:pPr>
              <w:pStyle w:val="Default"/>
              <w:rPr>
                <w:sz w:val="18"/>
                <w:szCs w:val="18"/>
              </w:rPr>
            </w:pPr>
            <w:r w:rsidRPr="00BB5271">
              <w:rPr>
                <w:rFonts w:hint="eastAsia"/>
                <w:sz w:val="18"/>
                <w:szCs w:val="18"/>
              </w:rPr>
              <w:t>记录检查数</w:t>
            </w:r>
          </w:p>
        </w:tc>
        <w:tc>
          <w:tcPr>
            <w:tcW w:w="3384" w:type="dxa"/>
            <w:shd w:val="clear" w:color="auto" w:fill="auto"/>
          </w:tcPr>
          <w:p w:rsidR="007F2ECD" w:rsidRPr="000F0BFD" w:rsidRDefault="007F2ECD"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Record checksum</w:t>
            </w:r>
          </w:p>
        </w:tc>
        <w:tc>
          <w:tcPr>
            <w:tcW w:w="850" w:type="dxa"/>
            <w:shd w:val="clear" w:color="auto" w:fill="auto"/>
          </w:tcPr>
          <w:p w:rsidR="007F2ECD" w:rsidRPr="000F0BFD" w:rsidRDefault="007F2ECD" w:rsidP="006938B2">
            <w:pPr>
              <w:rPr>
                <w:rFonts w:asciiTheme="minorEastAsia" w:hAnsiTheme="minorEastAsia"/>
              </w:rPr>
            </w:pPr>
            <w:r w:rsidRPr="000F0BFD">
              <w:rPr>
                <w:rFonts w:asciiTheme="minorEastAsia" w:hAnsiTheme="minorEastAsia"/>
                <w:sz w:val="22"/>
              </w:rPr>
              <w:t>9(17)</w:t>
            </w:r>
          </w:p>
        </w:tc>
        <w:tc>
          <w:tcPr>
            <w:tcW w:w="4111" w:type="dxa"/>
            <w:gridSpan w:val="4"/>
            <w:shd w:val="clear" w:color="auto" w:fill="auto"/>
          </w:tcPr>
          <w:p w:rsidR="00A07793" w:rsidRDefault="00A07793" w:rsidP="006938B2">
            <w:pPr>
              <w:rPr>
                <w:rFonts w:asciiTheme="minorEastAsia" w:hAnsiTheme="minorEastAsia"/>
                <w:sz w:val="22"/>
              </w:rPr>
            </w:pPr>
            <w:r>
              <w:rPr>
                <w:rFonts w:asciiTheme="minorEastAsia" w:hAnsiTheme="minorEastAsia" w:hint="eastAsia"/>
                <w:sz w:val="22"/>
              </w:rPr>
              <w:t>有效日期+证券代码+</w:t>
            </w:r>
            <w:proofErr w:type="gramStart"/>
            <w:r>
              <w:rPr>
                <w:rFonts w:asciiTheme="minorEastAsia" w:hAnsiTheme="minorEastAsia" w:hint="eastAsia"/>
                <w:sz w:val="22"/>
              </w:rPr>
              <w:t>事件序更号</w:t>
            </w:r>
            <w:proofErr w:type="gramEnd"/>
            <w:r>
              <w:rPr>
                <w:rFonts w:asciiTheme="minorEastAsia" w:hAnsiTheme="minorEastAsia" w:hint="eastAsia"/>
                <w:sz w:val="22"/>
              </w:rPr>
              <w:t>，不足17位前面补0</w:t>
            </w:r>
          </w:p>
          <w:p w:rsidR="00A07793" w:rsidRPr="00A07793" w:rsidRDefault="00A07793" w:rsidP="006938B2">
            <w:pPr>
              <w:rPr>
                <w:rFonts w:asciiTheme="minorEastAsia" w:hAnsiTheme="minorEastAsia"/>
              </w:rPr>
            </w:pPr>
            <w:r>
              <w:rPr>
                <w:rFonts w:asciiTheme="minorEastAsia" w:hAnsiTheme="minorEastAsia" w:hint="eastAsia"/>
                <w:sz w:val="22"/>
              </w:rPr>
              <w:t>起检验该</w:t>
            </w:r>
            <w:proofErr w:type="gramStart"/>
            <w:r>
              <w:rPr>
                <w:rFonts w:asciiTheme="minorEastAsia" w:hAnsiTheme="minorEastAsia" w:hint="eastAsia"/>
                <w:sz w:val="22"/>
              </w:rPr>
              <w:t>记当是否</w:t>
            </w:r>
            <w:proofErr w:type="gramEnd"/>
            <w:r>
              <w:rPr>
                <w:rFonts w:asciiTheme="minorEastAsia" w:hAnsiTheme="minorEastAsia" w:hint="eastAsia"/>
                <w:sz w:val="22"/>
              </w:rPr>
              <w:t>异常的作用；</w:t>
            </w:r>
          </w:p>
        </w:tc>
      </w:tr>
      <w:tr w:rsidR="007F2ECD" w:rsidRPr="002B717F" w:rsidTr="00F82575">
        <w:tc>
          <w:tcPr>
            <w:tcW w:w="2004" w:type="dxa"/>
            <w:gridSpan w:val="2"/>
            <w:shd w:val="clear" w:color="auto" w:fill="auto"/>
          </w:tcPr>
          <w:p w:rsidR="007F2ECD" w:rsidRPr="00BB5271" w:rsidRDefault="007F2ECD" w:rsidP="006938B2">
            <w:pPr>
              <w:pStyle w:val="Default"/>
              <w:rPr>
                <w:sz w:val="18"/>
                <w:szCs w:val="18"/>
              </w:rPr>
            </w:pPr>
            <w:r w:rsidRPr="00BB5271">
              <w:rPr>
                <w:rFonts w:hint="eastAsia"/>
                <w:sz w:val="18"/>
                <w:szCs w:val="18"/>
              </w:rPr>
              <w:t>文件间隔标志</w:t>
            </w:r>
          </w:p>
        </w:tc>
        <w:tc>
          <w:tcPr>
            <w:tcW w:w="3384" w:type="dxa"/>
            <w:shd w:val="clear" w:color="auto" w:fill="auto"/>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 xml:space="preserve">Filler </w:t>
            </w:r>
          </w:p>
        </w:tc>
        <w:tc>
          <w:tcPr>
            <w:tcW w:w="850" w:type="dxa"/>
            <w:shd w:val="clear" w:color="auto" w:fill="auto"/>
          </w:tcPr>
          <w:p w:rsidR="007F2ECD" w:rsidRPr="000F0BFD" w:rsidRDefault="007F2ECD" w:rsidP="006938B2">
            <w:pPr>
              <w:rPr>
                <w:rFonts w:asciiTheme="minorEastAsia" w:hAnsiTheme="minorEastAsia"/>
              </w:rPr>
            </w:pPr>
            <w:r w:rsidRPr="000F0BFD">
              <w:rPr>
                <w:rFonts w:asciiTheme="minorEastAsia" w:hAnsiTheme="minorEastAsia"/>
                <w:sz w:val="22"/>
              </w:rPr>
              <w:t>X(</w:t>
            </w:r>
            <w:r w:rsidRPr="000F0BFD">
              <w:rPr>
                <w:rFonts w:asciiTheme="minorEastAsia" w:hAnsiTheme="minorEastAsia" w:hint="eastAsia"/>
                <w:sz w:val="22"/>
              </w:rPr>
              <w:t>106)</w:t>
            </w:r>
          </w:p>
        </w:tc>
        <w:tc>
          <w:tcPr>
            <w:tcW w:w="4111" w:type="dxa"/>
            <w:gridSpan w:val="4"/>
            <w:shd w:val="clear" w:color="auto" w:fill="auto"/>
          </w:tcPr>
          <w:p w:rsidR="007F2ECD" w:rsidRPr="000F0BFD" w:rsidRDefault="007F2ECD" w:rsidP="006938B2">
            <w:pPr>
              <w:rPr>
                <w:rFonts w:asciiTheme="minorEastAsia" w:hAnsiTheme="minorEastAsia"/>
              </w:rPr>
            </w:pPr>
            <w:r w:rsidRPr="000F0BFD">
              <w:rPr>
                <w:rFonts w:asciiTheme="minorEastAsia" w:hAnsiTheme="minorEastAsia" w:hint="eastAsia"/>
              </w:rPr>
              <w:t>空格</w:t>
            </w:r>
          </w:p>
        </w:tc>
      </w:tr>
      <w:tr w:rsidR="007F2ECD" w:rsidRPr="002B717F" w:rsidTr="00F82575">
        <w:tc>
          <w:tcPr>
            <w:tcW w:w="2004" w:type="dxa"/>
            <w:gridSpan w:val="2"/>
            <w:shd w:val="clear" w:color="auto" w:fill="auto"/>
          </w:tcPr>
          <w:p w:rsidR="007F2ECD" w:rsidRPr="00BB5271" w:rsidRDefault="007F2ECD" w:rsidP="006938B2">
            <w:pPr>
              <w:pStyle w:val="Default"/>
              <w:rPr>
                <w:sz w:val="18"/>
                <w:szCs w:val="18"/>
              </w:rPr>
            </w:pPr>
            <w:r w:rsidRPr="00BB5271">
              <w:rPr>
                <w:rFonts w:hint="eastAsia"/>
                <w:sz w:val="18"/>
                <w:szCs w:val="18"/>
              </w:rPr>
              <w:t>文件间隔标志</w:t>
            </w:r>
          </w:p>
        </w:tc>
        <w:tc>
          <w:tcPr>
            <w:tcW w:w="3384" w:type="dxa"/>
            <w:shd w:val="clear" w:color="auto" w:fill="auto"/>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 xml:space="preserve">Filler </w:t>
            </w:r>
          </w:p>
        </w:tc>
        <w:tc>
          <w:tcPr>
            <w:tcW w:w="850" w:type="dxa"/>
            <w:shd w:val="clear" w:color="auto" w:fill="auto"/>
          </w:tcPr>
          <w:p w:rsidR="007F2ECD" w:rsidRPr="000F0BFD" w:rsidRDefault="007F2ECD" w:rsidP="006938B2">
            <w:pPr>
              <w:rPr>
                <w:rFonts w:asciiTheme="minorEastAsia" w:hAnsiTheme="minorEastAsia"/>
              </w:rPr>
            </w:pPr>
            <w:r w:rsidRPr="000F0BFD">
              <w:rPr>
                <w:rFonts w:asciiTheme="minorEastAsia" w:hAnsiTheme="minorEastAsia"/>
                <w:sz w:val="22"/>
              </w:rPr>
              <w:t>X(</w:t>
            </w:r>
            <w:r w:rsidRPr="000F0BFD">
              <w:rPr>
                <w:rFonts w:asciiTheme="minorEastAsia" w:hAnsiTheme="minorEastAsia" w:hint="eastAsia"/>
                <w:sz w:val="22"/>
              </w:rPr>
              <w:t>3 )</w:t>
            </w:r>
          </w:p>
        </w:tc>
        <w:tc>
          <w:tcPr>
            <w:tcW w:w="4111" w:type="dxa"/>
            <w:gridSpan w:val="4"/>
            <w:shd w:val="clear" w:color="auto" w:fill="auto"/>
          </w:tcPr>
          <w:p w:rsidR="007F2ECD" w:rsidRPr="000F0BFD" w:rsidRDefault="007F2ECD" w:rsidP="006938B2">
            <w:pPr>
              <w:rPr>
                <w:rFonts w:asciiTheme="minorEastAsia" w:hAnsiTheme="minorEastAsia"/>
              </w:rPr>
            </w:pPr>
            <w:r w:rsidRPr="000F0BFD">
              <w:rPr>
                <w:rFonts w:asciiTheme="minorEastAsia" w:hAnsiTheme="minorEastAsia"/>
                <w:sz w:val="22"/>
              </w:rPr>
              <w:t>Spaces eserved for system use</w:t>
            </w:r>
          </w:p>
        </w:tc>
      </w:tr>
      <w:tr w:rsidR="007F2ECD" w:rsidTr="006938B2">
        <w:tc>
          <w:tcPr>
            <w:tcW w:w="10349" w:type="dxa"/>
            <w:gridSpan w:val="8"/>
            <w:shd w:val="clear" w:color="auto" w:fill="D9D9D9" w:themeFill="background1" w:themeFillShade="D9"/>
          </w:tcPr>
          <w:p w:rsidR="007F2ECD" w:rsidRDefault="007F2ECD" w:rsidP="006938B2">
            <w:pPr>
              <w:jc w:val="center"/>
              <w:rPr>
                <w:sz w:val="22"/>
              </w:rPr>
            </w:pPr>
            <w:r>
              <w:rPr>
                <w:rFonts w:hint="eastAsia"/>
                <w:b/>
                <w:color w:val="C00000"/>
              </w:rPr>
              <w:t>第三部分：过户费</w:t>
            </w:r>
            <w:r w:rsidRPr="00DF433F">
              <w:rPr>
                <w:rFonts w:hint="eastAsia"/>
                <w:b/>
                <w:color w:val="C00000"/>
              </w:rPr>
              <w:t>，</w:t>
            </w:r>
            <w:r>
              <w:rPr>
                <w:rFonts w:hint="eastAsia"/>
                <w:b/>
                <w:color w:val="C00000"/>
              </w:rPr>
              <w:t>N</w:t>
            </w:r>
            <w:r w:rsidRPr="00DF433F">
              <w:rPr>
                <w:rFonts w:hint="eastAsia"/>
                <w:b/>
                <w:color w:val="C00000"/>
              </w:rPr>
              <w:t>条记录，包含以下字段</w:t>
            </w:r>
          </w:p>
        </w:tc>
      </w:tr>
      <w:tr w:rsidR="00DD5210" w:rsidTr="006938B2">
        <w:tc>
          <w:tcPr>
            <w:tcW w:w="1986" w:type="dxa"/>
          </w:tcPr>
          <w:p w:rsidR="00DD5210" w:rsidRPr="00037DE7" w:rsidRDefault="00DD5210" w:rsidP="00C21DAA">
            <w:pPr>
              <w:pStyle w:val="Default"/>
              <w:rPr>
                <w:sz w:val="18"/>
                <w:szCs w:val="18"/>
              </w:rPr>
            </w:pPr>
            <w:r w:rsidRPr="00037DE7">
              <w:rPr>
                <w:rFonts w:hint="eastAsia"/>
                <w:sz w:val="18"/>
                <w:szCs w:val="18"/>
              </w:rPr>
              <w:t>记录类型</w:t>
            </w:r>
          </w:p>
        </w:tc>
        <w:tc>
          <w:tcPr>
            <w:tcW w:w="3402" w:type="dxa"/>
            <w:gridSpan w:val="2"/>
          </w:tcPr>
          <w:p w:rsidR="00DD5210" w:rsidRPr="000F0BFD" w:rsidRDefault="00DD5210"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Record type code </w:t>
            </w:r>
          </w:p>
        </w:tc>
        <w:tc>
          <w:tcPr>
            <w:tcW w:w="992" w:type="dxa"/>
            <w:gridSpan w:val="2"/>
          </w:tcPr>
          <w:p w:rsidR="00DD5210" w:rsidRPr="000F0BFD" w:rsidRDefault="00DD5210"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X(1) </w:t>
            </w:r>
          </w:p>
        </w:tc>
        <w:tc>
          <w:tcPr>
            <w:tcW w:w="3969" w:type="dxa"/>
            <w:gridSpan w:val="3"/>
          </w:tcPr>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w:t>
            </w:r>
            <w:r w:rsidRPr="00037DE7">
              <w:rPr>
                <w:rFonts w:asciiTheme="minorEastAsia" w:hAnsiTheme="minorEastAsia" w:hint="eastAsia"/>
                <w:sz w:val="18"/>
                <w:szCs w:val="18"/>
              </w:rPr>
              <w:t>L</w:t>
            </w:r>
            <w:r w:rsidRPr="00037DE7">
              <w:rPr>
                <w:rFonts w:asciiTheme="minorEastAsia" w:hAnsiTheme="minorEastAsia"/>
                <w:sz w:val="18"/>
                <w:szCs w:val="18"/>
              </w:rPr>
              <w:t>”</w:t>
            </w:r>
            <w:r w:rsidRPr="00037DE7">
              <w:rPr>
                <w:rFonts w:asciiTheme="minorEastAsia" w:hAnsiTheme="minorEastAsia" w:hint="eastAsia"/>
                <w:sz w:val="18"/>
                <w:szCs w:val="18"/>
              </w:rPr>
              <w:t>=SCRIPT FEE</w:t>
            </w:r>
          </w:p>
        </w:tc>
      </w:tr>
      <w:tr w:rsidR="00DD5210" w:rsidTr="006938B2">
        <w:tc>
          <w:tcPr>
            <w:tcW w:w="1986" w:type="dxa"/>
          </w:tcPr>
          <w:p w:rsidR="00DD5210" w:rsidRPr="00037DE7" w:rsidRDefault="00DD5210" w:rsidP="00C21DAA">
            <w:pPr>
              <w:pStyle w:val="Default"/>
              <w:rPr>
                <w:sz w:val="18"/>
                <w:szCs w:val="18"/>
              </w:rPr>
            </w:pPr>
            <w:r w:rsidRPr="00037DE7">
              <w:rPr>
                <w:rFonts w:hint="eastAsia"/>
                <w:sz w:val="18"/>
                <w:szCs w:val="18"/>
              </w:rPr>
              <w:t>证券代码</w:t>
            </w:r>
          </w:p>
        </w:tc>
        <w:tc>
          <w:tcPr>
            <w:tcW w:w="3402" w:type="dxa"/>
            <w:gridSpan w:val="2"/>
          </w:tcPr>
          <w:p w:rsidR="00DD5210" w:rsidRPr="000F0BFD" w:rsidRDefault="00DD5210"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Stock </w:t>
            </w:r>
            <w:r w:rsidRPr="000F0BFD">
              <w:rPr>
                <w:rFonts w:asciiTheme="minorEastAsia" w:eastAsiaTheme="minorEastAsia" w:hAnsiTheme="minorEastAsia" w:hint="eastAsia"/>
                <w:sz w:val="22"/>
                <w:szCs w:val="22"/>
              </w:rPr>
              <w:t>code</w:t>
            </w:r>
          </w:p>
        </w:tc>
        <w:tc>
          <w:tcPr>
            <w:tcW w:w="992" w:type="dxa"/>
            <w:gridSpan w:val="2"/>
          </w:tcPr>
          <w:p w:rsidR="00DD5210" w:rsidRPr="000F0BFD" w:rsidRDefault="00DD5210" w:rsidP="006938B2">
            <w:pPr>
              <w:rPr>
                <w:rFonts w:asciiTheme="minorEastAsia" w:hAnsiTheme="minorEastAsia"/>
                <w:sz w:val="22"/>
              </w:rPr>
            </w:pPr>
            <w:r w:rsidRPr="000F0BFD">
              <w:rPr>
                <w:rFonts w:asciiTheme="minorEastAsia" w:hAnsiTheme="minorEastAsia"/>
                <w:sz w:val="22"/>
              </w:rPr>
              <w:t>9(5)</w:t>
            </w:r>
          </w:p>
        </w:tc>
        <w:tc>
          <w:tcPr>
            <w:tcW w:w="3969" w:type="dxa"/>
            <w:gridSpan w:val="3"/>
          </w:tcPr>
          <w:p w:rsidR="00DD5210" w:rsidRPr="00037DE7" w:rsidRDefault="00DD5210" w:rsidP="006938B2">
            <w:pPr>
              <w:rPr>
                <w:rFonts w:asciiTheme="minorEastAsia" w:hAnsiTheme="minorEastAsia"/>
                <w:sz w:val="18"/>
                <w:szCs w:val="18"/>
              </w:rPr>
            </w:pPr>
          </w:p>
        </w:tc>
      </w:tr>
      <w:tr w:rsidR="00DD5210" w:rsidTr="001C7398">
        <w:tc>
          <w:tcPr>
            <w:tcW w:w="1986" w:type="dxa"/>
            <w:shd w:val="clear" w:color="auto" w:fill="auto"/>
          </w:tcPr>
          <w:p w:rsidR="00DD5210" w:rsidRPr="00037DE7" w:rsidRDefault="00DD5210" w:rsidP="00C21DAA">
            <w:pPr>
              <w:pStyle w:val="Default"/>
              <w:rPr>
                <w:color w:val="auto"/>
                <w:sz w:val="18"/>
                <w:szCs w:val="18"/>
              </w:rPr>
            </w:pPr>
            <w:r w:rsidRPr="00037DE7">
              <w:rPr>
                <w:rFonts w:ascii="Arial" w:hAnsi="Arial" w:cs="Arial" w:hint="eastAsia"/>
                <w:b/>
                <w:color w:val="auto"/>
                <w:sz w:val="18"/>
                <w:szCs w:val="18"/>
              </w:rPr>
              <w:t>国际证券识别号码</w:t>
            </w:r>
          </w:p>
        </w:tc>
        <w:tc>
          <w:tcPr>
            <w:tcW w:w="3402" w:type="dxa"/>
            <w:gridSpan w:val="2"/>
            <w:shd w:val="clear" w:color="auto" w:fill="auto"/>
          </w:tcPr>
          <w:p w:rsidR="00DD5210" w:rsidRPr="000F0BFD" w:rsidRDefault="00DD5210"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ISIN </w:t>
            </w:r>
          </w:p>
        </w:tc>
        <w:tc>
          <w:tcPr>
            <w:tcW w:w="992" w:type="dxa"/>
            <w:gridSpan w:val="2"/>
            <w:shd w:val="clear" w:color="auto" w:fill="auto"/>
          </w:tcPr>
          <w:p w:rsidR="00DD5210" w:rsidRPr="000F0BFD" w:rsidRDefault="00DD5210"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X(12) </w:t>
            </w:r>
          </w:p>
        </w:tc>
        <w:tc>
          <w:tcPr>
            <w:tcW w:w="3969" w:type="dxa"/>
            <w:gridSpan w:val="3"/>
            <w:shd w:val="clear" w:color="auto" w:fill="auto"/>
          </w:tcPr>
          <w:p w:rsidR="00DD5210" w:rsidRPr="00037DE7" w:rsidRDefault="00DD5210" w:rsidP="006938B2">
            <w:pPr>
              <w:rPr>
                <w:rFonts w:asciiTheme="minorEastAsia" w:hAnsiTheme="minorEastAsia"/>
                <w:sz w:val="18"/>
                <w:szCs w:val="18"/>
              </w:rPr>
            </w:pPr>
          </w:p>
        </w:tc>
      </w:tr>
      <w:tr w:rsidR="00DD5210" w:rsidTr="006938B2">
        <w:tc>
          <w:tcPr>
            <w:tcW w:w="1986" w:type="dxa"/>
          </w:tcPr>
          <w:p w:rsidR="00DD5210" w:rsidRPr="00731A83" w:rsidRDefault="00DD5210" w:rsidP="00C21DAA">
            <w:pPr>
              <w:widowControl/>
              <w:jc w:val="left"/>
              <w:textAlignment w:val="top"/>
              <w:rPr>
                <w:rFonts w:ascii="Arial" w:eastAsia="宋体" w:hAnsi="Arial" w:cs="Arial"/>
                <w:color w:val="888888"/>
                <w:kern w:val="0"/>
                <w:sz w:val="18"/>
                <w:szCs w:val="18"/>
              </w:rPr>
            </w:pPr>
            <w:r w:rsidRPr="00037DE7">
              <w:rPr>
                <w:rFonts w:ascii="Arial" w:eastAsia="宋体" w:hAnsi="Arial" w:cs="Arial" w:hint="eastAsia"/>
                <w:color w:val="000000"/>
                <w:kern w:val="0"/>
                <w:sz w:val="18"/>
                <w:szCs w:val="18"/>
              </w:rPr>
              <w:t>收费代码</w:t>
            </w:r>
          </w:p>
          <w:p w:rsidR="00DD5210" w:rsidRPr="00037DE7" w:rsidRDefault="00DD5210" w:rsidP="00C21DAA">
            <w:pPr>
              <w:pStyle w:val="Default"/>
              <w:rPr>
                <w:sz w:val="18"/>
                <w:szCs w:val="18"/>
              </w:rPr>
            </w:pPr>
          </w:p>
        </w:tc>
        <w:tc>
          <w:tcPr>
            <w:tcW w:w="3402" w:type="dxa"/>
            <w:gridSpan w:val="2"/>
          </w:tcPr>
          <w:p w:rsidR="00DD5210" w:rsidRPr="000F0BFD" w:rsidRDefault="00DD5210"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C</w:t>
            </w:r>
            <w:r w:rsidRPr="000F0BFD">
              <w:rPr>
                <w:rFonts w:asciiTheme="minorEastAsia" w:eastAsiaTheme="minorEastAsia" w:hAnsiTheme="minorEastAsia" w:hint="eastAsia"/>
                <w:sz w:val="22"/>
                <w:szCs w:val="22"/>
              </w:rPr>
              <w:t>harge code</w:t>
            </w:r>
          </w:p>
        </w:tc>
        <w:tc>
          <w:tcPr>
            <w:tcW w:w="992" w:type="dxa"/>
            <w:gridSpan w:val="2"/>
          </w:tcPr>
          <w:p w:rsidR="00DD5210" w:rsidRPr="000F0BFD" w:rsidRDefault="00DD5210"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X(1)</w:t>
            </w:r>
          </w:p>
        </w:tc>
        <w:tc>
          <w:tcPr>
            <w:tcW w:w="3969" w:type="dxa"/>
            <w:gridSpan w:val="3"/>
            <w:shd w:val="clear" w:color="auto" w:fill="B6DDE8" w:themeFill="accent5" w:themeFillTint="66"/>
          </w:tcPr>
          <w:p w:rsidR="00DD5210" w:rsidRPr="00037DE7" w:rsidRDefault="00DD5210" w:rsidP="006938B2">
            <w:pPr>
              <w:pStyle w:val="Default"/>
              <w:rPr>
                <w:rFonts w:asciiTheme="minorEastAsia" w:eastAsiaTheme="minorEastAsia" w:hAnsiTheme="minorEastAsia"/>
                <w:sz w:val="18"/>
                <w:szCs w:val="18"/>
              </w:rPr>
            </w:pPr>
            <w:r w:rsidRPr="00037DE7">
              <w:rPr>
                <w:rFonts w:asciiTheme="minorEastAsia" w:eastAsiaTheme="minorEastAsia" w:hAnsiTheme="minorEastAsia"/>
                <w:sz w:val="18"/>
                <w:szCs w:val="18"/>
              </w:rPr>
              <w:t xml:space="preserve">“B” for Book-close </w:t>
            </w:r>
            <w:r>
              <w:rPr>
                <w:rFonts w:asciiTheme="minorEastAsia" w:eastAsiaTheme="minorEastAsia" w:hAnsiTheme="minorEastAsia" w:hint="eastAsia"/>
                <w:sz w:val="18"/>
                <w:szCs w:val="18"/>
              </w:rPr>
              <w:t xml:space="preserve">  过户</w:t>
            </w:r>
          </w:p>
          <w:p w:rsidR="00DD5210" w:rsidRPr="00037DE7" w:rsidRDefault="00DD5210" w:rsidP="006938B2">
            <w:pPr>
              <w:pStyle w:val="Default"/>
              <w:rPr>
                <w:rFonts w:asciiTheme="minorEastAsia" w:eastAsiaTheme="minorEastAsia" w:hAnsiTheme="minorEastAsia"/>
                <w:sz w:val="18"/>
                <w:szCs w:val="18"/>
              </w:rPr>
            </w:pPr>
            <w:r w:rsidRPr="00037DE7">
              <w:rPr>
                <w:rFonts w:asciiTheme="minorEastAsia" w:eastAsiaTheme="minorEastAsia" w:hAnsiTheme="minorEastAsia"/>
                <w:sz w:val="18"/>
                <w:szCs w:val="18"/>
              </w:rPr>
              <w:t>“D” for Deemed B</w:t>
            </w:r>
            <w:r>
              <w:rPr>
                <w:rFonts w:asciiTheme="minorEastAsia" w:eastAsiaTheme="minorEastAsia" w:hAnsiTheme="minorEastAsia" w:hint="eastAsia"/>
                <w:sz w:val="18"/>
                <w:szCs w:val="18"/>
              </w:rPr>
              <w:t xml:space="preserve">     同过户</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“E” for other evt</w:t>
            </w:r>
            <w:r>
              <w:rPr>
                <w:rFonts w:asciiTheme="minorEastAsia" w:hAnsiTheme="minorEastAsia" w:hint="eastAsia"/>
                <w:sz w:val="18"/>
                <w:szCs w:val="18"/>
              </w:rPr>
              <w:t xml:space="preserve">    其它</w:t>
            </w:r>
          </w:p>
        </w:tc>
      </w:tr>
      <w:tr w:rsidR="00DD5210" w:rsidTr="001C7398">
        <w:tc>
          <w:tcPr>
            <w:tcW w:w="1986" w:type="dxa"/>
            <w:shd w:val="clear" w:color="auto" w:fill="auto"/>
          </w:tcPr>
          <w:p w:rsidR="00DD5210" w:rsidRPr="00731A83" w:rsidRDefault="00DD5210" w:rsidP="00C21DAA">
            <w:pPr>
              <w:widowControl/>
              <w:jc w:val="left"/>
              <w:textAlignment w:val="top"/>
              <w:rPr>
                <w:rFonts w:ascii="Arial" w:eastAsia="宋体" w:hAnsi="Arial" w:cs="Arial"/>
                <w:color w:val="888888"/>
                <w:kern w:val="0"/>
                <w:sz w:val="18"/>
                <w:szCs w:val="18"/>
              </w:rPr>
            </w:pPr>
            <w:r>
              <w:rPr>
                <w:rFonts w:ascii="Arial" w:eastAsia="宋体" w:hAnsi="Arial" w:cs="Arial" w:hint="eastAsia"/>
                <w:color w:val="000000"/>
                <w:kern w:val="0"/>
                <w:sz w:val="18"/>
                <w:szCs w:val="18"/>
              </w:rPr>
              <w:t>最后</w:t>
            </w:r>
            <w:r w:rsidRPr="00037DE7">
              <w:rPr>
                <w:rFonts w:ascii="Arial" w:eastAsia="宋体" w:hAnsi="Arial" w:cs="Arial" w:hint="eastAsia"/>
                <w:color w:val="000000"/>
                <w:kern w:val="0"/>
                <w:sz w:val="18"/>
                <w:szCs w:val="18"/>
              </w:rPr>
              <w:t>收费日期</w:t>
            </w:r>
          </w:p>
          <w:p w:rsidR="00DD5210" w:rsidRPr="00BF04F5" w:rsidRDefault="00DD5210" w:rsidP="00C21DAA">
            <w:pPr>
              <w:pStyle w:val="Default"/>
              <w:rPr>
                <w:color w:val="FF0000"/>
                <w:sz w:val="18"/>
                <w:szCs w:val="18"/>
              </w:rPr>
            </w:pPr>
            <w:r w:rsidRPr="00BF04F5">
              <w:rPr>
                <w:rFonts w:hint="eastAsia"/>
                <w:color w:val="FF0000"/>
                <w:sz w:val="18"/>
                <w:szCs w:val="18"/>
              </w:rPr>
              <w:t>上次缴款日</w:t>
            </w:r>
          </w:p>
        </w:tc>
        <w:tc>
          <w:tcPr>
            <w:tcW w:w="3402" w:type="dxa"/>
            <w:gridSpan w:val="2"/>
            <w:shd w:val="clear" w:color="auto" w:fill="auto"/>
          </w:tcPr>
          <w:p w:rsidR="00DD5210" w:rsidRPr="000F0BFD" w:rsidRDefault="00DD5210"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Last scrip fee collection date </w:t>
            </w:r>
          </w:p>
        </w:tc>
        <w:tc>
          <w:tcPr>
            <w:tcW w:w="992" w:type="dxa"/>
            <w:gridSpan w:val="2"/>
            <w:shd w:val="clear" w:color="auto" w:fill="auto"/>
          </w:tcPr>
          <w:p w:rsidR="00DD5210" w:rsidRPr="000F0BFD" w:rsidRDefault="00DD5210"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9(8) </w:t>
            </w:r>
          </w:p>
        </w:tc>
        <w:tc>
          <w:tcPr>
            <w:tcW w:w="3969" w:type="dxa"/>
            <w:gridSpan w:val="3"/>
            <w:shd w:val="clear" w:color="auto" w:fill="auto"/>
          </w:tcPr>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YYYYMMDD</w:t>
            </w:r>
          </w:p>
        </w:tc>
      </w:tr>
      <w:tr w:rsidR="00DD5210" w:rsidTr="006938B2">
        <w:tc>
          <w:tcPr>
            <w:tcW w:w="1986" w:type="dxa"/>
            <w:shd w:val="clear" w:color="auto" w:fill="B6DDE8" w:themeFill="accent5" w:themeFillTint="66"/>
          </w:tcPr>
          <w:p w:rsidR="00DD5210" w:rsidRPr="00BF04F5" w:rsidRDefault="00DD5210" w:rsidP="00C21DAA">
            <w:pPr>
              <w:pStyle w:val="Default"/>
              <w:rPr>
                <w:color w:val="FF0000"/>
                <w:sz w:val="18"/>
                <w:szCs w:val="18"/>
              </w:rPr>
            </w:pPr>
            <w:r w:rsidRPr="00BF04F5">
              <w:rPr>
                <w:rFonts w:ascii="微软雅黑" w:eastAsia="微软雅黑" w:hAnsi="微软雅黑" w:cs="Arial" w:hint="eastAsia"/>
                <w:color w:val="FF0000"/>
                <w:sz w:val="18"/>
                <w:szCs w:val="18"/>
              </w:rPr>
              <w:t>股份余额</w:t>
            </w:r>
          </w:p>
        </w:tc>
        <w:tc>
          <w:tcPr>
            <w:tcW w:w="3402" w:type="dxa"/>
            <w:gridSpan w:val="2"/>
            <w:shd w:val="clear" w:color="auto" w:fill="B6DDE8" w:themeFill="accent5" w:themeFillTint="66"/>
          </w:tcPr>
          <w:p w:rsidR="00DD5210" w:rsidRPr="000F0BFD" w:rsidRDefault="00DD5210" w:rsidP="006938B2">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New Collection Date Balance </w:t>
            </w:r>
          </w:p>
        </w:tc>
        <w:tc>
          <w:tcPr>
            <w:tcW w:w="992" w:type="dxa"/>
            <w:gridSpan w:val="2"/>
            <w:shd w:val="clear" w:color="auto" w:fill="B6DDE8" w:themeFill="accent5" w:themeFillTint="66"/>
          </w:tcPr>
          <w:p w:rsidR="00DD5210" w:rsidRPr="000F0BFD" w:rsidRDefault="00DD5210" w:rsidP="006938B2">
            <w:pPr>
              <w:rPr>
                <w:rFonts w:asciiTheme="minorEastAsia" w:hAnsiTheme="minorEastAsia"/>
                <w:sz w:val="22"/>
              </w:rPr>
            </w:pPr>
            <w:r w:rsidRPr="000F0BFD">
              <w:rPr>
                <w:rFonts w:asciiTheme="minorEastAsia" w:hAnsiTheme="minorEastAsia"/>
                <w:sz w:val="22"/>
              </w:rPr>
              <w:t>9(13)</w:t>
            </w:r>
          </w:p>
        </w:tc>
        <w:tc>
          <w:tcPr>
            <w:tcW w:w="3969" w:type="dxa"/>
            <w:gridSpan w:val="3"/>
            <w:shd w:val="clear" w:color="auto" w:fill="B6DDE8" w:themeFill="accent5" w:themeFillTint="66"/>
          </w:tcPr>
          <w:p w:rsidR="00DD5210" w:rsidRPr="00037DE7" w:rsidRDefault="00DD5210" w:rsidP="006938B2">
            <w:pPr>
              <w:rPr>
                <w:rFonts w:asciiTheme="minorEastAsia" w:hAnsiTheme="minorEastAsia"/>
                <w:sz w:val="18"/>
                <w:szCs w:val="18"/>
              </w:rPr>
            </w:pPr>
          </w:p>
        </w:tc>
      </w:tr>
      <w:tr w:rsidR="00DD5210" w:rsidTr="00BE51E9">
        <w:tc>
          <w:tcPr>
            <w:tcW w:w="1986" w:type="dxa"/>
            <w:shd w:val="clear" w:color="auto" w:fill="auto"/>
          </w:tcPr>
          <w:p w:rsidR="00DD5210" w:rsidRPr="00037DE7" w:rsidRDefault="00DD5210" w:rsidP="00C21DAA">
            <w:pPr>
              <w:pStyle w:val="Default"/>
              <w:rPr>
                <w:sz w:val="18"/>
                <w:szCs w:val="18"/>
              </w:rPr>
            </w:pPr>
            <w:r>
              <w:rPr>
                <w:rFonts w:hint="eastAsia"/>
                <w:sz w:val="18"/>
                <w:szCs w:val="18"/>
              </w:rPr>
              <w:t>正负方向标识</w:t>
            </w:r>
          </w:p>
        </w:tc>
        <w:tc>
          <w:tcPr>
            <w:tcW w:w="3402" w:type="dxa"/>
            <w:gridSpan w:val="2"/>
            <w:shd w:val="clear" w:color="auto" w:fill="auto"/>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New Collection Date Balance</w:t>
            </w:r>
          </w:p>
        </w:tc>
        <w:tc>
          <w:tcPr>
            <w:tcW w:w="992" w:type="dxa"/>
            <w:gridSpan w:val="2"/>
            <w:shd w:val="clear" w:color="auto" w:fill="auto"/>
          </w:tcPr>
          <w:p w:rsidR="00DD5210" w:rsidRPr="000F0BFD" w:rsidRDefault="00DD5210" w:rsidP="006938B2">
            <w:pPr>
              <w:rPr>
                <w:rFonts w:asciiTheme="minorEastAsia" w:hAnsiTheme="minorEastAsia"/>
                <w:sz w:val="22"/>
              </w:rPr>
            </w:pPr>
            <w:r w:rsidRPr="000F0BFD">
              <w:rPr>
                <w:rFonts w:asciiTheme="minorEastAsia" w:hAnsiTheme="minorEastAsia"/>
                <w:sz w:val="22"/>
              </w:rPr>
              <w:t>X(1)</w:t>
            </w:r>
          </w:p>
        </w:tc>
        <w:tc>
          <w:tcPr>
            <w:tcW w:w="3969" w:type="dxa"/>
            <w:gridSpan w:val="3"/>
            <w:shd w:val="clear" w:color="auto" w:fill="auto"/>
          </w:tcPr>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 = negative</w:t>
            </w:r>
            <w:r w:rsidRPr="00037DE7">
              <w:rPr>
                <w:rFonts w:asciiTheme="minorEastAsia" w:hAnsiTheme="minorEastAsia" w:hint="eastAsia"/>
                <w:sz w:val="18"/>
                <w:szCs w:val="18"/>
              </w:rPr>
              <w:t xml:space="preserve">  </w:t>
            </w:r>
            <w:r>
              <w:rPr>
                <w:rFonts w:asciiTheme="minorEastAsia" w:hAnsiTheme="minorEastAsia" w:hint="eastAsia"/>
                <w:sz w:val="18"/>
                <w:szCs w:val="18"/>
              </w:rPr>
              <w:t xml:space="preserve">       负</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blank = 0 or positive</w:t>
            </w:r>
            <w:r>
              <w:rPr>
                <w:rFonts w:asciiTheme="minorEastAsia" w:hAnsiTheme="minorEastAsia" w:hint="eastAsia"/>
                <w:sz w:val="18"/>
                <w:szCs w:val="18"/>
              </w:rPr>
              <w:t xml:space="preserve">  </w:t>
            </w:r>
          </w:p>
          <w:p w:rsidR="00DD5210" w:rsidRPr="00037DE7" w:rsidRDefault="00DD5210" w:rsidP="006938B2">
            <w:pPr>
              <w:rPr>
                <w:rFonts w:asciiTheme="minorEastAsia" w:hAnsiTheme="minorEastAsia"/>
                <w:sz w:val="18"/>
                <w:szCs w:val="18"/>
              </w:rPr>
            </w:pPr>
            <w:r w:rsidRPr="00037DE7">
              <w:rPr>
                <w:rFonts w:asciiTheme="minorEastAsia" w:hAnsiTheme="minorEastAsia" w:hint="eastAsia"/>
                <w:sz w:val="18"/>
                <w:szCs w:val="18"/>
              </w:rPr>
              <w:t>(负、正、空为0)</w:t>
            </w:r>
          </w:p>
        </w:tc>
      </w:tr>
      <w:tr w:rsidR="00DD5210" w:rsidTr="006938B2">
        <w:tc>
          <w:tcPr>
            <w:tcW w:w="1986" w:type="dxa"/>
            <w:shd w:val="clear" w:color="auto" w:fill="B6DDE8" w:themeFill="accent5" w:themeFillTint="66"/>
          </w:tcPr>
          <w:p w:rsidR="00DD5210" w:rsidRPr="00BF04F5" w:rsidRDefault="00DD5210" w:rsidP="00C21DAA">
            <w:pPr>
              <w:pStyle w:val="Default"/>
              <w:rPr>
                <w:color w:val="FF0000"/>
                <w:sz w:val="18"/>
                <w:szCs w:val="18"/>
              </w:rPr>
            </w:pPr>
            <w:r w:rsidRPr="00BF04F5">
              <w:rPr>
                <w:rFonts w:ascii="微软雅黑" w:eastAsia="微软雅黑" w:hAnsi="微软雅黑" w:cs="Arial" w:hint="eastAsia"/>
                <w:color w:val="FF0000"/>
                <w:sz w:val="18"/>
                <w:szCs w:val="18"/>
              </w:rPr>
              <w:t>在上次缴费日</w:t>
            </w:r>
            <w:proofErr w:type="gramStart"/>
            <w:r w:rsidRPr="00BF04F5">
              <w:rPr>
                <w:rFonts w:ascii="微软雅黑" w:eastAsia="微软雅黑" w:hAnsi="微软雅黑" w:cs="Arial" w:hint="eastAsia"/>
                <w:color w:val="FF0000"/>
                <w:sz w:val="18"/>
                <w:szCs w:val="18"/>
              </w:rPr>
              <w:t>时股份</w:t>
            </w:r>
            <w:proofErr w:type="gramEnd"/>
            <w:r w:rsidRPr="00BF04F5">
              <w:rPr>
                <w:rFonts w:ascii="微软雅黑" w:eastAsia="微软雅黑" w:hAnsi="微软雅黑" w:cs="Arial" w:hint="eastAsia"/>
                <w:color w:val="FF0000"/>
                <w:sz w:val="18"/>
                <w:szCs w:val="18"/>
              </w:rPr>
              <w:t>余额</w:t>
            </w:r>
          </w:p>
        </w:tc>
        <w:tc>
          <w:tcPr>
            <w:tcW w:w="3402" w:type="dxa"/>
            <w:gridSpan w:val="2"/>
            <w:shd w:val="clear" w:color="auto" w:fill="B6DDE8" w:themeFill="accent5" w:themeFillTint="66"/>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Last Collection Date Balance/Rush Scrip Fee</w:t>
            </w:r>
          </w:p>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Date Balance</w:t>
            </w:r>
          </w:p>
        </w:tc>
        <w:tc>
          <w:tcPr>
            <w:tcW w:w="992" w:type="dxa"/>
            <w:gridSpan w:val="2"/>
            <w:shd w:val="clear" w:color="auto" w:fill="B6DDE8" w:themeFill="accent5" w:themeFillTint="66"/>
          </w:tcPr>
          <w:p w:rsidR="00DD5210" w:rsidRPr="000F0BFD" w:rsidRDefault="00DD5210" w:rsidP="006938B2">
            <w:pPr>
              <w:rPr>
                <w:rFonts w:asciiTheme="minorEastAsia" w:hAnsiTheme="minorEastAsia"/>
                <w:sz w:val="22"/>
              </w:rPr>
            </w:pPr>
            <w:r w:rsidRPr="000F0BFD">
              <w:rPr>
                <w:rFonts w:asciiTheme="minorEastAsia" w:hAnsiTheme="minorEastAsia"/>
                <w:sz w:val="22"/>
              </w:rPr>
              <w:t>9(13)</w:t>
            </w:r>
          </w:p>
        </w:tc>
        <w:tc>
          <w:tcPr>
            <w:tcW w:w="3969" w:type="dxa"/>
            <w:gridSpan w:val="3"/>
            <w:shd w:val="clear" w:color="auto" w:fill="B6DDE8" w:themeFill="accent5" w:themeFillTint="66"/>
          </w:tcPr>
          <w:p w:rsidR="00DD5210" w:rsidRPr="00037DE7" w:rsidRDefault="00DD5210" w:rsidP="006938B2">
            <w:pPr>
              <w:rPr>
                <w:rFonts w:asciiTheme="minorEastAsia" w:hAnsiTheme="minorEastAsia"/>
                <w:sz w:val="18"/>
                <w:szCs w:val="18"/>
              </w:rPr>
            </w:pPr>
          </w:p>
        </w:tc>
      </w:tr>
      <w:tr w:rsidR="00DD5210" w:rsidTr="00BE51E9">
        <w:tc>
          <w:tcPr>
            <w:tcW w:w="1986" w:type="dxa"/>
            <w:shd w:val="clear" w:color="auto" w:fill="auto"/>
          </w:tcPr>
          <w:p w:rsidR="00DD5210" w:rsidRPr="00037DE7" w:rsidRDefault="00DD5210" w:rsidP="00C21DAA">
            <w:pPr>
              <w:pStyle w:val="Default"/>
              <w:rPr>
                <w:sz w:val="18"/>
                <w:szCs w:val="18"/>
              </w:rPr>
            </w:pPr>
            <w:r>
              <w:rPr>
                <w:rFonts w:hint="eastAsia"/>
                <w:sz w:val="18"/>
                <w:szCs w:val="18"/>
              </w:rPr>
              <w:lastRenderedPageBreak/>
              <w:t>正负方向标识</w:t>
            </w:r>
          </w:p>
        </w:tc>
        <w:tc>
          <w:tcPr>
            <w:tcW w:w="3402" w:type="dxa"/>
            <w:gridSpan w:val="2"/>
            <w:shd w:val="clear" w:color="auto" w:fill="auto"/>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Last Collection Date Balance/Rush</w:t>
            </w:r>
          </w:p>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Scrip Fee Date Balance</w:t>
            </w:r>
          </w:p>
        </w:tc>
        <w:tc>
          <w:tcPr>
            <w:tcW w:w="992" w:type="dxa"/>
            <w:gridSpan w:val="2"/>
            <w:shd w:val="clear" w:color="auto" w:fill="auto"/>
          </w:tcPr>
          <w:p w:rsidR="00DD5210" w:rsidRPr="000F0BFD" w:rsidRDefault="00DD5210" w:rsidP="006938B2">
            <w:pPr>
              <w:rPr>
                <w:rFonts w:asciiTheme="minorEastAsia" w:hAnsiTheme="minorEastAsia"/>
                <w:sz w:val="22"/>
              </w:rPr>
            </w:pPr>
            <w:r w:rsidRPr="000F0BFD">
              <w:rPr>
                <w:rFonts w:asciiTheme="minorEastAsia" w:hAnsiTheme="minorEastAsia"/>
                <w:sz w:val="22"/>
              </w:rPr>
              <w:t>X(1)</w:t>
            </w:r>
          </w:p>
        </w:tc>
        <w:tc>
          <w:tcPr>
            <w:tcW w:w="3969" w:type="dxa"/>
            <w:gridSpan w:val="3"/>
            <w:shd w:val="clear" w:color="auto" w:fill="auto"/>
          </w:tcPr>
          <w:p w:rsidR="00DD5210" w:rsidRPr="00037DE7" w:rsidRDefault="00DD5210" w:rsidP="00BE51E9">
            <w:pPr>
              <w:rPr>
                <w:rFonts w:asciiTheme="minorEastAsia" w:hAnsiTheme="minorEastAsia"/>
                <w:sz w:val="18"/>
                <w:szCs w:val="18"/>
              </w:rPr>
            </w:pPr>
            <w:r w:rsidRPr="00037DE7">
              <w:rPr>
                <w:rFonts w:asciiTheme="minorEastAsia" w:hAnsiTheme="minorEastAsia"/>
                <w:sz w:val="18"/>
                <w:szCs w:val="18"/>
              </w:rPr>
              <w:t>"-" = negative</w:t>
            </w:r>
            <w:r w:rsidRPr="00037DE7">
              <w:rPr>
                <w:rFonts w:asciiTheme="minorEastAsia" w:hAnsiTheme="minorEastAsia" w:hint="eastAsia"/>
                <w:sz w:val="18"/>
                <w:szCs w:val="18"/>
              </w:rPr>
              <w:t xml:space="preserve">  </w:t>
            </w:r>
            <w:r>
              <w:rPr>
                <w:rFonts w:asciiTheme="minorEastAsia" w:hAnsiTheme="minorEastAsia" w:hint="eastAsia"/>
                <w:sz w:val="18"/>
                <w:szCs w:val="18"/>
              </w:rPr>
              <w:t xml:space="preserve">       负</w:t>
            </w:r>
          </w:p>
          <w:p w:rsidR="00DD5210" w:rsidRPr="00037DE7" w:rsidRDefault="00DD5210" w:rsidP="00BE51E9">
            <w:pPr>
              <w:rPr>
                <w:rFonts w:asciiTheme="minorEastAsia" w:hAnsiTheme="minorEastAsia"/>
                <w:sz w:val="18"/>
                <w:szCs w:val="18"/>
              </w:rPr>
            </w:pPr>
            <w:r w:rsidRPr="00037DE7">
              <w:rPr>
                <w:rFonts w:asciiTheme="minorEastAsia" w:hAnsiTheme="minorEastAsia"/>
                <w:sz w:val="18"/>
                <w:szCs w:val="18"/>
              </w:rPr>
              <w:t>blank = 0 or positive</w:t>
            </w:r>
            <w:r>
              <w:rPr>
                <w:rFonts w:asciiTheme="minorEastAsia" w:hAnsiTheme="minorEastAsia" w:hint="eastAsia"/>
                <w:sz w:val="18"/>
                <w:szCs w:val="18"/>
              </w:rPr>
              <w:t xml:space="preserve">  </w:t>
            </w:r>
          </w:p>
          <w:p w:rsidR="00DD5210" w:rsidRPr="00037DE7" w:rsidRDefault="00DD5210" w:rsidP="00BE51E9">
            <w:pPr>
              <w:rPr>
                <w:rFonts w:asciiTheme="minorEastAsia" w:hAnsiTheme="minorEastAsia"/>
                <w:sz w:val="18"/>
                <w:szCs w:val="18"/>
              </w:rPr>
            </w:pPr>
            <w:r w:rsidRPr="00037DE7">
              <w:rPr>
                <w:rFonts w:asciiTheme="minorEastAsia" w:hAnsiTheme="minorEastAsia" w:hint="eastAsia"/>
                <w:sz w:val="18"/>
                <w:szCs w:val="18"/>
              </w:rPr>
              <w:t>(负、正、空为0)</w:t>
            </w:r>
          </w:p>
        </w:tc>
      </w:tr>
      <w:tr w:rsidR="00DD5210" w:rsidTr="006938B2">
        <w:tc>
          <w:tcPr>
            <w:tcW w:w="1986" w:type="dxa"/>
          </w:tcPr>
          <w:p w:rsidR="00DD5210" w:rsidRDefault="00DD5210" w:rsidP="00C21DAA">
            <w:pPr>
              <w:pStyle w:val="Default"/>
              <w:rPr>
                <w:rFonts w:ascii="Arial" w:hAnsi="Arial" w:cs="Arial"/>
                <w:sz w:val="18"/>
                <w:szCs w:val="18"/>
              </w:rPr>
            </w:pPr>
            <w:r w:rsidRPr="00037DE7">
              <w:rPr>
                <w:rFonts w:ascii="Arial" w:hAnsi="Arial" w:cs="Arial" w:hint="eastAsia"/>
                <w:sz w:val="18"/>
                <w:szCs w:val="18"/>
              </w:rPr>
              <w:t>持股净增加</w:t>
            </w:r>
            <w:r>
              <w:rPr>
                <w:rFonts w:ascii="Arial" w:hAnsi="Arial" w:cs="Arial" w:hint="eastAsia"/>
                <w:sz w:val="18"/>
                <w:szCs w:val="18"/>
              </w:rPr>
              <w:t>额</w:t>
            </w:r>
          </w:p>
          <w:p w:rsidR="00DD5210" w:rsidRPr="00586B87" w:rsidRDefault="00DD5210" w:rsidP="00C21DAA">
            <w:pPr>
              <w:pStyle w:val="Default"/>
              <w:rPr>
                <w:rFonts w:ascii="Arial" w:hAnsi="Arial" w:cs="Arial"/>
                <w:b/>
                <w:color w:val="002060"/>
                <w:sz w:val="18"/>
                <w:szCs w:val="18"/>
              </w:rPr>
            </w:pPr>
          </w:p>
          <w:p w:rsidR="00DD5210" w:rsidRPr="00037DE7" w:rsidRDefault="00DD5210" w:rsidP="00C21DAA">
            <w:pPr>
              <w:widowControl/>
              <w:jc w:val="left"/>
              <w:textAlignment w:val="top"/>
              <w:rPr>
                <w:sz w:val="18"/>
                <w:szCs w:val="18"/>
              </w:rPr>
            </w:pPr>
            <w:r w:rsidRPr="00586B87">
              <w:rPr>
                <w:rFonts w:ascii="Arial" w:hAnsi="Arial" w:cs="Arial" w:hint="eastAsia"/>
                <w:b/>
                <w:color w:val="002060"/>
                <w:kern w:val="0"/>
                <w:sz w:val="18"/>
                <w:szCs w:val="18"/>
              </w:rPr>
              <w:t>持股净增加：（集合日期</w:t>
            </w:r>
            <w:r w:rsidRPr="00586B87">
              <w:rPr>
                <w:rFonts w:ascii="Arial" w:hAnsi="Arial" w:cs="Arial" w:hint="eastAsia"/>
                <w:b/>
                <w:color w:val="002060"/>
                <w:kern w:val="0"/>
                <w:sz w:val="18"/>
                <w:szCs w:val="18"/>
              </w:rPr>
              <w:t>+</w:t>
            </w:r>
            <w:r w:rsidRPr="00586B87">
              <w:rPr>
                <w:rFonts w:ascii="Arial" w:hAnsi="Arial" w:cs="Arial" w:hint="eastAsia"/>
                <w:b/>
                <w:color w:val="002060"/>
                <w:kern w:val="0"/>
                <w:sz w:val="18"/>
                <w:szCs w:val="18"/>
              </w:rPr>
              <w:t>取款数量的平衡转换）</w:t>
            </w:r>
            <w:r w:rsidRPr="00586B87">
              <w:rPr>
                <w:rFonts w:ascii="Arial" w:hAnsi="Arial" w:cs="Arial" w:hint="eastAsia"/>
                <w:b/>
                <w:color w:val="002060"/>
                <w:kern w:val="0"/>
                <w:sz w:val="18"/>
                <w:szCs w:val="18"/>
              </w:rPr>
              <w:t>-</w:t>
            </w:r>
            <w:r w:rsidRPr="00586B87">
              <w:rPr>
                <w:rFonts w:ascii="Arial" w:hAnsi="Arial" w:cs="Arial" w:hint="eastAsia"/>
                <w:b/>
                <w:color w:val="002060"/>
                <w:kern w:val="0"/>
                <w:sz w:val="18"/>
                <w:szCs w:val="18"/>
              </w:rPr>
              <w:t>（最后收集日期结余</w:t>
            </w:r>
            <w:r w:rsidRPr="00586B87">
              <w:rPr>
                <w:rFonts w:ascii="Arial" w:hAnsi="Arial" w:cs="Arial" w:hint="eastAsia"/>
                <w:b/>
                <w:color w:val="002060"/>
                <w:kern w:val="0"/>
                <w:sz w:val="18"/>
                <w:szCs w:val="18"/>
              </w:rPr>
              <w:t>++</w:t>
            </w:r>
            <w:r w:rsidRPr="00586B87">
              <w:rPr>
                <w:rFonts w:ascii="Arial" w:hAnsi="Arial" w:cs="Arial" w:hint="eastAsia"/>
                <w:b/>
                <w:color w:val="002060"/>
                <w:kern w:val="0"/>
                <w:sz w:val="18"/>
                <w:szCs w:val="18"/>
              </w:rPr>
              <w:t>专用存款数量居数量）</w:t>
            </w:r>
            <w:r w:rsidRPr="00586B87">
              <w:rPr>
                <w:rFonts w:ascii="Arial" w:hAnsi="Arial" w:cs="Arial" w:hint="eastAsia"/>
                <w:b/>
                <w:color w:val="002060"/>
                <w:kern w:val="0"/>
                <w:sz w:val="18"/>
                <w:szCs w:val="18"/>
              </w:rPr>
              <w:br/>
            </w:r>
            <w:r w:rsidRPr="00586B87">
              <w:rPr>
                <w:rFonts w:ascii="Arial" w:hAnsi="Arial" w:cs="Arial" w:hint="eastAsia"/>
                <w:b/>
                <w:color w:val="002060"/>
                <w:kern w:val="0"/>
                <w:sz w:val="18"/>
                <w:szCs w:val="18"/>
              </w:rPr>
              <w:t>或者，在以股代息的加急服务费的情况：（订阅数量</w:t>
            </w:r>
            <w:r w:rsidRPr="00586B87">
              <w:rPr>
                <w:rFonts w:ascii="Arial" w:hAnsi="Arial" w:cs="Arial" w:hint="eastAsia"/>
                <w:b/>
                <w:color w:val="002060"/>
                <w:kern w:val="0"/>
                <w:sz w:val="18"/>
                <w:szCs w:val="18"/>
              </w:rPr>
              <w:t xml:space="preserve"> -</w:t>
            </w:r>
            <w:r w:rsidRPr="00586B87">
              <w:rPr>
                <w:rFonts w:ascii="Arial" w:hAnsi="Arial" w:cs="Arial" w:hint="eastAsia"/>
                <w:b/>
                <w:color w:val="002060"/>
                <w:kern w:val="0"/>
                <w:sz w:val="18"/>
                <w:szCs w:val="18"/>
              </w:rPr>
              <w:t>股份制平衡的前一天</w:t>
            </w:r>
            <w:proofErr w:type="gramStart"/>
            <w:r w:rsidRPr="00586B87">
              <w:rPr>
                <w:rFonts w:ascii="Arial" w:hAnsi="Arial" w:cs="Arial" w:hint="eastAsia"/>
                <w:b/>
                <w:color w:val="002060"/>
                <w:kern w:val="0"/>
                <w:sz w:val="18"/>
                <w:szCs w:val="18"/>
              </w:rPr>
              <w:t>拉什股代</w:t>
            </w:r>
            <w:proofErr w:type="gramEnd"/>
            <w:r w:rsidRPr="00586B87">
              <w:rPr>
                <w:rFonts w:ascii="Arial" w:hAnsi="Arial" w:cs="Arial" w:hint="eastAsia"/>
                <w:b/>
                <w:color w:val="002060"/>
                <w:kern w:val="0"/>
                <w:sz w:val="18"/>
                <w:szCs w:val="18"/>
              </w:rPr>
              <w:t>收费开始日期）</w:t>
            </w:r>
            <w:r w:rsidRPr="00586B87">
              <w:rPr>
                <w:rFonts w:ascii="Arial" w:hAnsi="Arial" w:cs="Arial" w:hint="eastAsia"/>
                <w:b/>
                <w:color w:val="002060"/>
                <w:kern w:val="0"/>
                <w:sz w:val="18"/>
                <w:szCs w:val="18"/>
              </w:rPr>
              <w:t>/</w:t>
            </w:r>
            <w:r w:rsidRPr="00586B87">
              <w:rPr>
                <w:rFonts w:ascii="Arial" w:hAnsi="Arial" w:cs="Arial" w:hint="eastAsia"/>
                <w:b/>
                <w:color w:val="002060"/>
                <w:kern w:val="0"/>
                <w:sz w:val="18"/>
                <w:szCs w:val="18"/>
              </w:rPr>
              <w:t>每手买卖单位</w:t>
            </w:r>
          </w:p>
        </w:tc>
        <w:tc>
          <w:tcPr>
            <w:tcW w:w="3402" w:type="dxa"/>
            <w:gridSpan w:val="2"/>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Net Increase</w:t>
            </w:r>
          </w:p>
        </w:tc>
        <w:tc>
          <w:tcPr>
            <w:tcW w:w="992" w:type="dxa"/>
            <w:gridSpan w:val="2"/>
          </w:tcPr>
          <w:p w:rsidR="00DD5210" w:rsidRPr="000F0BFD" w:rsidRDefault="00DD5210" w:rsidP="006938B2">
            <w:pPr>
              <w:rPr>
                <w:rFonts w:asciiTheme="minorEastAsia" w:hAnsiTheme="minorEastAsia"/>
                <w:sz w:val="22"/>
              </w:rPr>
            </w:pPr>
            <w:r w:rsidRPr="000F0BFD">
              <w:rPr>
                <w:rFonts w:asciiTheme="minorEastAsia" w:hAnsiTheme="minorEastAsia"/>
                <w:sz w:val="22"/>
              </w:rPr>
              <w:t>9(13)</w:t>
            </w:r>
          </w:p>
        </w:tc>
        <w:tc>
          <w:tcPr>
            <w:tcW w:w="3969" w:type="dxa"/>
            <w:gridSpan w:val="3"/>
            <w:shd w:val="clear" w:color="auto" w:fill="B6DDE8" w:themeFill="accent5" w:themeFillTint="66"/>
          </w:tcPr>
          <w:p w:rsidR="00DD5210" w:rsidRDefault="00DD5210" w:rsidP="006938B2">
            <w:pPr>
              <w:rPr>
                <w:rFonts w:asciiTheme="minorEastAsia" w:hAnsiTheme="minorEastAsia"/>
                <w:sz w:val="18"/>
                <w:szCs w:val="18"/>
              </w:rPr>
            </w:pPr>
            <w:r w:rsidRPr="00037DE7">
              <w:rPr>
                <w:rFonts w:asciiTheme="minorEastAsia" w:hAnsiTheme="minorEastAsia"/>
                <w:sz w:val="18"/>
                <w:szCs w:val="18"/>
              </w:rPr>
              <w:t>For scrip fee:</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 New coll date bal - Last coll</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date bal - Etlm qty - Wdtl for</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Conv qty - Spec dep qty – scrip</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fee concession qty</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For rush scrip fee:</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 Sub qty - Rush scp fee date</w:t>
            </w:r>
          </w:p>
          <w:p w:rsidR="00DD5210" w:rsidRPr="00037DE7" w:rsidRDefault="00DD5210" w:rsidP="006938B2">
            <w:pPr>
              <w:rPr>
                <w:rFonts w:asciiTheme="minorEastAsia" w:hAnsiTheme="minorEastAsia"/>
                <w:sz w:val="18"/>
                <w:szCs w:val="18"/>
              </w:rPr>
            </w:pPr>
            <w:r w:rsidRPr="00037DE7">
              <w:rPr>
                <w:rFonts w:asciiTheme="minorEastAsia" w:hAnsiTheme="minorEastAsia" w:hint="eastAsia"/>
                <w:sz w:val="18"/>
                <w:szCs w:val="18"/>
              </w:rPr>
              <w:t>bal</w:t>
            </w:r>
            <w:r w:rsidRPr="00037DE7">
              <w:rPr>
                <w:rFonts w:asciiTheme="minorEastAsia" w:hAnsiTheme="minorEastAsia"/>
                <w:sz w:val="18"/>
                <w:szCs w:val="18"/>
              </w:rPr>
              <w:t xml:space="preserve">   </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 xml:space="preserve">                                                                                                                     </w:t>
            </w:r>
          </w:p>
        </w:tc>
      </w:tr>
      <w:tr w:rsidR="00DD5210" w:rsidTr="006938B2">
        <w:tc>
          <w:tcPr>
            <w:tcW w:w="1986" w:type="dxa"/>
          </w:tcPr>
          <w:p w:rsidR="00DD5210" w:rsidRPr="00037DE7" w:rsidRDefault="00DD5210" w:rsidP="00C21DAA">
            <w:pPr>
              <w:pStyle w:val="Default"/>
              <w:rPr>
                <w:sz w:val="18"/>
                <w:szCs w:val="18"/>
              </w:rPr>
            </w:pPr>
            <w:r>
              <w:rPr>
                <w:rFonts w:hint="eastAsia"/>
                <w:sz w:val="18"/>
                <w:szCs w:val="18"/>
              </w:rPr>
              <w:t>正负方向标识</w:t>
            </w:r>
          </w:p>
        </w:tc>
        <w:tc>
          <w:tcPr>
            <w:tcW w:w="3402" w:type="dxa"/>
            <w:gridSpan w:val="2"/>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Net Increase</w:t>
            </w:r>
          </w:p>
        </w:tc>
        <w:tc>
          <w:tcPr>
            <w:tcW w:w="992" w:type="dxa"/>
            <w:gridSpan w:val="2"/>
          </w:tcPr>
          <w:p w:rsidR="00DD5210" w:rsidRPr="000F0BFD" w:rsidRDefault="00DD5210" w:rsidP="006938B2">
            <w:pPr>
              <w:rPr>
                <w:rFonts w:asciiTheme="minorEastAsia" w:hAnsiTheme="minorEastAsia"/>
                <w:sz w:val="22"/>
              </w:rPr>
            </w:pPr>
            <w:r w:rsidRPr="000F0BFD">
              <w:rPr>
                <w:rFonts w:asciiTheme="minorEastAsia" w:hAnsiTheme="minorEastAsia"/>
                <w:sz w:val="22"/>
              </w:rPr>
              <w:t>X(1)</w:t>
            </w:r>
          </w:p>
        </w:tc>
        <w:tc>
          <w:tcPr>
            <w:tcW w:w="3969" w:type="dxa"/>
            <w:gridSpan w:val="3"/>
          </w:tcPr>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 = negative</w:t>
            </w:r>
          </w:p>
        </w:tc>
      </w:tr>
      <w:tr w:rsidR="00DD5210" w:rsidTr="006938B2">
        <w:tc>
          <w:tcPr>
            <w:tcW w:w="1986" w:type="dxa"/>
            <w:shd w:val="clear" w:color="auto" w:fill="B6DDE8" w:themeFill="accent5" w:themeFillTint="66"/>
          </w:tcPr>
          <w:p w:rsidR="00DD5210" w:rsidRDefault="00DD5210" w:rsidP="00C21DAA">
            <w:pPr>
              <w:widowControl/>
              <w:jc w:val="left"/>
              <w:textAlignment w:val="top"/>
              <w:rPr>
                <w:rFonts w:ascii="Arial" w:eastAsia="宋体" w:hAnsi="Arial" w:cs="Arial"/>
                <w:color w:val="000000"/>
                <w:kern w:val="0"/>
                <w:sz w:val="18"/>
                <w:szCs w:val="18"/>
              </w:rPr>
            </w:pPr>
            <w:r>
              <w:rPr>
                <w:rFonts w:ascii="Arial" w:eastAsia="宋体" w:hAnsi="Arial" w:cs="Arial" w:hint="eastAsia"/>
                <w:color w:val="000000"/>
                <w:kern w:val="0"/>
                <w:sz w:val="18"/>
                <w:szCs w:val="18"/>
              </w:rPr>
              <w:t>权益</w:t>
            </w:r>
            <w:r w:rsidRPr="00037DE7">
              <w:rPr>
                <w:rFonts w:ascii="Arial" w:eastAsia="宋体" w:hAnsi="Arial" w:cs="Arial" w:hint="eastAsia"/>
                <w:color w:val="000000"/>
                <w:kern w:val="0"/>
                <w:sz w:val="18"/>
                <w:szCs w:val="18"/>
              </w:rPr>
              <w:t>数量</w:t>
            </w:r>
            <w:r w:rsidRPr="00037DE7">
              <w:rPr>
                <w:rFonts w:ascii="Arial" w:eastAsia="宋体" w:hAnsi="Arial" w:cs="Arial" w:hint="eastAsia"/>
                <w:color w:val="000000"/>
                <w:kern w:val="0"/>
                <w:sz w:val="18"/>
                <w:szCs w:val="18"/>
              </w:rPr>
              <w:t>/</w:t>
            </w:r>
            <w:r w:rsidRPr="00037DE7">
              <w:rPr>
                <w:rFonts w:ascii="Arial" w:eastAsia="宋体" w:hAnsi="Arial" w:cs="Arial" w:hint="eastAsia"/>
                <w:color w:val="000000"/>
                <w:kern w:val="0"/>
                <w:sz w:val="18"/>
                <w:szCs w:val="18"/>
              </w:rPr>
              <w:t>订阅数量</w:t>
            </w:r>
          </w:p>
          <w:p w:rsidR="00DD5210" w:rsidRDefault="00DD5210" w:rsidP="00C21DAA">
            <w:pPr>
              <w:widowControl/>
              <w:jc w:val="left"/>
              <w:textAlignment w:val="top"/>
              <w:rPr>
                <w:rFonts w:ascii="Arial" w:eastAsia="宋体" w:hAnsi="Arial" w:cs="Arial"/>
                <w:color w:val="000000"/>
                <w:kern w:val="0"/>
                <w:sz w:val="18"/>
                <w:szCs w:val="18"/>
              </w:rPr>
            </w:pPr>
          </w:p>
          <w:p w:rsidR="00DD5210" w:rsidRPr="001A1832" w:rsidRDefault="00DD5210" w:rsidP="00C21DAA">
            <w:pPr>
              <w:widowControl/>
              <w:jc w:val="left"/>
              <w:textAlignment w:val="top"/>
              <w:rPr>
                <w:rFonts w:ascii="Arial" w:eastAsia="宋体" w:hAnsi="Arial" w:cs="Arial"/>
                <w:color w:val="FF0000"/>
                <w:kern w:val="0"/>
                <w:sz w:val="18"/>
                <w:szCs w:val="18"/>
              </w:rPr>
            </w:pPr>
            <w:r w:rsidRPr="001A1832">
              <w:rPr>
                <w:rFonts w:ascii="微软雅黑" w:eastAsia="微软雅黑" w:hAnsi="微软雅黑" w:cs="Arial" w:hint="eastAsia"/>
                <w:color w:val="FF0000"/>
                <w:kern w:val="0"/>
                <w:sz w:val="18"/>
                <w:szCs w:val="18"/>
              </w:rPr>
              <w:t>至上次缴费日后因公司行动而导致的股份增加额</w:t>
            </w:r>
          </w:p>
          <w:p w:rsidR="00DD5210" w:rsidRPr="00037DE7" w:rsidRDefault="00DD5210" w:rsidP="00C21DAA">
            <w:pPr>
              <w:widowControl/>
              <w:jc w:val="left"/>
              <w:textAlignment w:val="top"/>
              <w:rPr>
                <w:rFonts w:ascii="Arial" w:eastAsia="宋体" w:hAnsi="Arial" w:cs="Arial"/>
                <w:color w:val="888888"/>
                <w:kern w:val="0"/>
                <w:sz w:val="18"/>
                <w:szCs w:val="18"/>
              </w:rPr>
            </w:pPr>
          </w:p>
          <w:p w:rsidR="00DD5210" w:rsidRPr="00037DE7" w:rsidRDefault="00DD5210" w:rsidP="00C21DAA">
            <w:pPr>
              <w:pStyle w:val="Default"/>
              <w:rPr>
                <w:sz w:val="18"/>
                <w:szCs w:val="18"/>
              </w:rPr>
            </w:pPr>
          </w:p>
        </w:tc>
        <w:tc>
          <w:tcPr>
            <w:tcW w:w="3402" w:type="dxa"/>
            <w:gridSpan w:val="2"/>
            <w:shd w:val="clear" w:color="auto" w:fill="B6DDE8" w:themeFill="accent5" w:themeFillTint="66"/>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Entitlement quantity/Subscribe quantity</w:t>
            </w:r>
          </w:p>
        </w:tc>
        <w:tc>
          <w:tcPr>
            <w:tcW w:w="992" w:type="dxa"/>
            <w:gridSpan w:val="2"/>
            <w:shd w:val="clear" w:color="auto" w:fill="B6DDE8" w:themeFill="accent5" w:themeFillTint="66"/>
          </w:tcPr>
          <w:p w:rsidR="00DD5210" w:rsidRPr="000F0BFD" w:rsidRDefault="00DD5210" w:rsidP="006938B2">
            <w:pPr>
              <w:rPr>
                <w:rFonts w:asciiTheme="minorEastAsia" w:hAnsiTheme="minorEastAsia"/>
                <w:sz w:val="22"/>
              </w:rPr>
            </w:pPr>
            <w:r w:rsidRPr="000F0BFD">
              <w:rPr>
                <w:rFonts w:asciiTheme="minorEastAsia" w:hAnsiTheme="minorEastAsia"/>
                <w:sz w:val="22"/>
              </w:rPr>
              <w:t>9(13)</w:t>
            </w:r>
          </w:p>
        </w:tc>
        <w:tc>
          <w:tcPr>
            <w:tcW w:w="3969" w:type="dxa"/>
            <w:gridSpan w:val="3"/>
            <w:shd w:val="clear" w:color="auto" w:fill="B6DDE8" w:themeFill="accent5" w:themeFillTint="66"/>
          </w:tcPr>
          <w:p w:rsidR="00DD5210" w:rsidRPr="00037DE7" w:rsidRDefault="00DD5210" w:rsidP="006938B2">
            <w:pPr>
              <w:rPr>
                <w:rFonts w:asciiTheme="minorEastAsia" w:hAnsiTheme="minorEastAsia"/>
                <w:sz w:val="18"/>
                <w:szCs w:val="18"/>
              </w:rPr>
            </w:pPr>
          </w:p>
        </w:tc>
      </w:tr>
      <w:tr w:rsidR="00DD5210" w:rsidTr="006938B2">
        <w:tc>
          <w:tcPr>
            <w:tcW w:w="1986" w:type="dxa"/>
          </w:tcPr>
          <w:p w:rsidR="00DD5210" w:rsidRPr="00037DE7" w:rsidRDefault="00DD5210" w:rsidP="00C21DAA">
            <w:pPr>
              <w:pStyle w:val="Default"/>
              <w:rPr>
                <w:sz w:val="18"/>
                <w:szCs w:val="18"/>
              </w:rPr>
            </w:pPr>
            <w:r>
              <w:rPr>
                <w:rFonts w:hint="eastAsia"/>
                <w:sz w:val="18"/>
                <w:szCs w:val="18"/>
              </w:rPr>
              <w:t>正负方向标识</w:t>
            </w:r>
          </w:p>
        </w:tc>
        <w:tc>
          <w:tcPr>
            <w:tcW w:w="3402" w:type="dxa"/>
            <w:gridSpan w:val="2"/>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Entitlement quantity/Subscribe</w:t>
            </w:r>
          </w:p>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quantity</w:t>
            </w:r>
          </w:p>
        </w:tc>
        <w:tc>
          <w:tcPr>
            <w:tcW w:w="992" w:type="dxa"/>
            <w:gridSpan w:val="2"/>
          </w:tcPr>
          <w:p w:rsidR="00DD5210" w:rsidRPr="000F0BFD" w:rsidRDefault="00DD5210" w:rsidP="006938B2">
            <w:pPr>
              <w:rPr>
                <w:rFonts w:asciiTheme="minorEastAsia" w:hAnsiTheme="minorEastAsia"/>
                <w:sz w:val="22"/>
              </w:rPr>
            </w:pPr>
            <w:r w:rsidRPr="000F0BFD">
              <w:rPr>
                <w:rFonts w:asciiTheme="minorEastAsia" w:hAnsiTheme="minorEastAsia" w:hint="eastAsia"/>
                <w:sz w:val="22"/>
              </w:rPr>
              <w:t>X(1)</w:t>
            </w:r>
          </w:p>
        </w:tc>
        <w:tc>
          <w:tcPr>
            <w:tcW w:w="3969" w:type="dxa"/>
            <w:gridSpan w:val="3"/>
          </w:tcPr>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 = negative</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blank = 0 or positive</w:t>
            </w:r>
          </w:p>
        </w:tc>
      </w:tr>
      <w:tr w:rsidR="00DD5210" w:rsidTr="006938B2">
        <w:tc>
          <w:tcPr>
            <w:tcW w:w="1986" w:type="dxa"/>
            <w:shd w:val="clear" w:color="auto" w:fill="B6DDE8" w:themeFill="accent5" w:themeFillTint="66"/>
          </w:tcPr>
          <w:p w:rsidR="00DD5210" w:rsidRDefault="00DD5210" w:rsidP="00C21DAA">
            <w:pPr>
              <w:pStyle w:val="Default"/>
              <w:rPr>
                <w:sz w:val="18"/>
                <w:szCs w:val="18"/>
              </w:rPr>
            </w:pPr>
          </w:p>
          <w:p w:rsidR="00DD5210" w:rsidRPr="00BF04F5" w:rsidRDefault="00DD5210" w:rsidP="00C21DAA">
            <w:pPr>
              <w:pStyle w:val="Default"/>
              <w:rPr>
                <w:color w:val="FF0000"/>
                <w:sz w:val="18"/>
                <w:szCs w:val="18"/>
              </w:rPr>
            </w:pPr>
            <w:r w:rsidRPr="00BF04F5">
              <w:rPr>
                <w:rFonts w:ascii="微软雅黑" w:eastAsia="微软雅黑" w:hAnsi="微软雅黑" w:cs="Arial" w:hint="eastAsia"/>
                <w:color w:val="FF0000"/>
                <w:sz w:val="18"/>
                <w:szCs w:val="18"/>
              </w:rPr>
              <w:t>自上次缴费日之后提取及赎回的股份数额</w:t>
            </w:r>
          </w:p>
        </w:tc>
        <w:tc>
          <w:tcPr>
            <w:tcW w:w="3402" w:type="dxa"/>
            <w:gridSpan w:val="2"/>
            <w:shd w:val="clear" w:color="auto" w:fill="B6DDE8" w:themeFill="accent5" w:themeFillTint="66"/>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Withdrawal for Conversion quantity</w:t>
            </w:r>
            <w:r>
              <w:rPr>
                <w:rFonts w:asciiTheme="minorEastAsia" w:eastAsiaTheme="minorEastAsia" w:hAnsiTheme="minorEastAsia" w:hint="eastAsia"/>
                <w:sz w:val="21"/>
                <w:szCs w:val="21"/>
              </w:rPr>
              <w:t xml:space="preserve"> </w:t>
            </w:r>
          </w:p>
        </w:tc>
        <w:tc>
          <w:tcPr>
            <w:tcW w:w="992" w:type="dxa"/>
            <w:gridSpan w:val="2"/>
            <w:shd w:val="clear" w:color="auto" w:fill="B6DDE8" w:themeFill="accent5" w:themeFillTint="66"/>
          </w:tcPr>
          <w:p w:rsidR="00DD5210" w:rsidRPr="000F0BFD" w:rsidRDefault="00DD5210" w:rsidP="006938B2">
            <w:pPr>
              <w:rPr>
                <w:rFonts w:asciiTheme="minorEastAsia" w:hAnsiTheme="minorEastAsia"/>
                <w:sz w:val="22"/>
              </w:rPr>
            </w:pPr>
            <w:r w:rsidRPr="000F0BFD">
              <w:rPr>
                <w:rFonts w:asciiTheme="minorEastAsia" w:hAnsiTheme="minorEastAsia"/>
                <w:sz w:val="22"/>
              </w:rPr>
              <w:t>9(11)</w:t>
            </w:r>
          </w:p>
        </w:tc>
        <w:tc>
          <w:tcPr>
            <w:tcW w:w="3969" w:type="dxa"/>
            <w:gridSpan w:val="3"/>
            <w:shd w:val="clear" w:color="auto" w:fill="B6DDE8" w:themeFill="accent5" w:themeFillTint="66"/>
          </w:tcPr>
          <w:p w:rsidR="00DD5210" w:rsidRPr="00037DE7" w:rsidRDefault="00DD5210" w:rsidP="006938B2">
            <w:pPr>
              <w:rPr>
                <w:rFonts w:asciiTheme="minorEastAsia" w:hAnsiTheme="minorEastAsia"/>
                <w:sz w:val="18"/>
                <w:szCs w:val="18"/>
              </w:rPr>
            </w:pPr>
          </w:p>
        </w:tc>
      </w:tr>
      <w:tr w:rsidR="00DD5210" w:rsidTr="006938B2">
        <w:tc>
          <w:tcPr>
            <w:tcW w:w="1986" w:type="dxa"/>
          </w:tcPr>
          <w:p w:rsidR="00DD5210" w:rsidRPr="00037DE7" w:rsidRDefault="00DD5210" w:rsidP="00C21DAA">
            <w:pPr>
              <w:pStyle w:val="Default"/>
              <w:rPr>
                <w:sz w:val="18"/>
                <w:szCs w:val="18"/>
              </w:rPr>
            </w:pPr>
          </w:p>
        </w:tc>
        <w:tc>
          <w:tcPr>
            <w:tcW w:w="3402" w:type="dxa"/>
            <w:gridSpan w:val="2"/>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Withdrawal for Conversion quantity</w:t>
            </w:r>
          </w:p>
        </w:tc>
        <w:tc>
          <w:tcPr>
            <w:tcW w:w="992" w:type="dxa"/>
            <w:gridSpan w:val="2"/>
          </w:tcPr>
          <w:p w:rsidR="00DD5210" w:rsidRPr="000F0BFD" w:rsidRDefault="00DD5210" w:rsidP="006938B2">
            <w:pPr>
              <w:rPr>
                <w:rFonts w:asciiTheme="minorEastAsia" w:hAnsiTheme="minorEastAsia"/>
                <w:sz w:val="22"/>
              </w:rPr>
            </w:pPr>
            <w:r w:rsidRPr="000F0BFD">
              <w:rPr>
                <w:rFonts w:asciiTheme="minorEastAsia" w:hAnsiTheme="minorEastAsia"/>
                <w:sz w:val="22"/>
              </w:rPr>
              <w:t>X(1)</w:t>
            </w:r>
          </w:p>
        </w:tc>
        <w:tc>
          <w:tcPr>
            <w:tcW w:w="3969" w:type="dxa"/>
            <w:gridSpan w:val="3"/>
          </w:tcPr>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 = negative</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blank = 0 or positive</w:t>
            </w:r>
          </w:p>
        </w:tc>
      </w:tr>
      <w:tr w:rsidR="00DD5210" w:rsidTr="006938B2">
        <w:tc>
          <w:tcPr>
            <w:tcW w:w="1986" w:type="dxa"/>
            <w:shd w:val="clear" w:color="auto" w:fill="B6DDE8" w:themeFill="accent5" w:themeFillTint="66"/>
          </w:tcPr>
          <w:p w:rsidR="00DD5210" w:rsidRDefault="00DD5210" w:rsidP="00C21DAA">
            <w:pPr>
              <w:widowControl/>
              <w:jc w:val="left"/>
              <w:textAlignment w:val="top"/>
              <w:rPr>
                <w:rFonts w:ascii="Arial" w:eastAsia="宋体" w:hAnsi="Arial" w:cs="Arial"/>
                <w:color w:val="000000"/>
                <w:kern w:val="0"/>
                <w:sz w:val="18"/>
                <w:szCs w:val="18"/>
              </w:rPr>
            </w:pPr>
          </w:p>
          <w:p w:rsidR="00DD5210" w:rsidRPr="00BF04F5" w:rsidRDefault="00DD5210" w:rsidP="00C21DAA">
            <w:pPr>
              <w:widowControl/>
              <w:jc w:val="left"/>
              <w:textAlignment w:val="top"/>
              <w:rPr>
                <w:rFonts w:ascii="Arial" w:eastAsia="宋体" w:hAnsi="Arial" w:cs="Arial"/>
                <w:color w:val="FF0000"/>
                <w:kern w:val="0"/>
                <w:sz w:val="18"/>
                <w:szCs w:val="18"/>
              </w:rPr>
            </w:pPr>
            <w:r w:rsidRPr="00BF04F5">
              <w:rPr>
                <w:rFonts w:ascii="微软雅黑" w:eastAsia="微软雅黑" w:hAnsi="微软雅黑" w:cs="Arial" w:hint="eastAsia"/>
                <w:color w:val="FF0000"/>
                <w:kern w:val="0"/>
                <w:sz w:val="18"/>
                <w:szCs w:val="18"/>
              </w:rPr>
              <w:t>存款证数额及记账</w:t>
            </w:r>
            <w:proofErr w:type="gramStart"/>
            <w:r w:rsidRPr="00BF04F5">
              <w:rPr>
                <w:rFonts w:ascii="微软雅黑" w:eastAsia="微软雅黑" w:hAnsi="微软雅黑" w:cs="Arial" w:hint="eastAsia"/>
                <w:color w:val="FF0000"/>
                <w:kern w:val="0"/>
                <w:sz w:val="18"/>
                <w:szCs w:val="18"/>
              </w:rPr>
              <w:t>式存款</w:t>
            </w:r>
            <w:proofErr w:type="gramEnd"/>
            <w:r w:rsidRPr="00BF04F5">
              <w:rPr>
                <w:rFonts w:ascii="微软雅黑" w:eastAsia="微软雅黑" w:hAnsi="微软雅黑" w:cs="Arial" w:hint="eastAsia"/>
                <w:color w:val="FF0000"/>
                <w:kern w:val="0"/>
                <w:sz w:val="18"/>
                <w:szCs w:val="18"/>
              </w:rPr>
              <w:t>数额</w:t>
            </w:r>
          </w:p>
        </w:tc>
        <w:tc>
          <w:tcPr>
            <w:tcW w:w="3402" w:type="dxa"/>
            <w:gridSpan w:val="2"/>
            <w:shd w:val="clear" w:color="auto" w:fill="B6DDE8" w:themeFill="accent5" w:themeFillTint="66"/>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Special deposit quantity</w:t>
            </w:r>
          </w:p>
        </w:tc>
        <w:tc>
          <w:tcPr>
            <w:tcW w:w="992" w:type="dxa"/>
            <w:gridSpan w:val="2"/>
            <w:shd w:val="clear" w:color="auto" w:fill="B6DDE8" w:themeFill="accent5" w:themeFillTint="66"/>
          </w:tcPr>
          <w:p w:rsidR="00DD5210" w:rsidRPr="000F0BFD" w:rsidRDefault="00DD5210" w:rsidP="006938B2">
            <w:pPr>
              <w:rPr>
                <w:rFonts w:asciiTheme="minorEastAsia" w:hAnsiTheme="minorEastAsia"/>
                <w:sz w:val="22"/>
              </w:rPr>
            </w:pPr>
            <w:r w:rsidRPr="000F0BFD">
              <w:rPr>
                <w:rFonts w:asciiTheme="minorEastAsia" w:hAnsiTheme="minorEastAsia"/>
                <w:sz w:val="22"/>
              </w:rPr>
              <w:t>9(13)</w:t>
            </w:r>
          </w:p>
        </w:tc>
        <w:tc>
          <w:tcPr>
            <w:tcW w:w="3969" w:type="dxa"/>
            <w:gridSpan w:val="3"/>
            <w:shd w:val="clear" w:color="auto" w:fill="B6DDE8" w:themeFill="accent5" w:themeFillTint="66"/>
          </w:tcPr>
          <w:p w:rsidR="00DD5210" w:rsidRPr="00037DE7" w:rsidRDefault="00DD5210" w:rsidP="006938B2">
            <w:pPr>
              <w:rPr>
                <w:rFonts w:asciiTheme="minorEastAsia" w:hAnsiTheme="minorEastAsia"/>
                <w:sz w:val="18"/>
                <w:szCs w:val="18"/>
              </w:rPr>
            </w:pPr>
          </w:p>
        </w:tc>
      </w:tr>
      <w:tr w:rsidR="00DD5210" w:rsidTr="006938B2">
        <w:tc>
          <w:tcPr>
            <w:tcW w:w="1986" w:type="dxa"/>
          </w:tcPr>
          <w:p w:rsidR="00DD5210" w:rsidRPr="00037DE7" w:rsidRDefault="00DD5210" w:rsidP="00C21DAA">
            <w:pPr>
              <w:pStyle w:val="Default"/>
              <w:rPr>
                <w:sz w:val="18"/>
                <w:szCs w:val="18"/>
              </w:rPr>
            </w:pPr>
          </w:p>
        </w:tc>
        <w:tc>
          <w:tcPr>
            <w:tcW w:w="3402" w:type="dxa"/>
            <w:gridSpan w:val="2"/>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Special deposit quantity</w:t>
            </w:r>
          </w:p>
        </w:tc>
        <w:tc>
          <w:tcPr>
            <w:tcW w:w="992" w:type="dxa"/>
            <w:gridSpan w:val="2"/>
          </w:tcPr>
          <w:p w:rsidR="00DD5210" w:rsidRPr="000F0BFD" w:rsidRDefault="00DD5210" w:rsidP="006938B2">
            <w:pPr>
              <w:rPr>
                <w:rFonts w:asciiTheme="minorEastAsia" w:hAnsiTheme="minorEastAsia"/>
                <w:sz w:val="22"/>
              </w:rPr>
            </w:pPr>
            <w:r w:rsidRPr="000F0BFD">
              <w:rPr>
                <w:rFonts w:asciiTheme="minorEastAsia" w:hAnsiTheme="minorEastAsia"/>
                <w:sz w:val="22"/>
              </w:rPr>
              <w:t>X(1)</w:t>
            </w:r>
          </w:p>
        </w:tc>
        <w:tc>
          <w:tcPr>
            <w:tcW w:w="3969" w:type="dxa"/>
            <w:gridSpan w:val="3"/>
          </w:tcPr>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 = negative</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blank = 0 or positive</w:t>
            </w:r>
          </w:p>
        </w:tc>
      </w:tr>
      <w:tr w:rsidR="00DD5210" w:rsidTr="006938B2">
        <w:tc>
          <w:tcPr>
            <w:tcW w:w="1986" w:type="dxa"/>
            <w:shd w:val="clear" w:color="auto" w:fill="B6DDE8" w:themeFill="accent5" w:themeFillTint="66"/>
          </w:tcPr>
          <w:p w:rsidR="00DD5210" w:rsidRPr="00037DE7" w:rsidRDefault="00DD5210" w:rsidP="00C21DAA">
            <w:pPr>
              <w:widowControl/>
              <w:jc w:val="left"/>
              <w:textAlignment w:val="top"/>
              <w:rPr>
                <w:rFonts w:ascii="Arial" w:eastAsia="宋体" w:hAnsi="Arial" w:cs="Arial"/>
                <w:color w:val="888888"/>
                <w:kern w:val="0"/>
                <w:sz w:val="18"/>
                <w:szCs w:val="18"/>
              </w:rPr>
            </w:pPr>
            <w:r w:rsidRPr="00037DE7">
              <w:rPr>
                <w:rFonts w:ascii="Arial" w:eastAsia="宋体" w:hAnsi="Arial" w:cs="Arial" w:hint="eastAsia"/>
                <w:color w:val="000000"/>
                <w:kern w:val="0"/>
                <w:sz w:val="18"/>
                <w:szCs w:val="18"/>
              </w:rPr>
              <w:t>每手买卖增加</w:t>
            </w:r>
            <w:r>
              <w:rPr>
                <w:rFonts w:ascii="Arial" w:eastAsia="宋体" w:hAnsi="Arial" w:cs="Arial" w:hint="eastAsia"/>
                <w:color w:val="000000"/>
                <w:kern w:val="0"/>
                <w:sz w:val="18"/>
                <w:szCs w:val="18"/>
              </w:rPr>
              <w:t>?</w:t>
            </w:r>
          </w:p>
        </w:tc>
        <w:tc>
          <w:tcPr>
            <w:tcW w:w="3402" w:type="dxa"/>
            <w:gridSpan w:val="2"/>
            <w:shd w:val="clear" w:color="auto" w:fill="B6DDE8" w:themeFill="accent5" w:themeFillTint="66"/>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Board lot increased</w:t>
            </w:r>
          </w:p>
        </w:tc>
        <w:tc>
          <w:tcPr>
            <w:tcW w:w="992" w:type="dxa"/>
            <w:gridSpan w:val="2"/>
            <w:shd w:val="clear" w:color="auto" w:fill="B6DDE8" w:themeFill="accent5" w:themeFillTint="66"/>
          </w:tcPr>
          <w:p w:rsidR="00DD5210" w:rsidRPr="000F0BFD" w:rsidRDefault="00DD5210" w:rsidP="006938B2">
            <w:pPr>
              <w:rPr>
                <w:rFonts w:asciiTheme="minorEastAsia" w:hAnsiTheme="minorEastAsia"/>
                <w:sz w:val="22"/>
              </w:rPr>
            </w:pPr>
            <w:r w:rsidRPr="000F0BFD">
              <w:rPr>
                <w:rFonts w:asciiTheme="minorEastAsia" w:hAnsiTheme="minorEastAsia"/>
                <w:sz w:val="22"/>
              </w:rPr>
              <w:t>9(13)</w:t>
            </w:r>
          </w:p>
        </w:tc>
        <w:tc>
          <w:tcPr>
            <w:tcW w:w="3969" w:type="dxa"/>
            <w:gridSpan w:val="3"/>
            <w:shd w:val="clear" w:color="auto" w:fill="B6DDE8" w:themeFill="accent5" w:themeFillTint="66"/>
          </w:tcPr>
          <w:p w:rsidR="00DD5210" w:rsidRPr="00037DE7" w:rsidRDefault="00DD5210" w:rsidP="006938B2">
            <w:pPr>
              <w:rPr>
                <w:rFonts w:asciiTheme="minorEastAsia" w:hAnsiTheme="minorEastAsia"/>
                <w:sz w:val="18"/>
                <w:szCs w:val="18"/>
              </w:rPr>
            </w:pPr>
          </w:p>
        </w:tc>
      </w:tr>
      <w:tr w:rsidR="00DD5210" w:rsidTr="006938B2">
        <w:tc>
          <w:tcPr>
            <w:tcW w:w="1986" w:type="dxa"/>
          </w:tcPr>
          <w:p w:rsidR="00DD5210" w:rsidRPr="00037DE7" w:rsidRDefault="00DD5210" w:rsidP="00C21DAA">
            <w:pPr>
              <w:pStyle w:val="Default"/>
              <w:rPr>
                <w:sz w:val="18"/>
                <w:szCs w:val="18"/>
              </w:rPr>
            </w:pPr>
          </w:p>
        </w:tc>
        <w:tc>
          <w:tcPr>
            <w:tcW w:w="3402" w:type="dxa"/>
            <w:gridSpan w:val="2"/>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Scrip fee</w:t>
            </w:r>
          </w:p>
        </w:tc>
        <w:tc>
          <w:tcPr>
            <w:tcW w:w="992" w:type="dxa"/>
            <w:gridSpan w:val="2"/>
          </w:tcPr>
          <w:p w:rsidR="00DD5210" w:rsidRDefault="00DD5210" w:rsidP="006938B2">
            <w:pPr>
              <w:rPr>
                <w:rFonts w:asciiTheme="minorEastAsia" w:hAnsiTheme="minorEastAsia"/>
                <w:sz w:val="22"/>
              </w:rPr>
            </w:pPr>
            <w:r w:rsidRPr="000F0BFD">
              <w:rPr>
                <w:rFonts w:asciiTheme="minorEastAsia" w:hAnsiTheme="minorEastAsia"/>
                <w:sz w:val="22"/>
              </w:rPr>
              <w:t>9(7)</w:t>
            </w:r>
          </w:p>
          <w:p w:rsidR="00DD5210" w:rsidRPr="000F0BFD" w:rsidRDefault="00DD5210" w:rsidP="006938B2">
            <w:pPr>
              <w:rPr>
                <w:rFonts w:asciiTheme="minorEastAsia" w:hAnsiTheme="minorEastAsia"/>
                <w:sz w:val="22"/>
              </w:rPr>
            </w:pPr>
            <w:r w:rsidRPr="000F0BFD">
              <w:rPr>
                <w:rFonts w:asciiTheme="minorEastAsia" w:hAnsiTheme="minorEastAsia"/>
                <w:sz w:val="22"/>
              </w:rPr>
              <w:t>V9(2)</w:t>
            </w:r>
          </w:p>
        </w:tc>
        <w:tc>
          <w:tcPr>
            <w:tcW w:w="3969" w:type="dxa"/>
            <w:gridSpan w:val="3"/>
          </w:tcPr>
          <w:p w:rsidR="00DD5210" w:rsidRPr="00037DE7" w:rsidRDefault="00DD5210" w:rsidP="006938B2">
            <w:pPr>
              <w:rPr>
                <w:rFonts w:asciiTheme="minorEastAsia" w:hAnsiTheme="minorEastAsia"/>
                <w:sz w:val="18"/>
                <w:szCs w:val="18"/>
              </w:rPr>
            </w:pPr>
          </w:p>
        </w:tc>
      </w:tr>
      <w:tr w:rsidR="00DD5210" w:rsidRPr="002B717F" w:rsidTr="006938B2">
        <w:tc>
          <w:tcPr>
            <w:tcW w:w="1986" w:type="dxa"/>
            <w:shd w:val="clear" w:color="auto" w:fill="B6DDE8" w:themeFill="accent5" w:themeFillTint="66"/>
          </w:tcPr>
          <w:p w:rsidR="00DD5210" w:rsidRPr="00037DE7" w:rsidRDefault="00DD5210" w:rsidP="00C21DAA">
            <w:pPr>
              <w:widowControl/>
              <w:jc w:val="left"/>
              <w:textAlignment w:val="top"/>
              <w:rPr>
                <w:rFonts w:ascii="Arial" w:eastAsia="宋体" w:hAnsi="Arial" w:cs="Arial"/>
                <w:color w:val="888888"/>
                <w:kern w:val="0"/>
                <w:sz w:val="18"/>
                <w:szCs w:val="18"/>
              </w:rPr>
            </w:pPr>
            <w:r w:rsidRPr="00037DE7">
              <w:rPr>
                <w:rFonts w:ascii="Arial" w:eastAsia="宋体" w:hAnsi="Arial" w:cs="Arial" w:hint="eastAsia"/>
                <w:color w:val="000000"/>
                <w:kern w:val="0"/>
                <w:sz w:val="18"/>
                <w:szCs w:val="18"/>
              </w:rPr>
              <w:t>过户费优惠数量</w:t>
            </w:r>
          </w:p>
        </w:tc>
        <w:tc>
          <w:tcPr>
            <w:tcW w:w="3402" w:type="dxa"/>
            <w:gridSpan w:val="2"/>
            <w:shd w:val="clear" w:color="auto" w:fill="B6DDE8" w:themeFill="accent5" w:themeFillTint="66"/>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Scrip fee concession quantity</w:t>
            </w:r>
          </w:p>
        </w:tc>
        <w:tc>
          <w:tcPr>
            <w:tcW w:w="992" w:type="dxa"/>
            <w:gridSpan w:val="2"/>
            <w:shd w:val="clear" w:color="auto" w:fill="B6DDE8" w:themeFill="accent5" w:themeFillTint="66"/>
          </w:tcPr>
          <w:p w:rsidR="00DD5210" w:rsidRPr="000F0BFD" w:rsidRDefault="00DD5210" w:rsidP="006938B2">
            <w:pPr>
              <w:rPr>
                <w:rFonts w:asciiTheme="minorEastAsia" w:hAnsiTheme="minorEastAsia"/>
                <w:sz w:val="22"/>
              </w:rPr>
            </w:pPr>
            <w:r w:rsidRPr="000F0BFD">
              <w:rPr>
                <w:rFonts w:asciiTheme="minorEastAsia" w:hAnsiTheme="minorEastAsia"/>
                <w:sz w:val="22"/>
              </w:rPr>
              <w:t>9(13)</w:t>
            </w:r>
          </w:p>
        </w:tc>
        <w:tc>
          <w:tcPr>
            <w:tcW w:w="3969" w:type="dxa"/>
            <w:gridSpan w:val="3"/>
            <w:shd w:val="clear" w:color="auto" w:fill="B6DDE8" w:themeFill="accent5" w:themeFillTint="66"/>
          </w:tcPr>
          <w:p w:rsidR="00DD5210" w:rsidRPr="00037DE7" w:rsidRDefault="00DD5210" w:rsidP="006938B2">
            <w:pPr>
              <w:rPr>
                <w:rFonts w:asciiTheme="minorEastAsia" w:hAnsiTheme="minorEastAsia"/>
                <w:sz w:val="18"/>
                <w:szCs w:val="18"/>
              </w:rPr>
            </w:pPr>
          </w:p>
        </w:tc>
      </w:tr>
      <w:tr w:rsidR="00DD5210" w:rsidRPr="002B717F" w:rsidTr="006938B2">
        <w:tc>
          <w:tcPr>
            <w:tcW w:w="1986" w:type="dxa"/>
          </w:tcPr>
          <w:p w:rsidR="00DD5210" w:rsidRPr="00037DE7" w:rsidRDefault="00DD5210" w:rsidP="00C21DAA">
            <w:pPr>
              <w:pStyle w:val="Default"/>
              <w:rPr>
                <w:sz w:val="18"/>
                <w:szCs w:val="18"/>
              </w:rPr>
            </w:pPr>
          </w:p>
        </w:tc>
        <w:tc>
          <w:tcPr>
            <w:tcW w:w="3402" w:type="dxa"/>
            <w:gridSpan w:val="2"/>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scrip fee concession quantity</w:t>
            </w:r>
          </w:p>
        </w:tc>
        <w:tc>
          <w:tcPr>
            <w:tcW w:w="992" w:type="dxa"/>
            <w:gridSpan w:val="2"/>
          </w:tcPr>
          <w:p w:rsidR="00DD5210" w:rsidRPr="000F0BFD" w:rsidRDefault="00DD5210" w:rsidP="006938B2">
            <w:pPr>
              <w:rPr>
                <w:rFonts w:asciiTheme="minorEastAsia" w:hAnsiTheme="minorEastAsia"/>
                <w:sz w:val="22"/>
              </w:rPr>
            </w:pPr>
            <w:r w:rsidRPr="000F0BFD">
              <w:rPr>
                <w:rFonts w:asciiTheme="minorEastAsia" w:hAnsiTheme="minorEastAsia"/>
                <w:sz w:val="22"/>
              </w:rPr>
              <w:t>X(1)</w:t>
            </w:r>
          </w:p>
        </w:tc>
        <w:tc>
          <w:tcPr>
            <w:tcW w:w="3969" w:type="dxa"/>
            <w:gridSpan w:val="3"/>
          </w:tcPr>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 = negative</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blank = 0 or positive</w:t>
            </w:r>
          </w:p>
        </w:tc>
      </w:tr>
      <w:tr w:rsidR="00DD5210" w:rsidRPr="002B717F" w:rsidTr="006938B2">
        <w:tc>
          <w:tcPr>
            <w:tcW w:w="1986" w:type="dxa"/>
            <w:shd w:val="clear" w:color="auto" w:fill="B6DDE8" w:themeFill="accent5" w:themeFillTint="66"/>
          </w:tcPr>
          <w:p w:rsidR="00DD5210" w:rsidRDefault="00DD5210" w:rsidP="00C21DAA">
            <w:pPr>
              <w:widowControl/>
              <w:jc w:val="left"/>
              <w:textAlignment w:val="top"/>
              <w:rPr>
                <w:rFonts w:ascii="Arial" w:eastAsia="宋体" w:hAnsi="Arial" w:cs="Arial"/>
                <w:color w:val="000000"/>
                <w:kern w:val="0"/>
                <w:sz w:val="18"/>
                <w:szCs w:val="18"/>
              </w:rPr>
            </w:pPr>
            <w:r w:rsidRPr="00037DE7">
              <w:rPr>
                <w:rFonts w:ascii="Arial" w:eastAsia="宋体" w:hAnsi="Arial" w:cs="Arial" w:hint="eastAsia"/>
                <w:color w:val="000000"/>
                <w:kern w:val="0"/>
                <w:sz w:val="18"/>
                <w:szCs w:val="18"/>
              </w:rPr>
              <w:t>前面部分的</w:t>
            </w:r>
            <w:r w:rsidRPr="00037DE7">
              <w:rPr>
                <w:rFonts w:ascii="Arial" w:eastAsia="宋体" w:hAnsi="Arial" w:cs="Arial" w:hint="eastAsia"/>
                <w:color w:val="000000"/>
                <w:kern w:val="0"/>
                <w:sz w:val="18"/>
                <w:szCs w:val="18"/>
              </w:rPr>
              <w:t>ID</w:t>
            </w:r>
          </w:p>
          <w:p w:rsidR="00DD5210" w:rsidRPr="00037DE7" w:rsidRDefault="00DD5210" w:rsidP="00C21DAA">
            <w:pPr>
              <w:widowControl/>
              <w:jc w:val="left"/>
              <w:textAlignment w:val="top"/>
              <w:rPr>
                <w:sz w:val="18"/>
                <w:szCs w:val="18"/>
              </w:rPr>
            </w:pPr>
          </w:p>
        </w:tc>
        <w:tc>
          <w:tcPr>
            <w:tcW w:w="3402" w:type="dxa"/>
            <w:gridSpan w:val="2"/>
            <w:shd w:val="clear" w:color="auto" w:fill="B6DDE8" w:themeFill="accent5" w:themeFillTint="66"/>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lastRenderedPageBreak/>
              <w:t>Previous Part ID</w:t>
            </w:r>
          </w:p>
        </w:tc>
        <w:tc>
          <w:tcPr>
            <w:tcW w:w="992" w:type="dxa"/>
            <w:gridSpan w:val="2"/>
            <w:shd w:val="clear" w:color="auto" w:fill="B6DDE8" w:themeFill="accent5" w:themeFillTint="66"/>
          </w:tcPr>
          <w:p w:rsidR="00DD5210" w:rsidRPr="000F0BFD" w:rsidRDefault="00DD5210" w:rsidP="006938B2">
            <w:pPr>
              <w:rPr>
                <w:rFonts w:asciiTheme="minorEastAsia" w:hAnsiTheme="minorEastAsia"/>
                <w:sz w:val="22"/>
              </w:rPr>
            </w:pPr>
            <w:r w:rsidRPr="000F0BFD">
              <w:rPr>
                <w:rFonts w:asciiTheme="minorEastAsia" w:hAnsiTheme="minorEastAsia"/>
                <w:sz w:val="22"/>
              </w:rPr>
              <w:t>X(6)</w:t>
            </w:r>
          </w:p>
        </w:tc>
        <w:tc>
          <w:tcPr>
            <w:tcW w:w="3969" w:type="dxa"/>
            <w:gridSpan w:val="3"/>
            <w:shd w:val="clear" w:color="auto" w:fill="B6DDE8" w:themeFill="accent5" w:themeFillTint="66"/>
          </w:tcPr>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Part ID before membership</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lastRenderedPageBreak/>
              <w:t>Change</w:t>
            </w:r>
          </w:p>
          <w:p w:rsidR="00DD5210" w:rsidRPr="00037DE7" w:rsidRDefault="00DD5210" w:rsidP="00342022">
            <w:pPr>
              <w:widowControl/>
              <w:jc w:val="left"/>
              <w:textAlignment w:val="top"/>
              <w:rPr>
                <w:rFonts w:asciiTheme="minorEastAsia" w:hAnsiTheme="minorEastAsia"/>
                <w:sz w:val="18"/>
                <w:szCs w:val="18"/>
              </w:rPr>
            </w:pPr>
            <w:r w:rsidRPr="00037DE7">
              <w:rPr>
                <w:rFonts w:ascii="Arial" w:eastAsia="宋体" w:hAnsi="Arial" w:cs="Arial" w:hint="eastAsia"/>
                <w:color w:val="000000"/>
                <w:kern w:val="0"/>
                <w:sz w:val="18"/>
                <w:szCs w:val="18"/>
              </w:rPr>
              <w:t>编号前部分成员改变</w:t>
            </w:r>
          </w:p>
        </w:tc>
      </w:tr>
      <w:tr w:rsidR="00DD5210" w:rsidRPr="002B717F" w:rsidTr="006938B2">
        <w:tc>
          <w:tcPr>
            <w:tcW w:w="1986" w:type="dxa"/>
          </w:tcPr>
          <w:p w:rsidR="00DD5210" w:rsidRPr="00037DE7" w:rsidRDefault="00DD5210" w:rsidP="00C21DAA">
            <w:pPr>
              <w:pStyle w:val="Default"/>
              <w:rPr>
                <w:sz w:val="18"/>
                <w:szCs w:val="18"/>
              </w:rPr>
            </w:pPr>
          </w:p>
        </w:tc>
        <w:tc>
          <w:tcPr>
            <w:tcW w:w="3402" w:type="dxa"/>
            <w:gridSpan w:val="2"/>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Record checksum</w:t>
            </w:r>
          </w:p>
        </w:tc>
        <w:tc>
          <w:tcPr>
            <w:tcW w:w="992" w:type="dxa"/>
            <w:gridSpan w:val="2"/>
          </w:tcPr>
          <w:p w:rsidR="00DD5210" w:rsidRPr="000F0BFD" w:rsidRDefault="00DD5210" w:rsidP="006938B2">
            <w:pPr>
              <w:rPr>
                <w:rFonts w:asciiTheme="minorEastAsia" w:hAnsiTheme="minorEastAsia"/>
                <w:sz w:val="22"/>
              </w:rPr>
            </w:pPr>
            <w:r w:rsidRPr="000F0BFD">
              <w:rPr>
                <w:rFonts w:asciiTheme="minorEastAsia" w:hAnsiTheme="minorEastAsia"/>
                <w:sz w:val="22"/>
              </w:rPr>
              <w:t>9(17)</w:t>
            </w:r>
          </w:p>
        </w:tc>
        <w:tc>
          <w:tcPr>
            <w:tcW w:w="3969" w:type="dxa"/>
            <w:gridSpan w:val="3"/>
          </w:tcPr>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Sum of Stk cd, Lt scp fee coll</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date, New coll date bal, Lt coll</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date Bal/Rush scp fee date bal,</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Net inc, Etlm qty/Sub qty, Wdtl</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for conv qty, Spec dep qty,</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Scrip fee concession qty, Board</w:t>
            </w:r>
          </w:p>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lot inc &amp; Scp fee</w:t>
            </w:r>
          </w:p>
        </w:tc>
      </w:tr>
      <w:tr w:rsidR="00DD5210" w:rsidRPr="002B717F" w:rsidTr="006938B2">
        <w:tc>
          <w:tcPr>
            <w:tcW w:w="1986" w:type="dxa"/>
          </w:tcPr>
          <w:p w:rsidR="00DD5210" w:rsidRPr="00037DE7" w:rsidRDefault="00DD5210" w:rsidP="00C21DAA">
            <w:pPr>
              <w:pStyle w:val="Default"/>
              <w:rPr>
                <w:sz w:val="18"/>
                <w:szCs w:val="18"/>
              </w:rPr>
            </w:pPr>
          </w:p>
        </w:tc>
        <w:tc>
          <w:tcPr>
            <w:tcW w:w="3402" w:type="dxa"/>
            <w:gridSpan w:val="2"/>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Filler</w:t>
            </w:r>
          </w:p>
        </w:tc>
        <w:tc>
          <w:tcPr>
            <w:tcW w:w="992" w:type="dxa"/>
            <w:gridSpan w:val="2"/>
          </w:tcPr>
          <w:p w:rsidR="00DD5210" w:rsidRPr="000F0BFD" w:rsidRDefault="00DD5210" w:rsidP="006938B2">
            <w:pPr>
              <w:rPr>
                <w:rFonts w:asciiTheme="minorEastAsia" w:hAnsiTheme="minorEastAsia"/>
                <w:sz w:val="22"/>
              </w:rPr>
            </w:pPr>
            <w:r w:rsidRPr="000F0BFD">
              <w:rPr>
                <w:rFonts w:asciiTheme="minorEastAsia" w:hAnsiTheme="minorEastAsia"/>
                <w:sz w:val="22"/>
              </w:rPr>
              <w:t>X(112)</w:t>
            </w:r>
          </w:p>
        </w:tc>
        <w:tc>
          <w:tcPr>
            <w:tcW w:w="3969" w:type="dxa"/>
            <w:gridSpan w:val="3"/>
          </w:tcPr>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Spaces</w:t>
            </w:r>
          </w:p>
        </w:tc>
      </w:tr>
      <w:tr w:rsidR="00DD5210" w:rsidRPr="002B717F" w:rsidTr="006938B2">
        <w:tc>
          <w:tcPr>
            <w:tcW w:w="1986" w:type="dxa"/>
          </w:tcPr>
          <w:p w:rsidR="00DD5210" w:rsidRPr="00037DE7" w:rsidRDefault="00DD5210" w:rsidP="00C21DAA">
            <w:pPr>
              <w:pStyle w:val="Default"/>
              <w:rPr>
                <w:sz w:val="18"/>
                <w:szCs w:val="18"/>
              </w:rPr>
            </w:pPr>
          </w:p>
        </w:tc>
        <w:tc>
          <w:tcPr>
            <w:tcW w:w="3402" w:type="dxa"/>
            <w:gridSpan w:val="2"/>
          </w:tcPr>
          <w:p w:rsidR="00DD5210" w:rsidRPr="000F0BFD" w:rsidRDefault="00DD5210"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Filler</w:t>
            </w:r>
          </w:p>
        </w:tc>
        <w:tc>
          <w:tcPr>
            <w:tcW w:w="992" w:type="dxa"/>
            <w:gridSpan w:val="2"/>
          </w:tcPr>
          <w:p w:rsidR="00DD5210" w:rsidRPr="000F0BFD" w:rsidRDefault="00DD5210" w:rsidP="006938B2">
            <w:pPr>
              <w:rPr>
                <w:rFonts w:asciiTheme="minorEastAsia" w:hAnsiTheme="minorEastAsia"/>
                <w:sz w:val="22"/>
              </w:rPr>
            </w:pPr>
            <w:r w:rsidRPr="000F0BFD">
              <w:rPr>
                <w:rFonts w:asciiTheme="minorEastAsia" w:hAnsiTheme="minorEastAsia"/>
                <w:sz w:val="22"/>
              </w:rPr>
              <w:t>X(3)</w:t>
            </w:r>
          </w:p>
        </w:tc>
        <w:tc>
          <w:tcPr>
            <w:tcW w:w="3969" w:type="dxa"/>
            <w:gridSpan w:val="3"/>
          </w:tcPr>
          <w:p w:rsidR="00DD5210" w:rsidRPr="00037DE7" w:rsidRDefault="00DD5210" w:rsidP="006938B2">
            <w:pPr>
              <w:rPr>
                <w:rFonts w:asciiTheme="minorEastAsia" w:hAnsiTheme="minorEastAsia"/>
                <w:sz w:val="18"/>
                <w:szCs w:val="18"/>
              </w:rPr>
            </w:pPr>
            <w:r w:rsidRPr="00037DE7">
              <w:rPr>
                <w:rFonts w:asciiTheme="minorEastAsia" w:hAnsiTheme="minorEastAsia"/>
                <w:sz w:val="18"/>
                <w:szCs w:val="18"/>
              </w:rPr>
              <w:t>Reserved for system us</w:t>
            </w:r>
            <w:r w:rsidRPr="00037DE7">
              <w:rPr>
                <w:rFonts w:asciiTheme="minorEastAsia" w:hAnsiTheme="minorEastAsia" w:hint="eastAsia"/>
                <w:sz w:val="18"/>
                <w:szCs w:val="18"/>
              </w:rPr>
              <w:t>e</w:t>
            </w:r>
          </w:p>
        </w:tc>
      </w:tr>
      <w:tr w:rsidR="007F2ECD" w:rsidTr="006938B2">
        <w:tc>
          <w:tcPr>
            <w:tcW w:w="10349" w:type="dxa"/>
            <w:gridSpan w:val="8"/>
            <w:shd w:val="clear" w:color="auto" w:fill="D9D9D9" w:themeFill="background1" w:themeFillShade="D9"/>
          </w:tcPr>
          <w:p w:rsidR="007F2ECD" w:rsidRDefault="007F2ECD" w:rsidP="006938B2">
            <w:pPr>
              <w:jc w:val="center"/>
              <w:rPr>
                <w:b/>
                <w:color w:val="C00000"/>
              </w:rPr>
            </w:pPr>
            <w:r>
              <w:rPr>
                <w:rFonts w:hint="eastAsia"/>
                <w:b/>
                <w:color w:val="C00000"/>
              </w:rPr>
              <w:t>第四部分：</w:t>
            </w:r>
            <w:r w:rsidRPr="0016060E">
              <w:rPr>
                <w:b/>
                <w:color w:val="C00000"/>
              </w:rPr>
              <w:t>Corporate Action Fee</w:t>
            </w:r>
            <w:r>
              <w:rPr>
                <w:rFonts w:hint="eastAsia"/>
                <w:b/>
                <w:color w:val="C00000"/>
              </w:rPr>
              <w:t>公司行动费</w:t>
            </w:r>
            <w:r w:rsidRPr="00DF433F">
              <w:rPr>
                <w:rFonts w:hint="eastAsia"/>
                <w:b/>
                <w:color w:val="C00000"/>
              </w:rPr>
              <w:t>，</w:t>
            </w:r>
            <w:r>
              <w:rPr>
                <w:rFonts w:hint="eastAsia"/>
                <w:b/>
                <w:color w:val="C00000"/>
              </w:rPr>
              <w:t>N</w:t>
            </w:r>
            <w:r w:rsidRPr="00DF433F">
              <w:rPr>
                <w:rFonts w:hint="eastAsia"/>
                <w:b/>
                <w:color w:val="C00000"/>
              </w:rPr>
              <w:t>条记录，包含以下字段</w:t>
            </w:r>
          </w:p>
          <w:p w:rsidR="007F2ECD" w:rsidRPr="0075733F" w:rsidRDefault="007F2ECD" w:rsidP="006938B2">
            <w:pPr>
              <w:jc w:val="center"/>
              <w:rPr>
                <w:sz w:val="22"/>
              </w:rPr>
            </w:pPr>
            <w:r w:rsidRPr="0075733F">
              <w:rPr>
                <w:rFonts w:hint="eastAsia"/>
                <w:b/>
              </w:rPr>
              <w:t>是指行权产生费用，或是红利等？？</w:t>
            </w:r>
          </w:p>
        </w:tc>
      </w:tr>
      <w:tr w:rsidR="007F2ECD" w:rsidRPr="002B717F" w:rsidTr="006938B2">
        <w:tc>
          <w:tcPr>
            <w:tcW w:w="1986" w:type="dxa"/>
          </w:tcPr>
          <w:p w:rsidR="007F2ECD" w:rsidRPr="00BB5271" w:rsidRDefault="007F2ECD" w:rsidP="006938B2">
            <w:pPr>
              <w:pStyle w:val="Default"/>
              <w:rPr>
                <w:sz w:val="18"/>
                <w:szCs w:val="18"/>
              </w:rPr>
            </w:pPr>
            <w:r w:rsidRPr="00BB5271">
              <w:rPr>
                <w:rFonts w:hint="eastAsia"/>
                <w:sz w:val="18"/>
                <w:szCs w:val="18"/>
              </w:rPr>
              <w:t>记录类型</w:t>
            </w:r>
          </w:p>
        </w:tc>
        <w:tc>
          <w:tcPr>
            <w:tcW w:w="3402" w:type="dxa"/>
            <w:gridSpan w:val="2"/>
          </w:tcPr>
          <w:p w:rsidR="007F2ECD" w:rsidRPr="00C9110B" w:rsidRDefault="007F2ECD" w:rsidP="006938B2">
            <w:pPr>
              <w:pStyle w:val="Default"/>
              <w:rPr>
                <w:sz w:val="21"/>
                <w:szCs w:val="21"/>
              </w:rPr>
            </w:pPr>
            <w:r w:rsidRPr="0016060E">
              <w:rPr>
                <w:sz w:val="21"/>
                <w:szCs w:val="21"/>
              </w:rPr>
              <w:t>Record type</w:t>
            </w:r>
          </w:p>
        </w:tc>
        <w:tc>
          <w:tcPr>
            <w:tcW w:w="992" w:type="dxa"/>
            <w:gridSpan w:val="2"/>
          </w:tcPr>
          <w:p w:rsidR="007F2ECD" w:rsidRDefault="007F2ECD" w:rsidP="006938B2">
            <w:pPr>
              <w:rPr>
                <w:sz w:val="22"/>
              </w:rPr>
            </w:pPr>
            <w:r w:rsidRPr="0016060E">
              <w:rPr>
                <w:sz w:val="22"/>
              </w:rPr>
              <w:t>X(1)</w:t>
            </w:r>
          </w:p>
        </w:tc>
        <w:tc>
          <w:tcPr>
            <w:tcW w:w="3969" w:type="dxa"/>
            <w:gridSpan w:val="3"/>
          </w:tcPr>
          <w:p w:rsidR="007F2ECD" w:rsidRPr="0075733F" w:rsidRDefault="007F2ECD" w:rsidP="006938B2">
            <w:pPr>
              <w:rPr>
                <w:sz w:val="18"/>
                <w:szCs w:val="18"/>
              </w:rPr>
            </w:pPr>
            <w:r w:rsidRPr="0075733F">
              <w:rPr>
                <w:sz w:val="18"/>
                <w:szCs w:val="18"/>
              </w:rPr>
              <w:t>"M" = Corporate Action Fee</w:t>
            </w:r>
          </w:p>
        </w:tc>
      </w:tr>
      <w:tr w:rsidR="007F2ECD" w:rsidRPr="002B717F" w:rsidTr="006938B2">
        <w:tc>
          <w:tcPr>
            <w:tcW w:w="1986" w:type="dxa"/>
          </w:tcPr>
          <w:p w:rsidR="007F2ECD" w:rsidRPr="00BB5271" w:rsidRDefault="007F2ECD" w:rsidP="006938B2">
            <w:pPr>
              <w:pStyle w:val="Default"/>
              <w:rPr>
                <w:sz w:val="18"/>
                <w:szCs w:val="18"/>
              </w:rPr>
            </w:pPr>
            <w:r w:rsidRPr="00BB5271">
              <w:rPr>
                <w:rFonts w:hint="eastAsia"/>
                <w:sz w:val="18"/>
                <w:szCs w:val="18"/>
              </w:rPr>
              <w:t>证券代码</w:t>
            </w:r>
          </w:p>
        </w:tc>
        <w:tc>
          <w:tcPr>
            <w:tcW w:w="3402" w:type="dxa"/>
            <w:gridSpan w:val="2"/>
          </w:tcPr>
          <w:p w:rsidR="007F2ECD" w:rsidRPr="00C9110B" w:rsidRDefault="007F2ECD" w:rsidP="006938B2">
            <w:pPr>
              <w:pStyle w:val="Default"/>
              <w:rPr>
                <w:sz w:val="21"/>
                <w:szCs w:val="21"/>
              </w:rPr>
            </w:pPr>
            <w:r w:rsidRPr="0016060E">
              <w:rPr>
                <w:sz w:val="21"/>
                <w:szCs w:val="21"/>
              </w:rPr>
              <w:t>Stock code</w:t>
            </w:r>
          </w:p>
        </w:tc>
        <w:tc>
          <w:tcPr>
            <w:tcW w:w="992" w:type="dxa"/>
            <w:gridSpan w:val="2"/>
          </w:tcPr>
          <w:p w:rsidR="007F2ECD" w:rsidRDefault="007F2ECD" w:rsidP="006938B2">
            <w:pPr>
              <w:rPr>
                <w:sz w:val="22"/>
              </w:rPr>
            </w:pPr>
            <w:r w:rsidRPr="0016060E">
              <w:rPr>
                <w:sz w:val="22"/>
              </w:rPr>
              <w:t>9(5)</w:t>
            </w:r>
          </w:p>
        </w:tc>
        <w:tc>
          <w:tcPr>
            <w:tcW w:w="3969" w:type="dxa"/>
            <w:gridSpan w:val="3"/>
          </w:tcPr>
          <w:p w:rsidR="007F2ECD" w:rsidRPr="0075733F" w:rsidRDefault="007F2ECD" w:rsidP="006938B2">
            <w:pPr>
              <w:rPr>
                <w:sz w:val="18"/>
                <w:szCs w:val="18"/>
              </w:rPr>
            </w:pPr>
          </w:p>
        </w:tc>
      </w:tr>
      <w:tr w:rsidR="007F2ECD" w:rsidRPr="002B717F" w:rsidTr="006938B2">
        <w:tc>
          <w:tcPr>
            <w:tcW w:w="1986" w:type="dxa"/>
          </w:tcPr>
          <w:p w:rsidR="007F2ECD" w:rsidRPr="00BB5271" w:rsidRDefault="007F2ECD" w:rsidP="006938B2">
            <w:pPr>
              <w:pStyle w:val="Default"/>
              <w:rPr>
                <w:sz w:val="18"/>
                <w:szCs w:val="18"/>
              </w:rPr>
            </w:pPr>
            <w:r w:rsidRPr="00037DE7">
              <w:rPr>
                <w:rFonts w:ascii="Arial" w:hAnsi="Arial" w:cs="Arial" w:hint="eastAsia"/>
                <w:b/>
                <w:color w:val="auto"/>
                <w:sz w:val="18"/>
                <w:szCs w:val="18"/>
              </w:rPr>
              <w:t>国际证券识别号码</w:t>
            </w:r>
          </w:p>
        </w:tc>
        <w:tc>
          <w:tcPr>
            <w:tcW w:w="3402" w:type="dxa"/>
            <w:gridSpan w:val="2"/>
          </w:tcPr>
          <w:p w:rsidR="007F2ECD" w:rsidRPr="00C9110B" w:rsidRDefault="007F2ECD" w:rsidP="006938B2">
            <w:pPr>
              <w:pStyle w:val="Default"/>
              <w:rPr>
                <w:sz w:val="21"/>
                <w:szCs w:val="21"/>
              </w:rPr>
            </w:pPr>
            <w:r w:rsidRPr="0016060E">
              <w:rPr>
                <w:sz w:val="21"/>
                <w:szCs w:val="21"/>
              </w:rPr>
              <w:t>ISIN</w:t>
            </w:r>
          </w:p>
        </w:tc>
        <w:tc>
          <w:tcPr>
            <w:tcW w:w="992" w:type="dxa"/>
            <w:gridSpan w:val="2"/>
          </w:tcPr>
          <w:p w:rsidR="007F2ECD" w:rsidRDefault="007F2ECD" w:rsidP="006938B2">
            <w:pPr>
              <w:rPr>
                <w:sz w:val="22"/>
              </w:rPr>
            </w:pPr>
            <w:r w:rsidRPr="0016060E">
              <w:rPr>
                <w:sz w:val="22"/>
              </w:rPr>
              <w:t>X(12)</w:t>
            </w:r>
          </w:p>
        </w:tc>
        <w:tc>
          <w:tcPr>
            <w:tcW w:w="3969" w:type="dxa"/>
            <w:gridSpan w:val="3"/>
          </w:tcPr>
          <w:p w:rsidR="007F2ECD" w:rsidRPr="0075733F" w:rsidRDefault="007F2ECD" w:rsidP="006938B2">
            <w:pPr>
              <w:rPr>
                <w:sz w:val="18"/>
                <w:szCs w:val="18"/>
              </w:rPr>
            </w:pPr>
          </w:p>
        </w:tc>
      </w:tr>
      <w:tr w:rsidR="007F2ECD" w:rsidRPr="002B717F" w:rsidTr="006938B2">
        <w:tc>
          <w:tcPr>
            <w:tcW w:w="1986" w:type="dxa"/>
          </w:tcPr>
          <w:p w:rsidR="007F2ECD" w:rsidRPr="00BB5271" w:rsidRDefault="007F2ECD" w:rsidP="006938B2">
            <w:pPr>
              <w:pStyle w:val="Default"/>
              <w:rPr>
                <w:b/>
                <w:color w:val="FFFFFF" w:themeColor="background1"/>
                <w:sz w:val="18"/>
                <w:szCs w:val="18"/>
              </w:rPr>
            </w:pPr>
            <w:r w:rsidRPr="00BB5271">
              <w:rPr>
                <w:rFonts w:ascii="Arial" w:hAnsi="Arial" w:cs="Arial" w:hint="eastAsia"/>
                <w:sz w:val="18"/>
                <w:szCs w:val="18"/>
              </w:rPr>
              <w:t>企业公告编号</w:t>
            </w:r>
          </w:p>
        </w:tc>
        <w:tc>
          <w:tcPr>
            <w:tcW w:w="3402" w:type="dxa"/>
            <w:gridSpan w:val="2"/>
          </w:tcPr>
          <w:p w:rsidR="007F2ECD" w:rsidRPr="00C9110B" w:rsidRDefault="007F2ECD" w:rsidP="006938B2">
            <w:pPr>
              <w:pStyle w:val="Default"/>
              <w:rPr>
                <w:sz w:val="21"/>
                <w:szCs w:val="21"/>
              </w:rPr>
            </w:pPr>
            <w:r w:rsidRPr="0016060E">
              <w:rPr>
                <w:sz w:val="21"/>
                <w:szCs w:val="21"/>
              </w:rPr>
              <w:t>Announcement number</w:t>
            </w:r>
          </w:p>
        </w:tc>
        <w:tc>
          <w:tcPr>
            <w:tcW w:w="992" w:type="dxa"/>
            <w:gridSpan w:val="2"/>
          </w:tcPr>
          <w:p w:rsidR="007F2ECD" w:rsidRDefault="007F2ECD" w:rsidP="006938B2">
            <w:pPr>
              <w:rPr>
                <w:sz w:val="22"/>
              </w:rPr>
            </w:pPr>
            <w:r w:rsidRPr="0016060E">
              <w:rPr>
                <w:sz w:val="22"/>
              </w:rPr>
              <w:t>X(9)</w:t>
            </w:r>
          </w:p>
        </w:tc>
        <w:tc>
          <w:tcPr>
            <w:tcW w:w="3969" w:type="dxa"/>
            <w:gridSpan w:val="3"/>
          </w:tcPr>
          <w:p w:rsidR="007F2ECD" w:rsidRPr="0075733F" w:rsidRDefault="007F2ECD" w:rsidP="006938B2">
            <w:pPr>
              <w:rPr>
                <w:sz w:val="18"/>
                <w:szCs w:val="18"/>
              </w:rPr>
            </w:pPr>
          </w:p>
        </w:tc>
      </w:tr>
      <w:tr w:rsidR="007F2ECD" w:rsidRPr="002B717F" w:rsidTr="006938B2">
        <w:tc>
          <w:tcPr>
            <w:tcW w:w="1986" w:type="dxa"/>
          </w:tcPr>
          <w:p w:rsidR="007F2ECD" w:rsidRPr="00BB5271" w:rsidRDefault="007F2ECD" w:rsidP="006938B2">
            <w:pPr>
              <w:pStyle w:val="Default"/>
              <w:rPr>
                <w:sz w:val="18"/>
                <w:szCs w:val="18"/>
              </w:rPr>
            </w:pPr>
            <w:r>
              <w:rPr>
                <w:rFonts w:hint="eastAsia"/>
                <w:sz w:val="18"/>
                <w:szCs w:val="18"/>
              </w:rPr>
              <w:t>公告类别</w:t>
            </w:r>
          </w:p>
        </w:tc>
        <w:tc>
          <w:tcPr>
            <w:tcW w:w="3402" w:type="dxa"/>
            <w:gridSpan w:val="2"/>
          </w:tcPr>
          <w:p w:rsidR="007F2ECD" w:rsidRPr="00C9110B" w:rsidRDefault="007F2ECD" w:rsidP="006938B2">
            <w:pPr>
              <w:pStyle w:val="Default"/>
              <w:rPr>
                <w:sz w:val="21"/>
                <w:szCs w:val="21"/>
              </w:rPr>
            </w:pPr>
            <w:r w:rsidRPr="0016060E">
              <w:rPr>
                <w:sz w:val="21"/>
                <w:szCs w:val="21"/>
              </w:rPr>
              <w:t>Announcement type</w:t>
            </w:r>
          </w:p>
        </w:tc>
        <w:tc>
          <w:tcPr>
            <w:tcW w:w="992" w:type="dxa"/>
            <w:gridSpan w:val="2"/>
          </w:tcPr>
          <w:p w:rsidR="007F2ECD" w:rsidRDefault="007F2ECD" w:rsidP="006938B2">
            <w:pPr>
              <w:rPr>
                <w:sz w:val="22"/>
              </w:rPr>
            </w:pPr>
            <w:r w:rsidRPr="0016060E">
              <w:rPr>
                <w:sz w:val="22"/>
              </w:rPr>
              <w:t>X(2)</w:t>
            </w:r>
          </w:p>
        </w:tc>
        <w:tc>
          <w:tcPr>
            <w:tcW w:w="3969" w:type="dxa"/>
            <w:gridSpan w:val="3"/>
            <w:shd w:val="clear" w:color="auto" w:fill="B6DDE8" w:themeFill="accent5" w:themeFillTint="66"/>
          </w:tcPr>
          <w:p w:rsidR="007F2ECD" w:rsidRPr="0075733F" w:rsidRDefault="007F2ECD" w:rsidP="006938B2">
            <w:pPr>
              <w:rPr>
                <w:sz w:val="18"/>
                <w:szCs w:val="18"/>
              </w:rPr>
            </w:pPr>
            <w:r w:rsidRPr="0075733F">
              <w:rPr>
                <w:rFonts w:hint="eastAsia"/>
                <w:sz w:val="18"/>
                <w:szCs w:val="18"/>
              </w:rPr>
              <w:t>有几类？</w:t>
            </w:r>
          </w:p>
        </w:tc>
      </w:tr>
      <w:tr w:rsidR="007F2ECD" w:rsidRPr="002B717F" w:rsidTr="006938B2">
        <w:tc>
          <w:tcPr>
            <w:tcW w:w="1986" w:type="dxa"/>
            <w:shd w:val="clear" w:color="auto" w:fill="B6DDE8" w:themeFill="accent5" w:themeFillTint="66"/>
          </w:tcPr>
          <w:p w:rsidR="007F2ECD" w:rsidRPr="0075733F" w:rsidRDefault="007F2ECD" w:rsidP="006938B2">
            <w:pPr>
              <w:pStyle w:val="Default"/>
              <w:rPr>
                <w:sz w:val="18"/>
                <w:szCs w:val="18"/>
              </w:rPr>
            </w:pPr>
            <w:r w:rsidRPr="0075733F">
              <w:rPr>
                <w:rFonts w:hint="eastAsia"/>
                <w:sz w:val="18"/>
                <w:szCs w:val="18"/>
              </w:rPr>
              <w:t>交收日期</w:t>
            </w:r>
          </w:p>
        </w:tc>
        <w:tc>
          <w:tcPr>
            <w:tcW w:w="3402" w:type="dxa"/>
            <w:gridSpan w:val="2"/>
            <w:shd w:val="clear" w:color="auto" w:fill="B6DDE8" w:themeFill="accent5" w:themeFillTint="66"/>
          </w:tcPr>
          <w:p w:rsidR="007F2ECD" w:rsidRPr="0016060E" w:rsidRDefault="007F2ECD" w:rsidP="006938B2">
            <w:pPr>
              <w:pStyle w:val="Default"/>
              <w:rPr>
                <w:sz w:val="21"/>
                <w:szCs w:val="21"/>
              </w:rPr>
            </w:pPr>
            <w:r w:rsidRPr="0016060E">
              <w:rPr>
                <w:sz w:val="21"/>
                <w:szCs w:val="21"/>
              </w:rPr>
              <w:t>Collection date</w:t>
            </w:r>
          </w:p>
        </w:tc>
        <w:tc>
          <w:tcPr>
            <w:tcW w:w="992" w:type="dxa"/>
            <w:gridSpan w:val="2"/>
            <w:shd w:val="clear" w:color="auto" w:fill="B6DDE8" w:themeFill="accent5" w:themeFillTint="66"/>
          </w:tcPr>
          <w:p w:rsidR="007F2ECD" w:rsidRPr="0016060E" w:rsidRDefault="007F2ECD" w:rsidP="006938B2">
            <w:pPr>
              <w:rPr>
                <w:sz w:val="22"/>
              </w:rPr>
            </w:pPr>
            <w:r w:rsidRPr="0016060E">
              <w:rPr>
                <w:sz w:val="22"/>
              </w:rPr>
              <w:t>9(8)</w:t>
            </w:r>
          </w:p>
        </w:tc>
        <w:tc>
          <w:tcPr>
            <w:tcW w:w="3969" w:type="dxa"/>
            <w:gridSpan w:val="3"/>
            <w:shd w:val="clear" w:color="auto" w:fill="B6DDE8" w:themeFill="accent5" w:themeFillTint="66"/>
          </w:tcPr>
          <w:p w:rsidR="007F2ECD" w:rsidRPr="0075733F" w:rsidRDefault="007F2ECD" w:rsidP="006938B2">
            <w:pPr>
              <w:rPr>
                <w:sz w:val="18"/>
                <w:szCs w:val="18"/>
              </w:rPr>
            </w:pPr>
            <w:r w:rsidRPr="0075733F">
              <w:rPr>
                <w:sz w:val="18"/>
                <w:szCs w:val="18"/>
              </w:rPr>
              <w:t>YYYYMMDD</w:t>
            </w:r>
          </w:p>
        </w:tc>
      </w:tr>
      <w:tr w:rsidR="007F2ECD" w:rsidRPr="002B717F" w:rsidTr="008F5B3B">
        <w:tc>
          <w:tcPr>
            <w:tcW w:w="1986" w:type="dxa"/>
            <w:shd w:val="clear" w:color="auto" w:fill="auto"/>
          </w:tcPr>
          <w:p w:rsidR="007F2ECD" w:rsidRPr="0075733F" w:rsidRDefault="007F2ECD" w:rsidP="006938B2">
            <w:pPr>
              <w:pStyle w:val="Default"/>
              <w:rPr>
                <w:sz w:val="18"/>
                <w:szCs w:val="18"/>
              </w:rPr>
            </w:pPr>
            <w:r w:rsidRPr="0075733F">
              <w:rPr>
                <w:rFonts w:ascii="Arial" w:hAnsi="Arial" w:cs="Arial" w:hint="eastAsia"/>
                <w:sz w:val="18"/>
                <w:szCs w:val="18"/>
              </w:rPr>
              <w:t>证券账户</w:t>
            </w:r>
            <w:r w:rsidR="008F5B3B">
              <w:rPr>
                <w:rFonts w:ascii="Arial" w:hAnsi="Arial" w:cs="Arial" w:hint="eastAsia"/>
                <w:sz w:val="18"/>
                <w:szCs w:val="18"/>
              </w:rPr>
              <w:t>(</w:t>
            </w:r>
            <w:r w:rsidR="008F5B3B">
              <w:rPr>
                <w:rFonts w:ascii="Arial" w:hAnsi="Arial" w:cs="Arial" w:hint="eastAsia"/>
                <w:sz w:val="18"/>
                <w:szCs w:val="18"/>
              </w:rPr>
              <w:t>指</w:t>
            </w:r>
            <w:proofErr w:type="gramStart"/>
            <w:r w:rsidR="008F5B3B">
              <w:rPr>
                <w:rFonts w:ascii="Arial" w:hAnsi="Arial" w:cs="Arial" w:hint="eastAsia"/>
                <w:sz w:val="18"/>
                <w:szCs w:val="18"/>
              </w:rPr>
              <w:t>仓位</w:t>
            </w:r>
            <w:proofErr w:type="gramEnd"/>
            <w:r w:rsidR="008F5B3B">
              <w:rPr>
                <w:rFonts w:ascii="Arial" w:hAnsi="Arial" w:cs="Arial" w:hint="eastAsia"/>
                <w:sz w:val="18"/>
                <w:szCs w:val="18"/>
              </w:rPr>
              <w:t>)</w:t>
            </w:r>
          </w:p>
        </w:tc>
        <w:tc>
          <w:tcPr>
            <w:tcW w:w="3402" w:type="dxa"/>
            <w:gridSpan w:val="2"/>
            <w:shd w:val="clear" w:color="auto" w:fill="auto"/>
          </w:tcPr>
          <w:p w:rsidR="007F2ECD" w:rsidRPr="0016060E" w:rsidRDefault="007F2ECD" w:rsidP="006938B2">
            <w:pPr>
              <w:pStyle w:val="Default"/>
              <w:rPr>
                <w:sz w:val="21"/>
                <w:szCs w:val="21"/>
              </w:rPr>
            </w:pPr>
            <w:r w:rsidRPr="0016060E">
              <w:rPr>
                <w:sz w:val="21"/>
                <w:szCs w:val="21"/>
              </w:rPr>
              <w:t>Stock account number</w:t>
            </w:r>
          </w:p>
        </w:tc>
        <w:tc>
          <w:tcPr>
            <w:tcW w:w="992" w:type="dxa"/>
            <w:gridSpan w:val="2"/>
            <w:shd w:val="clear" w:color="auto" w:fill="auto"/>
          </w:tcPr>
          <w:p w:rsidR="007F2ECD" w:rsidRPr="0016060E" w:rsidRDefault="007F2ECD" w:rsidP="006938B2">
            <w:pPr>
              <w:rPr>
                <w:sz w:val="22"/>
              </w:rPr>
            </w:pPr>
            <w:r w:rsidRPr="0016060E">
              <w:rPr>
                <w:sz w:val="22"/>
              </w:rPr>
              <w:t>X(8)</w:t>
            </w:r>
          </w:p>
        </w:tc>
        <w:tc>
          <w:tcPr>
            <w:tcW w:w="3969" w:type="dxa"/>
            <w:gridSpan w:val="3"/>
            <w:shd w:val="clear" w:color="auto" w:fill="auto"/>
          </w:tcPr>
          <w:p w:rsidR="007F2ECD" w:rsidRPr="0075733F" w:rsidRDefault="008F5B3B" w:rsidP="006938B2">
            <w:pPr>
              <w:rPr>
                <w:sz w:val="18"/>
                <w:szCs w:val="18"/>
              </w:rPr>
            </w:pPr>
            <w:r>
              <w:rPr>
                <w:rFonts w:hint="eastAsia"/>
                <w:sz w:val="18"/>
                <w:szCs w:val="18"/>
              </w:rPr>
              <w:t>前面补空格</w:t>
            </w:r>
          </w:p>
        </w:tc>
      </w:tr>
      <w:tr w:rsidR="007F2ECD" w:rsidRPr="002B717F" w:rsidTr="006938B2">
        <w:tc>
          <w:tcPr>
            <w:tcW w:w="1986" w:type="dxa"/>
            <w:shd w:val="clear" w:color="auto" w:fill="B6DDE8" w:themeFill="accent5" w:themeFillTint="66"/>
          </w:tcPr>
          <w:p w:rsidR="007F2ECD" w:rsidRPr="0075733F" w:rsidRDefault="007F2ECD" w:rsidP="006938B2">
            <w:pPr>
              <w:pStyle w:val="Default"/>
              <w:rPr>
                <w:sz w:val="18"/>
                <w:szCs w:val="18"/>
              </w:rPr>
            </w:pPr>
            <w:r w:rsidRPr="0075733F">
              <w:rPr>
                <w:rFonts w:ascii="Arial" w:hAnsi="Arial" w:cs="Arial" w:hint="eastAsia"/>
                <w:sz w:val="18"/>
                <w:szCs w:val="18"/>
              </w:rPr>
              <w:t>持股数量</w:t>
            </w:r>
          </w:p>
        </w:tc>
        <w:tc>
          <w:tcPr>
            <w:tcW w:w="3402" w:type="dxa"/>
            <w:gridSpan w:val="2"/>
            <w:shd w:val="clear" w:color="auto" w:fill="B6DDE8" w:themeFill="accent5" w:themeFillTint="66"/>
          </w:tcPr>
          <w:p w:rsidR="007F2ECD" w:rsidRPr="0016060E" w:rsidRDefault="007F2ECD" w:rsidP="006938B2">
            <w:pPr>
              <w:pStyle w:val="Default"/>
              <w:rPr>
                <w:sz w:val="21"/>
                <w:szCs w:val="21"/>
              </w:rPr>
            </w:pPr>
            <w:r w:rsidRPr="0016060E">
              <w:rPr>
                <w:sz w:val="21"/>
                <w:szCs w:val="21"/>
              </w:rPr>
              <w:t>Original shareholding quantity</w:t>
            </w:r>
          </w:p>
        </w:tc>
        <w:tc>
          <w:tcPr>
            <w:tcW w:w="992" w:type="dxa"/>
            <w:gridSpan w:val="2"/>
            <w:shd w:val="clear" w:color="auto" w:fill="B6DDE8" w:themeFill="accent5" w:themeFillTint="66"/>
          </w:tcPr>
          <w:p w:rsidR="007F2ECD" w:rsidRPr="0016060E" w:rsidRDefault="007F2ECD" w:rsidP="006938B2">
            <w:pPr>
              <w:rPr>
                <w:sz w:val="22"/>
              </w:rPr>
            </w:pPr>
            <w:r w:rsidRPr="0016060E">
              <w:rPr>
                <w:sz w:val="22"/>
              </w:rPr>
              <w:t>9(11)</w:t>
            </w:r>
          </w:p>
        </w:tc>
        <w:tc>
          <w:tcPr>
            <w:tcW w:w="3969" w:type="dxa"/>
            <w:gridSpan w:val="3"/>
            <w:shd w:val="clear" w:color="auto" w:fill="B6DDE8" w:themeFill="accent5" w:themeFillTint="66"/>
          </w:tcPr>
          <w:p w:rsidR="007F2ECD" w:rsidRPr="0075733F" w:rsidRDefault="007F2ECD" w:rsidP="006938B2">
            <w:pPr>
              <w:rPr>
                <w:sz w:val="18"/>
                <w:szCs w:val="18"/>
              </w:rPr>
            </w:pPr>
            <w:r w:rsidRPr="0075733F">
              <w:rPr>
                <w:rFonts w:hint="eastAsia"/>
                <w:sz w:val="18"/>
                <w:szCs w:val="18"/>
              </w:rPr>
              <w:t>原持股数量</w:t>
            </w:r>
          </w:p>
        </w:tc>
      </w:tr>
      <w:tr w:rsidR="007F2ECD" w:rsidRPr="002B717F" w:rsidTr="006938B2">
        <w:tc>
          <w:tcPr>
            <w:tcW w:w="1986" w:type="dxa"/>
            <w:shd w:val="clear" w:color="auto" w:fill="B6DDE8" w:themeFill="accent5" w:themeFillTint="66"/>
          </w:tcPr>
          <w:p w:rsidR="007F2ECD" w:rsidRPr="0075733F" w:rsidRDefault="007F2ECD" w:rsidP="006938B2">
            <w:pPr>
              <w:pStyle w:val="Default"/>
              <w:rPr>
                <w:sz w:val="18"/>
                <w:szCs w:val="18"/>
              </w:rPr>
            </w:pPr>
            <w:r w:rsidRPr="0075733F">
              <w:rPr>
                <w:rFonts w:ascii="Arial" w:hAnsi="Arial" w:cs="Arial" w:hint="eastAsia"/>
                <w:sz w:val="18"/>
                <w:szCs w:val="18"/>
              </w:rPr>
              <w:t>买卖单位</w:t>
            </w:r>
          </w:p>
        </w:tc>
        <w:tc>
          <w:tcPr>
            <w:tcW w:w="3402" w:type="dxa"/>
            <w:gridSpan w:val="2"/>
            <w:shd w:val="clear" w:color="auto" w:fill="B6DDE8" w:themeFill="accent5" w:themeFillTint="66"/>
          </w:tcPr>
          <w:p w:rsidR="007F2ECD" w:rsidRPr="0016060E" w:rsidRDefault="007F2ECD" w:rsidP="006938B2">
            <w:pPr>
              <w:pStyle w:val="Default"/>
              <w:rPr>
                <w:sz w:val="21"/>
                <w:szCs w:val="21"/>
              </w:rPr>
            </w:pPr>
            <w:r w:rsidRPr="0016060E">
              <w:rPr>
                <w:sz w:val="21"/>
                <w:szCs w:val="21"/>
              </w:rPr>
              <w:t>Number of board lot</w:t>
            </w:r>
          </w:p>
        </w:tc>
        <w:tc>
          <w:tcPr>
            <w:tcW w:w="992" w:type="dxa"/>
            <w:gridSpan w:val="2"/>
            <w:shd w:val="clear" w:color="auto" w:fill="B6DDE8" w:themeFill="accent5" w:themeFillTint="66"/>
          </w:tcPr>
          <w:p w:rsidR="007F2ECD" w:rsidRPr="0016060E" w:rsidRDefault="007F2ECD" w:rsidP="006938B2">
            <w:pPr>
              <w:rPr>
                <w:sz w:val="22"/>
              </w:rPr>
            </w:pPr>
            <w:r w:rsidRPr="0016060E">
              <w:rPr>
                <w:sz w:val="22"/>
              </w:rPr>
              <w:t>9(11)</w:t>
            </w:r>
          </w:p>
        </w:tc>
        <w:tc>
          <w:tcPr>
            <w:tcW w:w="3969" w:type="dxa"/>
            <w:gridSpan w:val="3"/>
            <w:shd w:val="clear" w:color="auto" w:fill="B6DDE8" w:themeFill="accent5" w:themeFillTint="66"/>
          </w:tcPr>
          <w:p w:rsidR="007F2ECD" w:rsidRPr="0075733F" w:rsidRDefault="007F2ECD" w:rsidP="006938B2">
            <w:pPr>
              <w:rPr>
                <w:sz w:val="18"/>
                <w:szCs w:val="18"/>
              </w:rPr>
            </w:pPr>
            <w:r w:rsidRPr="0075733F">
              <w:rPr>
                <w:rFonts w:hint="eastAsia"/>
                <w:sz w:val="18"/>
                <w:szCs w:val="18"/>
              </w:rPr>
              <w:t>一般是手还是？</w:t>
            </w:r>
          </w:p>
        </w:tc>
      </w:tr>
      <w:tr w:rsidR="007F2ECD" w:rsidRPr="002B717F" w:rsidTr="006938B2">
        <w:tc>
          <w:tcPr>
            <w:tcW w:w="1986" w:type="dxa"/>
          </w:tcPr>
          <w:p w:rsidR="007F2ECD" w:rsidRPr="0075733F" w:rsidRDefault="007F2ECD" w:rsidP="006938B2">
            <w:pPr>
              <w:pStyle w:val="Default"/>
              <w:rPr>
                <w:sz w:val="18"/>
                <w:szCs w:val="18"/>
              </w:rPr>
            </w:pPr>
            <w:r w:rsidRPr="0075733F">
              <w:rPr>
                <w:rFonts w:hint="eastAsia"/>
                <w:sz w:val="18"/>
                <w:szCs w:val="18"/>
              </w:rPr>
              <w:t>公司行动费</w:t>
            </w:r>
          </w:p>
        </w:tc>
        <w:tc>
          <w:tcPr>
            <w:tcW w:w="3402" w:type="dxa"/>
            <w:gridSpan w:val="2"/>
          </w:tcPr>
          <w:p w:rsidR="007F2ECD" w:rsidRPr="0016060E" w:rsidRDefault="007F2ECD" w:rsidP="006938B2">
            <w:pPr>
              <w:pStyle w:val="Default"/>
              <w:rPr>
                <w:sz w:val="21"/>
                <w:szCs w:val="21"/>
              </w:rPr>
            </w:pPr>
            <w:r w:rsidRPr="0016060E">
              <w:rPr>
                <w:sz w:val="21"/>
                <w:szCs w:val="21"/>
              </w:rPr>
              <w:t>Corporate action fee</w:t>
            </w:r>
          </w:p>
        </w:tc>
        <w:tc>
          <w:tcPr>
            <w:tcW w:w="992" w:type="dxa"/>
            <w:gridSpan w:val="2"/>
          </w:tcPr>
          <w:p w:rsidR="007F2ECD" w:rsidRPr="0016060E" w:rsidRDefault="007F2ECD" w:rsidP="006938B2">
            <w:pPr>
              <w:rPr>
                <w:sz w:val="22"/>
              </w:rPr>
            </w:pPr>
            <w:r w:rsidRPr="0016060E">
              <w:rPr>
                <w:sz w:val="22"/>
              </w:rPr>
              <w:t>9(7)V9(2)</w:t>
            </w:r>
          </w:p>
        </w:tc>
        <w:tc>
          <w:tcPr>
            <w:tcW w:w="3969" w:type="dxa"/>
            <w:gridSpan w:val="3"/>
          </w:tcPr>
          <w:p w:rsidR="007F2ECD" w:rsidRPr="0075733F" w:rsidRDefault="007F2ECD" w:rsidP="006938B2">
            <w:pPr>
              <w:rPr>
                <w:sz w:val="18"/>
                <w:szCs w:val="18"/>
              </w:rPr>
            </w:pPr>
          </w:p>
        </w:tc>
      </w:tr>
      <w:tr w:rsidR="007F2ECD" w:rsidRPr="002B717F" w:rsidTr="006938B2">
        <w:tc>
          <w:tcPr>
            <w:tcW w:w="1986" w:type="dxa"/>
          </w:tcPr>
          <w:p w:rsidR="007F2ECD" w:rsidRPr="0075733F" w:rsidRDefault="007F2ECD" w:rsidP="006938B2">
            <w:pPr>
              <w:pStyle w:val="Default"/>
              <w:rPr>
                <w:sz w:val="18"/>
                <w:szCs w:val="18"/>
              </w:rPr>
            </w:pPr>
          </w:p>
        </w:tc>
        <w:tc>
          <w:tcPr>
            <w:tcW w:w="3402" w:type="dxa"/>
            <w:gridSpan w:val="2"/>
          </w:tcPr>
          <w:p w:rsidR="007F2ECD" w:rsidRPr="0016060E" w:rsidRDefault="007F2ECD" w:rsidP="006938B2">
            <w:pPr>
              <w:pStyle w:val="Default"/>
              <w:rPr>
                <w:sz w:val="21"/>
                <w:szCs w:val="21"/>
              </w:rPr>
            </w:pPr>
            <w:r w:rsidRPr="0016060E">
              <w:rPr>
                <w:sz w:val="21"/>
                <w:szCs w:val="21"/>
              </w:rPr>
              <w:t>Record checksum</w:t>
            </w:r>
          </w:p>
        </w:tc>
        <w:tc>
          <w:tcPr>
            <w:tcW w:w="992" w:type="dxa"/>
            <w:gridSpan w:val="2"/>
          </w:tcPr>
          <w:p w:rsidR="007F2ECD" w:rsidRPr="0016060E" w:rsidRDefault="007F2ECD" w:rsidP="006938B2">
            <w:pPr>
              <w:rPr>
                <w:sz w:val="22"/>
              </w:rPr>
            </w:pPr>
            <w:r w:rsidRPr="0016060E">
              <w:rPr>
                <w:sz w:val="22"/>
              </w:rPr>
              <w:t>9(17)</w:t>
            </w:r>
          </w:p>
        </w:tc>
        <w:tc>
          <w:tcPr>
            <w:tcW w:w="3969" w:type="dxa"/>
            <w:gridSpan w:val="3"/>
          </w:tcPr>
          <w:p w:rsidR="007F2ECD" w:rsidRDefault="007F2ECD" w:rsidP="006938B2">
            <w:pPr>
              <w:rPr>
                <w:sz w:val="18"/>
                <w:szCs w:val="18"/>
              </w:rPr>
            </w:pPr>
            <w:r w:rsidRPr="0075733F">
              <w:rPr>
                <w:sz w:val="18"/>
                <w:szCs w:val="18"/>
              </w:rPr>
              <w:t>Sum of Stk cd, Coll date, Origshrhldg, No of board lot &amp; CorpAct fee</w:t>
            </w:r>
          </w:p>
          <w:p w:rsidR="008F5B3B" w:rsidRPr="0075733F" w:rsidRDefault="008F5B3B" w:rsidP="006938B2">
            <w:pPr>
              <w:rPr>
                <w:sz w:val="18"/>
                <w:szCs w:val="18"/>
              </w:rPr>
            </w:pPr>
            <w:r>
              <w:rPr>
                <w:rFonts w:hint="eastAsia"/>
                <w:sz w:val="18"/>
                <w:szCs w:val="18"/>
              </w:rPr>
              <w:t>交收日期</w:t>
            </w:r>
            <w:r>
              <w:rPr>
                <w:rFonts w:hint="eastAsia"/>
                <w:sz w:val="18"/>
                <w:szCs w:val="18"/>
              </w:rPr>
              <w:t>+</w:t>
            </w:r>
            <w:r>
              <w:rPr>
                <w:rFonts w:hint="eastAsia"/>
                <w:sz w:val="18"/>
                <w:szCs w:val="18"/>
              </w:rPr>
              <w:t>证券代码</w:t>
            </w:r>
            <w:r>
              <w:rPr>
                <w:rFonts w:hint="eastAsia"/>
                <w:sz w:val="18"/>
                <w:szCs w:val="18"/>
              </w:rPr>
              <w:t>+</w:t>
            </w:r>
            <w:r>
              <w:rPr>
                <w:rFonts w:hint="eastAsia"/>
                <w:sz w:val="18"/>
                <w:szCs w:val="18"/>
              </w:rPr>
              <w:t>原持股数</w:t>
            </w:r>
            <w:r>
              <w:rPr>
                <w:rFonts w:hint="eastAsia"/>
                <w:sz w:val="18"/>
                <w:szCs w:val="18"/>
              </w:rPr>
              <w:t>+</w:t>
            </w:r>
            <w:r>
              <w:rPr>
                <w:rFonts w:hint="eastAsia"/>
                <w:sz w:val="18"/>
                <w:szCs w:val="18"/>
              </w:rPr>
              <w:t>手</w:t>
            </w:r>
            <w:r>
              <w:rPr>
                <w:rFonts w:hint="eastAsia"/>
                <w:sz w:val="18"/>
                <w:szCs w:val="18"/>
              </w:rPr>
              <w:t>+</w:t>
            </w:r>
            <w:r>
              <w:rPr>
                <w:rFonts w:hint="eastAsia"/>
                <w:sz w:val="18"/>
                <w:szCs w:val="18"/>
              </w:rPr>
              <w:t>行动费</w:t>
            </w:r>
          </w:p>
        </w:tc>
      </w:tr>
      <w:tr w:rsidR="007F2ECD" w:rsidRPr="002B717F" w:rsidTr="006938B2">
        <w:tc>
          <w:tcPr>
            <w:tcW w:w="1986" w:type="dxa"/>
          </w:tcPr>
          <w:p w:rsidR="007F2ECD" w:rsidRPr="0075733F" w:rsidRDefault="007F2ECD" w:rsidP="006938B2">
            <w:pPr>
              <w:pStyle w:val="Default"/>
              <w:rPr>
                <w:sz w:val="18"/>
                <w:szCs w:val="18"/>
              </w:rPr>
            </w:pPr>
          </w:p>
        </w:tc>
        <w:tc>
          <w:tcPr>
            <w:tcW w:w="3402" w:type="dxa"/>
            <w:gridSpan w:val="2"/>
          </w:tcPr>
          <w:p w:rsidR="007F2ECD" w:rsidRPr="0016060E" w:rsidRDefault="007F2ECD" w:rsidP="006938B2">
            <w:pPr>
              <w:pStyle w:val="Default"/>
              <w:rPr>
                <w:sz w:val="21"/>
                <w:szCs w:val="21"/>
              </w:rPr>
            </w:pPr>
            <w:r w:rsidRPr="0016060E">
              <w:rPr>
                <w:sz w:val="21"/>
                <w:szCs w:val="21"/>
              </w:rPr>
              <w:t>Filler</w:t>
            </w:r>
          </w:p>
        </w:tc>
        <w:tc>
          <w:tcPr>
            <w:tcW w:w="992" w:type="dxa"/>
            <w:gridSpan w:val="2"/>
          </w:tcPr>
          <w:p w:rsidR="007F2ECD" w:rsidRPr="0016060E" w:rsidRDefault="007F2ECD" w:rsidP="006938B2">
            <w:pPr>
              <w:rPr>
                <w:sz w:val="22"/>
              </w:rPr>
            </w:pPr>
            <w:r w:rsidRPr="0016060E">
              <w:rPr>
                <w:sz w:val="22"/>
              </w:rPr>
              <w:t>X(187)</w:t>
            </w:r>
          </w:p>
        </w:tc>
        <w:tc>
          <w:tcPr>
            <w:tcW w:w="3969" w:type="dxa"/>
            <w:gridSpan w:val="3"/>
          </w:tcPr>
          <w:p w:rsidR="007F2ECD" w:rsidRPr="0016060E" w:rsidRDefault="007F2ECD" w:rsidP="006938B2">
            <w:pPr>
              <w:rPr>
                <w:sz w:val="22"/>
              </w:rPr>
            </w:pPr>
            <w:r w:rsidRPr="0016060E">
              <w:rPr>
                <w:sz w:val="22"/>
              </w:rPr>
              <w:t>Spaces</w:t>
            </w:r>
          </w:p>
        </w:tc>
      </w:tr>
      <w:tr w:rsidR="007F2ECD" w:rsidRPr="002B717F" w:rsidTr="006938B2">
        <w:tc>
          <w:tcPr>
            <w:tcW w:w="1986" w:type="dxa"/>
          </w:tcPr>
          <w:p w:rsidR="007F2ECD" w:rsidRPr="0075733F" w:rsidRDefault="007F2ECD" w:rsidP="006938B2">
            <w:pPr>
              <w:pStyle w:val="Default"/>
              <w:rPr>
                <w:sz w:val="18"/>
                <w:szCs w:val="18"/>
              </w:rPr>
            </w:pPr>
          </w:p>
        </w:tc>
        <w:tc>
          <w:tcPr>
            <w:tcW w:w="3402" w:type="dxa"/>
            <w:gridSpan w:val="2"/>
          </w:tcPr>
          <w:p w:rsidR="007F2ECD" w:rsidRPr="0016060E" w:rsidRDefault="007F2ECD" w:rsidP="006938B2">
            <w:pPr>
              <w:pStyle w:val="Default"/>
              <w:rPr>
                <w:sz w:val="21"/>
                <w:szCs w:val="21"/>
              </w:rPr>
            </w:pPr>
            <w:r w:rsidRPr="0016060E">
              <w:rPr>
                <w:sz w:val="21"/>
                <w:szCs w:val="21"/>
              </w:rPr>
              <w:t>Filler</w:t>
            </w:r>
          </w:p>
        </w:tc>
        <w:tc>
          <w:tcPr>
            <w:tcW w:w="992" w:type="dxa"/>
            <w:gridSpan w:val="2"/>
          </w:tcPr>
          <w:p w:rsidR="007F2ECD" w:rsidRPr="0016060E" w:rsidRDefault="007F2ECD" w:rsidP="006938B2">
            <w:pPr>
              <w:rPr>
                <w:sz w:val="22"/>
              </w:rPr>
            </w:pPr>
            <w:r w:rsidRPr="0016060E">
              <w:rPr>
                <w:sz w:val="22"/>
              </w:rPr>
              <w:t>X(3)</w:t>
            </w:r>
          </w:p>
        </w:tc>
        <w:tc>
          <w:tcPr>
            <w:tcW w:w="3969" w:type="dxa"/>
            <w:gridSpan w:val="3"/>
          </w:tcPr>
          <w:p w:rsidR="007F2ECD" w:rsidRPr="0016060E" w:rsidRDefault="007F2ECD" w:rsidP="006938B2">
            <w:pPr>
              <w:rPr>
                <w:sz w:val="22"/>
              </w:rPr>
            </w:pPr>
            <w:r w:rsidRPr="0016060E">
              <w:rPr>
                <w:sz w:val="22"/>
              </w:rPr>
              <w:t>Reserved for system use</w:t>
            </w:r>
          </w:p>
        </w:tc>
      </w:tr>
      <w:tr w:rsidR="007F2ECD" w:rsidRPr="00CE4F67" w:rsidTr="006938B2">
        <w:tc>
          <w:tcPr>
            <w:tcW w:w="10349" w:type="dxa"/>
            <w:gridSpan w:val="8"/>
            <w:shd w:val="clear" w:color="auto" w:fill="D9D9D9" w:themeFill="background1" w:themeFillShade="D9"/>
          </w:tcPr>
          <w:p w:rsidR="007F2ECD" w:rsidRDefault="007F2ECD" w:rsidP="006938B2">
            <w:pPr>
              <w:jc w:val="center"/>
              <w:rPr>
                <w:b/>
                <w:color w:val="C00000"/>
              </w:rPr>
            </w:pPr>
            <w:r>
              <w:rPr>
                <w:rFonts w:hint="eastAsia"/>
                <w:b/>
                <w:color w:val="C00000"/>
              </w:rPr>
              <w:t>第五</w:t>
            </w:r>
            <w:r w:rsidRPr="00DF433F">
              <w:rPr>
                <w:rFonts w:hint="eastAsia"/>
                <w:b/>
                <w:color w:val="C00000"/>
              </w:rPr>
              <w:t>部分：</w:t>
            </w:r>
            <w:r w:rsidRPr="0016060E">
              <w:rPr>
                <w:b/>
                <w:color w:val="C00000"/>
              </w:rPr>
              <w:t>Benefit Entitlement</w:t>
            </w:r>
            <w:r w:rsidRPr="00DF433F">
              <w:rPr>
                <w:rFonts w:hint="eastAsia"/>
                <w:b/>
                <w:color w:val="C00000"/>
              </w:rPr>
              <w:t>，</w:t>
            </w:r>
            <w:r>
              <w:rPr>
                <w:rFonts w:hint="eastAsia"/>
                <w:b/>
                <w:color w:val="C00000"/>
              </w:rPr>
              <w:t>n</w:t>
            </w:r>
            <w:r w:rsidRPr="00DF433F">
              <w:rPr>
                <w:rFonts w:hint="eastAsia"/>
                <w:b/>
                <w:color w:val="C00000"/>
              </w:rPr>
              <w:t>条记录，包含以下字段</w:t>
            </w:r>
          </w:p>
          <w:p w:rsidR="001A1832" w:rsidRDefault="007F2ECD" w:rsidP="006938B2">
            <w:pPr>
              <w:jc w:val="center"/>
              <w:rPr>
                <w:b/>
              </w:rPr>
            </w:pPr>
            <w:r w:rsidRPr="008F4F3C">
              <w:rPr>
                <w:rFonts w:hint="eastAsia"/>
                <w:b/>
              </w:rPr>
              <w:t>权益</w:t>
            </w:r>
          </w:p>
          <w:p w:rsidR="001A1832" w:rsidRDefault="001A1832" w:rsidP="001A1832">
            <w:pPr>
              <w:jc w:val="left"/>
              <w:rPr>
                <w:rFonts w:ascii="微软雅黑" w:eastAsia="微软雅黑" w:hAnsi="微软雅黑"/>
                <w:b/>
                <w:color w:val="C00000"/>
                <w:sz w:val="18"/>
                <w:szCs w:val="18"/>
              </w:rPr>
            </w:pPr>
            <w:r>
              <w:rPr>
                <w:rFonts w:ascii="微软雅黑" w:eastAsia="微软雅黑" w:hAnsi="微软雅黑" w:hint="eastAsia"/>
                <w:b/>
                <w:color w:val="C00000"/>
                <w:sz w:val="18"/>
                <w:szCs w:val="18"/>
              </w:rPr>
              <w:t>提供权益分配的信息，可以有股息及股利两种模式。</w:t>
            </w:r>
          </w:p>
          <w:p w:rsidR="001A1832" w:rsidRDefault="001A1832" w:rsidP="001A1832">
            <w:pPr>
              <w:jc w:val="left"/>
              <w:rPr>
                <w:rFonts w:ascii="微软雅黑" w:eastAsia="微软雅黑" w:hAnsi="微软雅黑"/>
                <w:b/>
                <w:color w:val="C00000"/>
                <w:sz w:val="18"/>
                <w:szCs w:val="18"/>
              </w:rPr>
            </w:pPr>
            <w:r>
              <w:rPr>
                <w:rFonts w:ascii="微软雅黑" w:eastAsia="微软雅黑" w:hAnsi="微软雅黑" w:hint="eastAsia"/>
                <w:b/>
                <w:color w:val="C00000"/>
                <w:sz w:val="18"/>
                <w:szCs w:val="18"/>
              </w:rPr>
              <w:t>*To be determined*(</w:t>
            </w:r>
            <w:proofErr w:type="gramStart"/>
            <w:r>
              <w:rPr>
                <w:rFonts w:ascii="微软雅黑" w:eastAsia="微软雅黑" w:hAnsi="微软雅黑" w:hint="eastAsia"/>
                <w:b/>
                <w:color w:val="C00000"/>
                <w:sz w:val="18"/>
                <w:szCs w:val="18"/>
              </w:rPr>
              <w:t>待决定</w:t>
            </w:r>
            <w:proofErr w:type="gramEnd"/>
            <w:r>
              <w:rPr>
                <w:rFonts w:ascii="微软雅黑" w:eastAsia="微软雅黑" w:hAnsi="微软雅黑" w:hint="eastAsia"/>
                <w:b/>
                <w:color w:val="C00000"/>
                <w:sz w:val="18"/>
                <w:szCs w:val="18"/>
              </w:rPr>
              <w:t>)适用于以下情况：</w:t>
            </w:r>
          </w:p>
          <w:p w:rsidR="001A1832" w:rsidRDefault="001A1832" w:rsidP="001A1832">
            <w:pPr>
              <w:jc w:val="left"/>
              <w:rPr>
                <w:rFonts w:ascii="微软雅黑" w:eastAsia="微软雅黑" w:hAnsi="微软雅黑"/>
                <w:b/>
                <w:color w:val="C00000"/>
                <w:sz w:val="18"/>
                <w:szCs w:val="18"/>
              </w:rPr>
            </w:pPr>
            <w:r>
              <w:rPr>
                <w:rFonts w:ascii="微软雅黑" w:eastAsia="微软雅黑" w:hAnsi="微软雅黑" w:hint="eastAsia"/>
                <w:b/>
                <w:color w:val="C00000"/>
                <w:sz w:val="18"/>
                <w:szCs w:val="18"/>
              </w:rPr>
              <w:t xml:space="preserve">1. </w:t>
            </w:r>
            <w:proofErr w:type="gramStart"/>
            <w:r>
              <w:rPr>
                <w:rFonts w:ascii="微软雅黑" w:eastAsia="微软雅黑" w:hAnsi="微软雅黑" w:hint="eastAsia"/>
                <w:b/>
                <w:color w:val="C00000"/>
                <w:sz w:val="18"/>
                <w:szCs w:val="18"/>
              </w:rPr>
              <w:t>待选择</w:t>
            </w:r>
            <w:proofErr w:type="gramEnd"/>
            <w:r>
              <w:rPr>
                <w:rFonts w:ascii="微软雅黑" w:eastAsia="微软雅黑" w:hAnsi="微软雅黑" w:hint="eastAsia"/>
                <w:b/>
                <w:color w:val="C00000"/>
                <w:sz w:val="18"/>
                <w:szCs w:val="18"/>
              </w:rPr>
              <w:t>权的权益未决定之前。</w:t>
            </w:r>
          </w:p>
          <w:p w:rsidR="001A1832" w:rsidRDefault="001A1832" w:rsidP="001A1832">
            <w:pPr>
              <w:jc w:val="left"/>
              <w:rPr>
                <w:rFonts w:ascii="微软雅黑" w:eastAsia="微软雅黑" w:hAnsi="微软雅黑"/>
                <w:b/>
                <w:color w:val="C00000"/>
                <w:sz w:val="18"/>
                <w:szCs w:val="18"/>
              </w:rPr>
            </w:pPr>
            <w:r>
              <w:rPr>
                <w:rFonts w:ascii="微软雅黑" w:eastAsia="微软雅黑" w:hAnsi="微软雅黑" w:hint="eastAsia"/>
                <w:b/>
                <w:color w:val="C00000"/>
                <w:sz w:val="18"/>
                <w:szCs w:val="18"/>
              </w:rPr>
              <w:t>2. 股息率及再投资价格未于最后登记日决定</w:t>
            </w:r>
          </w:p>
          <w:p w:rsidR="001A1832" w:rsidRDefault="001A1832" w:rsidP="001A1832">
            <w:pPr>
              <w:rPr>
                <w:rFonts w:ascii="微软雅黑" w:eastAsia="微软雅黑" w:hAnsi="微软雅黑"/>
                <w:b/>
                <w:color w:val="C00000"/>
                <w:sz w:val="18"/>
                <w:szCs w:val="18"/>
              </w:rPr>
            </w:pPr>
            <w:r>
              <w:rPr>
                <w:rFonts w:ascii="微软雅黑" w:eastAsia="微软雅黑" w:hAnsi="微软雅黑" w:hint="eastAsia"/>
                <w:b/>
                <w:color w:val="C00000"/>
                <w:sz w:val="18"/>
                <w:szCs w:val="18"/>
              </w:rPr>
              <w:t xml:space="preserve">3. 权益以外币计价且汇率未知  </w:t>
            </w:r>
          </w:p>
          <w:p w:rsidR="001A1832" w:rsidRPr="008F4F3C" w:rsidRDefault="001A1832" w:rsidP="001A1832">
            <w:pPr>
              <w:rPr>
                <w:b/>
              </w:rPr>
            </w:pPr>
            <w:r>
              <w:rPr>
                <w:rFonts w:ascii="微软雅黑" w:eastAsia="微软雅黑" w:hAnsi="微软雅黑" w:hint="eastAsia"/>
                <w:b/>
                <w:color w:val="C00000"/>
                <w:sz w:val="18"/>
                <w:szCs w:val="18"/>
              </w:rPr>
              <w:t>4. 选择权进行中，最后收益暂未被参与者决定</w:t>
            </w:r>
          </w:p>
        </w:tc>
      </w:tr>
      <w:tr w:rsidR="00DD5210" w:rsidRPr="002B717F" w:rsidTr="006938B2">
        <w:tc>
          <w:tcPr>
            <w:tcW w:w="1986" w:type="dxa"/>
          </w:tcPr>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Record type</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X(1)</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 = Benefit Entitlement</w:t>
            </w:r>
          </w:p>
        </w:tc>
      </w:tr>
      <w:tr w:rsidR="00DD5210" w:rsidRPr="002B717F" w:rsidTr="006938B2">
        <w:tc>
          <w:tcPr>
            <w:tcW w:w="1986" w:type="dxa"/>
          </w:tcPr>
          <w:p w:rsidR="00DD5210" w:rsidRPr="00B07099" w:rsidRDefault="00DD5210" w:rsidP="00DD5210">
            <w:pPr>
              <w:pStyle w:val="Default"/>
              <w:rPr>
                <w:sz w:val="18"/>
                <w:szCs w:val="18"/>
              </w:rPr>
            </w:pPr>
            <w:r w:rsidRPr="00B07099">
              <w:rPr>
                <w:rFonts w:hint="eastAsia"/>
                <w:sz w:val="18"/>
                <w:szCs w:val="18"/>
              </w:rPr>
              <w:t>原股票代码</w:t>
            </w: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Original stock code</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9(5)</w:t>
            </w:r>
          </w:p>
        </w:tc>
        <w:tc>
          <w:tcPr>
            <w:tcW w:w="3969" w:type="dxa"/>
            <w:gridSpan w:val="3"/>
          </w:tcPr>
          <w:p w:rsidR="00DD5210" w:rsidRPr="00B07099" w:rsidRDefault="00DD5210" w:rsidP="00DD5210">
            <w:pPr>
              <w:rPr>
                <w:rFonts w:asciiTheme="minorEastAsia" w:hAnsiTheme="minorEastAsia"/>
                <w:sz w:val="18"/>
                <w:szCs w:val="18"/>
              </w:rPr>
            </w:pPr>
          </w:p>
        </w:tc>
      </w:tr>
      <w:tr w:rsidR="00DD5210" w:rsidRPr="002B717F" w:rsidTr="006938B2">
        <w:tc>
          <w:tcPr>
            <w:tcW w:w="1986" w:type="dxa"/>
          </w:tcPr>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ISIN</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X(12)</w:t>
            </w:r>
          </w:p>
        </w:tc>
        <w:tc>
          <w:tcPr>
            <w:tcW w:w="3969" w:type="dxa"/>
            <w:gridSpan w:val="3"/>
          </w:tcPr>
          <w:p w:rsidR="00DD5210" w:rsidRPr="00B07099" w:rsidRDefault="00DD5210" w:rsidP="00DD5210">
            <w:pPr>
              <w:rPr>
                <w:rFonts w:asciiTheme="minorEastAsia" w:hAnsiTheme="minorEastAsia"/>
                <w:sz w:val="18"/>
                <w:szCs w:val="18"/>
              </w:rPr>
            </w:pPr>
          </w:p>
        </w:tc>
      </w:tr>
      <w:tr w:rsidR="00DD5210" w:rsidRPr="002B717F" w:rsidTr="006938B2">
        <w:tc>
          <w:tcPr>
            <w:tcW w:w="1986" w:type="dxa"/>
          </w:tcPr>
          <w:p w:rsidR="00DD5210" w:rsidRPr="00B07099" w:rsidRDefault="00DD5210" w:rsidP="00DD5210">
            <w:pPr>
              <w:widowControl/>
              <w:jc w:val="left"/>
              <w:textAlignment w:val="top"/>
              <w:rPr>
                <w:sz w:val="18"/>
                <w:szCs w:val="18"/>
              </w:rPr>
            </w:pPr>
            <w:r w:rsidRPr="00B07099">
              <w:rPr>
                <w:rFonts w:ascii="Arial" w:eastAsia="宋体" w:hAnsi="Arial" w:cs="Arial" w:hint="eastAsia"/>
                <w:color w:val="000000"/>
                <w:kern w:val="0"/>
                <w:sz w:val="18"/>
                <w:szCs w:val="18"/>
              </w:rPr>
              <w:t>参考号码</w:t>
            </w: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Reference number</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X(9)</w:t>
            </w:r>
          </w:p>
        </w:tc>
        <w:tc>
          <w:tcPr>
            <w:tcW w:w="3969" w:type="dxa"/>
            <w:gridSpan w:val="3"/>
          </w:tcPr>
          <w:p w:rsidR="00DD5210" w:rsidRPr="00B07099" w:rsidRDefault="00DD5210" w:rsidP="00DD5210">
            <w:pPr>
              <w:rPr>
                <w:rFonts w:asciiTheme="minorEastAsia" w:hAnsiTheme="minorEastAsia"/>
                <w:sz w:val="18"/>
                <w:szCs w:val="18"/>
              </w:rPr>
            </w:pPr>
          </w:p>
        </w:tc>
      </w:tr>
      <w:tr w:rsidR="00DD5210" w:rsidRPr="002B717F" w:rsidTr="006938B2">
        <w:tc>
          <w:tcPr>
            <w:tcW w:w="1986" w:type="dxa"/>
          </w:tcPr>
          <w:p w:rsidR="00DD5210" w:rsidRPr="000E55D4" w:rsidRDefault="00DD5210" w:rsidP="00DD5210">
            <w:pPr>
              <w:widowControl/>
              <w:jc w:val="left"/>
              <w:textAlignment w:val="top"/>
              <w:rPr>
                <w:rFonts w:ascii="Arial" w:eastAsia="宋体" w:hAnsi="Arial" w:cs="Arial"/>
                <w:color w:val="888888"/>
                <w:kern w:val="0"/>
                <w:sz w:val="18"/>
                <w:szCs w:val="18"/>
              </w:rPr>
            </w:pPr>
            <w:r>
              <w:rPr>
                <w:rFonts w:ascii="Arial" w:eastAsia="宋体" w:hAnsi="Arial" w:cs="Arial" w:hint="eastAsia"/>
                <w:color w:val="000000"/>
                <w:kern w:val="0"/>
                <w:sz w:val="18"/>
                <w:szCs w:val="18"/>
              </w:rPr>
              <w:t>持有类别</w:t>
            </w:r>
            <w:r>
              <w:rPr>
                <w:rFonts w:ascii="Arial" w:eastAsia="宋体" w:hAnsi="Arial" w:cs="Arial" w:hint="eastAsia"/>
                <w:color w:val="000000"/>
                <w:kern w:val="0"/>
                <w:sz w:val="18"/>
                <w:szCs w:val="18"/>
              </w:rPr>
              <w:t xml:space="preserve"> </w:t>
            </w:r>
          </w:p>
          <w:p w:rsidR="00DD5210" w:rsidRPr="00325654" w:rsidRDefault="00DD5210" w:rsidP="00DD5210">
            <w:pPr>
              <w:pStyle w:val="Default"/>
              <w:rPr>
                <w:rFonts w:ascii="微软雅黑" w:eastAsia="微软雅黑" w:hAnsi="微软雅黑"/>
                <w:color w:val="FF0000"/>
                <w:sz w:val="18"/>
                <w:szCs w:val="18"/>
              </w:rPr>
            </w:pPr>
            <w:r w:rsidRPr="00325654">
              <w:rPr>
                <w:rFonts w:ascii="微软雅黑" w:eastAsia="微软雅黑" w:hAnsi="微软雅黑" w:hint="eastAsia"/>
                <w:color w:val="FF0000"/>
                <w:sz w:val="18"/>
                <w:szCs w:val="18"/>
              </w:rPr>
              <w:t>HOLD=原先持有</w:t>
            </w:r>
          </w:p>
          <w:p w:rsidR="00DD5210" w:rsidRPr="00325654" w:rsidRDefault="00DD5210" w:rsidP="00DD5210">
            <w:pPr>
              <w:pStyle w:val="Default"/>
              <w:rPr>
                <w:rFonts w:ascii="微软雅黑" w:eastAsia="微软雅黑" w:hAnsi="微软雅黑"/>
                <w:color w:val="FF0000"/>
                <w:sz w:val="18"/>
                <w:szCs w:val="18"/>
              </w:rPr>
            </w:pPr>
            <w:r w:rsidRPr="00325654">
              <w:rPr>
                <w:rFonts w:ascii="微软雅黑" w:eastAsia="微软雅黑" w:hAnsi="微软雅黑" w:hint="eastAsia"/>
                <w:color w:val="FF0000"/>
                <w:sz w:val="18"/>
                <w:szCs w:val="18"/>
              </w:rPr>
              <w:lastRenderedPageBreak/>
              <w:t>Receivable=因权益分配应持有</w:t>
            </w:r>
          </w:p>
          <w:p w:rsidR="00DD5210" w:rsidRPr="00B07099" w:rsidRDefault="00DD5210" w:rsidP="00DD5210">
            <w:pPr>
              <w:pStyle w:val="Default"/>
              <w:rPr>
                <w:sz w:val="18"/>
                <w:szCs w:val="18"/>
              </w:rPr>
            </w:pPr>
            <w:r w:rsidRPr="00325654">
              <w:rPr>
                <w:rFonts w:ascii="微软雅黑" w:eastAsia="微软雅黑" w:hAnsi="微软雅黑" w:hint="eastAsia"/>
                <w:color w:val="FF0000"/>
                <w:sz w:val="18"/>
                <w:szCs w:val="18"/>
              </w:rPr>
              <w:t>POSITION=长仓为正/</w:t>
            </w:r>
            <w:proofErr w:type="gramStart"/>
            <w:r w:rsidRPr="00325654">
              <w:rPr>
                <w:rFonts w:ascii="微软雅黑" w:eastAsia="微软雅黑" w:hAnsi="微软雅黑" w:hint="eastAsia"/>
                <w:color w:val="FF0000"/>
                <w:sz w:val="18"/>
                <w:szCs w:val="18"/>
              </w:rPr>
              <w:t>短仓为负</w:t>
            </w:r>
            <w:proofErr w:type="gramEnd"/>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lastRenderedPageBreak/>
              <w:t>Holding type</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X(1)</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"H" – holding</w:t>
            </w:r>
            <w:r w:rsidRPr="00B07099">
              <w:rPr>
                <w:rFonts w:asciiTheme="minorEastAsia" w:hAnsiTheme="minorEastAsia" w:hint="eastAsia"/>
                <w:sz w:val="18"/>
                <w:szCs w:val="18"/>
              </w:rPr>
              <w:t xml:space="preserve">      </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"P" - CNS position</w:t>
            </w:r>
            <w:r w:rsidRPr="00B07099">
              <w:rPr>
                <w:rFonts w:asciiTheme="minorEastAsia" w:hAnsiTheme="minorEastAsia" w:hint="eastAsia"/>
                <w:sz w:val="18"/>
                <w:szCs w:val="18"/>
              </w:rPr>
              <w:t xml:space="preserve">   </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lastRenderedPageBreak/>
              <w:t>"R" ?receivable</w:t>
            </w:r>
            <w:r w:rsidRPr="00B07099">
              <w:rPr>
                <w:rFonts w:asciiTheme="minorEastAsia" w:hAnsiTheme="minorEastAsia" w:hint="eastAsia"/>
                <w:sz w:val="18"/>
                <w:szCs w:val="18"/>
              </w:rPr>
              <w:t xml:space="preserve">      </w:t>
            </w:r>
          </w:p>
          <w:p w:rsidR="00DD5210" w:rsidRDefault="00DD5210" w:rsidP="00DD5210">
            <w:pPr>
              <w:rPr>
                <w:rFonts w:asciiTheme="minorEastAsia" w:hAnsiTheme="minorEastAsia"/>
                <w:sz w:val="18"/>
                <w:szCs w:val="18"/>
              </w:rPr>
            </w:pPr>
            <w:r w:rsidRPr="00B07099">
              <w:rPr>
                <w:rFonts w:asciiTheme="minorEastAsia" w:hAnsiTheme="minorEastAsia"/>
                <w:sz w:val="18"/>
                <w:szCs w:val="18"/>
              </w:rPr>
              <w:t>"S" - SBL position</w:t>
            </w:r>
            <w:r w:rsidRPr="00B07099">
              <w:rPr>
                <w:rFonts w:asciiTheme="minorEastAsia" w:hAnsiTheme="minorEastAsia" w:hint="eastAsia"/>
                <w:sz w:val="18"/>
                <w:szCs w:val="18"/>
              </w:rPr>
              <w:t xml:space="preserve">   </w:t>
            </w:r>
          </w:p>
          <w:p w:rsidR="00DD5210" w:rsidRPr="00B07099" w:rsidRDefault="00DD5210" w:rsidP="00DD5210">
            <w:pPr>
              <w:rPr>
                <w:rFonts w:asciiTheme="minorEastAsia" w:hAnsiTheme="minorEastAsia"/>
                <w:sz w:val="18"/>
                <w:szCs w:val="18"/>
              </w:rPr>
            </w:pPr>
          </w:p>
        </w:tc>
      </w:tr>
      <w:tr w:rsidR="00DD5210" w:rsidRPr="002B717F" w:rsidTr="006938B2">
        <w:tc>
          <w:tcPr>
            <w:tcW w:w="1986" w:type="dxa"/>
          </w:tcPr>
          <w:p w:rsidR="00DD5210" w:rsidRPr="000E55D4" w:rsidRDefault="00DD5210" w:rsidP="00DD5210">
            <w:pPr>
              <w:widowControl/>
              <w:jc w:val="left"/>
              <w:textAlignment w:val="top"/>
              <w:rPr>
                <w:rFonts w:ascii="Arial" w:eastAsia="宋体" w:hAnsi="Arial" w:cs="Arial"/>
                <w:color w:val="888888"/>
                <w:kern w:val="0"/>
                <w:sz w:val="18"/>
                <w:szCs w:val="18"/>
              </w:rPr>
            </w:pPr>
            <w:r>
              <w:rPr>
                <w:rFonts w:ascii="Arial" w:eastAsia="宋体" w:hAnsi="Arial" w:cs="Arial" w:hint="eastAsia"/>
                <w:color w:val="000000"/>
                <w:kern w:val="0"/>
                <w:sz w:val="18"/>
                <w:szCs w:val="18"/>
              </w:rPr>
              <w:lastRenderedPageBreak/>
              <w:t>接</w:t>
            </w:r>
            <w:r w:rsidRPr="00B07099">
              <w:rPr>
                <w:rFonts w:ascii="Arial" w:eastAsia="宋体" w:hAnsi="Arial" w:cs="Arial" w:hint="eastAsia"/>
                <w:color w:val="000000"/>
                <w:kern w:val="0"/>
                <w:sz w:val="18"/>
                <w:szCs w:val="18"/>
              </w:rPr>
              <w:t>收类型</w:t>
            </w:r>
          </w:p>
          <w:p w:rsidR="00DD5210" w:rsidRPr="00867764" w:rsidRDefault="00DD5210" w:rsidP="00DD5210">
            <w:pPr>
              <w:pStyle w:val="Default"/>
              <w:rPr>
                <w:rFonts w:ascii="微软雅黑" w:eastAsia="微软雅黑" w:hAnsi="微软雅黑"/>
                <w:color w:val="FF0000"/>
                <w:sz w:val="18"/>
                <w:szCs w:val="18"/>
              </w:rPr>
            </w:pPr>
            <w:r w:rsidRPr="00867764">
              <w:rPr>
                <w:rFonts w:ascii="微软雅黑" w:eastAsia="微软雅黑" w:hAnsi="微软雅黑" w:hint="eastAsia"/>
                <w:color w:val="FF0000"/>
                <w:sz w:val="18"/>
                <w:szCs w:val="18"/>
              </w:rPr>
              <w:t>PRE=初步确认</w:t>
            </w:r>
          </w:p>
          <w:p w:rsidR="00DD5210" w:rsidRPr="00867764" w:rsidRDefault="00DD5210" w:rsidP="00DD5210">
            <w:pPr>
              <w:pStyle w:val="Default"/>
              <w:rPr>
                <w:rFonts w:ascii="微软雅黑" w:eastAsia="微软雅黑" w:hAnsi="微软雅黑"/>
                <w:color w:val="FF0000"/>
                <w:sz w:val="18"/>
                <w:szCs w:val="18"/>
              </w:rPr>
            </w:pPr>
            <w:r w:rsidRPr="00867764">
              <w:rPr>
                <w:rFonts w:ascii="微软雅黑" w:eastAsia="微软雅黑" w:hAnsi="微软雅黑" w:hint="eastAsia"/>
                <w:color w:val="FF0000"/>
                <w:sz w:val="18"/>
                <w:szCs w:val="18"/>
              </w:rPr>
              <w:t>FNL=最终确认</w:t>
            </w:r>
          </w:p>
          <w:p w:rsidR="00DD5210" w:rsidRPr="00867764" w:rsidRDefault="00DD5210" w:rsidP="00DD5210">
            <w:pPr>
              <w:pStyle w:val="Default"/>
              <w:rPr>
                <w:rFonts w:ascii="微软雅黑" w:eastAsia="微软雅黑" w:hAnsi="微软雅黑"/>
                <w:color w:val="FF0000"/>
                <w:sz w:val="18"/>
                <w:szCs w:val="18"/>
              </w:rPr>
            </w:pPr>
            <w:r w:rsidRPr="00867764">
              <w:rPr>
                <w:rFonts w:ascii="微软雅黑" w:eastAsia="微软雅黑" w:hAnsi="微软雅黑" w:hint="eastAsia"/>
                <w:color w:val="FF0000"/>
                <w:sz w:val="18"/>
                <w:szCs w:val="18"/>
              </w:rPr>
              <w:t>CNL=取消</w:t>
            </w:r>
          </w:p>
          <w:p w:rsidR="00DD5210" w:rsidRPr="00B07099" w:rsidRDefault="00DD5210" w:rsidP="00DD5210">
            <w:pPr>
              <w:pStyle w:val="Default"/>
              <w:rPr>
                <w:sz w:val="18"/>
                <w:szCs w:val="18"/>
              </w:rPr>
            </w:pPr>
            <w:r w:rsidRPr="00867764">
              <w:rPr>
                <w:rFonts w:ascii="微软雅黑" w:eastAsia="微软雅黑" w:hAnsi="微软雅黑" w:hint="eastAsia"/>
                <w:color w:val="FF0000"/>
                <w:sz w:val="18"/>
                <w:szCs w:val="18"/>
              </w:rPr>
              <w:t>TBA=to-be-advised（参与者并未拥有外币账户时合资格货币的应收数）</w:t>
            </w: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Receivable type</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X(1)</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"C" = cancelled</w:t>
            </w:r>
            <w:r w:rsidRPr="00B07099">
              <w:rPr>
                <w:rFonts w:asciiTheme="minorEastAsia" w:hAnsiTheme="minorEastAsia" w:hint="eastAsia"/>
                <w:sz w:val="18"/>
                <w:szCs w:val="18"/>
              </w:rPr>
              <w:t xml:space="preserve">      取消</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"P" = preliminary</w:t>
            </w:r>
            <w:r w:rsidRPr="00B07099">
              <w:rPr>
                <w:rFonts w:asciiTheme="minorEastAsia" w:hAnsiTheme="minorEastAsia" w:hint="eastAsia"/>
                <w:sz w:val="18"/>
                <w:szCs w:val="18"/>
              </w:rPr>
              <w:t xml:space="preserve">    初步</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"F" = final</w:t>
            </w:r>
            <w:r w:rsidRPr="00B07099">
              <w:rPr>
                <w:rFonts w:asciiTheme="minorEastAsia" w:hAnsiTheme="minorEastAsia" w:hint="eastAsia"/>
                <w:sz w:val="18"/>
                <w:szCs w:val="18"/>
              </w:rPr>
              <w:t xml:space="preserve">          最后</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"T" = to be advised</w:t>
            </w:r>
            <w:r w:rsidRPr="00B07099">
              <w:rPr>
                <w:rFonts w:asciiTheme="minorEastAsia" w:hAnsiTheme="minorEastAsia" w:hint="eastAsia"/>
                <w:sz w:val="18"/>
                <w:szCs w:val="18"/>
              </w:rPr>
              <w:t xml:space="preserve">  待定</w:t>
            </w:r>
          </w:p>
          <w:p w:rsidR="00DD5210" w:rsidRPr="00B07099" w:rsidRDefault="00DD5210" w:rsidP="00DD5210">
            <w:pPr>
              <w:rPr>
                <w:rFonts w:asciiTheme="minorEastAsia" w:hAnsiTheme="minorEastAsia"/>
                <w:sz w:val="18"/>
                <w:szCs w:val="18"/>
              </w:rPr>
            </w:pPr>
          </w:p>
        </w:tc>
      </w:tr>
      <w:tr w:rsidR="00DD5210" w:rsidRPr="002B717F" w:rsidTr="006938B2">
        <w:tc>
          <w:tcPr>
            <w:tcW w:w="1986" w:type="dxa"/>
          </w:tcPr>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认股权证代号</w:t>
            </w:r>
          </w:p>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Warrant Code</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9(5)</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 if entitlement is not from</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warrant subscription</w:t>
            </w:r>
          </w:p>
        </w:tc>
      </w:tr>
      <w:tr w:rsidR="00DD5210" w:rsidRPr="002B717F" w:rsidTr="006938B2">
        <w:tc>
          <w:tcPr>
            <w:tcW w:w="1986" w:type="dxa"/>
          </w:tcPr>
          <w:p w:rsidR="00DD5210" w:rsidRDefault="00DD5210" w:rsidP="00DD5210">
            <w:pPr>
              <w:widowControl/>
              <w:jc w:val="left"/>
              <w:textAlignment w:val="top"/>
              <w:rPr>
                <w:rFonts w:ascii="Arial" w:eastAsia="宋体" w:hAnsi="Arial" w:cs="Arial"/>
                <w:color w:val="000000"/>
                <w:kern w:val="0"/>
                <w:sz w:val="18"/>
                <w:szCs w:val="18"/>
              </w:rPr>
            </w:pPr>
            <w:r w:rsidRPr="00B07099">
              <w:rPr>
                <w:rFonts w:ascii="Arial" w:eastAsia="宋体" w:hAnsi="Arial" w:cs="Arial" w:hint="eastAsia"/>
                <w:color w:val="000000"/>
                <w:kern w:val="0"/>
                <w:sz w:val="18"/>
                <w:szCs w:val="18"/>
              </w:rPr>
              <w:t>原持股数量</w:t>
            </w:r>
          </w:p>
          <w:p w:rsidR="00DD5210" w:rsidRDefault="00DD5210" w:rsidP="00DD5210">
            <w:pPr>
              <w:widowControl/>
              <w:jc w:val="left"/>
              <w:textAlignment w:val="top"/>
              <w:rPr>
                <w:rFonts w:ascii="Arial" w:eastAsia="宋体" w:hAnsi="Arial" w:cs="Arial"/>
                <w:color w:val="000000"/>
                <w:kern w:val="0"/>
                <w:sz w:val="18"/>
                <w:szCs w:val="18"/>
              </w:rPr>
            </w:pPr>
          </w:p>
          <w:p w:rsidR="00DD5210" w:rsidRPr="00867764" w:rsidRDefault="00DD5210" w:rsidP="00DD5210">
            <w:pPr>
              <w:widowControl/>
              <w:jc w:val="left"/>
              <w:textAlignment w:val="top"/>
              <w:rPr>
                <w:rFonts w:ascii="Arial" w:eastAsia="宋体" w:hAnsi="Arial" w:cs="Arial"/>
                <w:color w:val="FF0000"/>
                <w:kern w:val="0"/>
                <w:sz w:val="18"/>
                <w:szCs w:val="18"/>
              </w:rPr>
            </w:pPr>
            <w:r w:rsidRPr="00867764">
              <w:rPr>
                <w:rFonts w:ascii="微软雅黑" w:eastAsia="微软雅黑" w:hAnsi="微软雅黑" w:cs="Arial" w:hint="eastAsia"/>
                <w:color w:val="FF0000"/>
                <w:sz w:val="18"/>
                <w:szCs w:val="18"/>
              </w:rPr>
              <w:t>最后登记日时参与者原始股的持有数额</w:t>
            </w:r>
          </w:p>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Original shareholding quantity</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9(13)</w:t>
            </w:r>
          </w:p>
        </w:tc>
        <w:tc>
          <w:tcPr>
            <w:tcW w:w="3969" w:type="dxa"/>
            <w:gridSpan w:val="3"/>
          </w:tcPr>
          <w:p w:rsidR="00DD5210" w:rsidRPr="00B07099" w:rsidRDefault="00DD5210" w:rsidP="00DD5210">
            <w:pPr>
              <w:rPr>
                <w:rFonts w:asciiTheme="minorEastAsia" w:hAnsiTheme="minorEastAsia"/>
                <w:sz w:val="18"/>
                <w:szCs w:val="18"/>
              </w:rPr>
            </w:pPr>
          </w:p>
        </w:tc>
      </w:tr>
      <w:tr w:rsidR="00DD5210" w:rsidRPr="002B717F" w:rsidTr="006938B2">
        <w:tc>
          <w:tcPr>
            <w:tcW w:w="1986" w:type="dxa"/>
          </w:tcPr>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original shareholding quantity</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X(1)</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 = negative</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 0 or positive</w:t>
            </w:r>
          </w:p>
        </w:tc>
      </w:tr>
      <w:tr w:rsidR="00DD5210" w:rsidRPr="002B717F" w:rsidTr="006938B2">
        <w:tc>
          <w:tcPr>
            <w:tcW w:w="1986" w:type="dxa"/>
          </w:tcPr>
          <w:p w:rsidR="00DD5210" w:rsidRPr="00B07099" w:rsidRDefault="00DD5210" w:rsidP="00DD5210">
            <w:pPr>
              <w:widowControl/>
              <w:jc w:val="left"/>
              <w:textAlignment w:val="top"/>
              <w:rPr>
                <w:sz w:val="18"/>
                <w:szCs w:val="18"/>
              </w:rPr>
            </w:pPr>
            <w:r w:rsidRPr="00B07099">
              <w:rPr>
                <w:rFonts w:ascii="Arial" w:eastAsia="宋体" w:hAnsi="Arial" w:cs="Arial" w:hint="eastAsia"/>
                <w:color w:val="000000"/>
                <w:kern w:val="0"/>
                <w:sz w:val="18"/>
                <w:szCs w:val="18"/>
              </w:rPr>
              <w:t>股票</w:t>
            </w:r>
            <w:r w:rsidRPr="00B07099">
              <w:rPr>
                <w:rFonts w:ascii="Arial" w:eastAsia="宋体" w:hAnsi="Arial" w:cs="Arial" w:hint="eastAsia"/>
                <w:color w:val="000000"/>
                <w:kern w:val="0"/>
                <w:sz w:val="18"/>
                <w:szCs w:val="18"/>
              </w:rPr>
              <w:t>/</w:t>
            </w:r>
            <w:r w:rsidRPr="00B07099">
              <w:rPr>
                <w:rFonts w:ascii="Arial" w:eastAsia="宋体" w:hAnsi="Arial" w:cs="Arial" w:hint="eastAsia"/>
                <w:color w:val="000000"/>
                <w:kern w:val="0"/>
                <w:sz w:val="18"/>
                <w:szCs w:val="18"/>
              </w:rPr>
              <w:t>货币代码标志</w:t>
            </w: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Stock/currency code flag</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X(1)</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"S" - share etlm</w:t>
            </w:r>
            <w:r>
              <w:rPr>
                <w:rFonts w:asciiTheme="minorEastAsia" w:hAnsiTheme="minorEastAsia" w:hint="eastAsia"/>
                <w:sz w:val="18"/>
                <w:szCs w:val="18"/>
              </w:rPr>
              <w:t xml:space="preserve">   股份权益</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"C" - cash etlm</w:t>
            </w:r>
            <w:r>
              <w:rPr>
                <w:rFonts w:asciiTheme="minorEastAsia" w:hAnsiTheme="minorEastAsia" w:hint="eastAsia"/>
                <w:sz w:val="18"/>
                <w:szCs w:val="18"/>
              </w:rPr>
              <w:t xml:space="preserve">    现金权益</w:t>
            </w:r>
          </w:p>
        </w:tc>
      </w:tr>
      <w:tr w:rsidR="00DD5210" w:rsidRPr="002B717F" w:rsidTr="006938B2">
        <w:tc>
          <w:tcPr>
            <w:tcW w:w="1986" w:type="dxa"/>
          </w:tcPr>
          <w:p w:rsidR="00DD5210" w:rsidRPr="00B07099" w:rsidRDefault="00DD5210" w:rsidP="00DD5210">
            <w:pPr>
              <w:pStyle w:val="Default"/>
              <w:rPr>
                <w:sz w:val="18"/>
                <w:szCs w:val="18"/>
              </w:rPr>
            </w:pPr>
            <w:r w:rsidRPr="00B07099">
              <w:rPr>
                <w:rFonts w:hint="eastAsia"/>
                <w:sz w:val="18"/>
                <w:szCs w:val="18"/>
              </w:rPr>
              <w:t>币种</w:t>
            </w: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Distributed currency</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X(3)</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if Stk/ccy fg = "S"</w:t>
            </w:r>
          </w:p>
        </w:tc>
      </w:tr>
      <w:tr w:rsidR="00DD5210" w:rsidRPr="002B717F" w:rsidTr="006938B2">
        <w:tc>
          <w:tcPr>
            <w:tcW w:w="1986" w:type="dxa"/>
          </w:tcPr>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应收款项</w:t>
            </w:r>
          </w:p>
          <w:p w:rsidR="00DD5210" w:rsidRDefault="00DD5210" w:rsidP="00DD5210">
            <w:pPr>
              <w:pStyle w:val="Default"/>
              <w:rPr>
                <w:sz w:val="18"/>
                <w:szCs w:val="18"/>
              </w:rPr>
            </w:pPr>
          </w:p>
          <w:p w:rsidR="00DD5210" w:rsidRPr="004871E5" w:rsidRDefault="00DD5210" w:rsidP="00DD5210">
            <w:pPr>
              <w:pStyle w:val="Default"/>
              <w:rPr>
                <w:rFonts w:ascii="微软雅黑" w:eastAsia="微软雅黑" w:hAnsi="微软雅黑" w:cs="Arial"/>
                <w:color w:val="FF0000"/>
                <w:sz w:val="18"/>
                <w:szCs w:val="18"/>
              </w:rPr>
            </w:pPr>
            <w:r w:rsidRPr="004871E5">
              <w:rPr>
                <w:rFonts w:ascii="微软雅黑" w:eastAsia="微软雅黑" w:hAnsi="微软雅黑" w:cs="Arial" w:hint="eastAsia"/>
                <w:color w:val="FF0000"/>
                <w:sz w:val="18"/>
                <w:szCs w:val="18"/>
              </w:rPr>
              <w:t>权益分配（根据原始持有股份得出的 应收数量/金额）</w:t>
            </w:r>
          </w:p>
          <w:p w:rsidR="00DD5210" w:rsidRPr="00B07099" w:rsidRDefault="00DD5210" w:rsidP="00DD5210">
            <w:pPr>
              <w:pStyle w:val="Default"/>
              <w:rPr>
                <w:sz w:val="18"/>
                <w:szCs w:val="18"/>
              </w:rPr>
            </w:pPr>
            <w:r w:rsidRPr="004871E5">
              <w:rPr>
                <w:rFonts w:ascii="微软雅黑" w:eastAsia="微软雅黑" w:hAnsi="微软雅黑" w:cs="Arial" w:hint="eastAsia"/>
                <w:color w:val="FF0000"/>
                <w:sz w:val="18"/>
                <w:szCs w:val="18"/>
              </w:rPr>
              <w:t>权益分配-</w:t>
            </w:r>
            <w:proofErr w:type="gramStart"/>
            <w:r w:rsidRPr="004871E5">
              <w:rPr>
                <w:rFonts w:ascii="微软雅黑" w:eastAsia="微软雅黑" w:hAnsi="微软雅黑" w:cs="Arial" w:hint="eastAsia"/>
                <w:color w:val="FF0000"/>
                <w:sz w:val="18"/>
                <w:szCs w:val="18"/>
              </w:rPr>
              <w:t>带选择</w:t>
            </w:r>
            <w:proofErr w:type="gramEnd"/>
            <w:r w:rsidRPr="004871E5">
              <w:rPr>
                <w:rFonts w:ascii="微软雅黑" w:eastAsia="微软雅黑" w:hAnsi="微软雅黑" w:cs="Arial" w:hint="eastAsia"/>
                <w:color w:val="FF0000"/>
                <w:sz w:val="18"/>
                <w:szCs w:val="18"/>
              </w:rPr>
              <w:t>权（根据选择结果得出的 应收数量/金额）</w:t>
            </w: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Receivable amount</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9(13)V9(2)</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0.00 if Stk/ccy fg = "S"</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0.00 = To be determined (if</w:t>
            </w:r>
            <w:r w:rsidRPr="00B07099">
              <w:rPr>
                <w:rFonts w:asciiTheme="minorEastAsia" w:hAnsiTheme="minorEastAsia" w:hint="eastAsia"/>
                <w:sz w:val="18"/>
                <w:szCs w:val="18"/>
              </w:rPr>
              <w:t xml:space="preserve"> </w:t>
            </w:r>
            <w:r w:rsidRPr="00B07099">
              <w:rPr>
                <w:rFonts w:asciiTheme="minorEastAsia" w:hAnsiTheme="minorEastAsia"/>
                <w:sz w:val="18"/>
                <w:szCs w:val="18"/>
              </w:rPr>
              <w:t>Recv type = "C"/"P")</w:t>
            </w:r>
          </w:p>
        </w:tc>
      </w:tr>
      <w:tr w:rsidR="00DD5210" w:rsidRPr="002B717F" w:rsidTr="006938B2">
        <w:tc>
          <w:tcPr>
            <w:tcW w:w="1986" w:type="dxa"/>
          </w:tcPr>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receivable amount</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X(1)</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if stk/ccy fg = "S"</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 = negative</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 0 or positive</w:t>
            </w:r>
          </w:p>
        </w:tc>
      </w:tr>
      <w:tr w:rsidR="00DD5210" w:rsidRPr="002B717F" w:rsidTr="006938B2">
        <w:tc>
          <w:tcPr>
            <w:tcW w:w="1986" w:type="dxa"/>
          </w:tcPr>
          <w:p w:rsidR="00DD5210" w:rsidRPr="00B07099" w:rsidRDefault="00DD5210" w:rsidP="00DD5210">
            <w:pPr>
              <w:widowControl/>
              <w:jc w:val="left"/>
              <w:textAlignment w:val="top"/>
              <w:rPr>
                <w:rFonts w:ascii="Arial" w:eastAsia="宋体" w:hAnsi="Arial" w:cs="Arial"/>
                <w:color w:val="000000"/>
                <w:kern w:val="0"/>
                <w:sz w:val="18"/>
                <w:szCs w:val="18"/>
              </w:rPr>
            </w:pPr>
            <w:r w:rsidRPr="00B07099">
              <w:rPr>
                <w:rFonts w:ascii="Arial" w:eastAsia="宋体" w:hAnsi="Arial" w:cs="Arial" w:hint="eastAsia"/>
                <w:color w:val="000000"/>
                <w:kern w:val="0"/>
                <w:sz w:val="18"/>
                <w:szCs w:val="18"/>
              </w:rPr>
              <w:t>供股证代码</w:t>
            </w:r>
          </w:p>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分布证券代码？</w:t>
            </w:r>
          </w:p>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Distributed stock code</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9(5)</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 if stk/ccy fg = "C"</w:t>
            </w:r>
          </w:p>
        </w:tc>
      </w:tr>
      <w:tr w:rsidR="00DD5210" w:rsidRPr="002B717F" w:rsidTr="006938B2">
        <w:tc>
          <w:tcPr>
            <w:tcW w:w="1986" w:type="dxa"/>
          </w:tcPr>
          <w:p w:rsidR="00DD5210" w:rsidRPr="00B07099" w:rsidRDefault="00DD5210" w:rsidP="00DD5210">
            <w:pPr>
              <w:pStyle w:val="Default"/>
              <w:rPr>
                <w:sz w:val="18"/>
                <w:szCs w:val="18"/>
              </w:rPr>
            </w:pPr>
            <w:r w:rsidRPr="00B07099">
              <w:rPr>
                <w:rFonts w:hint="eastAsia"/>
                <w:sz w:val="18"/>
                <w:szCs w:val="18"/>
              </w:rPr>
              <w:t>对应上一个代码</w:t>
            </w: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ISIN</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X(12)</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 if stk/ccy fg = "C"</w:t>
            </w:r>
          </w:p>
        </w:tc>
      </w:tr>
      <w:tr w:rsidR="00DD5210" w:rsidRPr="002B717F" w:rsidTr="006938B2">
        <w:tc>
          <w:tcPr>
            <w:tcW w:w="1986" w:type="dxa"/>
          </w:tcPr>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应收量</w:t>
            </w:r>
          </w:p>
          <w:p w:rsidR="00DD5210" w:rsidRPr="004871E5" w:rsidRDefault="00DD5210" w:rsidP="00DD5210">
            <w:pPr>
              <w:pStyle w:val="Default"/>
              <w:rPr>
                <w:color w:val="FF0000"/>
                <w:sz w:val="18"/>
                <w:szCs w:val="18"/>
              </w:rPr>
            </w:pPr>
          </w:p>
          <w:p w:rsidR="00DD5210" w:rsidRPr="004871E5" w:rsidRDefault="00DD5210" w:rsidP="00DD5210">
            <w:pPr>
              <w:pStyle w:val="Default"/>
              <w:rPr>
                <w:rFonts w:ascii="微软雅黑" w:eastAsia="微软雅黑" w:hAnsi="微软雅黑" w:cs="Arial"/>
                <w:color w:val="FF0000"/>
                <w:sz w:val="18"/>
                <w:szCs w:val="18"/>
              </w:rPr>
            </w:pPr>
            <w:r w:rsidRPr="004871E5">
              <w:rPr>
                <w:rFonts w:ascii="微软雅黑" w:eastAsia="微软雅黑" w:hAnsi="微软雅黑" w:cs="Arial" w:hint="eastAsia"/>
                <w:color w:val="FF0000"/>
                <w:sz w:val="18"/>
                <w:szCs w:val="18"/>
              </w:rPr>
              <w:t>权益分配（根据原始持有股份得出的 应收数量/金额）</w:t>
            </w:r>
          </w:p>
          <w:p w:rsidR="00DD5210" w:rsidRPr="00B07099" w:rsidRDefault="00DD5210" w:rsidP="00DD5210">
            <w:pPr>
              <w:pStyle w:val="Default"/>
              <w:rPr>
                <w:sz w:val="18"/>
                <w:szCs w:val="18"/>
              </w:rPr>
            </w:pPr>
            <w:r w:rsidRPr="004871E5">
              <w:rPr>
                <w:rFonts w:ascii="微软雅黑" w:eastAsia="微软雅黑" w:hAnsi="微软雅黑" w:cs="Arial" w:hint="eastAsia"/>
                <w:color w:val="FF0000"/>
                <w:sz w:val="18"/>
                <w:szCs w:val="18"/>
              </w:rPr>
              <w:lastRenderedPageBreak/>
              <w:t>权益分配-</w:t>
            </w:r>
            <w:proofErr w:type="gramStart"/>
            <w:r w:rsidRPr="004871E5">
              <w:rPr>
                <w:rFonts w:ascii="微软雅黑" w:eastAsia="微软雅黑" w:hAnsi="微软雅黑" w:cs="Arial" w:hint="eastAsia"/>
                <w:color w:val="FF0000"/>
                <w:sz w:val="18"/>
                <w:szCs w:val="18"/>
              </w:rPr>
              <w:t>带选择</w:t>
            </w:r>
            <w:proofErr w:type="gramEnd"/>
            <w:r w:rsidRPr="004871E5">
              <w:rPr>
                <w:rFonts w:ascii="微软雅黑" w:eastAsia="微软雅黑" w:hAnsi="微软雅黑" w:cs="Arial" w:hint="eastAsia"/>
                <w:color w:val="FF0000"/>
                <w:sz w:val="18"/>
                <w:szCs w:val="18"/>
              </w:rPr>
              <w:t>权（根据选择结果得出的 应收数量/金额）</w:t>
            </w: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lastRenderedPageBreak/>
              <w:t>Receivable quantity</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9(13)</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 if stk/ccy fg = "C"</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 = To be determined</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(if Recv type = "C"/"P")</w:t>
            </w:r>
          </w:p>
        </w:tc>
      </w:tr>
      <w:tr w:rsidR="00DD5210" w:rsidRPr="002B717F" w:rsidTr="006938B2">
        <w:tc>
          <w:tcPr>
            <w:tcW w:w="1986" w:type="dxa"/>
          </w:tcPr>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receivable quantity</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X(1)</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if stk/ccy fg = "C"</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 = negative</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 0 or positive</w:t>
            </w:r>
          </w:p>
        </w:tc>
      </w:tr>
      <w:tr w:rsidR="00DD5210" w:rsidRPr="002B717F" w:rsidTr="006938B2">
        <w:tc>
          <w:tcPr>
            <w:tcW w:w="1986" w:type="dxa"/>
          </w:tcPr>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公告编号</w:t>
            </w:r>
          </w:p>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Announcement number</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X(9)</w:t>
            </w:r>
          </w:p>
        </w:tc>
        <w:tc>
          <w:tcPr>
            <w:tcW w:w="3969" w:type="dxa"/>
            <w:gridSpan w:val="3"/>
          </w:tcPr>
          <w:p w:rsidR="00DD5210" w:rsidRPr="00B07099" w:rsidRDefault="00DD5210" w:rsidP="00DD5210">
            <w:pPr>
              <w:rPr>
                <w:rFonts w:asciiTheme="minorEastAsia" w:hAnsiTheme="minorEastAsia"/>
                <w:sz w:val="18"/>
                <w:szCs w:val="18"/>
              </w:rPr>
            </w:pPr>
          </w:p>
        </w:tc>
      </w:tr>
      <w:tr w:rsidR="00DD5210" w:rsidRPr="002B717F" w:rsidTr="006938B2">
        <w:tc>
          <w:tcPr>
            <w:tcW w:w="1986" w:type="dxa"/>
          </w:tcPr>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事件序列号</w:t>
            </w:r>
          </w:p>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Event sequential number</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9(2)</w:t>
            </w:r>
          </w:p>
        </w:tc>
        <w:tc>
          <w:tcPr>
            <w:tcW w:w="3969" w:type="dxa"/>
            <w:gridSpan w:val="3"/>
          </w:tcPr>
          <w:p w:rsidR="00DD5210" w:rsidRPr="00B07099" w:rsidRDefault="00DD5210" w:rsidP="00DD5210">
            <w:pPr>
              <w:rPr>
                <w:rFonts w:asciiTheme="minorEastAsia" w:hAnsiTheme="minorEastAsia"/>
                <w:sz w:val="18"/>
                <w:szCs w:val="18"/>
              </w:rPr>
            </w:pPr>
          </w:p>
        </w:tc>
      </w:tr>
      <w:tr w:rsidR="00DD5210" w:rsidRPr="002B717F" w:rsidTr="006938B2">
        <w:tc>
          <w:tcPr>
            <w:tcW w:w="1986" w:type="dxa"/>
          </w:tcPr>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代收股息费</w:t>
            </w:r>
          </w:p>
          <w:p w:rsidR="00DD5210" w:rsidRPr="004871E5" w:rsidRDefault="00DD5210" w:rsidP="00DD5210">
            <w:pPr>
              <w:pStyle w:val="Default"/>
              <w:rPr>
                <w:color w:val="FF0000"/>
                <w:sz w:val="18"/>
                <w:szCs w:val="18"/>
              </w:rPr>
            </w:pPr>
            <w:r w:rsidRPr="004871E5">
              <w:rPr>
                <w:rFonts w:ascii="微软雅黑" w:eastAsia="微软雅黑" w:hAnsi="微软雅黑" w:cs="Arial" w:hint="eastAsia"/>
                <w:color w:val="FF0000"/>
                <w:sz w:val="18"/>
                <w:szCs w:val="18"/>
              </w:rPr>
              <w:t>股息代收费用</w:t>
            </w: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Dividend collection fee</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9(7)V9(2)</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0.00 if stk/ccy fg = "S"</w:t>
            </w:r>
          </w:p>
        </w:tc>
      </w:tr>
      <w:tr w:rsidR="00DD5210" w:rsidRPr="002B717F" w:rsidTr="006938B2">
        <w:tc>
          <w:tcPr>
            <w:tcW w:w="1986" w:type="dxa"/>
          </w:tcPr>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银行手续费</w:t>
            </w:r>
          </w:p>
          <w:p w:rsidR="00DD5210" w:rsidRPr="004871E5" w:rsidRDefault="00DD5210" w:rsidP="00DD5210">
            <w:pPr>
              <w:pStyle w:val="Default"/>
              <w:rPr>
                <w:color w:val="FF0000"/>
                <w:sz w:val="18"/>
                <w:szCs w:val="18"/>
              </w:rPr>
            </w:pPr>
            <w:r w:rsidRPr="004871E5">
              <w:rPr>
                <w:rFonts w:ascii="微软雅黑" w:eastAsia="微软雅黑" w:hAnsi="微软雅黑" w:cs="Arial" w:hint="eastAsia"/>
                <w:color w:val="FF0000"/>
                <w:sz w:val="18"/>
                <w:szCs w:val="18"/>
              </w:rPr>
              <w:t>银行费用（当派息币种是外币时）</w:t>
            </w: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Bank charges</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9(7)V9(2)</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0.00 if stk/ccy fg = "S"</w:t>
            </w:r>
          </w:p>
        </w:tc>
      </w:tr>
      <w:tr w:rsidR="00DD5210" w:rsidRPr="002B717F" w:rsidTr="006938B2">
        <w:tc>
          <w:tcPr>
            <w:tcW w:w="1986" w:type="dxa"/>
          </w:tcPr>
          <w:p w:rsidR="00DD5210" w:rsidRDefault="00DD5210" w:rsidP="00DD5210">
            <w:pPr>
              <w:widowControl/>
              <w:jc w:val="left"/>
              <w:textAlignment w:val="top"/>
              <w:rPr>
                <w:rFonts w:ascii="Arial" w:eastAsia="宋体" w:hAnsi="Arial" w:cs="Arial"/>
                <w:color w:val="000000"/>
                <w:kern w:val="0"/>
                <w:sz w:val="18"/>
                <w:szCs w:val="18"/>
              </w:rPr>
            </w:pPr>
            <w:r w:rsidRPr="00B07099">
              <w:rPr>
                <w:rFonts w:ascii="Arial" w:eastAsia="宋体" w:hAnsi="Arial" w:cs="Arial" w:hint="eastAsia"/>
                <w:color w:val="000000"/>
                <w:kern w:val="0"/>
                <w:sz w:val="18"/>
                <w:szCs w:val="18"/>
              </w:rPr>
              <w:t>支付净额</w:t>
            </w:r>
          </w:p>
          <w:p w:rsidR="00DD5210" w:rsidRPr="004871E5" w:rsidRDefault="00DD5210" w:rsidP="00DD5210">
            <w:pPr>
              <w:widowControl/>
              <w:jc w:val="left"/>
              <w:textAlignment w:val="top"/>
              <w:rPr>
                <w:rFonts w:ascii="Arial" w:eastAsia="宋体" w:hAnsi="Arial" w:cs="Arial"/>
                <w:color w:val="FF0000"/>
                <w:kern w:val="0"/>
                <w:sz w:val="18"/>
                <w:szCs w:val="18"/>
              </w:rPr>
            </w:pPr>
            <w:r w:rsidRPr="004871E5">
              <w:rPr>
                <w:rFonts w:ascii="微软雅黑" w:eastAsia="微软雅黑" w:hAnsi="微软雅黑" w:cs="Arial" w:hint="eastAsia"/>
                <w:color w:val="FF0000"/>
                <w:sz w:val="18"/>
                <w:szCs w:val="18"/>
              </w:rPr>
              <w:t xml:space="preserve">RECEIVABLE QTY/AMT </w:t>
            </w:r>
            <w:r w:rsidRPr="004871E5">
              <w:rPr>
                <w:rFonts w:ascii="微软雅黑" w:eastAsia="微软雅黑" w:hAnsi="微软雅黑" w:cs="Arial"/>
                <w:color w:val="FF0000"/>
                <w:sz w:val="18"/>
                <w:szCs w:val="18"/>
              </w:rPr>
              <w:t>–</w:t>
            </w:r>
            <w:r w:rsidRPr="004871E5">
              <w:rPr>
                <w:rFonts w:ascii="微软雅黑" w:eastAsia="微软雅黑" w:hAnsi="微软雅黑" w:cs="Arial" w:hint="eastAsia"/>
                <w:color w:val="FF0000"/>
                <w:sz w:val="18"/>
                <w:szCs w:val="18"/>
              </w:rPr>
              <w:t xml:space="preserve"> DIVIDEND COLL FEE </w:t>
            </w:r>
            <w:r w:rsidRPr="004871E5">
              <w:rPr>
                <w:rFonts w:ascii="微软雅黑" w:eastAsia="微软雅黑" w:hAnsi="微软雅黑" w:cs="Arial"/>
                <w:color w:val="FF0000"/>
                <w:sz w:val="18"/>
                <w:szCs w:val="18"/>
              </w:rPr>
              <w:t>–</w:t>
            </w:r>
            <w:r w:rsidRPr="004871E5">
              <w:rPr>
                <w:rFonts w:ascii="微软雅黑" w:eastAsia="微软雅黑" w:hAnsi="微软雅黑" w:cs="Arial" w:hint="eastAsia"/>
                <w:color w:val="FF0000"/>
                <w:sz w:val="18"/>
                <w:szCs w:val="18"/>
              </w:rPr>
              <w:t xml:space="preserve"> BANK CHARGES</w:t>
            </w:r>
          </w:p>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Net amount payment</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9(13)V9(2)</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0.00 if stk/ccy fg = "S"</w:t>
            </w:r>
          </w:p>
        </w:tc>
      </w:tr>
      <w:tr w:rsidR="00DD5210" w:rsidRPr="002B717F" w:rsidTr="006938B2">
        <w:tc>
          <w:tcPr>
            <w:tcW w:w="1986" w:type="dxa"/>
          </w:tcPr>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net amount payment</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hint="eastAsia"/>
                <w:sz w:val="22"/>
              </w:rPr>
              <w:t>X(1)</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if stk/ccy fg = "S"</w:t>
            </w:r>
          </w:p>
        </w:tc>
      </w:tr>
      <w:tr w:rsidR="00DD5210" w:rsidRPr="002B717F" w:rsidTr="006938B2">
        <w:tc>
          <w:tcPr>
            <w:tcW w:w="1986" w:type="dxa"/>
          </w:tcPr>
          <w:p w:rsidR="00DD5210" w:rsidRPr="00B07099" w:rsidRDefault="00DD5210" w:rsidP="00DD5210">
            <w:pPr>
              <w:widowControl/>
              <w:jc w:val="left"/>
              <w:textAlignment w:val="top"/>
              <w:rPr>
                <w:sz w:val="18"/>
                <w:szCs w:val="18"/>
              </w:rPr>
            </w:pPr>
            <w:proofErr w:type="gramStart"/>
            <w:r w:rsidRPr="00B07099">
              <w:rPr>
                <w:rFonts w:ascii="Arial" w:eastAsia="宋体" w:hAnsi="Arial" w:cs="Arial" w:hint="eastAsia"/>
                <w:color w:val="000000"/>
                <w:kern w:val="0"/>
                <w:sz w:val="18"/>
                <w:szCs w:val="18"/>
              </w:rPr>
              <w:t>净数量</w:t>
            </w:r>
            <w:proofErr w:type="gramEnd"/>
            <w:r w:rsidRPr="00B07099">
              <w:rPr>
                <w:rFonts w:ascii="Arial" w:eastAsia="宋体" w:hAnsi="Arial" w:cs="Arial" w:hint="eastAsia"/>
                <w:color w:val="000000"/>
                <w:kern w:val="0"/>
                <w:sz w:val="18"/>
                <w:szCs w:val="18"/>
              </w:rPr>
              <w:t>付款</w:t>
            </w: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Net quantity payment</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9(13)</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0.00 if stk/ccy fg = "C"</w:t>
            </w:r>
          </w:p>
        </w:tc>
      </w:tr>
      <w:tr w:rsidR="00DD5210" w:rsidRPr="002B717F" w:rsidTr="006938B2">
        <w:tc>
          <w:tcPr>
            <w:tcW w:w="1986" w:type="dxa"/>
          </w:tcPr>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net quantity payment</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X(1)</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if stk/ccy fg = "C"</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 = negative</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 0 or positive</w:t>
            </w:r>
          </w:p>
        </w:tc>
      </w:tr>
      <w:tr w:rsidR="00DD5210" w:rsidRPr="002B717F" w:rsidTr="006938B2">
        <w:tc>
          <w:tcPr>
            <w:tcW w:w="1986" w:type="dxa"/>
          </w:tcPr>
          <w:p w:rsidR="00DD5210" w:rsidRPr="00B07099" w:rsidRDefault="00DD5210" w:rsidP="00DD5210">
            <w:pPr>
              <w:pStyle w:val="Default"/>
              <w:rPr>
                <w:sz w:val="18"/>
                <w:szCs w:val="18"/>
              </w:rPr>
            </w:pPr>
            <w:r w:rsidRPr="00B07099">
              <w:rPr>
                <w:rFonts w:hint="eastAsia"/>
                <w:sz w:val="18"/>
                <w:szCs w:val="18"/>
              </w:rPr>
              <w:t>登记起始日</w:t>
            </w: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Book close from date</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9(8)</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YYYYMMDD</w:t>
            </w:r>
          </w:p>
        </w:tc>
      </w:tr>
      <w:tr w:rsidR="00DD5210" w:rsidRPr="002B717F" w:rsidTr="006938B2">
        <w:tc>
          <w:tcPr>
            <w:tcW w:w="1986" w:type="dxa"/>
          </w:tcPr>
          <w:p w:rsidR="00DD5210" w:rsidRDefault="00DD5210" w:rsidP="00DD5210">
            <w:pPr>
              <w:pStyle w:val="Default"/>
              <w:rPr>
                <w:sz w:val="18"/>
                <w:szCs w:val="18"/>
              </w:rPr>
            </w:pPr>
            <w:r w:rsidRPr="00B07099">
              <w:rPr>
                <w:rFonts w:hint="eastAsia"/>
                <w:sz w:val="18"/>
                <w:szCs w:val="18"/>
              </w:rPr>
              <w:t>登记</w:t>
            </w:r>
            <w:proofErr w:type="gramStart"/>
            <w:r w:rsidRPr="00B07099">
              <w:rPr>
                <w:rFonts w:hint="eastAsia"/>
                <w:sz w:val="18"/>
                <w:szCs w:val="18"/>
              </w:rPr>
              <w:t>解止日</w:t>
            </w:r>
            <w:proofErr w:type="gramEnd"/>
          </w:p>
          <w:p w:rsidR="00DD5210" w:rsidRPr="004871E5" w:rsidRDefault="00DD5210" w:rsidP="00DD5210">
            <w:pPr>
              <w:pStyle w:val="Default"/>
              <w:rPr>
                <w:color w:val="FF0000"/>
                <w:sz w:val="18"/>
                <w:szCs w:val="18"/>
              </w:rPr>
            </w:pPr>
            <w:r w:rsidRPr="004871E5">
              <w:rPr>
                <w:rFonts w:ascii="微软雅黑" w:eastAsia="微软雅黑" w:hAnsi="微软雅黑" w:cs="Arial" w:hint="eastAsia"/>
                <w:color w:val="FF0000"/>
                <w:sz w:val="18"/>
                <w:szCs w:val="18"/>
              </w:rPr>
              <w:t>截止过户期</w:t>
            </w: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Book close to date</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9(8)</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YYYYMMDD</w:t>
            </w:r>
          </w:p>
        </w:tc>
      </w:tr>
      <w:tr w:rsidR="00DD5210" w:rsidRPr="002B717F" w:rsidTr="006938B2">
        <w:tc>
          <w:tcPr>
            <w:tcW w:w="1986" w:type="dxa"/>
          </w:tcPr>
          <w:p w:rsidR="00DD5210" w:rsidRPr="000E55D4" w:rsidRDefault="00DD5210" w:rsidP="00DD5210">
            <w:pPr>
              <w:widowControl/>
              <w:jc w:val="left"/>
              <w:textAlignment w:val="top"/>
              <w:rPr>
                <w:rFonts w:ascii="Arial" w:eastAsia="宋体" w:hAnsi="Arial" w:cs="Arial"/>
                <w:color w:val="888888"/>
                <w:kern w:val="0"/>
                <w:sz w:val="18"/>
                <w:szCs w:val="18"/>
              </w:rPr>
            </w:pPr>
          </w:p>
          <w:p w:rsidR="00DD5210" w:rsidRPr="00B07099" w:rsidRDefault="00DD5210" w:rsidP="00DD5210">
            <w:pPr>
              <w:pStyle w:val="Default"/>
              <w:rPr>
                <w:sz w:val="18"/>
                <w:szCs w:val="18"/>
              </w:rPr>
            </w:pPr>
            <w:r>
              <w:rPr>
                <w:rFonts w:hint="eastAsia"/>
                <w:sz w:val="18"/>
                <w:szCs w:val="18"/>
              </w:rPr>
              <w:t>最后除</w:t>
            </w:r>
            <w:r w:rsidRPr="00B07099">
              <w:rPr>
                <w:rFonts w:ascii="Arial" w:hAnsi="Arial" w:cs="Arial" w:hint="eastAsia"/>
                <w:sz w:val="18"/>
                <w:szCs w:val="18"/>
              </w:rPr>
              <w:t>息</w:t>
            </w:r>
            <w:r>
              <w:rPr>
                <w:rFonts w:hint="eastAsia"/>
                <w:sz w:val="18"/>
                <w:szCs w:val="18"/>
              </w:rPr>
              <w:t>日</w:t>
            </w: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Second ex-dividend date</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9(8)</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YYYYMMDD</w:t>
            </w:r>
          </w:p>
        </w:tc>
      </w:tr>
      <w:tr w:rsidR="00DD5210" w:rsidRPr="002B717F" w:rsidTr="006938B2">
        <w:tc>
          <w:tcPr>
            <w:tcW w:w="1986" w:type="dxa"/>
          </w:tcPr>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应付日期</w:t>
            </w:r>
          </w:p>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Payable date</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9(8)</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YYYYMMDD</w:t>
            </w:r>
          </w:p>
        </w:tc>
      </w:tr>
      <w:tr w:rsidR="00DD5210" w:rsidRPr="002B717F" w:rsidTr="006938B2">
        <w:tc>
          <w:tcPr>
            <w:tcW w:w="1986" w:type="dxa"/>
          </w:tcPr>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Event summary</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X(40)</w:t>
            </w:r>
          </w:p>
        </w:tc>
        <w:tc>
          <w:tcPr>
            <w:tcW w:w="3969" w:type="dxa"/>
            <w:gridSpan w:val="3"/>
          </w:tcPr>
          <w:p w:rsidR="00DD5210" w:rsidRPr="00B07099" w:rsidRDefault="00DD5210" w:rsidP="00DD5210">
            <w:pPr>
              <w:rPr>
                <w:rFonts w:asciiTheme="minorEastAsia" w:hAnsiTheme="minorEastAsia"/>
                <w:sz w:val="18"/>
                <w:szCs w:val="18"/>
              </w:rPr>
            </w:pPr>
          </w:p>
        </w:tc>
      </w:tr>
      <w:tr w:rsidR="00DD5210" w:rsidRPr="002B717F" w:rsidTr="006938B2">
        <w:tc>
          <w:tcPr>
            <w:tcW w:w="1986" w:type="dxa"/>
          </w:tcPr>
          <w:p w:rsidR="00DD5210" w:rsidRDefault="00DD5210" w:rsidP="00DD5210">
            <w:pPr>
              <w:widowControl/>
              <w:jc w:val="left"/>
              <w:textAlignment w:val="top"/>
              <w:rPr>
                <w:rFonts w:ascii="Arial" w:eastAsia="宋体" w:hAnsi="Arial" w:cs="Arial"/>
                <w:color w:val="000000"/>
                <w:kern w:val="0"/>
                <w:sz w:val="18"/>
                <w:szCs w:val="18"/>
              </w:rPr>
            </w:pPr>
            <w:r w:rsidRPr="00B07099">
              <w:rPr>
                <w:rFonts w:ascii="Arial" w:eastAsia="宋体" w:hAnsi="Arial" w:cs="Arial" w:hint="eastAsia"/>
                <w:color w:val="000000"/>
                <w:kern w:val="0"/>
                <w:sz w:val="18"/>
                <w:szCs w:val="18"/>
              </w:rPr>
              <w:t>借券位置号码</w:t>
            </w:r>
          </w:p>
          <w:p w:rsidR="00DD5210" w:rsidRDefault="00DD5210" w:rsidP="00DD5210">
            <w:pPr>
              <w:widowControl/>
              <w:jc w:val="left"/>
              <w:textAlignment w:val="top"/>
              <w:rPr>
                <w:rFonts w:ascii="Arial" w:eastAsia="宋体" w:hAnsi="Arial" w:cs="Arial"/>
                <w:color w:val="000000"/>
                <w:kern w:val="0"/>
                <w:sz w:val="18"/>
                <w:szCs w:val="18"/>
              </w:rPr>
            </w:pPr>
          </w:p>
          <w:p w:rsidR="00DD5210" w:rsidRPr="00867764" w:rsidRDefault="00DD5210" w:rsidP="00DD5210">
            <w:pPr>
              <w:pStyle w:val="Default"/>
              <w:rPr>
                <w:rFonts w:ascii="微软雅黑" w:eastAsia="微软雅黑" w:hAnsi="微软雅黑" w:cs="Arial"/>
                <w:color w:val="FF0000"/>
                <w:sz w:val="18"/>
                <w:szCs w:val="18"/>
              </w:rPr>
            </w:pPr>
            <w:r w:rsidRPr="00867764">
              <w:rPr>
                <w:rFonts w:ascii="微软雅黑" w:eastAsia="微软雅黑" w:hAnsi="微软雅黑" w:cs="Arial" w:hint="eastAsia"/>
                <w:color w:val="FF0000"/>
                <w:sz w:val="18"/>
                <w:szCs w:val="18"/>
              </w:rPr>
              <w:t>股份借贷标记</w:t>
            </w:r>
          </w:p>
          <w:p w:rsidR="00DD5210" w:rsidRPr="00867764" w:rsidRDefault="00DD5210" w:rsidP="00DD5210">
            <w:pPr>
              <w:widowControl/>
              <w:jc w:val="left"/>
              <w:textAlignment w:val="top"/>
              <w:rPr>
                <w:rFonts w:ascii="Arial" w:eastAsia="宋体" w:hAnsi="Arial" w:cs="Arial"/>
                <w:color w:val="FF0000"/>
                <w:kern w:val="0"/>
                <w:sz w:val="18"/>
                <w:szCs w:val="18"/>
              </w:rPr>
            </w:pPr>
            <w:r w:rsidRPr="00867764">
              <w:rPr>
                <w:rFonts w:ascii="微软雅黑" w:eastAsia="微软雅黑" w:hAnsi="微软雅黑" w:cs="Arial" w:hint="eastAsia"/>
                <w:color w:val="FF0000"/>
                <w:sz w:val="18"/>
                <w:szCs w:val="18"/>
              </w:rPr>
              <w:t>B 借 L 贷</w:t>
            </w:r>
          </w:p>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SBL Position Number</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 xml:space="preserve">X(9) </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if Holding type =</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`H'/'P'/'R'</w:t>
            </w:r>
          </w:p>
        </w:tc>
      </w:tr>
      <w:tr w:rsidR="00DD5210" w:rsidRPr="002B717F" w:rsidTr="006938B2">
        <w:tc>
          <w:tcPr>
            <w:tcW w:w="1986" w:type="dxa"/>
          </w:tcPr>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Record checksum</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9(17)</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sum of orig stk, warrant code,</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orig shrhldg, recv amt, dstr stk,</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recv qty, evt no, dvd coll fee,</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bank chrg, net qty pymt, net</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amt pymt, book close fr dt, book</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lastRenderedPageBreak/>
              <w:t>close to dt, second ex-divd dt,</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payable dt</w:t>
            </w:r>
          </w:p>
        </w:tc>
      </w:tr>
      <w:tr w:rsidR="00DD5210" w:rsidRPr="002B717F" w:rsidTr="006938B2">
        <w:tc>
          <w:tcPr>
            <w:tcW w:w="1986" w:type="dxa"/>
          </w:tcPr>
          <w:p w:rsidR="00DD5210" w:rsidRPr="00B07099" w:rsidRDefault="00DD5210" w:rsidP="00DD5210">
            <w:pPr>
              <w:pStyle w:val="Default"/>
              <w:rPr>
                <w:sz w:val="18"/>
                <w:szCs w:val="18"/>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Filler</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X(24)</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Spaces</w:t>
            </w:r>
          </w:p>
        </w:tc>
      </w:tr>
      <w:tr w:rsidR="00DD5210" w:rsidRPr="002B717F" w:rsidTr="006938B2">
        <w:tc>
          <w:tcPr>
            <w:tcW w:w="1986" w:type="dxa"/>
          </w:tcPr>
          <w:p w:rsidR="00DD5210" w:rsidRDefault="00DD5210" w:rsidP="00DD5210">
            <w:pPr>
              <w:pStyle w:val="Default"/>
              <w:rPr>
                <w:sz w:val="21"/>
                <w:szCs w:val="21"/>
              </w:rPr>
            </w:pPr>
          </w:p>
        </w:tc>
        <w:tc>
          <w:tcPr>
            <w:tcW w:w="3402" w:type="dxa"/>
            <w:gridSpan w:val="2"/>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 xml:space="preserve">Filler  </w:t>
            </w:r>
          </w:p>
        </w:tc>
        <w:tc>
          <w:tcPr>
            <w:tcW w:w="992" w:type="dxa"/>
            <w:gridSpan w:val="2"/>
          </w:tcPr>
          <w:p w:rsidR="00DD5210" w:rsidRPr="000F0BFD" w:rsidRDefault="00DD5210" w:rsidP="00DD5210">
            <w:pPr>
              <w:rPr>
                <w:rFonts w:asciiTheme="minorEastAsia" w:hAnsiTheme="minorEastAsia"/>
                <w:sz w:val="22"/>
              </w:rPr>
            </w:pPr>
            <w:r w:rsidRPr="000F0BFD">
              <w:rPr>
                <w:rFonts w:asciiTheme="minorEastAsia" w:hAnsiTheme="minorEastAsia"/>
                <w:sz w:val="22"/>
              </w:rPr>
              <w:t>X(3)</w:t>
            </w:r>
          </w:p>
        </w:tc>
        <w:tc>
          <w:tcPr>
            <w:tcW w:w="3969" w:type="dxa"/>
            <w:gridSpan w:val="3"/>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Reserved for system use</w:t>
            </w:r>
          </w:p>
        </w:tc>
      </w:tr>
      <w:tr w:rsidR="007F2ECD" w:rsidRPr="00CE4F67" w:rsidTr="006938B2">
        <w:tc>
          <w:tcPr>
            <w:tcW w:w="10349" w:type="dxa"/>
            <w:gridSpan w:val="8"/>
            <w:shd w:val="clear" w:color="auto" w:fill="D9D9D9" w:themeFill="background1" w:themeFillShade="D9"/>
          </w:tcPr>
          <w:p w:rsidR="007F2ECD" w:rsidRDefault="007F2ECD" w:rsidP="006938B2">
            <w:pPr>
              <w:jc w:val="center"/>
              <w:rPr>
                <w:b/>
                <w:color w:val="C00000"/>
              </w:rPr>
            </w:pPr>
            <w:r>
              <w:rPr>
                <w:rFonts w:hint="eastAsia"/>
                <w:b/>
                <w:color w:val="C00000"/>
              </w:rPr>
              <w:t>第六</w:t>
            </w:r>
            <w:r w:rsidRPr="00DF433F">
              <w:rPr>
                <w:rFonts w:hint="eastAsia"/>
                <w:b/>
                <w:color w:val="C00000"/>
              </w:rPr>
              <w:t>部分：</w:t>
            </w:r>
            <w:r w:rsidRPr="0016060E">
              <w:rPr>
                <w:b/>
                <w:color w:val="C00000"/>
              </w:rPr>
              <w:t>Exchange of Shares</w:t>
            </w:r>
            <w:r w:rsidRPr="00DF433F">
              <w:rPr>
                <w:rFonts w:hint="eastAsia"/>
                <w:b/>
                <w:color w:val="C00000"/>
              </w:rPr>
              <w:t>，</w:t>
            </w:r>
            <w:r>
              <w:rPr>
                <w:rFonts w:hint="eastAsia"/>
                <w:b/>
                <w:color w:val="C00000"/>
              </w:rPr>
              <w:t>n</w:t>
            </w:r>
            <w:r w:rsidRPr="00DF433F">
              <w:rPr>
                <w:rFonts w:hint="eastAsia"/>
                <w:b/>
                <w:color w:val="C00000"/>
              </w:rPr>
              <w:t>条记录，包含以下字段</w:t>
            </w:r>
          </w:p>
          <w:p w:rsidR="00BA0352" w:rsidRPr="00DF433F" w:rsidRDefault="00BA0352" w:rsidP="006938B2">
            <w:pPr>
              <w:jc w:val="center"/>
              <w:rPr>
                <w:b/>
                <w:color w:val="C00000"/>
              </w:rPr>
            </w:pPr>
            <w:r>
              <w:rPr>
                <w:rFonts w:hint="eastAsia"/>
                <w:b/>
                <w:color w:val="C00000"/>
              </w:rPr>
              <w:t>交易所股份？？</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Record type</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X(1)</w:t>
            </w:r>
          </w:p>
        </w:tc>
        <w:tc>
          <w:tcPr>
            <w:tcW w:w="3969" w:type="dxa"/>
            <w:gridSpan w:val="3"/>
          </w:tcPr>
          <w:p w:rsidR="007F2ECD" w:rsidRPr="000F0BFD" w:rsidRDefault="007F2ECD" w:rsidP="006938B2">
            <w:pPr>
              <w:rPr>
                <w:rFonts w:asciiTheme="minorEastAsia" w:hAnsiTheme="minorEastAsia"/>
                <w:sz w:val="22"/>
              </w:rPr>
            </w:pPr>
            <w:r w:rsidRPr="000F0BFD">
              <w:rPr>
                <w:rFonts w:asciiTheme="minorEastAsia" w:hAnsiTheme="minorEastAsia"/>
                <w:sz w:val="22"/>
              </w:rPr>
              <w:t>"C" = Exchange of Share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Original stock code</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9(5)</w:t>
            </w:r>
          </w:p>
        </w:tc>
        <w:tc>
          <w:tcPr>
            <w:tcW w:w="3969" w:type="dxa"/>
            <w:gridSpan w:val="3"/>
          </w:tcPr>
          <w:p w:rsidR="007F2ECD" w:rsidRPr="000F0BFD"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ISIN</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X(12)</w:t>
            </w:r>
          </w:p>
        </w:tc>
        <w:tc>
          <w:tcPr>
            <w:tcW w:w="3969" w:type="dxa"/>
            <w:gridSpan w:val="3"/>
          </w:tcPr>
          <w:p w:rsidR="007F2ECD" w:rsidRPr="000F0BFD"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Holding type</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X(1)</w:t>
            </w:r>
          </w:p>
        </w:tc>
        <w:tc>
          <w:tcPr>
            <w:tcW w:w="3969" w:type="dxa"/>
            <w:gridSpan w:val="3"/>
          </w:tcPr>
          <w:p w:rsidR="007F2ECD" w:rsidRPr="000F0BFD" w:rsidRDefault="007F2ECD" w:rsidP="006938B2">
            <w:pPr>
              <w:rPr>
                <w:rFonts w:asciiTheme="minorEastAsia" w:hAnsiTheme="minorEastAsia"/>
                <w:sz w:val="22"/>
              </w:rPr>
            </w:pPr>
            <w:r w:rsidRPr="000F0BFD">
              <w:rPr>
                <w:rFonts w:asciiTheme="minorEastAsia" w:hAnsiTheme="minorEastAsia"/>
                <w:sz w:val="22"/>
              </w:rPr>
              <w:t>"H" – holding</w:t>
            </w:r>
          </w:p>
          <w:p w:rsidR="007F2ECD" w:rsidRPr="000F0BFD" w:rsidRDefault="007F2ECD" w:rsidP="006938B2">
            <w:pPr>
              <w:rPr>
                <w:rFonts w:asciiTheme="minorEastAsia" w:hAnsiTheme="minorEastAsia"/>
                <w:sz w:val="22"/>
              </w:rPr>
            </w:pPr>
            <w:r w:rsidRPr="000F0BFD">
              <w:rPr>
                <w:rFonts w:asciiTheme="minorEastAsia" w:hAnsiTheme="minorEastAsia"/>
                <w:sz w:val="22"/>
              </w:rPr>
              <w:t>"P" - CNS position</w:t>
            </w:r>
          </w:p>
          <w:p w:rsidR="007F2ECD" w:rsidRPr="000F0BFD" w:rsidRDefault="007F2ECD" w:rsidP="006938B2">
            <w:pPr>
              <w:rPr>
                <w:rFonts w:asciiTheme="minorEastAsia" w:hAnsiTheme="minorEastAsia"/>
                <w:sz w:val="22"/>
              </w:rPr>
            </w:pPr>
            <w:r w:rsidRPr="000F0BFD">
              <w:rPr>
                <w:rFonts w:asciiTheme="minorEastAsia" w:hAnsiTheme="minorEastAsia"/>
                <w:sz w:val="22"/>
              </w:rPr>
              <w:t>"R" – receivable</w:t>
            </w:r>
          </w:p>
          <w:p w:rsidR="007F2ECD" w:rsidRPr="000F0BFD" w:rsidRDefault="007F2ECD" w:rsidP="006938B2">
            <w:pPr>
              <w:rPr>
                <w:rFonts w:asciiTheme="minorEastAsia" w:hAnsiTheme="minorEastAsia"/>
                <w:sz w:val="22"/>
              </w:rPr>
            </w:pPr>
            <w:r w:rsidRPr="000F0BFD">
              <w:rPr>
                <w:rFonts w:asciiTheme="minorEastAsia" w:hAnsiTheme="minorEastAsia"/>
                <w:sz w:val="22"/>
              </w:rPr>
              <w:t>"S" - SBL position</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Receivable type</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X(1)</w:t>
            </w:r>
          </w:p>
        </w:tc>
        <w:tc>
          <w:tcPr>
            <w:tcW w:w="3969" w:type="dxa"/>
            <w:gridSpan w:val="3"/>
          </w:tcPr>
          <w:p w:rsidR="007F2ECD" w:rsidRPr="000F0BFD" w:rsidRDefault="007F2ECD" w:rsidP="006938B2">
            <w:pPr>
              <w:rPr>
                <w:rFonts w:asciiTheme="minorEastAsia" w:hAnsiTheme="minorEastAsia"/>
                <w:sz w:val="22"/>
              </w:rPr>
            </w:pPr>
            <w:r w:rsidRPr="000F0BFD">
              <w:rPr>
                <w:rFonts w:asciiTheme="minorEastAsia" w:hAnsiTheme="minorEastAsia"/>
                <w:sz w:val="22"/>
              </w:rPr>
              <w:t>"C" = cancelled</w:t>
            </w:r>
          </w:p>
          <w:p w:rsidR="007F2ECD" w:rsidRPr="000F0BFD" w:rsidRDefault="007F2ECD" w:rsidP="006938B2">
            <w:pPr>
              <w:rPr>
                <w:rFonts w:asciiTheme="minorEastAsia" w:hAnsiTheme="minorEastAsia"/>
                <w:sz w:val="22"/>
              </w:rPr>
            </w:pPr>
            <w:r w:rsidRPr="000F0BFD">
              <w:rPr>
                <w:rFonts w:asciiTheme="minorEastAsia" w:hAnsiTheme="minorEastAsia"/>
                <w:sz w:val="22"/>
              </w:rPr>
              <w:t>"P" = preliminary</w:t>
            </w:r>
          </w:p>
          <w:p w:rsidR="007F2ECD" w:rsidRPr="000F0BFD" w:rsidRDefault="007F2ECD" w:rsidP="006938B2">
            <w:pPr>
              <w:rPr>
                <w:rFonts w:asciiTheme="minorEastAsia" w:hAnsiTheme="minorEastAsia"/>
                <w:sz w:val="22"/>
              </w:rPr>
            </w:pPr>
            <w:r w:rsidRPr="000F0BFD">
              <w:rPr>
                <w:rFonts w:asciiTheme="minorEastAsia" w:hAnsiTheme="minorEastAsia"/>
                <w:sz w:val="22"/>
              </w:rPr>
              <w:t>"F" = final</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 xml:space="preserve">Original shareholding quantity  </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Cs w:val="21"/>
              </w:rPr>
              <w:t>9(13)</w:t>
            </w:r>
          </w:p>
        </w:tc>
        <w:tc>
          <w:tcPr>
            <w:tcW w:w="3969" w:type="dxa"/>
            <w:gridSpan w:val="3"/>
          </w:tcPr>
          <w:p w:rsidR="007F2ECD" w:rsidRPr="000F0BFD"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Original shareholding quantity</w:t>
            </w:r>
          </w:p>
        </w:tc>
        <w:tc>
          <w:tcPr>
            <w:tcW w:w="992" w:type="dxa"/>
            <w:gridSpan w:val="2"/>
          </w:tcPr>
          <w:p w:rsidR="007F2ECD" w:rsidRPr="000F0BFD" w:rsidRDefault="007F2ECD" w:rsidP="006938B2">
            <w:pPr>
              <w:rPr>
                <w:rFonts w:asciiTheme="minorEastAsia" w:hAnsiTheme="minorEastAsia"/>
                <w:szCs w:val="21"/>
              </w:rPr>
            </w:pPr>
            <w:r w:rsidRPr="000F0BFD">
              <w:rPr>
                <w:rFonts w:asciiTheme="minorEastAsia" w:hAnsiTheme="minorEastAsia"/>
                <w:szCs w:val="21"/>
              </w:rPr>
              <w:t>X(1)</w:t>
            </w:r>
          </w:p>
        </w:tc>
        <w:tc>
          <w:tcPr>
            <w:tcW w:w="3969" w:type="dxa"/>
            <w:gridSpan w:val="3"/>
          </w:tcPr>
          <w:p w:rsidR="007F2ECD" w:rsidRPr="000F0BFD" w:rsidRDefault="007F2ECD" w:rsidP="006938B2">
            <w:pPr>
              <w:rPr>
                <w:rFonts w:asciiTheme="minorEastAsia" w:hAnsiTheme="minorEastAsia"/>
                <w:sz w:val="22"/>
              </w:rPr>
            </w:pPr>
            <w:r w:rsidRPr="000F0BFD">
              <w:rPr>
                <w:rFonts w:asciiTheme="minorEastAsia" w:hAnsiTheme="minorEastAsia"/>
                <w:sz w:val="22"/>
              </w:rPr>
              <w:t>"-" = negative</w:t>
            </w:r>
          </w:p>
          <w:p w:rsidR="007F2ECD" w:rsidRPr="000F0BFD" w:rsidRDefault="007F2ECD" w:rsidP="006938B2">
            <w:pPr>
              <w:rPr>
                <w:rFonts w:asciiTheme="minorEastAsia" w:hAnsiTheme="minorEastAsia"/>
                <w:sz w:val="22"/>
              </w:rPr>
            </w:pPr>
            <w:r w:rsidRPr="000F0BFD">
              <w:rPr>
                <w:rFonts w:asciiTheme="minorEastAsia" w:hAnsiTheme="minorEastAsia"/>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New stock code</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9(5)</w:t>
            </w:r>
          </w:p>
        </w:tc>
        <w:tc>
          <w:tcPr>
            <w:tcW w:w="3969" w:type="dxa"/>
            <w:gridSpan w:val="3"/>
          </w:tcPr>
          <w:p w:rsidR="007F2ECD" w:rsidRPr="000F0BFD"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ISIN</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X(12)</w:t>
            </w:r>
          </w:p>
        </w:tc>
        <w:tc>
          <w:tcPr>
            <w:tcW w:w="3969" w:type="dxa"/>
            <w:gridSpan w:val="3"/>
          </w:tcPr>
          <w:p w:rsidR="007F2ECD" w:rsidRPr="000F0BFD"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Receivable quantity</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9(13)</w:t>
            </w:r>
          </w:p>
        </w:tc>
        <w:tc>
          <w:tcPr>
            <w:tcW w:w="3969" w:type="dxa"/>
            <w:gridSpan w:val="3"/>
          </w:tcPr>
          <w:p w:rsidR="007F2ECD" w:rsidRPr="000F0BFD" w:rsidRDefault="007F2ECD" w:rsidP="006938B2">
            <w:pPr>
              <w:rPr>
                <w:rFonts w:asciiTheme="minorEastAsia" w:hAnsiTheme="minorEastAsia"/>
                <w:sz w:val="22"/>
              </w:rPr>
            </w:pPr>
            <w:r w:rsidRPr="000F0BFD">
              <w:rPr>
                <w:rFonts w:asciiTheme="minorEastAsia" w:hAnsiTheme="minorEastAsia"/>
                <w:sz w:val="22"/>
              </w:rPr>
              <w:t>0 = To be determined</w:t>
            </w:r>
          </w:p>
          <w:p w:rsidR="007F2ECD" w:rsidRPr="000F0BFD" w:rsidRDefault="007F2ECD" w:rsidP="006938B2">
            <w:pPr>
              <w:rPr>
                <w:rFonts w:asciiTheme="minorEastAsia" w:hAnsiTheme="minorEastAsia"/>
                <w:sz w:val="22"/>
              </w:rPr>
            </w:pPr>
            <w:r w:rsidRPr="000F0BFD">
              <w:rPr>
                <w:rFonts w:asciiTheme="minorEastAsia" w:hAnsiTheme="minorEastAsia"/>
                <w:sz w:val="22"/>
              </w:rPr>
              <w:t>(if Recv type = "C"/"P")</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Receivable quantity</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X(1)</w:t>
            </w:r>
          </w:p>
        </w:tc>
        <w:tc>
          <w:tcPr>
            <w:tcW w:w="3969" w:type="dxa"/>
            <w:gridSpan w:val="3"/>
          </w:tcPr>
          <w:p w:rsidR="007F2ECD" w:rsidRPr="000F0BFD" w:rsidRDefault="007F2ECD" w:rsidP="006938B2">
            <w:pPr>
              <w:rPr>
                <w:rFonts w:asciiTheme="minorEastAsia" w:hAnsiTheme="minorEastAsia"/>
                <w:sz w:val="22"/>
              </w:rPr>
            </w:pPr>
            <w:r w:rsidRPr="000F0BFD">
              <w:rPr>
                <w:rFonts w:asciiTheme="minorEastAsia" w:hAnsiTheme="minorEastAsia"/>
                <w:sz w:val="22"/>
              </w:rPr>
              <w:t>"-" = negative</w:t>
            </w:r>
          </w:p>
          <w:p w:rsidR="007F2ECD" w:rsidRPr="000F0BFD" w:rsidRDefault="007F2ECD" w:rsidP="006938B2">
            <w:pPr>
              <w:rPr>
                <w:rFonts w:asciiTheme="minorEastAsia" w:hAnsiTheme="minorEastAsia"/>
                <w:sz w:val="22"/>
              </w:rPr>
            </w:pPr>
            <w:r w:rsidRPr="000F0BFD">
              <w:rPr>
                <w:rFonts w:asciiTheme="minorEastAsia" w:hAnsiTheme="minorEastAsia"/>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Announcement number</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X(9)</w:t>
            </w:r>
          </w:p>
        </w:tc>
        <w:tc>
          <w:tcPr>
            <w:tcW w:w="3969" w:type="dxa"/>
            <w:gridSpan w:val="3"/>
          </w:tcPr>
          <w:p w:rsidR="007F2ECD" w:rsidRPr="000F0BFD"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Event sequential number</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9(2)</w:t>
            </w:r>
          </w:p>
        </w:tc>
        <w:tc>
          <w:tcPr>
            <w:tcW w:w="3969" w:type="dxa"/>
            <w:gridSpan w:val="3"/>
          </w:tcPr>
          <w:p w:rsidR="007F2ECD" w:rsidRPr="000F0BFD"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Corporate action fee</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9(7)V9(2)</w:t>
            </w:r>
          </w:p>
        </w:tc>
        <w:tc>
          <w:tcPr>
            <w:tcW w:w="3969" w:type="dxa"/>
            <w:gridSpan w:val="3"/>
          </w:tcPr>
          <w:p w:rsidR="007F2ECD" w:rsidRPr="000F0BFD"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Payable Date</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9(8)</w:t>
            </w:r>
          </w:p>
        </w:tc>
        <w:tc>
          <w:tcPr>
            <w:tcW w:w="3969" w:type="dxa"/>
            <w:gridSpan w:val="3"/>
          </w:tcPr>
          <w:p w:rsidR="007F2ECD" w:rsidRPr="000F0BFD" w:rsidRDefault="007F2ECD" w:rsidP="006938B2">
            <w:pPr>
              <w:rPr>
                <w:rFonts w:asciiTheme="minorEastAsia" w:hAnsiTheme="minorEastAsia"/>
                <w:sz w:val="22"/>
              </w:rPr>
            </w:pPr>
            <w:r w:rsidRPr="000F0BFD">
              <w:rPr>
                <w:rFonts w:asciiTheme="minorEastAsia" w:hAnsiTheme="minorEastAsia"/>
                <w:sz w:val="22"/>
              </w:rPr>
              <w:t>YYYYMMDD</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SBL Position Number</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X(9)</w:t>
            </w:r>
          </w:p>
        </w:tc>
        <w:tc>
          <w:tcPr>
            <w:tcW w:w="3969" w:type="dxa"/>
            <w:gridSpan w:val="3"/>
          </w:tcPr>
          <w:p w:rsidR="007F2ECD" w:rsidRPr="000F0BFD" w:rsidRDefault="007F2ECD" w:rsidP="006938B2">
            <w:pPr>
              <w:rPr>
                <w:rFonts w:asciiTheme="minorEastAsia" w:hAnsiTheme="minorEastAsia"/>
                <w:sz w:val="22"/>
              </w:rPr>
            </w:pPr>
            <w:r w:rsidRPr="000F0BFD">
              <w:rPr>
                <w:rFonts w:asciiTheme="minorEastAsia" w:hAnsiTheme="minorEastAsia"/>
                <w:sz w:val="22"/>
              </w:rPr>
              <w:t>blank if Holding type =</w:t>
            </w:r>
          </w:p>
          <w:p w:rsidR="007F2ECD" w:rsidRPr="000F0BFD" w:rsidRDefault="007F2ECD" w:rsidP="006938B2">
            <w:pPr>
              <w:rPr>
                <w:rFonts w:asciiTheme="minorEastAsia" w:hAnsiTheme="minorEastAsia"/>
                <w:sz w:val="22"/>
              </w:rPr>
            </w:pPr>
            <w:r w:rsidRPr="000F0BFD">
              <w:rPr>
                <w:rFonts w:asciiTheme="minorEastAsia" w:hAnsiTheme="minorEastAsia"/>
                <w:sz w:val="22"/>
              </w:rPr>
              <w:t>`H'/'P'/'R'</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Record checksum</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9(17)</w:t>
            </w:r>
          </w:p>
        </w:tc>
        <w:tc>
          <w:tcPr>
            <w:tcW w:w="3969" w:type="dxa"/>
            <w:gridSpan w:val="3"/>
          </w:tcPr>
          <w:p w:rsidR="007F2ECD" w:rsidRPr="000F0BFD" w:rsidRDefault="007F2ECD" w:rsidP="006938B2">
            <w:pPr>
              <w:tabs>
                <w:tab w:val="left" w:pos="615"/>
              </w:tabs>
              <w:rPr>
                <w:rFonts w:asciiTheme="minorEastAsia" w:hAnsiTheme="minorEastAsia"/>
                <w:sz w:val="22"/>
              </w:rPr>
            </w:pPr>
            <w:r w:rsidRPr="000F0BFD">
              <w:rPr>
                <w:rFonts w:asciiTheme="minorEastAsia" w:hAnsiTheme="minorEastAsia"/>
                <w:sz w:val="22"/>
              </w:rPr>
              <w:t>Sum of Orig stk, Orig shrhldg,</w:t>
            </w:r>
          </w:p>
          <w:p w:rsidR="007F2ECD" w:rsidRPr="000F0BFD" w:rsidRDefault="007F2ECD" w:rsidP="006938B2">
            <w:pPr>
              <w:tabs>
                <w:tab w:val="left" w:pos="615"/>
              </w:tabs>
              <w:rPr>
                <w:rFonts w:asciiTheme="minorEastAsia" w:hAnsiTheme="minorEastAsia"/>
                <w:sz w:val="22"/>
              </w:rPr>
            </w:pPr>
            <w:r w:rsidRPr="000F0BFD">
              <w:rPr>
                <w:rFonts w:asciiTheme="minorEastAsia" w:hAnsiTheme="minorEastAsia"/>
                <w:sz w:val="22"/>
              </w:rPr>
              <w:t>New stk, Recv qty, Evt no, Corp</w:t>
            </w:r>
          </w:p>
          <w:p w:rsidR="007F2ECD" w:rsidRPr="000F0BFD" w:rsidRDefault="007F2ECD" w:rsidP="006938B2">
            <w:pPr>
              <w:tabs>
                <w:tab w:val="left" w:pos="615"/>
              </w:tabs>
              <w:rPr>
                <w:rFonts w:asciiTheme="minorEastAsia" w:hAnsiTheme="minorEastAsia"/>
                <w:sz w:val="22"/>
              </w:rPr>
            </w:pPr>
            <w:r w:rsidRPr="000F0BFD">
              <w:rPr>
                <w:rFonts w:asciiTheme="minorEastAsia" w:hAnsiTheme="minorEastAsia"/>
                <w:sz w:val="22"/>
              </w:rPr>
              <w:t>act fee &amp; Payable Dt</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Filler</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X(161)</w:t>
            </w:r>
          </w:p>
        </w:tc>
        <w:tc>
          <w:tcPr>
            <w:tcW w:w="3969" w:type="dxa"/>
            <w:gridSpan w:val="3"/>
          </w:tcPr>
          <w:p w:rsidR="007F2ECD" w:rsidRPr="000F0BFD" w:rsidRDefault="007F2ECD" w:rsidP="006938B2">
            <w:pPr>
              <w:rPr>
                <w:rFonts w:asciiTheme="minorEastAsia" w:hAnsiTheme="minorEastAsia"/>
                <w:sz w:val="22"/>
              </w:rPr>
            </w:pPr>
            <w:r w:rsidRPr="000F0BFD">
              <w:rPr>
                <w:rFonts w:asciiTheme="minorEastAsia" w:hAnsiTheme="minorEastAsia"/>
                <w:sz w:val="22"/>
              </w:rPr>
              <w:t>Spaces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F0BFD" w:rsidRDefault="007F2ECD" w:rsidP="006938B2">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Filler</w:t>
            </w:r>
          </w:p>
        </w:tc>
        <w:tc>
          <w:tcPr>
            <w:tcW w:w="992" w:type="dxa"/>
            <w:gridSpan w:val="2"/>
          </w:tcPr>
          <w:p w:rsidR="007F2ECD" w:rsidRPr="000F0BFD" w:rsidRDefault="007F2ECD" w:rsidP="006938B2">
            <w:pPr>
              <w:rPr>
                <w:rFonts w:asciiTheme="minorEastAsia" w:hAnsiTheme="minorEastAsia"/>
                <w:sz w:val="22"/>
              </w:rPr>
            </w:pPr>
            <w:r w:rsidRPr="000F0BFD">
              <w:rPr>
                <w:rFonts w:asciiTheme="minorEastAsia" w:hAnsiTheme="minorEastAsia"/>
                <w:sz w:val="22"/>
              </w:rPr>
              <w:t>X(3)</w:t>
            </w:r>
          </w:p>
        </w:tc>
        <w:tc>
          <w:tcPr>
            <w:tcW w:w="3969" w:type="dxa"/>
            <w:gridSpan w:val="3"/>
          </w:tcPr>
          <w:p w:rsidR="007F2ECD" w:rsidRPr="000F0BFD" w:rsidRDefault="007F2ECD" w:rsidP="006938B2">
            <w:pPr>
              <w:rPr>
                <w:rFonts w:asciiTheme="minorEastAsia" w:hAnsiTheme="minorEastAsia"/>
                <w:sz w:val="22"/>
              </w:rPr>
            </w:pPr>
            <w:r w:rsidRPr="000F0BFD">
              <w:rPr>
                <w:rFonts w:asciiTheme="minorEastAsia" w:hAnsiTheme="minorEastAsia"/>
                <w:sz w:val="22"/>
              </w:rPr>
              <w:t>Reserved for system use</w:t>
            </w:r>
          </w:p>
        </w:tc>
      </w:tr>
      <w:tr w:rsidR="007F2ECD" w:rsidRPr="00CE4F67" w:rsidTr="006938B2">
        <w:tc>
          <w:tcPr>
            <w:tcW w:w="10349" w:type="dxa"/>
            <w:gridSpan w:val="8"/>
            <w:shd w:val="clear" w:color="auto" w:fill="D9D9D9" w:themeFill="background1" w:themeFillShade="D9"/>
          </w:tcPr>
          <w:p w:rsidR="007F2ECD" w:rsidRDefault="007F2ECD" w:rsidP="006938B2">
            <w:pPr>
              <w:jc w:val="center"/>
              <w:rPr>
                <w:b/>
                <w:color w:val="C00000"/>
              </w:rPr>
            </w:pPr>
            <w:r>
              <w:rPr>
                <w:rFonts w:hint="eastAsia"/>
                <w:b/>
                <w:color w:val="C00000"/>
              </w:rPr>
              <w:t>第七</w:t>
            </w:r>
            <w:r w:rsidRPr="00DF433F">
              <w:rPr>
                <w:rFonts w:hint="eastAsia"/>
                <w:b/>
                <w:color w:val="C00000"/>
              </w:rPr>
              <w:t>部分：</w:t>
            </w:r>
            <w:r w:rsidRPr="0016060E">
              <w:rPr>
                <w:b/>
                <w:color w:val="C00000"/>
              </w:rPr>
              <w:t>Take Over Offer / Auto-Exercise of Structured Products</w:t>
            </w:r>
            <w:r w:rsidRPr="00DF433F">
              <w:rPr>
                <w:rFonts w:hint="eastAsia"/>
                <w:b/>
                <w:color w:val="C00000"/>
              </w:rPr>
              <w:t>，</w:t>
            </w:r>
            <w:r>
              <w:rPr>
                <w:rFonts w:hint="eastAsia"/>
                <w:b/>
                <w:color w:val="C00000"/>
              </w:rPr>
              <w:t>n</w:t>
            </w:r>
            <w:r w:rsidRPr="00DF433F">
              <w:rPr>
                <w:rFonts w:hint="eastAsia"/>
                <w:b/>
                <w:color w:val="C00000"/>
              </w:rPr>
              <w:t>条记录，包含以下字段</w:t>
            </w:r>
          </w:p>
          <w:p w:rsidR="00B35FF4" w:rsidRDefault="00B35FF4" w:rsidP="006938B2">
            <w:pPr>
              <w:jc w:val="center"/>
              <w:rPr>
                <w:b/>
                <w:color w:val="C00000"/>
              </w:rPr>
            </w:pPr>
            <w:r>
              <w:rPr>
                <w:rFonts w:hint="eastAsia"/>
                <w:b/>
                <w:color w:val="C00000"/>
              </w:rPr>
              <w:t>收购要约</w:t>
            </w:r>
            <w:r>
              <w:rPr>
                <w:rFonts w:hint="eastAsia"/>
                <w:b/>
                <w:color w:val="C00000"/>
              </w:rPr>
              <w:t>/</w:t>
            </w:r>
            <w:r>
              <w:rPr>
                <w:rFonts w:hint="eastAsia"/>
                <w:b/>
                <w:color w:val="C00000"/>
              </w:rPr>
              <w:t>自动行使的产品</w:t>
            </w:r>
          </w:p>
          <w:p w:rsidR="00B35FF4" w:rsidRPr="00B35FF4" w:rsidRDefault="00B35FF4" w:rsidP="006938B2">
            <w:pPr>
              <w:jc w:val="center"/>
              <w:rPr>
                <w:b/>
                <w:color w:val="C00000"/>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Record type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hint="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"D" = Take Over Offer / Auto-</w:t>
            </w:r>
          </w:p>
          <w:p w:rsidR="007F2ECD" w:rsidRPr="00431756" w:rsidRDefault="007F2ECD" w:rsidP="006938B2">
            <w:pPr>
              <w:rPr>
                <w:rFonts w:asciiTheme="minorEastAsia" w:hAnsiTheme="minorEastAsia"/>
                <w:sz w:val="22"/>
              </w:rPr>
            </w:pPr>
            <w:r w:rsidRPr="00431756">
              <w:rPr>
                <w:rFonts w:asciiTheme="minorEastAsia" w:hAnsiTheme="minorEastAsia"/>
                <w:sz w:val="22"/>
              </w:rPr>
              <w:t>Exercise of Structured Products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Original stock code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9(5)</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ISIN</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Reference number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X(9)</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Holding type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"H" – holding</w:t>
            </w:r>
          </w:p>
          <w:p w:rsidR="007F2ECD" w:rsidRPr="00431756" w:rsidRDefault="007F2ECD" w:rsidP="006938B2">
            <w:pPr>
              <w:rPr>
                <w:rFonts w:asciiTheme="minorEastAsia" w:hAnsiTheme="minorEastAsia"/>
                <w:sz w:val="22"/>
              </w:rPr>
            </w:pPr>
            <w:r w:rsidRPr="00431756">
              <w:rPr>
                <w:rFonts w:asciiTheme="minorEastAsia" w:hAnsiTheme="minorEastAsia"/>
                <w:sz w:val="22"/>
              </w:rPr>
              <w:t>"P" - CNS position</w:t>
            </w:r>
          </w:p>
          <w:p w:rsidR="007F2ECD" w:rsidRPr="00431756" w:rsidRDefault="007F2ECD" w:rsidP="006938B2">
            <w:pPr>
              <w:rPr>
                <w:rFonts w:asciiTheme="minorEastAsia" w:hAnsiTheme="minorEastAsia"/>
                <w:sz w:val="22"/>
              </w:rPr>
            </w:pPr>
            <w:r w:rsidRPr="00431756">
              <w:rPr>
                <w:rFonts w:asciiTheme="minorEastAsia" w:hAnsiTheme="minorEastAsia"/>
                <w:sz w:val="22"/>
              </w:rPr>
              <w:t>"R" – receivable</w:t>
            </w:r>
          </w:p>
          <w:p w:rsidR="007F2ECD" w:rsidRPr="00431756" w:rsidRDefault="007F2ECD" w:rsidP="006938B2">
            <w:pPr>
              <w:rPr>
                <w:rFonts w:asciiTheme="minorEastAsia" w:hAnsiTheme="minorEastAsia"/>
                <w:sz w:val="22"/>
              </w:rPr>
            </w:pPr>
            <w:r w:rsidRPr="00431756">
              <w:rPr>
                <w:rFonts w:asciiTheme="minorEastAsia" w:hAnsiTheme="minorEastAsia"/>
                <w:sz w:val="22"/>
              </w:rPr>
              <w:t>"S" - SBL position</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Receivable type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"C" = cancelled</w:t>
            </w:r>
          </w:p>
          <w:p w:rsidR="007F2ECD" w:rsidRPr="00431756" w:rsidRDefault="007F2ECD" w:rsidP="006938B2">
            <w:pPr>
              <w:rPr>
                <w:rFonts w:asciiTheme="minorEastAsia" w:hAnsiTheme="minorEastAsia"/>
                <w:sz w:val="22"/>
              </w:rPr>
            </w:pPr>
            <w:r w:rsidRPr="00431756">
              <w:rPr>
                <w:rFonts w:asciiTheme="minorEastAsia" w:hAnsiTheme="minorEastAsia"/>
                <w:sz w:val="22"/>
              </w:rPr>
              <w:t>"P" = preliminary</w:t>
            </w:r>
          </w:p>
          <w:p w:rsidR="007F2ECD" w:rsidRPr="00431756" w:rsidRDefault="007F2ECD" w:rsidP="006938B2">
            <w:pPr>
              <w:rPr>
                <w:rFonts w:asciiTheme="minorEastAsia" w:hAnsiTheme="minorEastAsia"/>
                <w:sz w:val="22"/>
              </w:rPr>
            </w:pPr>
            <w:r w:rsidRPr="00431756">
              <w:rPr>
                <w:rFonts w:asciiTheme="minorEastAsia" w:hAnsiTheme="minorEastAsia"/>
                <w:sz w:val="22"/>
              </w:rPr>
              <w:t>"F" = final</w:t>
            </w:r>
          </w:p>
          <w:p w:rsidR="007F2ECD" w:rsidRPr="00431756" w:rsidRDefault="007F2ECD" w:rsidP="006938B2">
            <w:pPr>
              <w:rPr>
                <w:rFonts w:asciiTheme="minorEastAsia" w:hAnsiTheme="minorEastAsia"/>
                <w:sz w:val="22"/>
              </w:rPr>
            </w:pPr>
            <w:r w:rsidRPr="00431756">
              <w:rPr>
                <w:rFonts w:asciiTheme="minorEastAsia" w:hAnsiTheme="minorEastAsia"/>
                <w:sz w:val="22"/>
              </w:rPr>
              <w:t>"T" = to be advised</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Take-up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Sign of Take-up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 = negative</w:t>
            </w:r>
          </w:p>
          <w:p w:rsidR="007F2ECD" w:rsidRPr="00431756" w:rsidRDefault="007F2ECD" w:rsidP="006938B2">
            <w:pPr>
              <w:rPr>
                <w:rFonts w:asciiTheme="minorEastAsia" w:hAnsiTheme="minorEastAsia"/>
                <w:sz w:val="22"/>
              </w:rPr>
            </w:pPr>
            <w:r w:rsidRPr="00431756">
              <w:rPr>
                <w:rFonts w:asciiTheme="minorEastAsia" w:hAnsiTheme="minorEastAsia"/>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Stock/currency code flag</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"S" - take-over to share</w:t>
            </w:r>
          </w:p>
          <w:p w:rsidR="007F2ECD" w:rsidRPr="00431756" w:rsidRDefault="007F2ECD" w:rsidP="006938B2">
            <w:pPr>
              <w:rPr>
                <w:rFonts w:asciiTheme="minorEastAsia" w:hAnsiTheme="minorEastAsia"/>
                <w:sz w:val="22"/>
              </w:rPr>
            </w:pPr>
            <w:r w:rsidRPr="00431756">
              <w:rPr>
                <w:rFonts w:asciiTheme="minorEastAsia" w:hAnsiTheme="minorEastAsia"/>
                <w:sz w:val="22"/>
              </w:rPr>
              <w:t>"C" - take-over to cash</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Distributed currency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X(3)</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blank if Stk/ccy fg = "S"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Receivable amount</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9(13)V9(2)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0.00 if Stk/ccy fg = "S"</w:t>
            </w:r>
          </w:p>
          <w:p w:rsidR="007F2ECD" w:rsidRPr="00431756" w:rsidRDefault="007F2ECD" w:rsidP="006938B2">
            <w:pPr>
              <w:rPr>
                <w:rFonts w:asciiTheme="minorEastAsia" w:hAnsiTheme="minorEastAsia"/>
                <w:sz w:val="22"/>
              </w:rPr>
            </w:pPr>
            <w:r w:rsidRPr="00431756">
              <w:rPr>
                <w:rFonts w:asciiTheme="minorEastAsia" w:hAnsiTheme="minorEastAsia"/>
                <w:sz w:val="22"/>
              </w:rPr>
              <w:t>0.00 = To be determined (if</w:t>
            </w:r>
          </w:p>
          <w:p w:rsidR="007F2ECD" w:rsidRPr="00431756" w:rsidRDefault="007F2ECD" w:rsidP="006938B2">
            <w:pPr>
              <w:rPr>
                <w:rFonts w:asciiTheme="minorEastAsia" w:hAnsiTheme="minorEastAsia"/>
                <w:sz w:val="22"/>
              </w:rPr>
            </w:pPr>
            <w:r w:rsidRPr="00431756">
              <w:rPr>
                <w:rFonts w:asciiTheme="minorEastAsia" w:hAnsiTheme="minorEastAsia"/>
                <w:sz w:val="22"/>
              </w:rPr>
              <w:t>Recv type = "C"/"P")</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Sign of Receivable amount</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blank if Stk/ccy fg = "S"</w:t>
            </w:r>
          </w:p>
          <w:p w:rsidR="007F2ECD" w:rsidRPr="00431756" w:rsidRDefault="007F2ECD" w:rsidP="006938B2">
            <w:pPr>
              <w:rPr>
                <w:rFonts w:asciiTheme="minorEastAsia" w:hAnsiTheme="minorEastAsia"/>
                <w:sz w:val="22"/>
              </w:rPr>
            </w:pPr>
            <w:r w:rsidRPr="00431756">
              <w:rPr>
                <w:rFonts w:asciiTheme="minorEastAsia" w:hAnsiTheme="minorEastAsia"/>
                <w:sz w:val="22"/>
              </w:rPr>
              <w:t>"-" = negative</w:t>
            </w:r>
          </w:p>
          <w:p w:rsidR="007F2ECD" w:rsidRPr="00431756" w:rsidRDefault="007F2ECD" w:rsidP="006938B2">
            <w:pPr>
              <w:rPr>
                <w:rFonts w:asciiTheme="minorEastAsia" w:hAnsiTheme="minorEastAsia"/>
                <w:sz w:val="22"/>
              </w:rPr>
            </w:pPr>
            <w:r w:rsidRPr="00431756">
              <w:rPr>
                <w:rFonts w:asciiTheme="minorEastAsia" w:hAnsiTheme="minorEastAsia"/>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Distributed stock code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9(5</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 if Stk/ccy fg = "C"</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 xml:space="preserve">ISIN  </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 if Stk/ccy fg = "C"</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Receivable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 if Stk/ccy fg = "C"</w:t>
            </w:r>
          </w:p>
          <w:p w:rsidR="007F2ECD" w:rsidRPr="00431756" w:rsidRDefault="007F2ECD" w:rsidP="006938B2">
            <w:pPr>
              <w:rPr>
                <w:rFonts w:asciiTheme="minorEastAsia" w:hAnsiTheme="minorEastAsia"/>
                <w:sz w:val="22"/>
              </w:rPr>
            </w:pPr>
            <w:r w:rsidRPr="00431756">
              <w:rPr>
                <w:rFonts w:asciiTheme="minorEastAsia" w:hAnsiTheme="minorEastAsia"/>
                <w:sz w:val="22"/>
              </w:rPr>
              <w:t>0 = To be determined</w:t>
            </w:r>
          </w:p>
          <w:p w:rsidR="007F2ECD" w:rsidRPr="00431756" w:rsidRDefault="007F2ECD" w:rsidP="006938B2">
            <w:pPr>
              <w:rPr>
                <w:rFonts w:asciiTheme="minorEastAsia" w:hAnsiTheme="minorEastAsia"/>
                <w:sz w:val="22"/>
              </w:rPr>
            </w:pPr>
            <w:r w:rsidRPr="00431756">
              <w:rPr>
                <w:rFonts w:asciiTheme="minorEastAsia" w:hAnsiTheme="minorEastAsia"/>
                <w:sz w:val="22"/>
              </w:rPr>
              <w:t>(if Recv type = "C"/"P")</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Sign of Receivable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blank if Stk/ccy fg = "C"</w:t>
            </w:r>
          </w:p>
          <w:p w:rsidR="007F2ECD" w:rsidRPr="00431756" w:rsidRDefault="007F2ECD" w:rsidP="006938B2">
            <w:pPr>
              <w:rPr>
                <w:rFonts w:asciiTheme="minorEastAsia" w:hAnsiTheme="minorEastAsia"/>
                <w:sz w:val="22"/>
              </w:rPr>
            </w:pPr>
            <w:r w:rsidRPr="00431756">
              <w:rPr>
                <w:rFonts w:asciiTheme="minorEastAsia" w:hAnsiTheme="minorEastAsia"/>
                <w:sz w:val="22"/>
              </w:rPr>
              <w:t>"-" = negative</w:t>
            </w:r>
          </w:p>
          <w:p w:rsidR="007F2ECD" w:rsidRPr="00431756" w:rsidRDefault="007F2ECD" w:rsidP="006938B2">
            <w:pPr>
              <w:rPr>
                <w:rFonts w:asciiTheme="minorEastAsia" w:hAnsiTheme="minorEastAsia"/>
                <w:sz w:val="22"/>
              </w:rPr>
            </w:pPr>
            <w:r w:rsidRPr="00431756">
              <w:rPr>
                <w:rFonts w:asciiTheme="minorEastAsia" w:hAnsiTheme="minorEastAsia"/>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Announcement number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X(9)</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Event sequential number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Corporate action fee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9(7)V9(2)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Ad Valorem Duty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9(13)V9(2)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Bank charge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9(7)V9(2)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0.00 if Stk/ccy fg = "S"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Payable Date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9(8)</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YYYYMMDD</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SBL Position Number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X(9)</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blank if Holding type =</w:t>
            </w:r>
          </w:p>
          <w:p w:rsidR="007F2ECD" w:rsidRPr="00431756" w:rsidRDefault="007F2ECD" w:rsidP="006938B2">
            <w:pPr>
              <w:rPr>
                <w:rFonts w:asciiTheme="minorEastAsia" w:hAnsiTheme="minorEastAsia"/>
                <w:sz w:val="22"/>
              </w:rPr>
            </w:pPr>
            <w:r w:rsidRPr="00431756">
              <w:rPr>
                <w:rFonts w:asciiTheme="minorEastAsia" w:hAnsiTheme="minorEastAsia"/>
                <w:sz w:val="22"/>
              </w:rPr>
              <w:t>`H'/'P'/'R'</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Record checksum</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9(17)</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Sum of Orig stk, Take-up qty,</w:t>
            </w:r>
          </w:p>
          <w:p w:rsidR="007F2ECD" w:rsidRPr="00431756" w:rsidRDefault="007F2ECD" w:rsidP="006938B2">
            <w:pPr>
              <w:rPr>
                <w:rFonts w:asciiTheme="minorEastAsia" w:hAnsiTheme="minorEastAsia"/>
                <w:sz w:val="22"/>
              </w:rPr>
            </w:pPr>
            <w:r w:rsidRPr="00431756">
              <w:rPr>
                <w:rFonts w:asciiTheme="minorEastAsia" w:hAnsiTheme="minorEastAsia"/>
                <w:sz w:val="22"/>
              </w:rPr>
              <w:t>Recv amt, Dstr stk, Recv qty,</w:t>
            </w:r>
          </w:p>
          <w:p w:rsidR="007F2ECD" w:rsidRPr="00431756" w:rsidRDefault="007F2ECD" w:rsidP="006938B2">
            <w:pPr>
              <w:rPr>
                <w:rFonts w:asciiTheme="minorEastAsia" w:hAnsiTheme="minorEastAsia"/>
                <w:sz w:val="22"/>
              </w:rPr>
            </w:pPr>
            <w:r w:rsidRPr="00431756">
              <w:rPr>
                <w:rFonts w:asciiTheme="minorEastAsia" w:hAnsiTheme="minorEastAsia"/>
                <w:sz w:val="22"/>
              </w:rPr>
              <w:t>Evt no, Corp act fee, AVD,</w:t>
            </w:r>
          </w:p>
          <w:p w:rsidR="007F2ECD" w:rsidRPr="00431756" w:rsidRDefault="007F2ECD" w:rsidP="006938B2">
            <w:pPr>
              <w:rPr>
                <w:rFonts w:asciiTheme="minorEastAsia" w:hAnsiTheme="minorEastAsia"/>
                <w:sz w:val="22"/>
              </w:rPr>
            </w:pPr>
            <w:r w:rsidRPr="00431756">
              <w:rPr>
                <w:rFonts w:asciiTheme="minorEastAsia" w:hAnsiTheme="minorEastAsia"/>
                <w:sz w:val="22"/>
              </w:rPr>
              <w:lastRenderedPageBreak/>
              <w:t>Bank chrg &amp; Payable Dt</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Filler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X(108)</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Spaces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Filler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X(3)</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Reserved for system use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p>
        </w:tc>
        <w:tc>
          <w:tcPr>
            <w:tcW w:w="992" w:type="dxa"/>
            <w:gridSpan w:val="2"/>
          </w:tcPr>
          <w:p w:rsidR="007F2ECD" w:rsidRPr="0016060E" w:rsidRDefault="007F2ECD" w:rsidP="006938B2">
            <w:pPr>
              <w:rPr>
                <w:sz w:val="22"/>
              </w:rPr>
            </w:pPr>
          </w:p>
        </w:tc>
        <w:tc>
          <w:tcPr>
            <w:tcW w:w="3969" w:type="dxa"/>
            <w:gridSpan w:val="3"/>
          </w:tcPr>
          <w:p w:rsidR="007F2ECD" w:rsidRPr="0016060E" w:rsidRDefault="007F2ECD" w:rsidP="006938B2">
            <w:pPr>
              <w:rPr>
                <w:sz w:val="22"/>
              </w:rPr>
            </w:pPr>
          </w:p>
        </w:tc>
      </w:tr>
      <w:tr w:rsidR="007F2ECD" w:rsidRPr="00CE4F67" w:rsidTr="006938B2">
        <w:tc>
          <w:tcPr>
            <w:tcW w:w="10349" w:type="dxa"/>
            <w:gridSpan w:val="8"/>
            <w:shd w:val="clear" w:color="auto" w:fill="D9D9D9" w:themeFill="background1" w:themeFillShade="D9"/>
          </w:tcPr>
          <w:p w:rsidR="007F2ECD" w:rsidRDefault="007F2ECD" w:rsidP="006938B2">
            <w:pPr>
              <w:jc w:val="center"/>
              <w:rPr>
                <w:b/>
                <w:color w:val="C00000"/>
              </w:rPr>
            </w:pPr>
            <w:r>
              <w:rPr>
                <w:rFonts w:hint="eastAsia"/>
                <w:b/>
                <w:color w:val="C00000"/>
              </w:rPr>
              <w:t>第八</w:t>
            </w:r>
            <w:r w:rsidRPr="00DF433F">
              <w:rPr>
                <w:rFonts w:hint="eastAsia"/>
                <w:b/>
                <w:color w:val="C00000"/>
              </w:rPr>
              <w:t>部分：</w:t>
            </w:r>
            <w:r w:rsidRPr="0016060E">
              <w:rPr>
                <w:b/>
                <w:color w:val="C00000"/>
              </w:rPr>
              <w:t>Warrant Subscription</w:t>
            </w:r>
            <w:r w:rsidRPr="00DF433F">
              <w:rPr>
                <w:rFonts w:hint="eastAsia"/>
                <w:b/>
                <w:color w:val="C00000"/>
              </w:rPr>
              <w:t>，</w:t>
            </w:r>
            <w:r>
              <w:rPr>
                <w:rFonts w:hint="eastAsia"/>
                <w:b/>
                <w:color w:val="C00000"/>
              </w:rPr>
              <w:t>n</w:t>
            </w:r>
            <w:r w:rsidRPr="00DF433F">
              <w:rPr>
                <w:rFonts w:hint="eastAsia"/>
                <w:b/>
                <w:color w:val="C00000"/>
              </w:rPr>
              <w:t>条记录，包含以下字段</w:t>
            </w:r>
          </w:p>
          <w:p w:rsidR="00B35FF4" w:rsidRPr="00DF433F" w:rsidRDefault="00B35FF4" w:rsidP="006938B2">
            <w:pPr>
              <w:jc w:val="center"/>
              <w:rPr>
                <w:b/>
                <w:color w:val="C00000"/>
              </w:rPr>
            </w:pPr>
            <w:r>
              <w:rPr>
                <w:rFonts w:hint="eastAsia"/>
                <w:b/>
                <w:color w:val="C00000"/>
              </w:rPr>
              <w:t>权证认购</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Record type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"E" = Warrant Subscription</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Charges record type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"C" = with subscriptions</w:t>
            </w:r>
          </w:p>
          <w:p w:rsidR="007F2ECD" w:rsidRPr="00431756" w:rsidRDefault="007F2ECD" w:rsidP="006938B2">
            <w:pPr>
              <w:rPr>
                <w:rFonts w:asciiTheme="minorEastAsia" w:hAnsiTheme="minorEastAsia"/>
                <w:sz w:val="22"/>
              </w:rPr>
            </w:pPr>
            <w:r w:rsidRPr="00431756">
              <w:rPr>
                <w:rFonts w:asciiTheme="minorEastAsia" w:hAnsiTheme="minorEastAsia"/>
                <w:sz w:val="22"/>
              </w:rPr>
              <w:t>money, corporate action fee,</w:t>
            </w:r>
          </w:p>
          <w:p w:rsidR="007F2ECD" w:rsidRPr="00431756" w:rsidRDefault="007F2ECD" w:rsidP="006938B2">
            <w:pPr>
              <w:rPr>
                <w:rFonts w:asciiTheme="minorEastAsia" w:hAnsiTheme="minorEastAsia"/>
                <w:sz w:val="22"/>
              </w:rPr>
            </w:pPr>
            <w:r w:rsidRPr="00431756">
              <w:rPr>
                <w:rFonts w:asciiTheme="minorEastAsia" w:hAnsiTheme="minorEastAsia"/>
                <w:sz w:val="22"/>
              </w:rPr>
              <w:t>cancel fee, exercise fee</w:t>
            </w:r>
          </w:p>
          <w:p w:rsidR="007F2ECD" w:rsidRPr="00431756" w:rsidRDefault="007F2ECD" w:rsidP="006938B2">
            <w:pPr>
              <w:rPr>
                <w:rFonts w:asciiTheme="minorEastAsia" w:hAnsiTheme="minorEastAsia"/>
                <w:sz w:val="22"/>
              </w:rPr>
            </w:pPr>
            <w:r w:rsidRPr="00431756">
              <w:rPr>
                <w:rFonts w:asciiTheme="minorEastAsia" w:hAnsiTheme="minorEastAsia"/>
                <w:sz w:val="22"/>
              </w:rPr>
              <w:t>blank = without subscription</w:t>
            </w:r>
          </w:p>
          <w:p w:rsidR="007F2ECD" w:rsidRPr="00431756" w:rsidRDefault="007F2ECD" w:rsidP="006938B2">
            <w:pPr>
              <w:rPr>
                <w:rFonts w:asciiTheme="minorEastAsia" w:hAnsiTheme="minorEastAsia"/>
                <w:sz w:val="22"/>
              </w:rPr>
            </w:pPr>
            <w:r w:rsidRPr="00431756">
              <w:rPr>
                <w:rFonts w:asciiTheme="minorEastAsia" w:hAnsiTheme="minorEastAsia"/>
                <w:sz w:val="22"/>
              </w:rPr>
              <w:t>money, corporate action fee,</w:t>
            </w:r>
          </w:p>
          <w:p w:rsidR="007F2ECD" w:rsidRPr="00431756" w:rsidRDefault="007F2ECD" w:rsidP="006938B2">
            <w:pPr>
              <w:rPr>
                <w:rFonts w:asciiTheme="minorEastAsia" w:hAnsiTheme="minorEastAsia"/>
                <w:sz w:val="22"/>
              </w:rPr>
            </w:pPr>
            <w:r w:rsidRPr="00431756">
              <w:rPr>
                <w:rFonts w:asciiTheme="minorEastAsia" w:hAnsiTheme="minorEastAsia"/>
                <w:sz w:val="22"/>
              </w:rPr>
              <w:t>cancel fee, exercise fee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Original stock code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9(5)</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ISIN</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Underlying stock code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9(5)</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ISIN</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Reference number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X(9)</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Holding type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"H" – holding</w:t>
            </w:r>
          </w:p>
          <w:p w:rsidR="007F2ECD" w:rsidRPr="00431756" w:rsidRDefault="007F2ECD" w:rsidP="006938B2">
            <w:pPr>
              <w:rPr>
                <w:rFonts w:asciiTheme="minorEastAsia" w:hAnsiTheme="minorEastAsia"/>
                <w:sz w:val="22"/>
              </w:rPr>
            </w:pPr>
            <w:r w:rsidRPr="00431756">
              <w:rPr>
                <w:rFonts w:asciiTheme="minorEastAsia" w:hAnsiTheme="minorEastAsia"/>
                <w:sz w:val="22"/>
              </w:rPr>
              <w:t>"P" – position</w:t>
            </w:r>
          </w:p>
          <w:p w:rsidR="007F2ECD" w:rsidRPr="00431756" w:rsidRDefault="007F2ECD" w:rsidP="006938B2">
            <w:pPr>
              <w:rPr>
                <w:rFonts w:asciiTheme="minorEastAsia" w:hAnsiTheme="minorEastAsia"/>
                <w:sz w:val="22"/>
              </w:rPr>
            </w:pPr>
            <w:r w:rsidRPr="00431756">
              <w:rPr>
                <w:rFonts w:asciiTheme="minorEastAsia" w:hAnsiTheme="minorEastAsia"/>
                <w:sz w:val="22"/>
              </w:rPr>
              <w:t>"R" – receivable</w:t>
            </w:r>
          </w:p>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Receivable type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"C" = cancelled</w:t>
            </w:r>
          </w:p>
          <w:p w:rsidR="007F2ECD" w:rsidRPr="00431756" w:rsidRDefault="007F2ECD" w:rsidP="006938B2">
            <w:pPr>
              <w:rPr>
                <w:rFonts w:asciiTheme="minorEastAsia" w:hAnsiTheme="minorEastAsia"/>
                <w:sz w:val="22"/>
              </w:rPr>
            </w:pPr>
            <w:r w:rsidRPr="00431756">
              <w:rPr>
                <w:rFonts w:asciiTheme="minorEastAsia" w:hAnsiTheme="minorEastAsia"/>
                <w:sz w:val="22"/>
              </w:rPr>
              <w:t>"P" = preliminary</w:t>
            </w:r>
          </w:p>
          <w:p w:rsidR="007F2ECD" w:rsidRPr="00431756" w:rsidRDefault="007F2ECD" w:rsidP="006938B2">
            <w:pPr>
              <w:rPr>
                <w:rFonts w:asciiTheme="minorEastAsia" w:hAnsiTheme="minorEastAsia"/>
                <w:sz w:val="22"/>
              </w:rPr>
            </w:pPr>
            <w:r w:rsidRPr="00431756">
              <w:rPr>
                <w:rFonts w:asciiTheme="minorEastAsia" w:hAnsiTheme="minorEastAsia"/>
                <w:sz w:val="22"/>
              </w:rPr>
              <w:t>"F" = final</w:t>
            </w:r>
          </w:p>
          <w:p w:rsidR="007F2ECD" w:rsidRPr="00431756" w:rsidRDefault="007F2ECD" w:rsidP="006938B2">
            <w:pPr>
              <w:rPr>
                <w:rFonts w:asciiTheme="minorEastAsia" w:hAnsiTheme="minorEastAsia"/>
                <w:sz w:val="22"/>
              </w:rPr>
            </w:pPr>
            <w:r w:rsidRPr="00431756">
              <w:rPr>
                <w:rFonts w:asciiTheme="minorEastAsia" w:hAnsiTheme="minorEastAsia"/>
                <w:sz w:val="22"/>
              </w:rPr>
              <w:t>"T" = to be advised</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Warrant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Sign of Warrant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 = negative</w:t>
            </w:r>
          </w:p>
          <w:p w:rsidR="007F2ECD" w:rsidRPr="00431756" w:rsidRDefault="007F2ECD" w:rsidP="006938B2">
            <w:pPr>
              <w:rPr>
                <w:rFonts w:asciiTheme="minorEastAsia" w:hAnsiTheme="minorEastAsia"/>
                <w:sz w:val="22"/>
              </w:rPr>
            </w:pPr>
            <w:r w:rsidRPr="00431756">
              <w:rPr>
                <w:rFonts w:asciiTheme="minorEastAsia" w:hAnsiTheme="minorEastAsia"/>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Stock/currency code flag</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"S" - Warrant dstr share</w:t>
            </w:r>
          </w:p>
          <w:p w:rsidR="007F2ECD" w:rsidRPr="00431756" w:rsidRDefault="007F2ECD" w:rsidP="006938B2">
            <w:pPr>
              <w:rPr>
                <w:rFonts w:asciiTheme="minorEastAsia" w:hAnsiTheme="minorEastAsia"/>
                <w:sz w:val="22"/>
              </w:rPr>
            </w:pPr>
            <w:r w:rsidRPr="00431756">
              <w:rPr>
                <w:rFonts w:asciiTheme="minorEastAsia" w:hAnsiTheme="minorEastAsia"/>
                <w:sz w:val="22"/>
              </w:rPr>
              <w:t>"C" - Warrant dstr cash</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Distributed currency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X(3)</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blank if Stk/ccy fg = "S"</w:t>
            </w:r>
          </w:p>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Receivable amount</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9(13)V9(2)</w:t>
            </w:r>
          </w:p>
        </w:tc>
        <w:tc>
          <w:tcPr>
            <w:tcW w:w="3969" w:type="dxa"/>
            <w:gridSpan w:val="3"/>
          </w:tcPr>
          <w:p w:rsidR="007F2ECD" w:rsidRPr="00431756" w:rsidRDefault="007F2ECD" w:rsidP="00923FB5">
            <w:pPr>
              <w:pStyle w:val="a7"/>
              <w:numPr>
                <w:ilvl w:val="0"/>
                <w:numId w:val="17"/>
              </w:numPr>
              <w:ind w:firstLineChars="0"/>
              <w:rPr>
                <w:rFonts w:asciiTheme="minorEastAsia" w:hAnsiTheme="minorEastAsia"/>
                <w:sz w:val="22"/>
              </w:rPr>
            </w:pPr>
            <w:r w:rsidRPr="00431756">
              <w:rPr>
                <w:rFonts w:asciiTheme="minorEastAsia" w:hAnsiTheme="minorEastAsia"/>
                <w:sz w:val="22"/>
              </w:rPr>
              <w:t>if Stk/ccy fg = "S"</w:t>
            </w:r>
          </w:p>
          <w:p w:rsidR="007F2ECD" w:rsidRPr="00431756" w:rsidRDefault="007F2ECD" w:rsidP="006938B2">
            <w:pPr>
              <w:rPr>
                <w:rFonts w:asciiTheme="minorEastAsia" w:hAnsiTheme="minorEastAsia"/>
                <w:sz w:val="22"/>
              </w:rPr>
            </w:pPr>
            <w:r w:rsidRPr="00431756">
              <w:rPr>
                <w:rFonts w:asciiTheme="minorEastAsia" w:hAnsiTheme="minorEastAsia"/>
                <w:sz w:val="22"/>
              </w:rPr>
              <w:t>0.00 = To be determined (if</w:t>
            </w:r>
            <w:r w:rsidRPr="00431756">
              <w:rPr>
                <w:rFonts w:asciiTheme="minorEastAsia" w:hAnsiTheme="minorEastAsia" w:hint="eastAsia"/>
                <w:sz w:val="22"/>
              </w:rPr>
              <w:t xml:space="preserve"> </w:t>
            </w:r>
            <w:r w:rsidRPr="00431756">
              <w:rPr>
                <w:rFonts w:asciiTheme="minorEastAsia" w:hAnsiTheme="minorEastAsia"/>
                <w:sz w:val="22"/>
              </w:rPr>
              <w:t xml:space="preserve"> Recv type = "C"/"P")</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Sign of Receivable amount</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blank if Stk/ccy fg = "S"</w:t>
            </w:r>
          </w:p>
          <w:p w:rsidR="007F2ECD" w:rsidRPr="00431756" w:rsidRDefault="007F2ECD" w:rsidP="006938B2">
            <w:pPr>
              <w:rPr>
                <w:rFonts w:asciiTheme="minorEastAsia" w:hAnsiTheme="minorEastAsia"/>
                <w:sz w:val="22"/>
              </w:rPr>
            </w:pPr>
            <w:r w:rsidRPr="00431756">
              <w:rPr>
                <w:rFonts w:asciiTheme="minorEastAsia" w:hAnsiTheme="minorEastAsia"/>
                <w:sz w:val="22"/>
              </w:rPr>
              <w:t>"-" = negative</w:t>
            </w:r>
          </w:p>
          <w:p w:rsidR="007F2ECD" w:rsidRPr="00431756" w:rsidRDefault="007F2ECD" w:rsidP="006938B2">
            <w:pPr>
              <w:rPr>
                <w:rFonts w:asciiTheme="minorEastAsia" w:hAnsiTheme="minorEastAsia"/>
                <w:sz w:val="22"/>
              </w:rPr>
            </w:pPr>
            <w:r w:rsidRPr="00431756">
              <w:rPr>
                <w:rFonts w:asciiTheme="minorEastAsia" w:hAnsiTheme="minorEastAsia"/>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Distributed stock code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9(5)</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 if Stk/ccy fg = "C"</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ISIN</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 if Stk/ccy fg = "C"</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Receivable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 if Stk/ccy fg = "C"</w:t>
            </w:r>
          </w:p>
          <w:p w:rsidR="007F2ECD" w:rsidRPr="00431756" w:rsidRDefault="007F2ECD" w:rsidP="006938B2">
            <w:pPr>
              <w:rPr>
                <w:rFonts w:asciiTheme="minorEastAsia" w:hAnsiTheme="minorEastAsia"/>
                <w:sz w:val="22"/>
              </w:rPr>
            </w:pPr>
            <w:r w:rsidRPr="00431756">
              <w:rPr>
                <w:rFonts w:asciiTheme="minorEastAsia" w:hAnsiTheme="minorEastAsia"/>
                <w:sz w:val="22"/>
              </w:rPr>
              <w:t>0 = To be determined</w:t>
            </w:r>
          </w:p>
          <w:p w:rsidR="007F2ECD" w:rsidRPr="00431756" w:rsidRDefault="007F2ECD" w:rsidP="006938B2">
            <w:pPr>
              <w:rPr>
                <w:rFonts w:asciiTheme="minorEastAsia" w:hAnsiTheme="minorEastAsia"/>
                <w:sz w:val="22"/>
              </w:rPr>
            </w:pPr>
            <w:r w:rsidRPr="00431756">
              <w:rPr>
                <w:rFonts w:asciiTheme="minorEastAsia" w:hAnsiTheme="minorEastAsia"/>
                <w:sz w:val="22"/>
              </w:rPr>
              <w:lastRenderedPageBreak/>
              <w:t>(if Recv type = "C"/"P")</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Sign of Receivable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blank if Stk/ccy fg = "C"</w:t>
            </w:r>
          </w:p>
          <w:p w:rsidR="007F2ECD" w:rsidRPr="00431756" w:rsidRDefault="007F2ECD" w:rsidP="006938B2">
            <w:pPr>
              <w:rPr>
                <w:rFonts w:asciiTheme="minorEastAsia" w:hAnsiTheme="minorEastAsia"/>
                <w:sz w:val="22"/>
              </w:rPr>
            </w:pPr>
            <w:r w:rsidRPr="00431756">
              <w:rPr>
                <w:rFonts w:asciiTheme="minorEastAsia" w:hAnsiTheme="minorEastAsia"/>
                <w:sz w:val="22"/>
              </w:rPr>
              <w:t>"-" = negative</w:t>
            </w:r>
          </w:p>
          <w:p w:rsidR="007F2ECD" w:rsidRPr="00431756" w:rsidRDefault="007F2ECD" w:rsidP="006938B2">
            <w:pPr>
              <w:rPr>
                <w:rFonts w:asciiTheme="minorEastAsia" w:hAnsiTheme="minorEastAsia"/>
                <w:sz w:val="22"/>
              </w:rPr>
            </w:pPr>
            <w:r w:rsidRPr="00431756">
              <w:rPr>
                <w:rFonts w:asciiTheme="minorEastAsia" w:hAnsiTheme="minorEastAsia"/>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Announcement number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X(9)</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Event sequential number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Subscription money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9(13)V9(2)</w:t>
            </w:r>
          </w:p>
        </w:tc>
        <w:tc>
          <w:tcPr>
            <w:tcW w:w="3969" w:type="dxa"/>
            <w:gridSpan w:val="3"/>
          </w:tcPr>
          <w:p w:rsidR="007F2ECD" w:rsidRPr="00431756" w:rsidRDefault="007F2ECD" w:rsidP="00923FB5">
            <w:pPr>
              <w:pStyle w:val="a7"/>
              <w:numPr>
                <w:ilvl w:val="0"/>
                <w:numId w:val="18"/>
              </w:numPr>
              <w:ind w:firstLineChars="0"/>
              <w:rPr>
                <w:rFonts w:asciiTheme="minorEastAsia" w:hAnsiTheme="minorEastAsia"/>
                <w:sz w:val="22"/>
              </w:rPr>
            </w:pPr>
            <w:r w:rsidRPr="00431756">
              <w:rPr>
                <w:rFonts w:asciiTheme="minorEastAsia" w:hAnsiTheme="minorEastAsia"/>
                <w:sz w:val="22"/>
              </w:rPr>
              <w:t>if Stk/ccy fg = "C" or</w:t>
            </w:r>
          </w:p>
          <w:p w:rsidR="007F2ECD" w:rsidRPr="00431756" w:rsidRDefault="007F2ECD" w:rsidP="00923FB5">
            <w:pPr>
              <w:pStyle w:val="a7"/>
              <w:numPr>
                <w:ilvl w:val="0"/>
                <w:numId w:val="18"/>
              </w:numPr>
              <w:ind w:firstLineChars="0"/>
              <w:rPr>
                <w:rFonts w:asciiTheme="minorEastAsia" w:hAnsiTheme="minorEastAsia"/>
                <w:sz w:val="22"/>
              </w:rPr>
            </w:pPr>
            <w:r w:rsidRPr="00431756">
              <w:rPr>
                <w:rFonts w:asciiTheme="minorEastAsia" w:hAnsiTheme="minorEastAsia"/>
                <w:sz w:val="22"/>
              </w:rPr>
              <w:t>Charges record type = blank</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Subscription Currency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X(3)</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Blank if HKD</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Corporate action fee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9(7)V9(2)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0.00 if Stk/ccy fg = "C" or</w:t>
            </w:r>
          </w:p>
          <w:p w:rsidR="007F2ECD" w:rsidRPr="00431756" w:rsidRDefault="007F2ECD" w:rsidP="006938B2">
            <w:pPr>
              <w:rPr>
                <w:rFonts w:asciiTheme="minorEastAsia" w:hAnsiTheme="minorEastAsia"/>
                <w:sz w:val="22"/>
              </w:rPr>
            </w:pPr>
            <w:r w:rsidRPr="00431756">
              <w:rPr>
                <w:rFonts w:asciiTheme="minorEastAsia" w:hAnsiTheme="minorEastAsia"/>
                <w:sz w:val="22"/>
              </w:rPr>
              <w:t>Charges record type = blank</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Cancel fee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9(13)V9(2)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0.00 if Stk/ccy fg = "C" or</w:t>
            </w:r>
          </w:p>
          <w:p w:rsidR="007F2ECD" w:rsidRPr="00431756" w:rsidRDefault="007F2ECD" w:rsidP="006938B2">
            <w:pPr>
              <w:rPr>
                <w:rFonts w:asciiTheme="minorEastAsia" w:hAnsiTheme="minorEastAsia"/>
                <w:sz w:val="22"/>
              </w:rPr>
            </w:pPr>
            <w:r w:rsidRPr="00431756">
              <w:rPr>
                <w:rFonts w:asciiTheme="minorEastAsia" w:hAnsiTheme="minorEastAsia"/>
                <w:sz w:val="22"/>
              </w:rPr>
              <w:t>Charges record type = blank</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Exercise fee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9(7)V9(2)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0.00 if Stk/ccy fg = "C" or</w:t>
            </w:r>
          </w:p>
          <w:p w:rsidR="007F2ECD" w:rsidRPr="00431756" w:rsidRDefault="007F2ECD" w:rsidP="006938B2">
            <w:pPr>
              <w:rPr>
                <w:rFonts w:asciiTheme="minorEastAsia" w:hAnsiTheme="minorEastAsia"/>
                <w:sz w:val="22"/>
              </w:rPr>
            </w:pPr>
            <w:r w:rsidRPr="00431756">
              <w:rPr>
                <w:rFonts w:asciiTheme="minorEastAsia" w:hAnsiTheme="minorEastAsia"/>
                <w:sz w:val="22"/>
              </w:rPr>
              <w:t>Charges record type = blank</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T/D stamp duty collected</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9(7)V9(2)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0.00 if Stk/ccy fg = "C" or</w:t>
            </w:r>
          </w:p>
          <w:p w:rsidR="007F2ECD" w:rsidRPr="00431756" w:rsidRDefault="007F2ECD" w:rsidP="006938B2">
            <w:pPr>
              <w:rPr>
                <w:rFonts w:asciiTheme="minorEastAsia" w:hAnsiTheme="minorEastAsia"/>
                <w:sz w:val="22"/>
              </w:rPr>
            </w:pPr>
            <w:r w:rsidRPr="00431756">
              <w:rPr>
                <w:rFonts w:asciiTheme="minorEastAsia" w:hAnsiTheme="minorEastAsia"/>
                <w:sz w:val="22"/>
              </w:rPr>
              <w:t>Charges record type = "C"</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T/D stamp duty refunded</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9(7)V9(2)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0.00 if Stk/ccy fg = "C" or</w:t>
            </w:r>
            <w:r w:rsidRPr="00431756">
              <w:rPr>
                <w:rFonts w:asciiTheme="minorEastAsia" w:hAnsiTheme="minorEastAsia" w:hint="eastAsia"/>
                <w:sz w:val="22"/>
              </w:rPr>
              <w:t xml:space="preserve"> </w:t>
            </w:r>
            <w:r w:rsidRPr="00431756">
              <w:rPr>
                <w:rFonts w:asciiTheme="minorEastAsia" w:hAnsiTheme="minorEastAsia"/>
                <w:sz w:val="22"/>
              </w:rPr>
              <w:t>Charges record type = "C"</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Ad Valorem Stamp Duty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9(13)V9(2)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0.00 if Stk/ccy fg = "C" or</w:t>
            </w:r>
            <w:r w:rsidRPr="00431756">
              <w:rPr>
                <w:rFonts w:asciiTheme="minorEastAsia" w:hAnsiTheme="minorEastAsia" w:hint="eastAsia"/>
                <w:sz w:val="22"/>
              </w:rPr>
              <w:t xml:space="preserve"> </w:t>
            </w:r>
            <w:r w:rsidRPr="00431756">
              <w:rPr>
                <w:rFonts w:asciiTheme="minorEastAsia" w:hAnsiTheme="minorEastAsia"/>
                <w:sz w:val="22"/>
              </w:rPr>
              <w:t>Charges record type = "C"</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Transfer fee collected</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9(7)V9(2)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0.00 if Stk/ccy fg = "C" or</w:t>
            </w:r>
            <w:r w:rsidRPr="00431756">
              <w:rPr>
                <w:rFonts w:asciiTheme="minorEastAsia" w:hAnsiTheme="minorEastAsia" w:hint="eastAsia"/>
                <w:sz w:val="22"/>
              </w:rPr>
              <w:t xml:space="preserve"> </w:t>
            </w:r>
            <w:r w:rsidRPr="00431756">
              <w:rPr>
                <w:rFonts w:asciiTheme="minorEastAsia" w:hAnsiTheme="minorEastAsia"/>
                <w:sz w:val="22"/>
              </w:rPr>
              <w:t>Charges record type = "C"</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Transfer fee refunded</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9(7)V9(2)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0.00 if Stk/ccy fg = "C" or</w:t>
            </w:r>
            <w:r w:rsidRPr="00431756">
              <w:rPr>
                <w:rFonts w:asciiTheme="minorEastAsia" w:hAnsiTheme="minorEastAsia" w:hint="eastAsia"/>
                <w:sz w:val="22"/>
              </w:rPr>
              <w:t xml:space="preserve"> </w:t>
            </w:r>
            <w:r w:rsidRPr="00431756">
              <w:rPr>
                <w:rFonts w:asciiTheme="minorEastAsia" w:hAnsiTheme="minorEastAsia"/>
                <w:sz w:val="22"/>
              </w:rPr>
              <w:t>Charges record type = "C"</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Payable Date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9(8)</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YYYYMMDD</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Misc Fee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9(13)V9(2)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0.00 if not CW or if CW and</w:t>
            </w:r>
            <w:r w:rsidRPr="00431756">
              <w:rPr>
                <w:rFonts w:asciiTheme="minorEastAsia" w:hAnsiTheme="minorEastAsia" w:hint="eastAsia"/>
                <w:sz w:val="22"/>
              </w:rPr>
              <w:t xml:space="preserve"> </w:t>
            </w:r>
            <w:r w:rsidRPr="00431756">
              <w:rPr>
                <w:rFonts w:asciiTheme="minorEastAsia" w:hAnsiTheme="minorEastAsia"/>
                <w:sz w:val="22"/>
              </w:rPr>
              <w:t>Stock/currency code flag = "C"</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Bank charges</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9(13)V9(2)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0.00 if stk/ccy fg = "s"</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Record checksum</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9(17)</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Sum of Orig stk, Underlying stk</w:t>
            </w:r>
            <w:r w:rsidRPr="00431756">
              <w:rPr>
                <w:rFonts w:asciiTheme="minorEastAsia" w:hAnsiTheme="minorEastAsia" w:hint="eastAsia"/>
                <w:sz w:val="22"/>
              </w:rPr>
              <w:t xml:space="preserve"> </w:t>
            </w:r>
            <w:r w:rsidRPr="00431756">
              <w:rPr>
                <w:rFonts w:asciiTheme="minorEastAsia" w:hAnsiTheme="minorEastAsia"/>
                <w:sz w:val="22"/>
              </w:rPr>
              <w:t>code, War qty, Recv amt, Dstr</w:t>
            </w:r>
            <w:r w:rsidRPr="00431756">
              <w:rPr>
                <w:rFonts w:asciiTheme="minorEastAsia" w:hAnsiTheme="minorEastAsia" w:hint="eastAsia"/>
                <w:sz w:val="22"/>
              </w:rPr>
              <w:t xml:space="preserve"> </w:t>
            </w:r>
            <w:r w:rsidRPr="00431756">
              <w:rPr>
                <w:rFonts w:asciiTheme="minorEastAsia" w:hAnsiTheme="minorEastAsia"/>
                <w:sz w:val="22"/>
              </w:rPr>
              <w:t>stk, Recv qty, Evt no, Sub Mny,</w:t>
            </w:r>
            <w:r w:rsidRPr="00431756">
              <w:rPr>
                <w:rFonts w:asciiTheme="minorEastAsia" w:hAnsiTheme="minorEastAsia" w:hint="eastAsia"/>
                <w:sz w:val="22"/>
              </w:rPr>
              <w:t xml:space="preserve"> </w:t>
            </w:r>
            <w:r w:rsidRPr="00431756">
              <w:rPr>
                <w:rFonts w:asciiTheme="minorEastAsia" w:hAnsiTheme="minorEastAsia"/>
                <w:sz w:val="22"/>
              </w:rPr>
              <w:t>Corp act fee, Canc fee, Exer fee, T/D stmp duty coll, T/D stmp</w:t>
            </w:r>
            <w:r w:rsidRPr="00431756">
              <w:rPr>
                <w:rFonts w:asciiTheme="minorEastAsia" w:hAnsiTheme="minorEastAsia" w:hint="eastAsia"/>
                <w:sz w:val="22"/>
              </w:rPr>
              <w:t xml:space="preserve"> </w:t>
            </w:r>
            <w:r w:rsidRPr="00431756">
              <w:rPr>
                <w:rFonts w:asciiTheme="minorEastAsia" w:hAnsiTheme="minorEastAsia"/>
                <w:sz w:val="22"/>
              </w:rPr>
              <w:t>duty ref, AVD, Transfer fee</w:t>
            </w:r>
            <w:r w:rsidRPr="00431756">
              <w:rPr>
                <w:rFonts w:asciiTheme="minorEastAsia" w:hAnsiTheme="minorEastAsia" w:hint="eastAsia"/>
                <w:sz w:val="22"/>
              </w:rPr>
              <w:t xml:space="preserve"> </w:t>
            </w:r>
            <w:r w:rsidRPr="00431756">
              <w:rPr>
                <w:rFonts w:asciiTheme="minorEastAsia" w:hAnsiTheme="minorEastAsia"/>
                <w:sz w:val="22"/>
              </w:rPr>
              <w:t>coll, Transfer fee ref, Payable</w:t>
            </w:r>
            <w:r w:rsidRPr="00431756">
              <w:rPr>
                <w:rFonts w:asciiTheme="minorEastAsia" w:hAnsiTheme="minorEastAsia" w:hint="eastAsia"/>
                <w:sz w:val="22"/>
              </w:rPr>
              <w:t xml:space="preserve"> </w:t>
            </w:r>
            <w:r w:rsidRPr="00431756">
              <w:rPr>
                <w:rFonts w:asciiTheme="minorEastAsia" w:hAnsiTheme="minorEastAsia"/>
                <w:sz w:val="22"/>
              </w:rPr>
              <w:t>Dt &amp; Misc fee</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Filler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hint="eastAsia"/>
                <w:sz w:val="22"/>
              </w:rPr>
              <w:t>X(3)</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Reserved for system use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p>
        </w:tc>
        <w:tc>
          <w:tcPr>
            <w:tcW w:w="992" w:type="dxa"/>
            <w:gridSpan w:val="2"/>
          </w:tcPr>
          <w:p w:rsidR="007F2ECD" w:rsidRPr="00431756" w:rsidRDefault="007F2ECD" w:rsidP="006938B2">
            <w:pPr>
              <w:rPr>
                <w:rFonts w:asciiTheme="minorEastAsia" w:hAnsiTheme="minorEastAsia"/>
                <w:sz w:val="22"/>
              </w:rPr>
            </w:pPr>
          </w:p>
        </w:tc>
        <w:tc>
          <w:tcPr>
            <w:tcW w:w="3969" w:type="dxa"/>
            <w:gridSpan w:val="3"/>
          </w:tcPr>
          <w:p w:rsidR="007F2ECD" w:rsidRPr="00431756" w:rsidRDefault="007F2ECD" w:rsidP="006938B2">
            <w:pPr>
              <w:rPr>
                <w:rFonts w:asciiTheme="minorEastAsia" w:hAnsiTheme="minorEastAsia"/>
                <w:sz w:val="22"/>
              </w:rPr>
            </w:pPr>
          </w:p>
        </w:tc>
      </w:tr>
      <w:tr w:rsidR="007F2ECD" w:rsidRPr="00CE4F67" w:rsidTr="006938B2">
        <w:tc>
          <w:tcPr>
            <w:tcW w:w="10349" w:type="dxa"/>
            <w:gridSpan w:val="8"/>
            <w:shd w:val="clear" w:color="auto" w:fill="D9D9D9" w:themeFill="background1" w:themeFillShade="D9"/>
          </w:tcPr>
          <w:p w:rsidR="007F2ECD" w:rsidRDefault="007F2ECD" w:rsidP="006938B2">
            <w:pPr>
              <w:jc w:val="center"/>
              <w:rPr>
                <w:b/>
                <w:color w:val="C00000"/>
              </w:rPr>
            </w:pPr>
            <w:r>
              <w:rPr>
                <w:rFonts w:hint="eastAsia"/>
                <w:b/>
                <w:color w:val="C00000"/>
              </w:rPr>
              <w:t>第九</w:t>
            </w:r>
            <w:r w:rsidRPr="00DF433F">
              <w:rPr>
                <w:rFonts w:hint="eastAsia"/>
                <w:b/>
                <w:color w:val="C00000"/>
              </w:rPr>
              <w:t>部分：</w:t>
            </w:r>
            <w:r w:rsidRPr="0016060E">
              <w:rPr>
                <w:b/>
                <w:color w:val="C00000"/>
              </w:rPr>
              <w:t>Rights / Excess Rights Subscription</w:t>
            </w:r>
            <w:r w:rsidRPr="00DF433F">
              <w:rPr>
                <w:rFonts w:hint="eastAsia"/>
                <w:b/>
                <w:color w:val="C00000"/>
              </w:rPr>
              <w:t>，</w:t>
            </w:r>
            <w:r>
              <w:rPr>
                <w:rFonts w:hint="eastAsia"/>
                <w:b/>
                <w:color w:val="C00000"/>
              </w:rPr>
              <w:t>n</w:t>
            </w:r>
            <w:r w:rsidRPr="00DF433F">
              <w:rPr>
                <w:rFonts w:hint="eastAsia"/>
                <w:b/>
                <w:color w:val="C00000"/>
              </w:rPr>
              <w:t>条记录，包含以下字段</w:t>
            </w:r>
          </w:p>
          <w:p w:rsidR="00A57EF6" w:rsidRDefault="00A57EF6" w:rsidP="006938B2">
            <w:pPr>
              <w:jc w:val="center"/>
              <w:rPr>
                <w:b/>
                <w:color w:val="C00000"/>
              </w:rPr>
            </w:pPr>
            <w:r w:rsidRPr="00A57EF6">
              <w:rPr>
                <w:b/>
                <w:color w:val="C00000"/>
              </w:rPr>
              <w:t>RIGHTS / EXCESS RIGHTS SUBSCRIPTION</w:t>
            </w:r>
            <w:r>
              <w:rPr>
                <w:rFonts w:hint="eastAsia"/>
                <w:b/>
                <w:color w:val="C00000"/>
              </w:rPr>
              <w:t xml:space="preserve">   </w:t>
            </w:r>
            <w:r>
              <w:rPr>
                <w:rFonts w:hint="eastAsia"/>
                <w:b/>
                <w:color w:val="C00000"/>
              </w:rPr>
              <w:t>供股</w:t>
            </w:r>
          </w:p>
          <w:p w:rsidR="00BA0352" w:rsidRPr="00BA0352" w:rsidRDefault="00BA0352" w:rsidP="00BA0352">
            <w:pPr>
              <w:widowControl/>
              <w:jc w:val="center"/>
              <w:textAlignment w:val="top"/>
              <w:rPr>
                <w:b/>
                <w:color w:val="C00000"/>
              </w:rPr>
            </w:pPr>
            <w:r>
              <w:rPr>
                <w:rFonts w:ascii="Arial" w:eastAsia="宋体" w:hAnsi="Arial" w:cs="Arial" w:hint="eastAsia"/>
                <w:b/>
                <w:color w:val="000000"/>
                <w:kern w:val="0"/>
                <w:sz w:val="24"/>
                <w:szCs w:val="24"/>
              </w:rPr>
              <w:t>供股</w:t>
            </w:r>
            <w:r w:rsidRPr="00BA0352">
              <w:rPr>
                <w:rFonts w:ascii="Arial" w:eastAsia="宋体" w:hAnsi="Arial" w:cs="Arial" w:hint="eastAsia"/>
                <w:b/>
                <w:color w:val="000000"/>
                <w:kern w:val="0"/>
                <w:sz w:val="24"/>
                <w:szCs w:val="24"/>
              </w:rPr>
              <w:t>/</w:t>
            </w:r>
            <w:r w:rsidRPr="00BA0352">
              <w:rPr>
                <w:rFonts w:ascii="Arial" w:eastAsia="宋体" w:hAnsi="Arial" w:cs="Arial" w:hint="eastAsia"/>
                <w:b/>
                <w:color w:val="000000"/>
                <w:kern w:val="0"/>
                <w:sz w:val="24"/>
                <w:szCs w:val="24"/>
              </w:rPr>
              <w:t>认购额外供</w:t>
            </w:r>
          </w:p>
        </w:tc>
      </w:tr>
      <w:tr w:rsidR="00DD5210" w:rsidRPr="002B717F" w:rsidTr="006938B2">
        <w:tc>
          <w:tcPr>
            <w:tcW w:w="1986" w:type="dxa"/>
          </w:tcPr>
          <w:p w:rsidR="00DD5210" w:rsidRPr="00E97E38" w:rsidRDefault="00DD5210" w:rsidP="00C21DAA">
            <w:pPr>
              <w:pStyle w:val="Default"/>
              <w:rPr>
                <w:rFonts w:asciiTheme="minorEastAsia" w:eastAsiaTheme="minorEastAsia" w:hAnsiTheme="minorEastAsia"/>
                <w:sz w:val="21"/>
                <w:szCs w:val="21"/>
              </w:rPr>
            </w:pP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Record type</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DD5210" w:rsidRPr="00431756" w:rsidRDefault="00DD5210" w:rsidP="006938B2">
            <w:pPr>
              <w:rPr>
                <w:rFonts w:asciiTheme="minorEastAsia" w:hAnsiTheme="minorEastAsia"/>
                <w:sz w:val="22"/>
              </w:rPr>
            </w:pPr>
            <w:r w:rsidRPr="00431756">
              <w:rPr>
                <w:rFonts w:asciiTheme="minorEastAsia" w:hAnsiTheme="minorEastAsia"/>
                <w:sz w:val="22"/>
              </w:rPr>
              <w:t>"F" = Rights Subscription</w:t>
            </w:r>
          </w:p>
        </w:tc>
      </w:tr>
      <w:tr w:rsidR="00DD5210" w:rsidRPr="002B717F" w:rsidTr="006938B2">
        <w:tc>
          <w:tcPr>
            <w:tcW w:w="1986" w:type="dxa"/>
          </w:tcPr>
          <w:p w:rsidR="00DD5210" w:rsidRPr="00E97E38" w:rsidRDefault="00DD5210" w:rsidP="00C21DAA">
            <w:pPr>
              <w:pStyle w:val="Default"/>
              <w:rPr>
                <w:rFonts w:asciiTheme="minorEastAsia" w:eastAsiaTheme="minorEastAsia" w:hAnsiTheme="minorEastAsia"/>
                <w:sz w:val="21"/>
                <w:szCs w:val="21"/>
              </w:rPr>
            </w:pPr>
            <w:r w:rsidRPr="00E97E38">
              <w:rPr>
                <w:rFonts w:asciiTheme="minorEastAsia" w:eastAsiaTheme="minorEastAsia" w:hAnsiTheme="minorEastAsia" w:hint="eastAsia"/>
                <w:sz w:val="21"/>
                <w:szCs w:val="21"/>
              </w:rPr>
              <w:lastRenderedPageBreak/>
              <w:t>认购类型</w:t>
            </w: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Report line type</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DD5210" w:rsidRPr="00431756" w:rsidRDefault="00DD5210" w:rsidP="006938B2">
            <w:pPr>
              <w:rPr>
                <w:rFonts w:asciiTheme="minorEastAsia" w:hAnsiTheme="minorEastAsia"/>
                <w:sz w:val="22"/>
              </w:rPr>
            </w:pPr>
            <w:r w:rsidRPr="00431756">
              <w:rPr>
                <w:rFonts w:asciiTheme="minorEastAsia" w:hAnsiTheme="minorEastAsia"/>
                <w:sz w:val="22"/>
              </w:rPr>
              <w:t>"1" = Rights Sub</w:t>
            </w:r>
            <w:r>
              <w:rPr>
                <w:rFonts w:asciiTheme="minorEastAsia" w:hAnsiTheme="minorEastAsia" w:hint="eastAsia"/>
                <w:sz w:val="22"/>
              </w:rPr>
              <w:t xml:space="preserve">         正常供股</w:t>
            </w:r>
          </w:p>
          <w:p w:rsidR="00DD5210" w:rsidRPr="00431756" w:rsidRDefault="00DD5210" w:rsidP="006938B2">
            <w:pPr>
              <w:rPr>
                <w:rFonts w:asciiTheme="minorEastAsia" w:hAnsiTheme="minorEastAsia"/>
                <w:sz w:val="22"/>
              </w:rPr>
            </w:pPr>
            <w:r w:rsidRPr="00431756">
              <w:rPr>
                <w:rFonts w:asciiTheme="minorEastAsia" w:hAnsiTheme="minorEastAsia"/>
                <w:sz w:val="22"/>
              </w:rPr>
              <w:t>"2" = Excess Rights Sub</w:t>
            </w:r>
            <w:r>
              <w:rPr>
                <w:rFonts w:asciiTheme="minorEastAsia" w:hAnsiTheme="minorEastAsia" w:hint="eastAsia"/>
                <w:sz w:val="22"/>
              </w:rPr>
              <w:t xml:space="preserve">  额外</w:t>
            </w:r>
          </w:p>
        </w:tc>
      </w:tr>
      <w:tr w:rsidR="00DD5210" w:rsidRPr="002B717F" w:rsidTr="006938B2">
        <w:tc>
          <w:tcPr>
            <w:tcW w:w="1986" w:type="dxa"/>
          </w:tcPr>
          <w:p w:rsidR="00DD5210" w:rsidRPr="00E97E38" w:rsidRDefault="00DD5210" w:rsidP="00C21DAA">
            <w:pPr>
              <w:pStyle w:val="Default"/>
              <w:rPr>
                <w:rFonts w:asciiTheme="minorEastAsia" w:eastAsiaTheme="minorEastAsia" w:hAnsiTheme="minorEastAsia"/>
                <w:sz w:val="21"/>
                <w:szCs w:val="21"/>
              </w:rPr>
            </w:pPr>
            <w:r w:rsidRPr="00E97E38">
              <w:rPr>
                <w:rFonts w:asciiTheme="minorEastAsia" w:eastAsiaTheme="minorEastAsia" w:hAnsiTheme="minorEastAsia" w:hint="eastAsia"/>
                <w:sz w:val="21"/>
                <w:szCs w:val="21"/>
              </w:rPr>
              <w:t>原证券代码</w:t>
            </w:r>
          </w:p>
          <w:p w:rsidR="00DD5210" w:rsidRPr="00E97E38" w:rsidRDefault="00DD5210" w:rsidP="00C21DAA">
            <w:pPr>
              <w:pStyle w:val="Default"/>
              <w:rPr>
                <w:rFonts w:asciiTheme="minorEastAsia" w:eastAsiaTheme="minorEastAsia" w:hAnsiTheme="minorEastAsia"/>
                <w:b/>
                <w:color w:val="0000FF"/>
                <w:sz w:val="21"/>
                <w:szCs w:val="21"/>
              </w:rPr>
            </w:pPr>
            <w:r w:rsidRPr="00E97E38">
              <w:rPr>
                <w:rFonts w:asciiTheme="minorEastAsia" w:eastAsiaTheme="minorEastAsia" w:hAnsiTheme="minorEastAsia" w:hint="eastAsia"/>
                <w:b/>
                <w:color w:val="0000FF"/>
                <w:sz w:val="21"/>
                <w:szCs w:val="21"/>
              </w:rPr>
              <w:t>实际上是供股权代码</w:t>
            </w: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Original stock code</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9(5)</w:t>
            </w:r>
          </w:p>
        </w:tc>
        <w:tc>
          <w:tcPr>
            <w:tcW w:w="3969" w:type="dxa"/>
            <w:gridSpan w:val="3"/>
          </w:tcPr>
          <w:p w:rsidR="00DD5210" w:rsidRPr="00431756" w:rsidRDefault="00DD5210" w:rsidP="006938B2">
            <w:pPr>
              <w:rPr>
                <w:rFonts w:asciiTheme="minorEastAsia" w:hAnsiTheme="minorEastAsia"/>
                <w:sz w:val="22"/>
              </w:rPr>
            </w:pPr>
          </w:p>
        </w:tc>
      </w:tr>
      <w:tr w:rsidR="00DD5210" w:rsidRPr="002B717F" w:rsidTr="006938B2">
        <w:tc>
          <w:tcPr>
            <w:tcW w:w="1986" w:type="dxa"/>
          </w:tcPr>
          <w:p w:rsidR="00DD5210" w:rsidRPr="00E97E38" w:rsidRDefault="00DD5210" w:rsidP="00C21DAA">
            <w:pPr>
              <w:pStyle w:val="Default"/>
              <w:rPr>
                <w:rFonts w:asciiTheme="minorEastAsia" w:eastAsiaTheme="minorEastAsia" w:hAnsiTheme="minorEastAsia"/>
                <w:sz w:val="21"/>
                <w:szCs w:val="21"/>
              </w:rPr>
            </w:pP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ISIN</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X(12)</w:t>
            </w:r>
          </w:p>
        </w:tc>
        <w:tc>
          <w:tcPr>
            <w:tcW w:w="3969" w:type="dxa"/>
            <w:gridSpan w:val="3"/>
          </w:tcPr>
          <w:p w:rsidR="00DD5210" w:rsidRPr="00431756" w:rsidRDefault="00DD5210" w:rsidP="006938B2">
            <w:pPr>
              <w:rPr>
                <w:rFonts w:asciiTheme="minorEastAsia" w:hAnsiTheme="minorEastAsia"/>
                <w:sz w:val="22"/>
              </w:rPr>
            </w:pPr>
          </w:p>
        </w:tc>
      </w:tr>
      <w:tr w:rsidR="00DD5210" w:rsidRPr="002B717F" w:rsidTr="006938B2">
        <w:tc>
          <w:tcPr>
            <w:tcW w:w="1986" w:type="dxa"/>
          </w:tcPr>
          <w:p w:rsidR="00DD5210" w:rsidRPr="00E97E38" w:rsidRDefault="00DD5210" w:rsidP="00C21DAA">
            <w:pPr>
              <w:pStyle w:val="Default"/>
              <w:rPr>
                <w:rFonts w:asciiTheme="minorEastAsia" w:eastAsiaTheme="minorEastAsia" w:hAnsiTheme="minorEastAsia"/>
                <w:sz w:val="21"/>
                <w:szCs w:val="21"/>
              </w:rPr>
            </w:pP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Reference number</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X(9)</w:t>
            </w:r>
          </w:p>
        </w:tc>
        <w:tc>
          <w:tcPr>
            <w:tcW w:w="3969" w:type="dxa"/>
            <w:gridSpan w:val="3"/>
          </w:tcPr>
          <w:p w:rsidR="00DD5210" w:rsidRPr="00431756" w:rsidRDefault="00DD5210" w:rsidP="006938B2">
            <w:pPr>
              <w:rPr>
                <w:rFonts w:asciiTheme="minorEastAsia" w:hAnsiTheme="minorEastAsia"/>
                <w:sz w:val="22"/>
              </w:rPr>
            </w:pPr>
          </w:p>
        </w:tc>
      </w:tr>
      <w:tr w:rsidR="00DD5210" w:rsidRPr="002B717F" w:rsidTr="00224691">
        <w:tc>
          <w:tcPr>
            <w:tcW w:w="1986" w:type="dxa"/>
            <w:shd w:val="clear" w:color="auto" w:fill="92CDDC" w:themeFill="accent5" w:themeFillTint="99"/>
          </w:tcPr>
          <w:p w:rsidR="00DD5210" w:rsidRPr="00E97E38" w:rsidRDefault="00DD5210" w:rsidP="00C21DAA">
            <w:pPr>
              <w:pStyle w:val="Default"/>
              <w:spacing w:line="240" w:lineRule="atLeast"/>
              <w:rPr>
                <w:rFonts w:asciiTheme="minorEastAsia" w:eastAsiaTheme="minorEastAsia" w:hAnsiTheme="minorEastAsia"/>
                <w:color w:val="FF0000"/>
                <w:sz w:val="21"/>
                <w:szCs w:val="21"/>
              </w:rPr>
            </w:pPr>
            <w:r w:rsidRPr="00E97E38">
              <w:rPr>
                <w:rFonts w:asciiTheme="minorEastAsia" w:eastAsiaTheme="minorEastAsia" w:hAnsiTheme="minorEastAsia" w:hint="eastAsia"/>
                <w:color w:val="FF0000"/>
                <w:sz w:val="21"/>
                <w:szCs w:val="21"/>
              </w:rPr>
              <w:t>HOLD=原先持有</w:t>
            </w:r>
          </w:p>
          <w:p w:rsidR="00DD5210" w:rsidRPr="00E97E38" w:rsidRDefault="00DD5210" w:rsidP="00C21DAA">
            <w:pPr>
              <w:pStyle w:val="Default"/>
              <w:spacing w:line="240" w:lineRule="atLeast"/>
              <w:rPr>
                <w:rFonts w:asciiTheme="minorEastAsia" w:eastAsiaTheme="minorEastAsia" w:hAnsiTheme="minorEastAsia"/>
                <w:color w:val="FF0000"/>
                <w:sz w:val="21"/>
                <w:szCs w:val="21"/>
              </w:rPr>
            </w:pPr>
            <w:r w:rsidRPr="00E97E38">
              <w:rPr>
                <w:rFonts w:asciiTheme="minorEastAsia" w:eastAsiaTheme="minorEastAsia" w:hAnsiTheme="minorEastAsia" w:hint="eastAsia"/>
                <w:color w:val="FF0000"/>
                <w:sz w:val="21"/>
                <w:szCs w:val="21"/>
              </w:rPr>
              <w:t>Receivable=因权益分配应持有</w:t>
            </w:r>
          </w:p>
          <w:p w:rsidR="00DD5210" w:rsidRPr="00E97E38" w:rsidRDefault="00DD5210" w:rsidP="00C21DAA">
            <w:pPr>
              <w:spacing w:line="240" w:lineRule="atLeast"/>
              <w:rPr>
                <w:rFonts w:asciiTheme="minorEastAsia" w:hAnsiTheme="minorEastAsia"/>
                <w:szCs w:val="21"/>
              </w:rPr>
            </w:pPr>
            <w:r w:rsidRPr="00E97E38">
              <w:rPr>
                <w:rFonts w:asciiTheme="minorEastAsia" w:hAnsiTheme="minorEastAsia" w:hint="eastAsia"/>
                <w:color w:val="FF0000"/>
                <w:szCs w:val="21"/>
              </w:rPr>
              <w:t>POSITION=长仓为正/</w:t>
            </w:r>
            <w:proofErr w:type="gramStart"/>
            <w:r w:rsidRPr="00E97E38">
              <w:rPr>
                <w:rFonts w:asciiTheme="minorEastAsia" w:hAnsiTheme="minorEastAsia" w:hint="eastAsia"/>
                <w:color w:val="FF0000"/>
                <w:szCs w:val="21"/>
              </w:rPr>
              <w:t>短仓为负</w:t>
            </w:r>
            <w:proofErr w:type="gramEnd"/>
          </w:p>
        </w:tc>
        <w:tc>
          <w:tcPr>
            <w:tcW w:w="3402" w:type="dxa"/>
            <w:gridSpan w:val="2"/>
            <w:shd w:val="clear" w:color="auto" w:fill="92CDDC" w:themeFill="accent5" w:themeFillTint="99"/>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Holding type</w:t>
            </w:r>
          </w:p>
        </w:tc>
        <w:tc>
          <w:tcPr>
            <w:tcW w:w="992" w:type="dxa"/>
            <w:gridSpan w:val="2"/>
            <w:shd w:val="clear" w:color="auto" w:fill="92CDDC" w:themeFill="accent5" w:themeFillTint="99"/>
          </w:tcPr>
          <w:p w:rsidR="00DD5210" w:rsidRPr="00431756" w:rsidRDefault="00DD5210" w:rsidP="006938B2">
            <w:pPr>
              <w:rPr>
                <w:rFonts w:asciiTheme="minorEastAsia" w:hAnsiTheme="minorEastAsia"/>
                <w:sz w:val="22"/>
              </w:rPr>
            </w:pPr>
            <w:r w:rsidRPr="00431756">
              <w:rPr>
                <w:rFonts w:asciiTheme="minorEastAsia" w:hAnsiTheme="minorEastAsia"/>
                <w:sz w:val="22"/>
              </w:rPr>
              <w:t>X(1)</w:t>
            </w:r>
          </w:p>
        </w:tc>
        <w:tc>
          <w:tcPr>
            <w:tcW w:w="3969" w:type="dxa"/>
            <w:gridSpan w:val="3"/>
            <w:shd w:val="clear" w:color="auto" w:fill="92CDDC" w:themeFill="accent5" w:themeFillTint="99"/>
          </w:tcPr>
          <w:p w:rsidR="00DD5210" w:rsidRPr="00431756" w:rsidRDefault="00DD5210" w:rsidP="006938B2">
            <w:pPr>
              <w:rPr>
                <w:rFonts w:asciiTheme="minorEastAsia" w:hAnsiTheme="minorEastAsia"/>
                <w:sz w:val="22"/>
              </w:rPr>
            </w:pPr>
            <w:r w:rsidRPr="00431756">
              <w:rPr>
                <w:rFonts w:asciiTheme="minorEastAsia" w:hAnsiTheme="minorEastAsia"/>
                <w:sz w:val="22"/>
              </w:rPr>
              <w:t>"H" – holding</w:t>
            </w:r>
            <w:r>
              <w:rPr>
                <w:rFonts w:asciiTheme="minorEastAsia" w:hAnsiTheme="minorEastAsia" w:hint="eastAsia"/>
                <w:sz w:val="22"/>
              </w:rPr>
              <w:t xml:space="preserve">         控股？</w:t>
            </w:r>
          </w:p>
          <w:p w:rsidR="00DD5210" w:rsidRPr="00431756" w:rsidRDefault="00DD5210" w:rsidP="006938B2">
            <w:pPr>
              <w:rPr>
                <w:rFonts w:asciiTheme="minorEastAsia" w:hAnsiTheme="minorEastAsia"/>
                <w:sz w:val="22"/>
              </w:rPr>
            </w:pPr>
            <w:r w:rsidRPr="00431756">
              <w:rPr>
                <w:rFonts w:asciiTheme="minorEastAsia" w:hAnsiTheme="minorEastAsia"/>
                <w:sz w:val="22"/>
              </w:rPr>
              <w:t>"P" – position</w:t>
            </w:r>
            <w:r>
              <w:rPr>
                <w:rFonts w:asciiTheme="minorEastAsia" w:hAnsiTheme="minorEastAsia" w:hint="eastAsia"/>
                <w:sz w:val="22"/>
              </w:rPr>
              <w:t xml:space="preserve">        位置？</w:t>
            </w:r>
          </w:p>
          <w:p w:rsidR="00DD5210" w:rsidRDefault="00DD5210" w:rsidP="006938B2">
            <w:pPr>
              <w:rPr>
                <w:rFonts w:asciiTheme="minorEastAsia" w:hAnsiTheme="minorEastAsia"/>
                <w:sz w:val="22"/>
              </w:rPr>
            </w:pPr>
            <w:r w:rsidRPr="00431756">
              <w:rPr>
                <w:rFonts w:asciiTheme="minorEastAsia" w:hAnsiTheme="minorEastAsia"/>
                <w:sz w:val="22"/>
              </w:rPr>
              <w:t>"R" – receivable</w:t>
            </w:r>
            <w:r>
              <w:rPr>
                <w:rFonts w:asciiTheme="minorEastAsia" w:hAnsiTheme="minorEastAsia" w:hint="eastAsia"/>
                <w:sz w:val="22"/>
              </w:rPr>
              <w:t xml:space="preserve">      应收账款</w:t>
            </w:r>
          </w:p>
          <w:p w:rsidR="00DD5210" w:rsidRPr="00431756" w:rsidRDefault="00DD5210" w:rsidP="00DD5210">
            <w:pPr>
              <w:rPr>
                <w:rFonts w:asciiTheme="minorEastAsia" w:hAnsiTheme="minorEastAsia"/>
                <w:sz w:val="22"/>
              </w:rPr>
            </w:pPr>
          </w:p>
        </w:tc>
      </w:tr>
      <w:tr w:rsidR="00DD5210" w:rsidRPr="002B717F" w:rsidTr="006938B2">
        <w:tc>
          <w:tcPr>
            <w:tcW w:w="1986" w:type="dxa"/>
          </w:tcPr>
          <w:p w:rsidR="00DD5210" w:rsidRPr="00E97E38" w:rsidRDefault="00DD5210" w:rsidP="00C21DAA">
            <w:pPr>
              <w:pStyle w:val="Default"/>
              <w:rPr>
                <w:rFonts w:asciiTheme="minorEastAsia" w:eastAsiaTheme="minorEastAsia" w:hAnsiTheme="minorEastAsia"/>
                <w:sz w:val="21"/>
                <w:szCs w:val="21"/>
              </w:rPr>
            </w:pPr>
            <w:r w:rsidRPr="00E97E38">
              <w:rPr>
                <w:rFonts w:asciiTheme="minorEastAsia" w:eastAsiaTheme="minorEastAsia" w:hAnsiTheme="minorEastAsia" w:hint="eastAsia"/>
                <w:sz w:val="21"/>
                <w:szCs w:val="21"/>
              </w:rPr>
              <w:t>应收账款类别</w:t>
            </w:r>
          </w:p>
          <w:p w:rsidR="00DD5210" w:rsidRPr="00E97E38" w:rsidRDefault="00DD5210" w:rsidP="00C21DAA">
            <w:pPr>
              <w:pStyle w:val="Default"/>
              <w:rPr>
                <w:rFonts w:asciiTheme="minorEastAsia" w:eastAsiaTheme="minorEastAsia" w:hAnsiTheme="minorEastAsia"/>
                <w:color w:val="FF0000"/>
                <w:sz w:val="21"/>
                <w:szCs w:val="21"/>
              </w:rPr>
            </w:pPr>
            <w:r w:rsidRPr="00E97E38">
              <w:rPr>
                <w:rFonts w:asciiTheme="minorEastAsia" w:eastAsiaTheme="minorEastAsia" w:hAnsiTheme="minorEastAsia" w:hint="eastAsia"/>
                <w:color w:val="FF0000"/>
                <w:sz w:val="21"/>
                <w:szCs w:val="21"/>
              </w:rPr>
              <w:t>PRE=初步确认</w:t>
            </w:r>
          </w:p>
          <w:p w:rsidR="00DD5210" w:rsidRPr="00E97E38" w:rsidRDefault="00DD5210" w:rsidP="00C21DAA">
            <w:pPr>
              <w:pStyle w:val="Default"/>
              <w:rPr>
                <w:rFonts w:asciiTheme="minorEastAsia" w:eastAsiaTheme="minorEastAsia" w:hAnsiTheme="minorEastAsia"/>
                <w:color w:val="FF0000"/>
                <w:sz w:val="21"/>
                <w:szCs w:val="21"/>
              </w:rPr>
            </w:pPr>
            <w:r w:rsidRPr="00E97E38">
              <w:rPr>
                <w:rFonts w:asciiTheme="minorEastAsia" w:eastAsiaTheme="minorEastAsia" w:hAnsiTheme="minorEastAsia" w:hint="eastAsia"/>
                <w:color w:val="FF0000"/>
                <w:sz w:val="21"/>
                <w:szCs w:val="21"/>
              </w:rPr>
              <w:t>FNL=最终确认</w:t>
            </w:r>
          </w:p>
          <w:p w:rsidR="00DD5210" w:rsidRPr="00E97E38" w:rsidRDefault="00DD5210" w:rsidP="00C21DAA">
            <w:pPr>
              <w:pStyle w:val="Default"/>
              <w:rPr>
                <w:rFonts w:asciiTheme="minorEastAsia" w:eastAsiaTheme="minorEastAsia" w:hAnsiTheme="minorEastAsia"/>
                <w:color w:val="FF0000"/>
                <w:sz w:val="21"/>
                <w:szCs w:val="21"/>
              </w:rPr>
            </w:pPr>
            <w:r w:rsidRPr="00E97E38">
              <w:rPr>
                <w:rFonts w:asciiTheme="minorEastAsia" w:eastAsiaTheme="minorEastAsia" w:hAnsiTheme="minorEastAsia" w:hint="eastAsia"/>
                <w:color w:val="FF0000"/>
                <w:sz w:val="21"/>
                <w:szCs w:val="21"/>
              </w:rPr>
              <w:t>CNL=取消</w:t>
            </w:r>
          </w:p>
          <w:p w:rsidR="00DD5210" w:rsidRPr="00E97E38" w:rsidRDefault="00DD5210" w:rsidP="00C21DAA">
            <w:pPr>
              <w:pStyle w:val="Default"/>
              <w:rPr>
                <w:rFonts w:asciiTheme="minorEastAsia" w:eastAsiaTheme="minorEastAsia" w:hAnsiTheme="minorEastAsia"/>
                <w:sz w:val="21"/>
                <w:szCs w:val="21"/>
              </w:rPr>
            </w:pPr>
            <w:r w:rsidRPr="00E97E38">
              <w:rPr>
                <w:rFonts w:asciiTheme="minorEastAsia" w:eastAsiaTheme="minorEastAsia" w:hAnsiTheme="minorEastAsia" w:hint="eastAsia"/>
                <w:color w:val="FF0000"/>
                <w:sz w:val="21"/>
                <w:szCs w:val="21"/>
              </w:rPr>
              <w:t>TBA=to-be-advised（参与者并未拥有外币账户时合资格货币的应收数）</w:t>
            </w: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Receivable type</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DD5210" w:rsidRPr="00431756" w:rsidRDefault="00DD5210" w:rsidP="006938B2">
            <w:pPr>
              <w:rPr>
                <w:rFonts w:asciiTheme="minorEastAsia" w:hAnsiTheme="minorEastAsia"/>
                <w:sz w:val="22"/>
              </w:rPr>
            </w:pPr>
            <w:r w:rsidRPr="00431756">
              <w:rPr>
                <w:rFonts w:asciiTheme="minorEastAsia" w:hAnsiTheme="minorEastAsia"/>
                <w:sz w:val="22"/>
              </w:rPr>
              <w:t>"C" = cancelled</w:t>
            </w:r>
            <w:r>
              <w:rPr>
                <w:rFonts w:asciiTheme="minorEastAsia" w:hAnsiTheme="minorEastAsia" w:hint="eastAsia"/>
                <w:sz w:val="22"/>
              </w:rPr>
              <w:t xml:space="preserve">        取消</w:t>
            </w:r>
          </w:p>
          <w:p w:rsidR="00DD5210" w:rsidRPr="00431756" w:rsidRDefault="00DD5210" w:rsidP="006938B2">
            <w:pPr>
              <w:rPr>
                <w:rFonts w:asciiTheme="minorEastAsia" w:hAnsiTheme="minorEastAsia"/>
                <w:sz w:val="22"/>
              </w:rPr>
            </w:pPr>
            <w:r w:rsidRPr="00431756">
              <w:rPr>
                <w:rFonts w:asciiTheme="minorEastAsia" w:hAnsiTheme="minorEastAsia"/>
                <w:sz w:val="22"/>
              </w:rPr>
              <w:t>"P" = preliminary</w:t>
            </w:r>
            <w:r>
              <w:rPr>
                <w:rFonts w:asciiTheme="minorEastAsia" w:hAnsiTheme="minorEastAsia" w:hint="eastAsia"/>
                <w:sz w:val="22"/>
              </w:rPr>
              <w:t xml:space="preserve">      初步</w:t>
            </w:r>
          </w:p>
          <w:p w:rsidR="00DD5210" w:rsidRPr="00431756" w:rsidRDefault="00DD5210" w:rsidP="006938B2">
            <w:pPr>
              <w:rPr>
                <w:rFonts w:asciiTheme="minorEastAsia" w:hAnsiTheme="minorEastAsia"/>
                <w:sz w:val="22"/>
              </w:rPr>
            </w:pPr>
            <w:r w:rsidRPr="00431756">
              <w:rPr>
                <w:rFonts w:asciiTheme="minorEastAsia" w:hAnsiTheme="minorEastAsia"/>
                <w:sz w:val="22"/>
              </w:rPr>
              <w:t>"F" = final</w:t>
            </w:r>
            <w:r>
              <w:rPr>
                <w:rFonts w:asciiTheme="minorEastAsia" w:hAnsiTheme="minorEastAsia" w:hint="eastAsia"/>
                <w:sz w:val="22"/>
              </w:rPr>
              <w:t xml:space="preserve">            最终</w:t>
            </w:r>
          </w:p>
        </w:tc>
      </w:tr>
      <w:tr w:rsidR="00DD5210" w:rsidRPr="002B717F" w:rsidTr="006938B2">
        <w:tc>
          <w:tcPr>
            <w:tcW w:w="1986" w:type="dxa"/>
          </w:tcPr>
          <w:p w:rsidR="00DD5210" w:rsidRPr="00E97E38" w:rsidRDefault="00DD5210" w:rsidP="00C21DAA">
            <w:pPr>
              <w:pStyle w:val="Default"/>
              <w:rPr>
                <w:rFonts w:asciiTheme="minorEastAsia" w:eastAsiaTheme="minorEastAsia" w:hAnsiTheme="minorEastAsia"/>
                <w:b/>
                <w:color w:val="0000FF"/>
                <w:sz w:val="21"/>
                <w:szCs w:val="21"/>
              </w:rPr>
            </w:pPr>
            <w:r w:rsidRPr="00E97E38">
              <w:rPr>
                <w:rFonts w:asciiTheme="minorEastAsia" w:eastAsiaTheme="minorEastAsia" w:hAnsiTheme="minorEastAsia" w:hint="eastAsia"/>
                <w:b/>
                <w:color w:val="0000FF"/>
                <w:sz w:val="21"/>
                <w:szCs w:val="21"/>
              </w:rPr>
              <w:t>供股权数量</w:t>
            </w:r>
          </w:p>
          <w:p w:rsidR="00DD5210" w:rsidRPr="00E97E38" w:rsidRDefault="00DD5210" w:rsidP="00C21DAA">
            <w:pPr>
              <w:pStyle w:val="Default"/>
              <w:rPr>
                <w:rFonts w:asciiTheme="minorEastAsia" w:eastAsiaTheme="minorEastAsia" w:hAnsiTheme="minorEastAsia"/>
                <w:b/>
                <w:color w:val="0000FF"/>
                <w:sz w:val="21"/>
                <w:szCs w:val="21"/>
              </w:rPr>
            </w:pPr>
            <w:r w:rsidRPr="00E97E38">
              <w:rPr>
                <w:rFonts w:asciiTheme="minorEastAsia" w:eastAsiaTheme="minorEastAsia" w:hAnsiTheme="minorEastAsia" w:hint="eastAsia"/>
                <w:b/>
                <w:color w:val="0000FF"/>
                <w:sz w:val="21"/>
                <w:szCs w:val="21"/>
              </w:rPr>
              <w:t>如果类型是1 ，即正常供股</w:t>
            </w:r>
          </w:p>
          <w:p w:rsidR="00DD5210" w:rsidRPr="00E97E38" w:rsidRDefault="00DD5210" w:rsidP="00C21DAA">
            <w:pPr>
              <w:pStyle w:val="Default"/>
              <w:rPr>
                <w:rFonts w:asciiTheme="minorEastAsia" w:eastAsiaTheme="minorEastAsia" w:hAnsiTheme="minorEastAsia"/>
                <w:b/>
                <w:color w:val="0000FF"/>
                <w:sz w:val="21"/>
                <w:szCs w:val="21"/>
              </w:rPr>
            </w:pPr>
            <w:r w:rsidRPr="00E97E38">
              <w:rPr>
                <w:rFonts w:asciiTheme="minorEastAsia" w:eastAsiaTheme="minorEastAsia" w:hAnsiTheme="minorEastAsia" w:hint="eastAsia"/>
                <w:b/>
                <w:color w:val="0000FF"/>
                <w:sz w:val="21"/>
                <w:szCs w:val="21"/>
              </w:rPr>
              <w:t>这是供股数量（即行权数量）</w:t>
            </w:r>
          </w:p>
          <w:p w:rsidR="00DD5210" w:rsidRPr="00E97E38" w:rsidRDefault="00DD5210" w:rsidP="00C21DAA">
            <w:pPr>
              <w:pStyle w:val="Default"/>
              <w:rPr>
                <w:rFonts w:asciiTheme="minorEastAsia" w:eastAsiaTheme="minorEastAsia" w:hAnsiTheme="minorEastAsia"/>
                <w:b/>
                <w:color w:val="0000FF"/>
                <w:sz w:val="21"/>
                <w:szCs w:val="21"/>
              </w:rPr>
            </w:pPr>
            <w:r w:rsidRPr="00E97E38">
              <w:rPr>
                <w:rFonts w:asciiTheme="minorEastAsia" w:eastAsiaTheme="minorEastAsia" w:hAnsiTheme="minorEastAsia" w:hint="eastAsia"/>
                <w:b/>
                <w:color w:val="0000FF"/>
                <w:sz w:val="21"/>
                <w:szCs w:val="21"/>
              </w:rPr>
              <w:t>如果类型是2，即额外供股</w:t>
            </w:r>
          </w:p>
          <w:p w:rsidR="00DD5210" w:rsidRPr="00E97E38" w:rsidRDefault="00DD5210" w:rsidP="00C21DAA">
            <w:pPr>
              <w:pStyle w:val="Default"/>
              <w:rPr>
                <w:rFonts w:asciiTheme="minorEastAsia" w:eastAsiaTheme="minorEastAsia" w:hAnsiTheme="minorEastAsia"/>
                <w:sz w:val="21"/>
                <w:szCs w:val="21"/>
              </w:rPr>
            </w:pPr>
            <w:r w:rsidRPr="00E97E38">
              <w:rPr>
                <w:rFonts w:asciiTheme="minorEastAsia" w:eastAsiaTheme="minorEastAsia" w:hAnsiTheme="minorEastAsia" w:hint="eastAsia"/>
                <w:b/>
                <w:color w:val="0000FF"/>
                <w:sz w:val="21"/>
                <w:szCs w:val="21"/>
              </w:rPr>
              <w:t>这是额外认购数量</w:t>
            </w: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Rights quantity</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9(13)</w:t>
            </w:r>
          </w:p>
        </w:tc>
        <w:tc>
          <w:tcPr>
            <w:tcW w:w="3969" w:type="dxa"/>
            <w:gridSpan w:val="3"/>
          </w:tcPr>
          <w:p w:rsidR="00DD5210" w:rsidRPr="00431756" w:rsidRDefault="00DD5210" w:rsidP="006938B2">
            <w:pPr>
              <w:rPr>
                <w:rFonts w:asciiTheme="minorEastAsia" w:hAnsiTheme="minorEastAsia"/>
                <w:sz w:val="22"/>
              </w:rPr>
            </w:pPr>
          </w:p>
        </w:tc>
      </w:tr>
      <w:tr w:rsidR="00DD5210" w:rsidRPr="002B717F" w:rsidTr="006938B2">
        <w:tc>
          <w:tcPr>
            <w:tcW w:w="1986" w:type="dxa"/>
          </w:tcPr>
          <w:p w:rsidR="00DD5210" w:rsidRPr="00E97E38" w:rsidRDefault="00DD5210" w:rsidP="00C21DAA">
            <w:pPr>
              <w:pStyle w:val="Default"/>
              <w:rPr>
                <w:rFonts w:asciiTheme="minorEastAsia" w:eastAsiaTheme="minorEastAsia" w:hAnsiTheme="minorEastAsia"/>
                <w:sz w:val="21"/>
                <w:szCs w:val="21"/>
              </w:rPr>
            </w:pP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Sign of Rights quantity</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DD5210" w:rsidRPr="00431756" w:rsidRDefault="00DD5210" w:rsidP="006938B2">
            <w:pPr>
              <w:rPr>
                <w:rFonts w:asciiTheme="minorEastAsia" w:hAnsiTheme="minorEastAsia"/>
                <w:sz w:val="22"/>
              </w:rPr>
            </w:pPr>
            <w:r w:rsidRPr="00431756">
              <w:rPr>
                <w:rFonts w:asciiTheme="minorEastAsia" w:hAnsiTheme="minorEastAsia"/>
                <w:sz w:val="22"/>
              </w:rPr>
              <w:t>"-" = negative</w:t>
            </w:r>
          </w:p>
          <w:p w:rsidR="00DD5210" w:rsidRPr="00431756" w:rsidRDefault="00DD5210" w:rsidP="006938B2">
            <w:pPr>
              <w:rPr>
                <w:rFonts w:asciiTheme="minorEastAsia" w:hAnsiTheme="minorEastAsia"/>
                <w:sz w:val="22"/>
              </w:rPr>
            </w:pPr>
            <w:r w:rsidRPr="00431756">
              <w:rPr>
                <w:rFonts w:asciiTheme="minorEastAsia" w:hAnsiTheme="minorEastAsia"/>
                <w:sz w:val="22"/>
              </w:rPr>
              <w:t>blank = 0 or positive</w:t>
            </w:r>
          </w:p>
        </w:tc>
      </w:tr>
      <w:tr w:rsidR="00DD5210" w:rsidRPr="002B717F" w:rsidTr="006938B2">
        <w:tc>
          <w:tcPr>
            <w:tcW w:w="1986" w:type="dxa"/>
          </w:tcPr>
          <w:p w:rsidR="00DD5210" w:rsidRDefault="00DD5210" w:rsidP="00C21DAA">
            <w:pPr>
              <w:pStyle w:val="Default"/>
              <w:rPr>
                <w:rFonts w:asciiTheme="minorEastAsia" w:eastAsiaTheme="minorEastAsia" w:hAnsiTheme="minorEastAsia"/>
                <w:sz w:val="21"/>
                <w:szCs w:val="21"/>
              </w:rPr>
            </w:pPr>
            <w:r>
              <w:rPr>
                <w:rFonts w:asciiTheme="minorEastAsia" w:eastAsiaTheme="minorEastAsia" w:hAnsiTheme="minorEastAsia" w:hint="eastAsia"/>
                <w:sz w:val="21"/>
                <w:szCs w:val="21"/>
              </w:rPr>
              <w:t>分股股票代码</w:t>
            </w:r>
          </w:p>
          <w:p w:rsidR="00DD5210" w:rsidRPr="00E97E38" w:rsidRDefault="00DD5210" w:rsidP="00C21DAA">
            <w:pPr>
              <w:pStyle w:val="Default"/>
              <w:rPr>
                <w:rFonts w:asciiTheme="minorEastAsia" w:eastAsiaTheme="minorEastAsia" w:hAnsiTheme="minorEastAsia"/>
                <w:b/>
                <w:color w:val="0000FF"/>
                <w:sz w:val="21"/>
                <w:szCs w:val="21"/>
              </w:rPr>
            </w:pPr>
            <w:r w:rsidRPr="00E97E38">
              <w:rPr>
                <w:rFonts w:asciiTheme="minorEastAsia" w:eastAsiaTheme="minorEastAsia" w:hAnsiTheme="minorEastAsia" w:hint="eastAsia"/>
                <w:b/>
                <w:color w:val="0000FF"/>
                <w:sz w:val="21"/>
                <w:szCs w:val="21"/>
              </w:rPr>
              <w:t>这里是供股认购的标股证券代码</w:t>
            </w: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Distributed stock code</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9(5)</w:t>
            </w:r>
          </w:p>
        </w:tc>
        <w:tc>
          <w:tcPr>
            <w:tcW w:w="3969" w:type="dxa"/>
            <w:gridSpan w:val="3"/>
          </w:tcPr>
          <w:p w:rsidR="00DD5210" w:rsidRPr="00431756" w:rsidRDefault="00DD5210" w:rsidP="006938B2">
            <w:pPr>
              <w:rPr>
                <w:rFonts w:asciiTheme="minorEastAsia" w:hAnsiTheme="minorEastAsia"/>
                <w:sz w:val="22"/>
              </w:rPr>
            </w:pPr>
          </w:p>
        </w:tc>
      </w:tr>
      <w:tr w:rsidR="00DD5210" w:rsidRPr="002B717F" w:rsidTr="006938B2">
        <w:tc>
          <w:tcPr>
            <w:tcW w:w="1986" w:type="dxa"/>
          </w:tcPr>
          <w:p w:rsidR="00DD5210" w:rsidRPr="00E97E38" w:rsidRDefault="00DD5210" w:rsidP="00C21DAA">
            <w:pPr>
              <w:pStyle w:val="Default"/>
              <w:rPr>
                <w:rFonts w:asciiTheme="minorEastAsia" w:eastAsiaTheme="minorEastAsia" w:hAnsiTheme="minorEastAsia"/>
                <w:sz w:val="21"/>
                <w:szCs w:val="21"/>
              </w:rPr>
            </w:pP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ISIN</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X(12)</w:t>
            </w:r>
          </w:p>
        </w:tc>
        <w:tc>
          <w:tcPr>
            <w:tcW w:w="3969" w:type="dxa"/>
            <w:gridSpan w:val="3"/>
          </w:tcPr>
          <w:p w:rsidR="00DD5210" w:rsidRPr="00431756" w:rsidRDefault="00DD5210" w:rsidP="006938B2">
            <w:pPr>
              <w:rPr>
                <w:rFonts w:asciiTheme="minorEastAsia" w:hAnsiTheme="minorEastAsia"/>
                <w:sz w:val="22"/>
              </w:rPr>
            </w:pPr>
          </w:p>
        </w:tc>
      </w:tr>
      <w:tr w:rsidR="00DD5210" w:rsidRPr="0016060E" w:rsidTr="006938B2">
        <w:tc>
          <w:tcPr>
            <w:tcW w:w="1986" w:type="dxa"/>
          </w:tcPr>
          <w:p w:rsidR="00DD5210" w:rsidRPr="00B03918" w:rsidRDefault="00DD5210" w:rsidP="00C21DAA">
            <w:pPr>
              <w:widowControl/>
              <w:jc w:val="left"/>
              <w:textAlignment w:val="top"/>
              <w:rPr>
                <w:rFonts w:asciiTheme="minorEastAsia" w:hAnsiTheme="minorEastAsia" w:cs="Arial"/>
                <w:color w:val="888888"/>
                <w:kern w:val="0"/>
                <w:szCs w:val="21"/>
              </w:rPr>
            </w:pPr>
            <w:r w:rsidRPr="00E97E38">
              <w:rPr>
                <w:rFonts w:asciiTheme="minorEastAsia" w:hAnsiTheme="minorEastAsia" w:cs="Arial" w:hint="eastAsia"/>
                <w:color w:val="000000"/>
                <w:kern w:val="0"/>
                <w:szCs w:val="21"/>
              </w:rPr>
              <w:t>应收量</w:t>
            </w:r>
          </w:p>
          <w:p w:rsidR="00DD5210" w:rsidRPr="00E97E38" w:rsidRDefault="00DD5210" w:rsidP="00C21DAA">
            <w:pPr>
              <w:pStyle w:val="Default"/>
              <w:rPr>
                <w:rFonts w:asciiTheme="minorEastAsia" w:eastAsiaTheme="minorEastAsia" w:hAnsiTheme="minorEastAsia"/>
                <w:b/>
                <w:color w:val="0000FF"/>
                <w:sz w:val="21"/>
                <w:szCs w:val="21"/>
              </w:rPr>
            </w:pPr>
            <w:r>
              <w:rPr>
                <w:rFonts w:asciiTheme="minorEastAsia" w:eastAsiaTheme="minorEastAsia" w:hAnsiTheme="minorEastAsia" w:hint="eastAsia"/>
                <w:b/>
                <w:color w:val="0000FF"/>
                <w:sz w:val="21"/>
                <w:szCs w:val="21"/>
              </w:rPr>
              <w:t>这里</w:t>
            </w:r>
            <w:proofErr w:type="gramStart"/>
            <w:r>
              <w:rPr>
                <w:rFonts w:asciiTheme="minorEastAsia" w:eastAsiaTheme="minorEastAsia" w:hAnsiTheme="minorEastAsia" w:hint="eastAsia"/>
                <w:b/>
                <w:color w:val="0000FF"/>
                <w:sz w:val="21"/>
                <w:szCs w:val="21"/>
              </w:rPr>
              <w:t>指</w:t>
            </w:r>
            <w:r w:rsidRPr="00E97E38">
              <w:rPr>
                <w:rFonts w:asciiTheme="minorEastAsia" w:eastAsiaTheme="minorEastAsia" w:hAnsiTheme="minorEastAsia" w:hint="eastAsia"/>
                <w:b/>
                <w:color w:val="0000FF"/>
                <w:sz w:val="21"/>
                <w:szCs w:val="21"/>
              </w:rPr>
              <w:t>股份</w:t>
            </w:r>
            <w:proofErr w:type="gramEnd"/>
            <w:r w:rsidRPr="00E97E38">
              <w:rPr>
                <w:rFonts w:asciiTheme="minorEastAsia" w:eastAsiaTheme="minorEastAsia" w:hAnsiTheme="minorEastAsia" w:hint="eastAsia"/>
                <w:b/>
                <w:color w:val="0000FF"/>
                <w:sz w:val="21"/>
                <w:szCs w:val="21"/>
              </w:rPr>
              <w:t>到账数量</w:t>
            </w: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Receivable quantity</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9(13)</w:t>
            </w:r>
          </w:p>
        </w:tc>
        <w:tc>
          <w:tcPr>
            <w:tcW w:w="3969" w:type="dxa"/>
            <w:gridSpan w:val="3"/>
          </w:tcPr>
          <w:p w:rsidR="00DD5210" w:rsidRPr="00431756" w:rsidRDefault="00DD5210" w:rsidP="006938B2">
            <w:pPr>
              <w:rPr>
                <w:rFonts w:asciiTheme="minorEastAsia" w:hAnsiTheme="minorEastAsia"/>
                <w:sz w:val="22"/>
              </w:rPr>
            </w:pPr>
            <w:r w:rsidRPr="00431756">
              <w:rPr>
                <w:rFonts w:asciiTheme="minorEastAsia" w:hAnsiTheme="minorEastAsia"/>
                <w:sz w:val="22"/>
              </w:rPr>
              <w:t>0 = To be determined (if Recv type = "C"/"P")</w:t>
            </w:r>
          </w:p>
        </w:tc>
      </w:tr>
      <w:tr w:rsidR="00DD5210" w:rsidRPr="0016060E" w:rsidTr="006938B2">
        <w:tc>
          <w:tcPr>
            <w:tcW w:w="1986" w:type="dxa"/>
          </w:tcPr>
          <w:p w:rsidR="00DD5210" w:rsidRPr="00E97E38" w:rsidRDefault="00DD5210" w:rsidP="00C21DAA">
            <w:pPr>
              <w:pStyle w:val="Default"/>
              <w:rPr>
                <w:rFonts w:asciiTheme="minorEastAsia" w:eastAsiaTheme="minorEastAsia" w:hAnsiTheme="minorEastAsia"/>
                <w:sz w:val="21"/>
                <w:szCs w:val="21"/>
              </w:rPr>
            </w:pP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Sign of Receivable quantity</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hint="eastAsia"/>
                <w:sz w:val="22"/>
              </w:rPr>
              <w:t>X(1)</w:t>
            </w:r>
          </w:p>
        </w:tc>
        <w:tc>
          <w:tcPr>
            <w:tcW w:w="3969" w:type="dxa"/>
            <w:gridSpan w:val="3"/>
          </w:tcPr>
          <w:p w:rsidR="00DD5210" w:rsidRPr="00431756" w:rsidRDefault="00DD5210" w:rsidP="006938B2">
            <w:pPr>
              <w:rPr>
                <w:rFonts w:asciiTheme="minorEastAsia" w:hAnsiTheme="minorEastAsia"/>
                <w:sz w:val="22"/>
              </w:rPr>
            </w:pPr>
            <w:r w:rsidRPr="00431756">
              <w:rPr>
                <w:rFonts w:asciiTheme="minorEastAsia" w:hAnsiTheme="minorEastAsia"/>
                <w:sz w:val="22"/>
              </w:rPr>
              <w:t>"-" = negative</w:t>
            </w:r>
            <w:r w:rsidRPr="00431756">
              <w:rPr>
                <w:rFonts w:asciiTheme="minorEastAsia" w:hAnsiTheme="minorEastAsia" w:hint="eastAsia"/>
                <w:sz w:val="22"/>
              </w:rPr>
              <w:t xml:space="preserve"> </w:t>
            </w:r>
          </w:p>
          <w:p w:rsidR="00DD5210" w:rsidRPr="00431756" w:rsidRDefault="00DD5210" w:rsidP="006938B2">
            <w:pPr>
              <w:rPr>
                <w:rFonts w:asciiTheme="minorEastAsia" w:hAnsiTheme="minorEastAsia"/>
                <w:sz w:val="22"/>
              </w:rPr>
            </w:pPr>
            <w:r w:rsidRPr="00431756">
              <w:rPr>
                <w:rFonts w:asciiTheme="minorEastAsia" w:hAnsiTheme="minorEastAsia"/>
                <w:sz w:val="22"/>
              </w:rPr>
              <w:t>blank = 0 or positive</w:t>
            </w:r>
          </w:p>
        </w:tc>
      </w:tr>
      <w:tr w:rsidR="00DD5210" w:rsidRPr="0016060E" w:rsidTr="006938B2">
        <w:tc>
          <w:tcPr>
            <w:tcW w:w="1986" w:type="dxa"/>
          </w:tcPr>
          <w:p w:rsidR="00DD5210" w:rsidRPr="00E97E38" w:rsidRDefault="00DD5210" w:rsidP="00C21DAA">
            <w:pPr>
              <w:pStyle w:val="Default"/>
              <w:rPr>
                <w:rFonts w:asciiTheme="minorEastAsia" w:eastAsiaTheme="minorEastAsia" w:hAnsiTheme="minorEastAsia"/>
                <w:sz w:val="21"/>
                <w:szCs w:val="21"/>
              </w:rPr>
            </w:pP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Announcement number</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hint="eastAsia"/>
                <w:sz w:val="22"/>
              </w:rPr>
              <w:t>X(9)</w:t>
            </w:r>
          </w:p>
        </w:tc>
        <w:tc>
          <w:tcPr>
            <w:tcW w:w="3969" w:type="dxa"/>
            <w:gridSpan w:val="3"/>
          </w:tcPr>
          <w:p w:rsidR="00DD5210" w:rsidRPr="00431756" w:rsidRDefault="00DD5210" w:rsidP="006938B2">
            <w:pPr>
              <w:rPr>
                <w:rFonts w:asciiTheme="minorEastAsia" w:hAnsiTheme="minorEastAsia"/>
                <w:sz w:val="22"/>
              </w:rPr>
            </w:pPr>
          </w:p>
        </w:tc>
      </w:tr>
      <w:tr w:rsidR="00DD5210" w:rsidRPr="0016060E" w:rsidTr="006938B2">
        <w:tc>
          <w:tcPr>
            <w:tcW w:w="1986" w:type="dxa"/>
          </w:tcPr>
          <w:p w:rsidR="00DD5210" w:rsidRPr="00E97E38" w:rsidRDefault="00DD5210" w:rsidP="00C21DAA">
            <w:pPr>
              <w:pStyle w:val="Default"/>
              <w:rPr>
                <w:rFonts w:asciiTheme="minorEastAsia" w:eastAsiaTheme="minorEastAsia" w:hAnsiTheme="minorEastAsia"/>
                <w:sz w:val="21"/>
                <w:szCs w:val="21"/>
              </w:rPr>
            </w:pP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Event sequential number</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9(2)</w:t>
            </w:r>
          </w:p>
        </w:tc>
        <w:tc>
          <w:tcPr>
            <w:tcW w:w="3969" w:type="dxa"/>
            <w:gridSpan w:val="3"/>
          </w:tcPr>
          <w:p w:rsidR="00DD5210" w:rsidRPr="00431756" w:rsidRDefault="00DD5210" w:rsidP="006938B2">
            <w:pPr>
              <w:rPr>
                <w:rFonts w:asciiTheme="minorEastAsia" w:hAnsiTheme="minorEastAsia"/>
                <w:sz w:val="22"/>
              </w:rPr>
            </w:pPr>
          </w:p>
        </w:tc>
      </w:tr>
      <w:tr w:rsidR="00DD5210" w:rsidRPr="0016060E" w:rsidTr="006938B2">
        <w:tc>
          <w:tcPr>
            <w:tcW w:w="1986" w:type="dxa"/>
          </w:tcPr>
          <w:p w:rsidR="00DD5210" w:rsidRDefault="00DD5210" w:rsidP="00C21DAA">
            <w:pPr>
              <w:widowControl/>
              <w:jc w:val="left"/>
              <w:textAlignment w:val="top"/>
              <w:rPr>
                <w:rFonts w:asciiTheme="minorEastAsia" w:hAnsiTheme="minorEastAsia" w:cs="Arial"/>
                <w:color w:val="000000"/>
                <w:kern w:val="0"/>
                <w:szCs w:val="21"/>
              </w:rPr>
            </w:pPr>
            <w:r w:rsidRPr="00E97E38">
              <w:rPr>
                <w:rFonts w:asciiTheme="minorEastAsia" w:hAnsiTheme="minorEastAsia" w:cs="Arial" w:hint="eastAsia"/>
                <w:color w:val="000000"/>
                <w:kern w:val="0"/>
                <w:szCs w:val="21"/>
              </w:rPr>
              <w:t>公司行动费</w:t>
            </w:r>
          </w:p>
          <w:p w:rsidR="00DD5210" w:rsidRPr="00E97E38" w:rsidRDefault="00DD5210" w:rsidP="00C21DAA">
            <w:pPr>
              <w:widowControl/>
              <w:jc w:val="left"/>
              <w:textAlignment w:val="top"/>
              <w:rPr>
                <w:rFonts w:asciiTheme="minorEastAsia" w:hAnsiTheme="minorEastAsia"/>
                <w:b/>
                <w:color w:val="0000FF"/>
                <w:szCs w:val="21"/>
              </w:rPr>
            </w:pPr>
            <w:r w:rsidRPr="00E97E38">
              <w:rPr>
                <w:rFonts w:asciiTheme="minorEastAsia" w:hAnsiTheme="minorEastAsia" w:cs="Arial" w:hint="eastAsia"/>
                <w:b/>
                <w:color w:val="0000FF"/>
                <w:kern w:val="0"/>
                <w:szCs w:val="21"/>
              </w:rPr>
              <w:t>这里指香港结算收取行权费用</w:t>
            </w: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Corporate action fee</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9(7)V9(2)</w:t>
            </w:r>
          </w:p>
        </w:tc>
        <w:tc>
          <w:tcPr>
            <w:tcW w:w="3969" w:type="dxa"/>
            <w:gridSpan w:val="3"/>
          </w:tcPr>
          <w:p w:rsidR="00DD5210" w:rsidRPr="00431756" w:rsidRDefault="00DD5210" w:rsidP="006938B2">
            <w:pPr>
              <w:rPr>
                <w:rFonts w:asciiTheme="minorEastAsia" w:hAnsiTheme="minorEastAsia"/>
                <w:sz w:val="22"/>
              </w:rPr>
            </w:pPr>
          </w:p>
        </w:tc>
      </w:tr>
      <w:tr w:rsidR="00DD5210" w:rsidRPr="0016060E" w:rsidTr="006938B2">
        <w:tc>
          <w:tcPr>
            <w:tcW w:w="1986" w:type="dxa"/>
          </w:tcPr>
          <w:p w:rsidR="00DD5210" w:rsidRPr="00E97E38" w:rsidRDefault="00DD5210" w:rsidP="00C21DAA">
            <w:pPr>
              <w:pStyle w:val="Default"/>
              <w:rPr>
                <w:rFonts w:asciiTheme="minorEastAsia" w:eastAsiaTheme="minorEastAsia" w:hAnsiTheme="minorEastAsia"/>
                <w:sz w:val="21"/>
                <w:szCs w:val="21"/>
              </w:rPr>
            </w:pPr>
            <w:r w:rsidRPr="00E97E38">
              <w:rPr>
                <w:rStyle w:val="shorttext"/>
                <w:rFonts w:asciiTheme="minorEastAsia" w:eastAsiaTheme="minorEastAsia" w:hAnsiTheme="minorEastAsia" w:cs="Arial" w:hint="eastAsia"/>
                <w:sz w:val="21"/>
                <w:szCs w:val="21"/>
              </w:rPr>
              <w:lastRenderedPageBreak/>
              <w:t>认购款项扣款</w:t>
            </w: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Subscription money collected</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9(13)V9(2)</w:t>
            </w:r>
          </w:p>
        </w:tc>
        <w:tc>
          <w:tcPr>
            <w:tcW w:w="3969" w:type="dxa"/>
            <w:gridSpan w:val="3"/>
          </w:tcPr>
          <w:p w:rsidR="00DD5210" w:rsidRPr="00431756" w:rsidRDefault="00DD5210" w:rsidP="006938B2">
            <w:pPr>
              <w:rPr>
                <w:rFonts w:asciiTheme="minorEastAsia" w:hAnsiTheme="minorEastAsia"/>
                <w:sz w:val="22"/>
              </w:rPr>
            </w:pPr>
          </w:p>
        </w:tc>
      </w:tr>
      <w:tr w:rsidR="00DD5210" w:rsidRPr="0016060E" w:rsidTr="006938B2">
        <w:tc>
          <w:tcPr>
            <w:tcW w:w="1986" w:type="dxa"/>
          </w:tcPr>
          <w:p w:rsidR="00DD5210" w:rsidRDefault="00DD5210" w:rsidP="00C21DAA">
            <w:pPr>
              <w:pStyle w:val="Default"/>
              <w:rPr>
                <w:rStyle w:val="shorttext"/>
                <w:rFonts w:asciiTheme="minorEastAsia" w:eastAsiaTheme="minorEastAsia" w:hAnsiTheme="minorEastAsia" w:cs="Arial"/>
                <w:sz w:val="21"/>
                <w:szCs w:val="21"/>
              </w:rPr>
            </w:pPr>
            <w:r w:rsidRPr="00E97E38">
              <w:rPr>
                <w:rStyle w:val="shorttext"/>
                <w:rFonts w:asciiTheme="minorEastAsia" w:eastAsiaTheme="minorEastAsia" w:hAnsiTheme="minorEastAsia" w:cs="Arial" w:hint="eastAsia"/>
                <w:sz w:val="21"/>
                <w:szCs w:val="21"/>
              </w:rPr>
              <w:t>认购款项退还</w:t>
            </w:r>
          </w:p>
          <w:p w:rsidR="00DD5210" w:rsidRPr="00A45842" w:rsidRDefault="00DD5210" w:rsidP="00C21DAA">
            <w:pPr>
              <w:pStyle w:val="Default"/>
              <w:rPr>
                <w:rFonts w:asciiTheme="minorEastAsia" w:eastAsiaTheme="minorEastAsia" w:hAnsiTheme="minorEastAsia"/>
                <w:b/>
                <w:color w:val="0000FF"/>
                <w:sz w:val="21"/>
                <w:szCs w:val="21"/>
              </w:rPr>
            </w:pPr>
            <w:r w:rsidRPr="00A45842">
              <w:rPr>
                <w:rStyle w:val="shorttext"/>
                <w:rFonts w:asciiTheme="minorEastAsia" w:eastAsiaTheme="minorEastAsia" w:hAnsiTheme="minorEastAsia" w:cs="Arial" w:hint="eastAsia"/>
                <w:b/>
                <w:color w:val="0000FF"/>
                <w:sz w:val="21"/>
                <w:szCs w:val="21"/>
              </w:rPr>
              <w:t>有额外供股时才会有退款</w:t>
            </w: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Subscription money refunded for</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9(13)V9(2)</w:t>
            </w:r>
          </w:p>
        </w:tc>
        <w:tc>
          <w:tcPr>
            <w:tcW w:w="3969" w:type="dxa"/>
            <w:gridSpan w:val="3"/>
          </w:tcPr>
          <w:p w:rsidR="00DD5210" w:rsidRPr="00431756" w:rsidRDefault="00DD5210" w:rsidP="006938B2">
            <w:pPr>
              <w:rPr>
                <w:rFonts w:asciiTheme="minorEastAsia" w:hAnsiTheme="minorEastAsia"/>
                <w:sz w:val="22"/>
              </w:rPr>
            </w:pPr>
          </w:p>
        </w:tc>
      </w:tr>
      <w:tr w:rsidR="00DD5210" w:rsidRPr="0016060E" w:rsidTr="006938B2">
        <w:tc>
          <w:tcPr>
            <w:tcW w:w="1986" w:type="dxa"/>
          </w:tcPr>
          <w:p w:rsidR="00DD5210" w:rsidRPr="00B03918" w:rsidRDefault="00DD5210" w:rsidP="00C21DAA">
            <w:pPr>
              <w:widowControl/>
              <w:jc w:val="left"/>
              <w:textAlignment w:val="top"/>
              <w:rPr>
                <w:rFonts w:asciiTheme="minorEastAsia" w:hAnsiTheme="minorEastAsia" w:cs="Arial"/>
                <w:color w:val="888888"/>
                <w:kern w:val="0"/>
                <w:szCs w:val="21"/>
              </w:rPr>
            </w:pPr>
            <w:r w:rsidRPr="00E97E38">
              <w:rPr>
                <w:rFonts w:asciiTheme="minorEastAsia" w:hAnsiTheme="minorEastAsia" w:cs="Arial" w:hint="eastAsia"/>
                <w:color w:val="000000"/>
                <w:kern w:val="0"/>
                <w:szCs w:val="21"/>
              </w:rPr>
              <w:t>认购货币</w:t>
            </w:r>
          </w:p>
          <w:p w:rsidR="00DD5210" w:rsidRPr="00E97E38" w:rsidRDefault="00DD5210" w:rsidP="00C21DAA">
            <w:pPr>
              <w:pStyle w:val="Default"/>
              <w:rPr>
                <w:rFonts w:asciiTheme="minorEastAsia" w:eastAsiaTheme="minorEastAsia" w:hAnsiTheme="minorEastAsia"/>
                <w:sz w:val="21"/>
                <w:szCs w:val="21"/>
              </w:rPr>
            </w:pP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Unsuccessful</w:t>
            </w:r>
          </w:p>
        </w:tc>
        <w:tc>
          <w:tcPr>
            <w:tcW w:w="992" w:type="dxa"/>
            <w:gridSpan w:val="2"/>
          </w:tcPr>
          <w:p w:rsidR="00DD5210" w:rsidRPr="00431756" w:rsidRDefault="00DD5210" w:rsidP="006938B2">
            <w:pPr>
              <w:rPr>
                <w:rFonts w:asciiTheme="minorEastAsia" w:hAnsiTheme="minorEastAsia"/>
                <w:sz w:val="22"/>
              </w:rPr>
            </w:pPr>
          </w:p>
        </w:tc>
        <w:tc>
          <w:tcPr>
            <w:tcW w:w="3969" w:type="dxa"/>
            <w:gridSpan w:val="3"/>
          </w:tcPr>
          <w:p w:rsidR="00DD5210" w:rsidRPr="00431756" w:rsidRDefault="00DD5210" w:rsidP="006938B2">
            <w:pPr>
              <w:rPr>
                <w:rFonts w:asciiTheme="minorEastAsia" w:hAnsiTheme="minorEastAsia"/>
                <w:sz w:val="22"/>
              </w:rPr>
            </w:pPr>
          </w:p>
        </w:tc>
      </w:tr>
      <w:tr w:rsidR="00DD5210" w:rsidRPr="0016060E" w:rsidTr="006938B2">
        <w:tc>
          <w:tcPr>
            <w:tcW w:w="1986" w:type="dxa"/>
          </w:tcPr>
          <w:p w:rsidR="00DD5210" w:rsidRPr="00E97E38" w:rsidRDefault="00DD5210" w:rsidP="00C21DAA">
            <w:pPr>
              <w:pStyle w:val="Default"/>
              <w:rPr>
                <w:rFonts w:asciiTheme="minorEastAsia" w:eastAsiaTheme="minorEastAsia" w:hAnsiTheme="minorEastAsia"/>
                <w:sz w:val="21"/>
                <w:szCs w:val="21"/>
              </w:rPr>
            </w:pP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Subscription currency</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X(3)</w:t>
            </w:r>
          </w:p>
        </w:tc>
        <w:tc>
          <w:tcPr>
            <w:tcW w:w="3969" w:type="dxa"/>
            <w:gridSpan w:val="3"/>
          </w:tcPr>
          <w:p w:rsidR="00DD5210" w:rsidRPr="00431756" w:rsidRDefault="00DD5210" w:rsidP="006938B2">
            <w:pPr>
              <w:rPr>
                <w:rFonts w:asciiTheme="minorEastAsia" w:hAnsiTheme="minorEastAsia"/>
                <w:sz w:val="22"/>
              </w:rPr>
            </w:pPr>
            <w:r w:rsidRPr="00431756">
              <w:rPr>
                <w:rFonts w:asciiTheme="minorEastAsia" w:hAnsiTheme="minorEastAsia"/>
                <w:sz w:val="22"/>
              </w:rPr>
              <w:t>Blank if HKD</w:t>
            </w:r>
          </w:p>
        </w:tc>
      </w:tr>
      <w:tr w:rsidR="00DD5210" w:rsidRPr="0016060E" w:rsidTr="006938B2">
        <w:tc>
          <w:tcPr>
            <w:tcW w:w="1986" w:type="dxa"/>
          </w:tcPr>
          <w:p w:rsidR="00DD5210" w:rsidRPr="00E97E38" w:rsidRDefault="00DD5210" w:rsidP="00C21DAA">
            <w:pPr>
              <w:pStyle w:val="Default"/>
              <w:rPr>
                <w:rFonts w:asciiTheme="minorEastAsia" w:eastAsiaTheme="minorEastAsia" w:hAnsiTheme="minorEastAsia"/>
                <w:sz w:val="21"/>
                <w:szCs w:val="21"/>
              </w:rPr>
            </w:pP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Payable Date</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hint="eastAsia"/>
                <w:sz w:val="22"/>
              </w:rPr>
              <w:t>9(8)</w:t>
            </w:r>
          </w:p>
        </w:tc>
        <w:tc>
          <w:tcPr>
            <w:tcW w:w="3969" w:type="dxa"/>
            <w:gridSpan w:val="3"/>
          </w:tcPr>
          <w:p w:rsidR="00DD5210" w:rsidRPr="00431756" w:rsidRDefault="00DD5210" w:rsidP="006938B2">
            <w:pPr>
              <w:rPr>
                <w:rFonts w:asciiTheme="minorEastAsia" w:hAnsiTheme="minorEastAsia"/>
                <w:sz w:val="22"/>
              </w:rPr>
            </w:pPr>
            <w:r w:rsidRPr="00431756">
              <w:rPr>
                <w:rFonts w:asciiTheme="minorEastAsia" w:hAnsiTheme="minorEastAsia" w:hint="eastAsia"/>
                <w:sz w:val="22"/>
              </w:rPr>
              <w:t>YYYYMMDD</w:t>
            </w:r>
          </w:p>
        </w:tc>
      </w:tr>
      <w:tr w:rsidR="00DD5210" w:rsidRPr="0016060E" w:rsidTr="006938B2">
        <w:tc>
          <w:tcPr>
            <w:tcW w:w="1986" w:type="dxa"/>
          </w:tcPr>
          <w:p w:rsidR="00DD5210" w:rsidRPr="00E97E38" w:rsidRDefault="00DD5210" w:rsidP="00C21DAA">
            <w:pPr>
              <w:pStyle w:val="Default"/>
              <w:rPr>
                <w:rFonts w:asciiTheme="minorEastAsia" w:eastAsiaTheme="minorEastAsia" w:hAnsiTheme="minorEastAsia"/>
                <w:sz w:val="21"/>
                <w:szCs w:val="21"/>
              </w:rPr>
            </w:pP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Record checksum</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9(17)</w:t>
            </w:r>
          </w:p>
        </w:tc>
        <w:tc>
          <w:tcPr>
            <w:tcW w:w="3969" w:type="dxa"/>
            <w:gridSpan w:val="3"/>
          </w:tcPr>
          <w:p w:rsidR="00DD5210" w:rsidRPr="00431756" w:rsidRDefault="00DD5210" w:rsidP="006938B2">
            <w:pPr>
              <w:rPr>
                <w:rFonts w:asciiTheme="minorEastAsia" w:hAnsiTheme="minorEastAsia"/>
                <w:sz w:val="22"/>
              </w:rPr>
            </w:pPr>
            <w:r w:rsidRPr="00431756">
              <w:rPr>
                <w:rFonts w:asciiTheme="minorEastAsia" w:hAnsiTheme="minorEastAsia"/>
                <w:sz w:val="22"/>
              </w:rPr>
              <w:t>Sum of Orig stk, Rts qty, Dstr</w:t>
            </w:r>
            <w:r w:rsidRPr="00431756">
              <w:rPr>
                <w:rFonts w:asciiTheme="minorEastAsia" w:hAnsiTheme="minorEastAsia" w:hint="eastAsia"/>
                <w:sz w:val="22"/>
              </w:rPr>
              <w:t xml:space="preserve"> </w:t>
            </w:r>
            <w:r w:rsidRPr="00431756">
              <w:rPr>
                <w:rFonts w:asciiTheme="minorEastAsia" w:hAnsiTheme="minorEastAsia"/>
                <w:sz w:val="22"/>
              </w:rPr>
              <w:t>stk, Recv qty, Evt no, Corp act</w:t>
            </w:r>
            <w:r w:rsidRPr="00431756">
              <w:rPr>
                <w:rFonts w:asciiTheme="minorEastAsia" w:hAnsiTheme="minorEastAsia" w:hint="eastAsia"/>
                <w:sz w:val="22"/>
              </w:rPr>
              <w:t xml:space="preserve"> </w:t>
            </w:r>
            <w:r w:rsidRPr="00431756">
              <w:rPr>
                <w:rFonts w:asciiTheme="minorEastAsia" w:hAnsiTheme="minorEastAsia"/>
                <w:sz w:val="22"/>
              </w:rPr>
              <w:t>fee, Sub Mny coll, Sub Mny ref</w:t>
            </w:r>
            <w:r w:rsidRPr="00431756">
              <w:rPr>
                <w:rFonts w:asciiTheme="minorEastAsia" w:hAnsiTheme="minorEastAsia" w:hint="eastAsia"/>
                <w:sz w:val="22"/>
              </w:rPr>
              <w:t xml:space="preserve"> </w:t>
            </w:r>
            <w:r w:rsidRPr="00431756">
              <w:rPr>
                <w:rFonts w:asciiTheme="minorEastAsia" w:hAnsiTheme="minorEastAsia"/>
                <w:sz w:val="22"/>
              </w:rPr>
              <w:t>&amp; Payable Dt</w:t>
            </w:r>
          </w:p>
        </w:tc>
      </w:tr>
      <w:tr w:rsidR="00DD5210" w:rsidRPr="0016060E" w:rsidTr="006938B2">
        <w:tc>
          <w:tcPr>
            <w:tcW w:w="1986" w:type="dxa"/>
          </w:tcPr>
          <w:p w:rsidR="00DD5210" w:rsidRPr="00E97E38" w:rsidRDefault="00DD5210" w:rsidP="00C21DAA">
            <w:pPr>
              <w:pStyle w:val="Default"/>
              <w:rPr>
                <w:rFonts w:asciiTheme="minorEastAsia" w:eastAsiaTheme="minorEastAsia" w:hAnsiTheme="minorEastAsia"/>
                <w:sz w:val="21"/>
                <w:szCs w:val="21"/>
              </w:rPr>
            </w:pP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Filler</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X(127)</w:t>
            </w:r>
          </w:p>
        </w:tc>
        <w:tc>
          <w:tcPr>
            <w:tcW w:w="3969" w:type="dxa"/>
            <w:gridSpan w:val="3"/>
          </w:tcPr>
          <w:p w:rsidR="00DD5210" w:rsidRPr="00431756" w:rsidRDefault="00DD5210" w:rsidP="006938B2">
            <w:pPr>
              <w:rPr>
                <w:rFonts w:asciiTheme="minorEastAsia" w:hAnsiTheme="minorEastAsia"/>
                <w:sz w:val="22"/>
              </w:rPr>
            </w:pPr>
            <w:r w:rsidRPr="00431756">
              <w:rPr>
                <w:rFonts w:asciiTheme="minorEastAsia" w:hAnsiTheme="minorEastAsia"/>
                <w:sz w:val="22"/>
              </w:rPr>
              <w:t>Spaces</w:t>
            </w:r>
          </w:p>
        </w:tc>
      </w:tr>
      <w:tr w:rsidR="00DD5210" w:rsidRPr="0016060E" w:rsidTr="006938B2">
        <w:tc>
          <w:tcPr>
            <w:tcW w:w="1986" w:type="dxa"/>
          </w:tcPr>
          <w:p w:rsidR="00DD5210" w:rsidRPr="00E97E38" w:rsidRDefault="00DD5210" w:rsidP="00C21DAA">
            <w:pPr>
              <w:pStyle w:val="Default"/>
              <w:rPr>
                <w:rFonts w:asciiTheme="minorEastAsia" w:eastAsiaTheme="minorEastAsia" w:hAnsiTheme="minorEastAsia"/>
                <w:sz w:val="21"/>
                <w:szCs w:val="21"/>
              </w:rPr>
            </w:pPr>
          </w:p>
        </w:tc>
        <w:tc>
          <w:tcPr>
            <w:tcW w:w="3402" w:type="dxa"/>
            <w:gridSpan w:val="2"/>
          </w:tcPr>
          <w:p w:rsidR="00DD5210" w:rsidRPr="00431756" w:rsidRDefault="00DD5210"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Filler</w:t>
            </w:r>
          </w:p>
        </w:tc>
        <w:tc>
          <w:tcPr>
            <w:tcW w:w="992" w:type="dxa"/>
            <w:gridSpan w:val="2"/>
          </w:tcPr>
          <w:p w:rsidR="00DD5210" w:rsidRPr="00431756" w:rsidRDefault="00DD5210" w:rsidP="006938B2">
            <w:pPr>
              <w:rPr>
                <w:rFonts w:asciiTheme="minorEastAsia" w:hAnsiTheme="minorEastAsia"/>
                <w:sz w:val="22"/>
              </w:rPr>
            </w:pPr>
            <w:r w:rsidRPr="00431756">
              <w:rPr>
                <w:rFonts w:asciiTheme="minorEastAsia" w:hAnsiTheme="minorEastAsia"/>
                <w:sz w:val="22"/>
              </w:rPr>
              <w:t>X(3)</w:t>
            </w:r>
          </w:p>
        </w:tc>
        <w:tc>
          <w:tcPr>
            <w:tcW w:w="3969" w:type="dxa"/>
            <w:gridSpan w:val="3"/>
          </w:tcPr>
          <w:p w:rsidR="00DD5210" w:rsidRPr="00431756" w:rsidRDefault="00DD5210" w:rsidP="006938B2">
            <w:pPr>
              <w:rPr>
                <w:rFonts w:asciiTheme="minorEastAsia" w:hAnsiTheme="minorEastAsia"/>
                <w:sz w:val="22"/>
              </w:rPr>
            </w:pPr>
            <w:r w:rsidRPr="00431756">
              <w:rPr>
                <w:rFonts w:asciiTheme="minorEastAsia" w:hAnsiTheme="minorEastAsia"/>
                <w:sz w:val="22"/>
              </w:rPr>
              <w:t>Reserved for system use</w:t>
            </w:r>
          </w:p>
        </w:tc>
      </w:tr>
      <w:tr w:rsidR="007F2ECD" w:rsidRPr="00CE4F67" w:rsidTr="006938B2">
        <w:tc>
          <w:tcPr>
            <w:tcW w:w="10349" w:type="dxa"/>
            <w:gridSpan w:val="8"/>
            <w:shd w:val="clear" w:color="auto" w:fill="D9D9D9" w:themeFill="background1" w:themeFillShade="D9"/>
          </w:tcPr>
          <w:p w:rsidR="007F2ECD" w:rsidRDefault="007F2ECD" w:rsidP="006938B2">
            <w:pPr>
              <w:jc w:val="center"/>
              <w:rPr>
                <w:b/>
                <w:color w:val="C00000"/>
              </w:rPr>
            </w:pPr>
            <w:r>
              <w:rPr>
                <w:rFonts w:hint="eastAsia"/>
                <w:b/>
                <w:color w:val="C00000"/>
              </w:rPr>
              <w:t>第十</w:t>
            </w:r>
            <w:r w:rsidRPr="00DF433F">
              <w:rPr>
                <w:rFonts w:hint="eastAsia"/>
                <w:b/>
                <w:color w:val="C00000"/>
              </w:rPr>
              <w:t>部分：</w:t>
            </w:r>
            <w:r w:rsidRPr="0016060E">
              <w:rPr>
                <w:b/>
                <w:color w:val="C00000"/>
              </w:rPr>
              <w:t>Open Offer/Excess Open Offer</w:t>
            </w:r>
            <w:r w:rsidRPr="00DF433F">
              <w:rPr>
                <w:rFonts w:hint="eastAsia"/>
                <w:b/>
                <w:color w:val="C00000"/>
              </w:rPr>
              <w:t>，</w:t>
            </w:r>
            <w:r>
              <w:rPr>
                <w:rFonts w:hint="eastAsia"/>
                <w:b/>
                <w:color w:val="C00000"/>
              </w:rPr>
              <w:t>n</w:t>
            </w:r>
            <w:r w:rsidRPr="00DF433F">
              <w:rPr>
                <w:rFonts w:hint="eastAsia"/>
                <w:b/>
                <w:color w:val="C00000"/>
              </w:rPr>
              <w:t>条记录，包含以下字段</w:t>
            </w:r>
          </w:p>
          <w:p w:rsidR="00BA0352" w:rsidRPr="00BA0352" w:rsidRDefault="00BA0352" w:rsidP="00BA0352">
            <w:pPr>
              <w:widowControl/>
              <w:jc w:val="center"/>
              <w:textAlignment w:val="top"/>
              <w:rPr>
                <w:b/>
                <w:color w:val="C00000"/>
              </w:rPr>
            </w:pPr>
            <w:r w:rsidRPr="00BA0352">
              <w:rPr>
                <w:rFonts w:ascii="Arial" w:eastAsia="宋体" w:hAnsi="Arial" w:cs="Arial" w:hint="eastAsia"/>
                <w:b/>
                <w:color w:val="000000"/>
                <w:kern w:val="0"/>
                <w:sz w:val="24"/>
                <w:szCs w:val="24"/>
              </w:rPr>
              <w:t>公开发售</w:t>
            </w:r>
            <w:r w:rsidRPr="00BA0352">
              <w:rPr>
                <w:rFonts w:ascii="Arial" w:eastAsia="宋体" w:hAnsi="Arial" w:cs="Arial" w:hint="eastAsia"/>
                <w:b/>
                <w:color w:val="000000"/>
                <w:kern w:val="0"/>
                <w:sz w:val="24"/>
                <w:szCs w:val="24"/>
              </w:rPr>
              <w:t>/</w:t>
            </w:r>
            <w:r w:rsidRPr="00BA0352">
              <w:rPr>
                <w:rFonts w:ascii="Arial" w:eastAsia="宋体" w:hAnsi="Arial" w:cs="Arial" w:hint="eastAsia"/>
                <w:b/>
                <w:color w:val="000000"/>
                <w:kern w:val="0"/>
                <w:sz w:val="24"/>
                <w:szCs w:val="24"/>
              </w:rPr>
              <w:t>额外公开发售</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 xml:space="preserve">Record type                 </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Cs w:val="21"/>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Cs w:val="21"/>
              </w:rPr>
              <w:t>"G" = Open Offer Subscription</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Report line type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hint="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"1" = Open Offer Sub</w:t>
            </w:r>
            <w:r w:rsidRPr="00431756">
              <w:rPr>
                <w:rFonts w:asciiTheme="minorEastAsia" w:hAnsiTheme="minorEastAsia" w:hint="eastAsia"/>
                <w:sz w:val="22"/>
              </w:rPr>
              <w:t xml:space="preserve"> </w:t>
            </w:r>
          </w:p>
          <w:p w:rsidR="007F2ECD" w:rsidRPr="00431756" w:rsidRDefault="007F2ECD" w:rsidP="006938B2">
            <w:pPr>
              <w:rPr>
                <w:rFonts w:asciiTheme="minorEastAsia" w:hAnsiTheme="minorEastAsia"/>
                <w:sz w:val="22"/>
              </w:rPr>
            </w:pPr>
            <w:r w:rsidRPr="00431756">
              <w:rPr>
                <w:rFonts w:asciiTheme="minorEastAsia" w:hAnsiTheme="minorEastAsia"/>
                <w:sz w:val="22"/>
              </w:rPr>
              <w:t>"2" = Excess Open Offer Sub</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Original stock code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9(5)</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ISIN</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Reference number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X(9)</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Holding type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"H" – holding</w:t>
            </w:r>
          </w:p>
          <w:p w:rsidR="007F2ECD" w:rsidRPr="00431756" w:rsidRDefault="007F2ECD" w:rsidP="006938B2">
            <w:pPr>
              <w:rPr>
                <w:rFonts w:asciiTheme="minorEastAsia" w:hAnsiTheme="minorEastAsia"/>
                <w:sz w:val="22"/>
              </w:rPr>
            </w:pPr>
            <w:r w:rsidRPr="00431756">
              <w:rPr>
                <w:rFonts w:asciiTheme="minorEastAsia" w:hAnsiTheme="minorEastAsia"/>
                <w:sz w:val="22"/>
              </w:rPr>
              <w:t>"P" – position</w:t>
            </w:r>
          </w:p>
          <w:p w:rsidR="007F2ECD" w:rsidRPr="00431756" w:rsidRDefault="007F2ECD" w:rsidP="006938B2">
            <w:pPr>
              <w:rPr>
                <w:rFonts w:asciiTheme="minorEastAsia" w:hAnsiTheme="minorEastAsia"/>
                <w:sz w:val="22"/>
              </w:rPr>
            </w:pPr>
            <w:r w:rsidRPr="00431756">
              <w:rPr>
                <w:rFonts w:asciiTheme="minorEastAsia" w:hAnsiTheme="minorEastAsia"/>
                <w:sz w:val="22"/>
              </w:rPr>
              <w:t>"R" - receivable</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Receivable type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"C" = cancelled</w:t>
            </w:r>
          </w:p>
          <w:p w:rsidR="007F2ECD" w:rsidRPr="00431756" w:rsidRDefault="007F2ECD" w:rsidP="006938B2">
            <w:pPr>
              <w:rPr>
                <w:rFonts w:asciiTheme="minorEastAsia" w:hAnsiTheme="minorEastAsia"/>
                <w:sz w:val="22"/>
              </w:rPr>
            </w:pPr>
            <w:r w:rsidRPr="00431756">
              <w:rPr>
                <w:rFonts w:asciiTheme="minorEastAsia" w:hAnsiTheme="minorEastAsia"/>
                <w:sz w:val="22"/>
              </w:rPr>
              <w:t>"P" = preliminary</w:t>
            </w:r>
          </w:p>
          <w:p w:rsidR="007F2ECD" w:rsidRPr="00431756" w:rsidRDefault="007F2ECD" w:rsidP="006938B2">
            <w:pPr>
              <w:rPr>
                <w:rFonts w:asciiTheme="minorEastAsia" w:hAnsiTheme="minorEastAsia"/>
                <w:sz w:val="22"/>
              </w:rPr>
            </w:pPr>
            <w:r w:rsidRPr="00431756">
              <w:rPr>
                <w:rFonts w:asciiTheme="minorEastAsia" w:hAnsiTheme="minorEastAsia"/>
                <w:sz w:val="22"/>
              </w:rPr>
              <w:t>"F" = final</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Original stock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Sign of Original stock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 = negative</w:t>
            </w:r>
          </w:p>
          <w:p w:rsidR="007F2ECD" w:rsidRPr="00431756" w:rsidRDefault="007F2ECD" w:rsidP="006938B2">
            <w:pPr>
              <w:rPr>
                <w:rFonts w:asciiTheme="minorEastAsia" w:hAnsiTheme="minorEastAsia"/>
                <w:sz w:val="22"/>
              </w:rPr>
            </w:pPr>
            <w:r w:rsidRPr="00431756">
              <w:rPr>
                <w:rFonts w:asciiTheme="minorEastAsia" w:hAnsiTheme="minorEastAsia"/>
                <w:sz w:val="22"/>
              </w:rPr>
              <w:t>blank = 0 or positive</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Distributed stock code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9(5)</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ISIN</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X(12)</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Receivable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 = To be determined</w:t>
            </w:r>
          </w:p>
          <w:p w:rsidR="007F2ECD" w:rsidRPr="00431756" w:rsidRDefault="007F2ECD" w:rsidP="006938B2">
            <w:pPr>
              <w:rPr>
                <w:rFonts w:asciiTheme="minorEastAsia" w:hAnsiTheme="minorEastAsia"/>
                <w:sz w:val="22"/>
              </w:rPr>
            </w:pPr>
            <w:r w:rsidRPr="00431756">
              <w:rPr>
                <w:rFonts w:asciiTheme="minorEastAsia" w:hAnsiTheme="minorEastAsia"/>
                <w:sz w:val="22"/>
              </w:rPr>
              <w:t>(if Recv type = "C"/"P")</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Sign of Receivable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 = negative</w:t>
            </w:r>
          </w:p>
          <w:p w:rsidR="007F2ECD" w:rsidRPr="00431756" w:rsidRDefault="007F2ECD" w:rsidP="006938B2">
            <w:pPr>
              <w:rPr>
                <w:rFonts w:asciiTheme="minorEastAsia" w:hAnsiTheme="minorEastAsia"/>
                <w:sz w:val="22"/>
              </w:rPr>
            </w:pPr>
            <w:r w:rsidRPr="00431756">
              <w:rPr>
                <w:rFonts w:asciiTheme="minorEastAsia" w:hAnsiTheme="minorEastAsia"/>
                <w:sz w:val="22"/>
              </w:rPr>
              <w:t>blank = 0 or positive</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Announcement number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X(9)</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Event sequential number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9(2)</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Corporate action fee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9(7)V9(2)</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Subscription money collected</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9(13)V9(2)</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Subscription money refunded for Price</w:t>
            </w:r>
          </w:p>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Difference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9(13)V9(2)</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Subscription money refunded for</w:t>
            </w:r>
          </w:p>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Unsuccessful</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9(13)V9(2)</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Subscription currency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X(3)</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Blank if HKD</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Transaction levy and trading fee collected</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9(7)V9(2)</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Transaction levy and trading fee refunded for</w:t>
            </w:r>
          </w:p>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Price Difference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Cs w:val="21"/>
              </w:rPr>
              <w:t>9(7)V9(2)</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Transaction levy and trading fee refunded for    Unsuccessful</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Cs w:val="21"/>
              </w:rPr>
              <w:t>9(7)V9(2)</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Transaction levy currency</w:t>
            </w:r>
          </w:p>
        </w:tc>
        <w:tc>
          <w:tcPr>
            <w:tcW w:w="992" w:type="dxa"/>
            <w:gridSpan w:val="2"/>
          </w:tcPr>
          <w:p w:rsidR="007F2ECD" w:rsidRPr="00431756" w:rsidRDefault="007F2ECD" w:rsidP="006938B2">
            <w:pPr>
              <w:rPr>
                <w:rFonts w:asciiTheme="minorEastAsia" w:hAnsiTheme="minorEastAsia"/>
                <w:szCs w:val="21"/>
              </w:rPr>
            </w:pPr>
            <w:r w:rsidRPr="00431756">
              <w:rPr>
                <w:rFonts w:asciiTheme="minorEastAsia" w:hAnsiTheme="minorEastAsia"/>
                <w:szCs w:val="21"/>
              </w:rPr>
              <w:t>X(3)</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Blank if HKD</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Brokerage fee collected</w:t>
            </w:r>
          </w:p>
        </w:tc>
        <w:tc>
          <w:tcPr>
            <w:tcW w:w="992" w:type="dxa"/>
            <w:gridSpan w:val="2"/>
          </w:tcPr>
          <w:p w:rsidR="007F2ECD" w:rsidRPr="00431756" w:rsidRDefault="007F2ECD" w:rsidP="006938B2">
            <w:pPr>
              <w:rPr>
                <w:rFonts w:asciiTheme="minorEastAsia" w:hAnsiTheme="minorEastAsia"/>
                <w:szCs w:val="21"/>
              </w:rPr>
            </w:pPr>
            <w:r w:rsidRPr="00431756">
              <w:rPr>
                <w:rFonts w:asciiTheme="minorEastAsia" w:hAnsiTheme="minorEastAsia"/>
                <w:szCs w:val="21"/>
              </w:rPr>
              <w:t>9(7)V9(2)</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Brokerage fee refunded for Price Difference</w:t>
            </w:r>
          </w:p>
        </w:tc>
        <w:tc>
          <w:tcPr>
            <w:tcW w:w="992" w:type="dxa"/>
            <w:gridSpan w:val="2"/>
          </w:tcPr>
          <w:p w:rsidR="007F2ECD" w:rsidRPr="00431756" w:rsidRDefault="007F2ECD" w:rsidP="006938B2">
            <w:pPr>
              <w:rPr>
                <w:rFonts w:asciiTheme="minorEastAsia" w:hAnsiTheme="minorEastAsia"/>
                <w:szCs w:val="21"/>
              </w:rPr>
            </w:pPr>
            <w:r w:rsidRPr="00431756">
              <w:rPr>
                <w:rFonts w:asciiTheme="minorEastAsia" w:hAnsiTheme="minorEastAsia"/>
                <w:szCs w:val="21"/>
              </w:rPr>
              <w:t>9(7)V9(2)</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Brokerage fee refunded for Unsuc</w:t>
            </w:r>
          </w:p>
        </w:tc>
        <w:tc>
          <w:tcPr>
            <w:tcW w:w="992" w:type="dxa"/>
            <w:gridSpan w:val="2"/>
          </w:tcPr>
          <w:p w:rsidR="007F2ECD" w:rsidRPr="00431756" w:rsidRDefault="007F2ECD" w:rsidP="006938B2">
            <w:pPr>
              <w:rPr>
                <w:rFonts w:asciiTheme="minorEastAsia" w:hAnsiTheme="minorEastAsia"/>
                <w:szCs w:val="21"/>
              </w:rPr>
            </w:pPr>
            <w:r w:rsidRPr="00431756">
              <w:rPr>
                <w:rFonts w:asciiTheme="minorEastAsia" w:hAnsiTheme="minorEastAsia"/>
                <w:szCs w:val="21"/>
              </w:rPr>
              <w:t>9(7)V9(2)</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Brokerage currency</w:t>
            </w:r>
          </w:p>
        </w:tc>
        <w:tc>
          <w:tcPr>
            <w:tcW w:w="992" w:type="dxa"/>
            <w:gridSpan w:val="2"/>
          </w:tcPr>
          <w:p w:rsidR="007F2ECD" w:rsidRPr="00431756" w:rsidRDefault="007F2ECD" w:rsidP="006938B2">
            <w:pPr>
              <w:rPr>
                <w:rFonts w:asciiTheme="minorEastAsia" w:hAnsiTheme="minorEastAsia"/>
                <w:szCs w:val="21"/>
              </w:rPr>
            </w:pPr>
            <w:r w:rsidRPr="00431756">
              <w:rPr>
                <w:rFonts w:asciiTheme="minorEastAsia" w:hAnsiTheme="minorEastAsia"/>
                <w:szCs w:val="21"/>
              </w:rPr>
              <w:t>X(3)</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Cs w:val="21"/>
              </w:rPr>
              <w:t>Blank if HKD</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Payable Date</w:t>
            </w:r>
          </w:p>
        </w:tc>
        <w:tc>
          <w:tcPr>
            <w:tcW w:w="992" w:type="dxa"/>
            <w:gridSpan w:val="2"/>
          </w:tcPr>
          <w:p w:rsidR="007F2ECD" w:rsidRPr="00431756" w:rsidRDefault="007F2ECD" w:rsidP="006938B2">
            <w:pPr>
              <w:rPr>
                <w:rFonts w:asciiTheme="minorEastAsia" w:hAnsiTheme="minorEastAsia"/>
                <w:szCs w:val="21"/>
              </w:rPr>
            </w:pPr>
            <w:r w:rsidRPr="00431756">
              <w:rPr>
                <w:rFonts w:asciiTheme="minorEastAsia" w:hAnsiTheme="minorEastAsia"/>
                <w:szCs w:val="21"/>
              </w:rPr>
              <w:t>9(8)</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YYYYMMDD</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Record checksum</w:t>
            </w:r>
          </w:p>
        </w:tc>
        <w:tc>
          <w:tcPr>
            <w:tcW w:w="992" w:type="dxa"/>
            <w:gridSpan w:val="2"/>
          </w:tcPr>
          <w:p w:rsidR="007F2ECD" w:rsidRPr="00431756" w:rsidRDefault="007F2ECD" w:rsidP="006938B2">
            <w:pPr>
              <w:pStyle w:val="Default"/>
              <w:rPr>
                <w:rFonts w:asciiTheme="minorEastAsia" w:eastAsiaTheme="minorEastAsia" w:hAnsiTheme="minorEastAsia"/>
                <w:szCs w:val="21"/>
              </w:rPr>
            </w:pPr>
            <w:r w:rsidRPr="00431756">
              <w:rPr>
                <w:rFonts w:asciiTheme="minorEastAsia" w:eastAsiaTheme="minorEastAsia" w:hAnsiTheme="minorEastAsia"/>
                <w:sz w:val="21"/>
                <w:szCs w:val="21"/>
              </w:rPr>
              <w:t xml:space="preserve">9(17) </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Sum of Orig stk, Orig stk qty,                                             Dstr stk, Recv qty, Evt no, Corp                                       act fee, Sub Mny coll, Sub Mny                                       ref (Prc Diff), Sub Mny ref                                       (Unsucc), Trn Levy coll, Trn                                       Levy ref (Prc Diff), Trn Levy                                       ref (Unsucc), Brok fee coll,                                       Brok fee ref (Prc Diff), Brok fee                                       ref (Unsucc) &amp; Payable Dt</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Filler</w:t>
            </w:r>
          </w:p>
        </w:tc>
        <w:tc>
          <w:tcPr>
            <w:tcW w:w="99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hint="eastAsia"/>
                <w:sz w:val="21"/>
                <w:szCs w:val="21"/>
              </w:rPr>
              <w:t>X(52)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Spaces</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Filler</w:t>
            </w:r>
          </w:p>
        </w:tc>
        <w:tc>
          <w:tcPr>
            <w:tcW w:w="99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X(3)</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Reserved for system use</w:t>
            </w:r>
          </w:p>
        </w:tc>
      </w:tr>
      <w:tr w:rsidR="007F2ECD" w:rsidRPr="00CE4F67" w:rsidTr="006938B2">
        <w:tc>
          <w:tcPr>
            <w:tcW w:w="10349" w:type="dxa"/>
            <w:gridSpan w:val="8"/>
            <w:shd w:val="clear" w:color="auto" w:fill="D9D9D9" w:themeFill="background1" w:themeFillShade="D9"/>
          </w:tcPr>
          <w:p w:rsidR="007F2ECD" w:rsidRPr="00DF433F" w:rsidRDefault="007F2ECD" w:rsidP="006938B2">
            <w:pPr>
              <w:jc w:val="center"/>
              <w:rPr>
                <w:b/>
                <w:color w:val="C00000"/>
              </w:rPr>
            </w:pPr>
            <w:r>
              <w:rPr>
                <w:rFonts w:hint="eastAsia"/>
                <w:b/>
                <w:color w:val="C00000"/>
              </w:rPr>
              <w:t>第十一</w:t>
            </w:r>
            <w:r w:rsidRPr="00DF433F">
              <w:rPr>
                <w:rFonts w:hint="eastAsia"/>
                <w:b/>
                <w:color w:val="C00000"/>
              </w:rPr>
              <w:t>部分：</w:t>
            </w:r>
            <w:r w:rsidRPr="0016060E">
              <w:rPr>
                <w:b/>
                <w:color w:val="C00000"/>
              </w:rPr>
              <w:t>Corporate Action</w:t>
            </w:r>
            <w:r w:rsidRPr="00DF433F">
              <w:rPr>
                <w:rFonts w:hint="eastAsia"/>
                <w:b/>
                <w:color w:val="C00000"/>
              </w:rPr>
              <w:t>，</w:t>
            </w:r>
            <w:r>
              <w:rPr>
                <w:rFonts w:hint="eastAsia"/>
                <w:b/>
                <w:color w:val="C00000"/>
              </w:rPr>
              <w:t>n</w:t>
            </w:r>
            <w:r w:rsidRPr="00DF433F">
              <w:rPr>
                <w:rFonts w:hint="eastAsia"/>
                <w:b/>
                <w:color w:val="C00000"/>
              </w:rPr>
              <w:t>条记录，包含以下字段</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Record type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"H" = Corporate Action</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Original stock code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9(5)</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ISIN</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New stock code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9(5)</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ISIN</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Stock account number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X(8)</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Original stock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Sign of Original stock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 = negative</w:t>
            </w:r>
          </w:p>
          <w:p w:rsidR="007F2ECD" w:rsidRPr="00431756" w:rsidRDefault="007F2ECD" w:rsidP="006938B2">
            <w:pPr>
              <w:rPr>
                <w:rFonts w:asciiTheme="minorEastAsia" w:hAnsiTheme="minorEastAsia"/>
                <w:sz w:val="22"/>
              </w:rPr>
            </w:pPr>
            <w:r w:rsidRPr="00431756">
              <w:rPr>
                <w:rFonts w:asciiTheme="minorEastAsia" w:hAnsiTheme="minorEastAsia"/>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New stock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 xml:space="preserve">Sign of New stock quantity  </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 = negative</w:t>
            </w:r>
          </w:p>
          <w:p w:rsidR="007F2ECD" w:rsidRPr="00431756" w:rsidRDefault="007F2ECD" w:rsidP="006938B2">
            <w:pPr>
              <w:rPr>
                <w:rFonts w:asciiTheme="minorEastAsia" w:hAnsiTheme="minorEastAsia"/>
                <w:sz w:val="22"/>
              </w:rPr>
            </w:pPr>
            <w:r w:rsidRPr="00431756">
              <w:rPr>
                <w:rFonts w:asciiTheme="minorEastAsia" w:hAnsiTheme="minorEastAsia"/>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Corporate action fee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9(7)V9(2)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Announcement number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hint="eastAsia"/>
                <w:sz w:val="22"/>
              </w:rPr>
              <w:t>X(9)</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Event sequential number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Record checksum</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9(17)</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Sum of Orig stk, New stk, Orig</w:t>
            </w:r>
          </w:p>
          <w:p w:rsidR="007F2ECD" w:rsidRPr="00431756" w:rsidRDefault="007F2ECD" w:rsidP="006938B2">
            <w:pPr>
              <w:rPr>
                <w:rFonts w:asciiTheme="minorEastAsia" w:hAnsiTheme="minorEastAsia"/>
                <w:sz w:val="22"/>
              </w:rPr>
            </w:pPr>
            <w:r w:rsidRPr="00431756">
              <w:rPr>
                <w:rFonts w:asciiTheme="minorEastAsia" w:hAnsiTheme="minorEastAsia"/>
                <w:sz w:val="22"/>
              </w:rPr>
              <w:t>stk qty, New stk qty, Corp act</w:t>
            </w:r>
          </w:p>
          <w:p w:rsidR="007F2ECD" w:rsidRPr="00431756" w:rsidRDefault="007F2ECD" w:rsidP="006938B2">
            <w:pPr>
              <w:rPr>
                <w:rFonts w:asciiTheme="minorEastAsia" w:hAnsiTheme="minorEastAsia"/>
                <w:sz w:val="22"/>
              </w:rPr>
            </w:pPr>
            <w:r w:rsidRPr="00431756">
              <w:rPr>
                <w:rFonts w:asciiTheme="minorEastAsia" w:hAnsiTheme="minorEastAsia"/>
                <w:sz w:val="22"/>
              </w:rPr>
              <w:t>fee &amp; Evt no</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Filler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X(172)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Spaces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Filler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X(3)</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Reserved for system use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p>
        </w:tc>
        <w:tc>
          <w:tcPr>
            <w:tcW w:w="992" w:type="dxa"/>
            <w:gridSpan w:val="2"/>
          </w:tcPr>
          <w:p w:rsidR="007F2ECD" w:rsidRPr="00431756" w:rsidRDefault="007F2ECD" w:rsidP="006938B2">
            <w:pPr>
              <w:rPr>
                <w:rFonts w:asciiTheme="minorEastAsia" w:hAnsiTheme="minorEastAsia"/>
                <w:sz w:val="22"/>
              </w:rPr>
            </w:pPr>
          </w:p>
        </w:tc>
        <w:tc>
          <w:tcPr>
            <w:tcW w:w="3969" w:type="dxa"/>
            <w:gridSpan w:val="3"/>
          </w:tcPr>
          <w:p w:rsidR="007F2ECD" w:rsidRPr="00431756" w:rsidRDefault="007F2ECD" w:rsidP="006938B2">
            <w:pPr>
              <w:rPr>
                <w:rFonts w:asciiTheme="minorEastAsia" w:hAnsiTheme="minorEastAsia"/>
                <w:sz w:val="22"/>
              </w:rPr>
            </w:pPr>
          </w:p>
        </w:tc>
      </w:tr>
      <w:tr w:rsidR="007F2ECD" w:rsidRPr="00CE4F67" w:rsidTr="006938B2">
        <w:tc>
          <w:tcPr>
            <w:tcW w:w="10349" w:type="dxa"/>
            <w:gridSpan w:val="8"/>
            <w:shd w:val="clear" w:color="auto" w:fill="D9D9D9" w:themeFill="background1" w:themeFillShade="D9"/>
          </w:tcPr>
          <w:p w:rsidR="007F2ECD" w:rsidRDefault="007F2ECD" w:rsidP="006938B2">
            <w:pPr>
              <w:jc w:val="center"/>
              <w:rPr>
                <w:b/>
                <w:color w:val="C00000"/>
              </w:rPr>
            </w:pPr>
            <w:r>
              <w:rPr>
                <w:rFonts w:hint="eastAsia"/>
                <w:b/>
                <w:color w:val="C00000"/>
              </w:rPr>
              <w:t>第十二</w:t>
            </w:r>
            <w:r w:rsidRPr="00DF433F">
              <w:rPr>
                <w:rFonts w:hint="eastAsia"/>
                <w:b/>
                <w:color w:val="C00000"/>
              </w:rPr>
              <w:t>部分：</w:t>
            </w:r>
            <w:r w:rsidRPr="0016060E">
              <w:rPr>
                <w:b/>
                <w:color w:val="C00000"/>
              </w:rPr>
              <w:t>Periodic Interest Entitlement</w:t>
            </w:r>
            <w:r w:rsidRPr="00DF433F">
              <w:rPr>
                <w:rFonts w:hint="eastAsia"/>
                <w:b/>
                <w:color w:val="C00000"/>
              </w:rPr>
              <w:t>，</w:t>
            </w:r>
            <w:r>
              <w:rPr>
                <w:rFonts w:hint="eastAsia"/>
                <w:b/>
                <w:color w:val="C00000"/>
              </w:rPr>
              <w:t>n</w:t>
            </w:r>
            <w:r w:rsidRPr="00DF433F">
              <w:rPr>
                <w:rFonts w:hint="eastAsia"/>
                <w:b/>
                <w:color w:val="C00000"/>
              </w:rPr>
              <w:t>条记录，包含以下字段</w:t>
            </w:r>
          </w:p>
          <w:p w:rsidR="00BA0352" w:rsidRPr="00DF433F" w:rsidRDefault="00BA0352" w:rsidP="006938B2">
            <w:pPr>
              <w:jc w:val="center"/>
              <w:rPr>
                <w:b/>
                <w:color w:val="C00000"/>
              </w:rPr>
            </w:pPr>
            <w:r>
              <w:rPr>
                <w:rFonts w:hint="eastAsia"/>
                <w:b/>
                <w:color w:val="C00000"/>
              </w:rPr>
              <w:t>定期利息</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Record type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"N" = Periodic Interest</w:t>
            </w:r>
            <w:r>
              <w:rPr>
                <w:rFonts w:asciiTheme="minorEastAsia" w:hAnsiTheme="minorEastAsia" w:hint="eastAsia"/>
                <w:sz w:val="22"/>
              </w:rPr>
              <w:t xml:space="preserve"> </w:t>
            </w:r>
            <w:r w:rsidRPr="00431756">
              <w:rPr>
                <w:rFonts w:asciiTheme="minorEastAsia" w:hAnsiTheme="minorEastAsia"/>
                <w:sz w:val="22"/>
              </w:rPr>
              <w:t>Entitlement</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Stock code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9(5)</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ISIN</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Reference Number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X(9)</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Holding type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"H" = holding</w:t>
            </w:r>
          </w:p>
          <w:p w:rsidR="007F2ECD" w:rsidRPr="00431756" w:rsidRDefault="007F2ECD" w:rsidP="006938B2">
            <w:pPr>
              <w:rPr>
                <w:rFonts w:asciiTheme="minorEastAsia" w:hAnsiTheme="minorEastAsia"/>
                <w:sz w:val="22"/>
              </w:rPr>
            </w:pPr>
            <w:r w:rsidRPr="00431756">
              <w:rPr>
                <w:rFonts w:asciiTheme="minorEastAsia" w:hAnsiTheme="minorEastAsia"/>
                <w:sz w:val="22"/>
              </w:rPr>
              <w:t>"P" = position</w:t>
            </w:r>
          </w:p>
          <w:p w:rsidR="007F2ECD" w:rsidRPr="00431756" w:rsidRDefault="007F2ECD" w:rsidP="006938B2">
            <w:pPr>
              <w:rPr>
                <w:rFonts w:asciiTheme="minorEastAsia" w:hAnsiTheme="minorEastAsia"/>
                <w:sz w:val="22"/>
              </w:rPr>
            </w:pPr>
            <w:r w:rsidRPr="00431756">
              <w:rPr>
                <w:rFonts w:asciiTheme="minorEastAsia" w:hAnsiTheme="minorEastAsia"/>
                <w:sz w:val="22"/>
              </w:rPr>
              <w:t>"R" = receivable</w:t>
            </w:r>
          </w:p>
          <w:p w:rsidR="007F2ECD" w:rsidRPr="00431756" w:rsidRDefault="007F2ECD" w:rsidP="006938B2">
            <w:pPr>
              <w:rPr>
                <w:rFonts w:asciiTheme="minorEastAsia" w:hAnsiTheme="minorEastAsia"/>
                <w:sz w:val="22"/>
              </w:rPr>
            </w:pPr>
            <w:r w:rsidRPr="00431756">
              <w:rPr>
                <w:rFonts w:asciiTheme="minorEastAsia" w:hAnsiTheme="minorEastAsia"/>
                <w:sz w:val="22"/>
              </w:rPr>
              <w:t>"S" = SBL position</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Receivable Type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"C" = cancelled</w:t>
            </w:r>
          </w:p>
          <w:p w:rsidR="007F2ECD" w:rsidRPr="00431756" w:rsidRDefault="007F2ECD" w:rsidP="006938B2">
            <w:pPr>
              <w:rPr>
                <w:rFonts w:asciiTheme="minorEastAsia" w:hAnsiTheme="minorEastAsia"/>
                <w:sz w:val="22"/>
              </w:rPr>
            </w:pPr>
            <w:r w:rsidRPr="00431756">
              <w:rPr>
                <w:rFonts w:asciiTheme="minorEastAsia" w:hAnsiTheme="minorEastAsia"/>
                <w:sz w:val="22"/>
              </w:rPr>
              <w:t>"P" = preliminary</w:t>
            </w:r>
          </w:p>
          <w:p w:rsidR="007F2ECD" w:rsidRPr="00431756" w:rsidRDefault="007F2ECD" w:rsidP="006938B2">
            <w:pPr>
              <w:rPr>
                <w:rFonts w:asciiTheme="minorEastAsia" w:hAnsiTheme="minorEastAsia"/>
                <w:sz w:val="22"/>
              </w:rPr>
            </w:pPr>
            <w:r w:rsidRPr="00431756">
              <w:rPr>
                <w:rFonts w:asciiTheme="minorEastAsia" w:hAnsiTheme="minorEastAsia"/>
                <w:sz w:val="22"/>
              </w:rPr>
              <w:t>"F" = final</w:t>
            </w:r>
          </w:p>
          <w:p w:rsidR="007F2ECD" w:rsidRPr="00431756" w:rsidRDefault="007F2ECD" w:rsidP="006938B2">
            <w:pPr>
              <w:rPr>
                <w:rFonts w:asciiTheme="minorEastAsia" w:hAnsiTheme="minorEastAsia"/>
                <w:sz w:val="22"/>
              </w:rPr>
            </w:pPr>
            <w:r w:rsidRPr="00431756">
              <w:rPr>
                <w:rFonts w:asciiTheme="minorEastAsia" w:hAnsiTheme="minorEastAsia"/>
                <w:sz w:val="22"/>
              </w:rPr>
              <w:t>"T" = to be advised</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Original Shareholding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Sign of Original Shareholding quantity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 for negative</w:t>
            </w:r>
          </w:p>
          <w:p w:rsidR="007F2ECD" w:rsidRPr="00431756" w:rsidRDefault="007F2ECD" w:rsidP="006938B2">
            <w:pPr>
              <w:rPr>
                <w:rFonts w:asciiTheme="minorEastAsia" w:hAnsiTheme="minorEastAsia"/>
                <w:sz w:val="22"/>
              </w:rPr>
            </w:pPr>
            <w:r w:rsidRPr="00431756">
              <w:rPr>
                <w:rFonts w:asciiTheme="minorEastAsia" w:hAnsiTheme="minorEastAsia"/>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Distributed Currency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X(3)</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Receivable Amount</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9(13)V9(2)</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0.00 = To be determined</w:t>
            </w:r>
          </w:p>
          <w:p w:rsidR="007F2ECD" w:rsidRPr="00431756" w:rsidRDefault="007F2ECD" w:rsidP="006938B2">
            <w:pPr>
              <w:rPr>
                <w:rFonts w:asciiTheme="minorEastAsia" w:hAnsiTheme="minorEastAsia"/>
                <w:sz w:val="22"/>
              </w:rPr>
            </w:pPr>
            <w:r w:rsidRPr="00431756">
              <w:rPr>
                <w:rFonts w:asciiTheme="minorEastAsia" w:hAnsiTheme="minorEastAsia"/>
                <w:sz w:val="22"/>
              </w:rPr>
              <w:t>(if Recv type = "C"/"P")</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Sign of Receivable Amount</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 for negative</w:t>
            </w:r>
          </w:p>
          <w:p w:rsidR="007F2ECD" w:rsidRPr="00431756" w:rsidRDefault="007F2ECD" w:rsidP="006938B2">
            <w:pPr>
              <w:rPr>
                <w:rFonts w:asciiTheme="minorEastAsia" w:hAnsiTheme="minorEastAsia"/>
                <w:sz w:val="22"/>
              </w:rPr>
            </w:pPr>
            <w:r w:rsidRPr="00431756">
              <w:rPr>
                <w:rFonts w:asciiTheme="minorEastAsia" w:hAnsiTheme="minorEastAsia"/>
                <w:sz w:val="22"/>
              </w:rPr>
              <w:t>blank = 0 or positive</w:t>
            </w:r>
          </w:p>
        </w:tc>
      </w:tr>
      <w:tr w:rsidR="007F2ECD" w:rsidRPr="002B717F" w:rsidTr="006938B2">
        <w:tc>
          <w:tcPr>
            <w:tcW w:w="1986" w:type="dxa"/>
          </w:tcPr>
          <w:p w:rsidR="007F2ECD" w:rsidRPr="0016060E"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Announcement Number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X(9)</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Pr="0016060E"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Event Sequential Number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Pr="0016060E"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Interest Collection Fee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9(7)V9(2)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Pr="0016060E"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Disbursement Charge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9(7)V9(2)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Pr="0016060E"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Net Amount Payment</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9(13)V9(2)</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Pr="0016060E"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Sign of Net Amount Payment</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X(1)</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 for negative</w:t>
            </w:r>
          </w:p>
          <w:p w:rsidR="007F2ECD" w:rsidRPr="00431756" w:rsidRDefault="007F2ECD" w:rsidP="006938B2">
            <w:pPr>
              <w:rPr>
                <w:rFonts w:asciiTheme="minorEastAsia" w:hAnsiTheme="minorEastAsia"/>
                <w:sz w:val="22"/>
              </w:rPr>
            </w:pPr>
            <w:r w:rsidRPr="00431756">
              <w:rPr>
                <w:rFonts w:asciiTheme="minorEastAsia" w:hAnsiTheme="minorEastAsia"/>
                <w:sz w:val="22"/>
              </w:rPr>
              <w:t>blank = 0 or positive</w:t>
            </w:r>
          </w:p>
        </w:tc>
      </w:tr>
      <w:tr w:rsidR="007F2ECD" w:rsidRPr="002B717F" w:rsidTr="006938B2">
        <w:tc>
          <w:tcPr>
            <w:tcW w:w="1986" w:type="dxa"/>
          </w:tcPr>
          <w:p w:rsidR="007F2ECD" w:rsidRPr="0016060E"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Book Close From Date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9(8)</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YYYYMMDD</w:t>
            </w:r>
          </w:p>
        </w:tc>
      </w:tr>
      <w:tr w:rsidR="007F2ECD" w:rsidRPr="002B717F" w:rsidTr="006938B2">
        <w:tc>
          <w:tcPr>
            <w:tcW w:w="1986" w:type="dxa"/>
          </w:tcPr>
          <w:p w:rsidR="007F2ECD" w:rsidRPr="0016060E"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Book Close To Date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9(8)</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YYYYMMDD</w:t>
            </w:r>
          </w:p>
        </w:tc>
      </w:tr>
      <w:tr w:rsidR="007F2ECD" w:rsidRPr="002B717F" w:rsidTr="006938B2">
        <w:tc>
          <w:tcPr>
            <w:tcW w:w="1986" w:type="dxa"/>
          </w:tcPr>
          <w:p w:rsidR="007F2ECD" w:rsidRPr="0016060E"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Second Ex-Dividend Date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9(8)</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YYYYMMDD</w:t>
            </w:r>
          </w:p>
        </w:tc>
      </w:tr>
      <w:tr w:rsidR="007F2ECD" w:rsidRPr="002B717F" w:rsidTr="006938B2">
        <w:tc>
          <w:tcPr>
            <w:tcW w:w="1986" w:type="dxa"/>
          </w:tcPr>
          <w:p w:rsidR="007F2ECD" w:rsidRPr="0016060E"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Payable Date</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9(8)</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YYYYMMDD</w:t>
            </w:r>
          </w:p>
        </w:tc>
      </w:tr>
      <w:tr w:rsidR="007F2ECD" w:rsidRPr="002B717F" w:rsidTr="006938B2">
        <w:tc>
          <w:tcPr>
            <w:tcW w:w="1986" w:type="dxa"/>
          </w:tcPr>
          <w:p w:rsidR="007F2ECD" w:rsidRPr="0016060E"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Event Summary</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X(40)</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Pr="0016060E"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 xml:space="preserve">SBL Position Number  </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X(9)</w:t>
            </w:r>
          </w:p>
        </w:tc>
        <w:tc>
          <w:tcPr>
            <w:tcW w:w="3969" w:type="dxa"/>
            <w:gridSpan w:val="3"/>
          </w:tcPr>
          <w:p w:rsidR="007F2ECD" w:rsidRPr="00431756" w:rsidRDefault="007F2ECD" w:rsidP="006938B2">
            <w:pPr>
              <w:rPr>
                <w:rFonts w:asciiTheme="minorEastAsia" w:hAnsiTheme="minorEastAsia"/>
                <w:sz w:val="22"/>
              </w:rPr>
            </w:pPr>
          </w:p>
        </w:tc>
      </w:tr>
      <w:tr w:rsidR="007F2ECD" w:rsidRPr="002B717F" w:rsidTr="006938B2">
        <w:tc>
          <w:tcPr>
            <w:tcW w:w="1986" w:type="dxa"/>
          </w:tcPr>
          <w:p w:rsidR="007F2ECD" w:rsidRPr="0016060E"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Bank Charges</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9(13)V9(2)</w:t>
            </w:r>
          </w:p>
        </w:tc>
        <w:tc>
          <w:tcPr>
            <w:tcW w:w="3969" w:type="dxa"/>
            <w:gridSpan w:val="3"/>
          </w:tcPr>
          <w:p w:rsidR="007F2ECD" w:rsidRPr="00431756" w:rsidRDefault="007F2ECD" w:rsidP="006938B2">
            <w:pPr>
              <w:rPr>
                <w:rFonts w:asciiTheme="minorEastAsia" w:hAnsiTheme="minorEastAsia"/>
                <w:sz w:val="22"/>
              </w:rPr>
            </w:pPr>
          </w:p>
        </w:tc>
      </w:tr>
      <w:tr w:rsidR="007F2ECD" w:rsidRPr="0016060E" w:rsidTr="006938B2">
        <w:tc>
          <w:tcPr>
            <w:tcW w:w="1986" w:type="dxa"/>
          </w:tcPr>
          <w:p w:rsidR="007F2ECD" w:rsidRPr="0016060E"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Record Checksum</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9(17)</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Sum of Stk cd, Orig shrhldg,</w:t>
            </w:r>
          </w:p>
          <w:p w:rsidR="007F2ECD" w:rsidRPr="00431756" w:rsidRDefault="007F2ECD" w:rsidP="006938B2">
            <w:pPr>
              <w:rPr>
                <w:rFonts w:asciiTheme="minorEastAsia" w:hAnsiTheme="minorEastAsia"/>
                <w:sz w:val="22"/>
              </w:rPr>
            </w:pPr>
            <w:r w:rsidRPr="00431756">
              <w:rPr>
                <w:rFonts w:asciiTheme="minorEastAsia" w:hAnsiTheme="minorEastAsia"/>
                <w:sz w:val="22"/>
              </w:rPr>
              <w:t>Recv Amt, Evt no, Int. Coll fee,</w:t>
            </w:r>
          </w:p>
          <w:p w:rsidR="007F2ECD" w:rsidRPr="00431756" w:rsidRDefault="007F2ECD" w:rsidP="006938B2">
            <w:pPr>
              <w:rPr>
                <w:rFonts w:asciiTheme="minorEastAsia" w:hAnsiTheme="minorEastAsia"/>
                <w:sz w:val="22"/>
              </w:rPr>
            </w:pPr>
            <w:r w:rsidRPr="00431756">
              <w:rPr>
                <w:rFonts w:asciiTheme="minorEastAsia" w:hAnsiTheme="minorEastAsia"/>
                <w:sz w:val="22"/>
              </w:rPr>
              <w:t>Disb chrg, Net Amt pymt, Book</w:t>
            </w:r>
          </w:p>
          <w:p w:rsidR="007F2ECD" w:rsidRPr="00431756" w:rsidRDefault="007F2ECD" w:rsidP="006938B2">
            <w:pPr>
              <w:rPr>
                <w:rFonts w:asciiTheme="minorEastAsia" w:hAnsiTheme="minorEastAsia"/>
                <w:sz w:val="22"/>
              </w:rPr>
            </w:pPr>
            <w:r w:rsidRPr="00431756">
              <w:rPr>
                <w:rFonts w:asciiTheme="minorEastAsia" w:hAnsiTheme="minorEastAsia"/>
                <w:sz w:val="22"/>
              </w:rPr>
              <w:t>Close Fr Dt, Book Close To Dt,</w:t>
            </w:r>
          </w:p>
          <w:p w:rsidR="007F2ECD" w:rsidRPr="00431756" w:rsidRDefault="007F2ECD" w:rsidP="006938B2">
            <w:pPr>
              <w:rPr>
                <w:rFonts w:asciiTheme="minorEastAsia" w:hAnsiTheme="minorEastAsia"/>
                <w:sz w:val="22"/>
              </w:rPr>
            </w:pPr>
            <w:r w:rsidRPr="00431756">
              <w:rPr>
                <w:rFonts w:asciiTheme="minorEastAsia" w:hAnsiTheme="minorEastAsia"/>
                <w:sz w:val="22"/>
              </w:rPr>
              <w:t>Second Ex-Divd Dt, Payable Dt</w:t>
            </w:r>
          </w:p>
        </w:tc>
      </w:tr>
      <w:tr w:rsidR="007F2ECD" w:rsidRPr="0016060E" w:rsidTr="006938B2">
        <w:tc>
          <w:tcPr>
            <w:tcW w:w="1986" w:type="dxa"/>
          </w:tcPr>
          <w:p w:rsidR="007F2ECD" w:rsidRPr="0016060E"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Filler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X(60)</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Spaces</w:t>
            </w:r>
          </w:p>
        </w:tc>
      </w:tr>
      <w:tr w:rsidR="007F2ECD" w:rsidRPr="0016060E" w:rsidTr="006938B2">
        <w:tc>
          <w:tcPr>
            <w:tcW w:w="1986" w:type="dxa"/>
          </w:tcPr>
          <w:p w:rsidR="007F2ECD" w:rsidRPr="0016060E" w:rsidRDefault="007F2ECD" w:rsidP="006938B2">
            <w:pPr>
              <w:pStyle w:val="Default"/>
              <w:rPr>
                <w:sz w:val="21"/>
                <w:szCs w:val="21"/>
              </w:rPr>
            </w:pPr>
          </w:p>
        </w:tc>
        <w:tc>
          <w:tcPr>
            <w:tcW w:w="3402" w:type="dxa"/>
            <w:gridSpan w:val="2"/>
          </w:tcPr>
          <w:p w:rsidR="007F2ECD" w:rsidRPr="00431756" w:rsidRDefault="007F2ECD" w:rsidP="006938B2">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Filler</w:t>
            </w:r>
          </w:p>
        </w:tc>
        <w:tc>
          <w:tcPr>
            <w:tcW w:w="992" w:type="dxa"/>
            <w:gridSpan w:val="2"/>
          </w:tcPr>
          <w:p w:rsidR="007F2ECD" w:rsidRPr="00431756" w:rsidRDefault="007F2ECD" w:rsidP="006938B2">
            <w:pPr>
              <w:rPr>
                <w:rFonts w:asciiTheme="minorEastAsia" w:hAnsiTheme="minorEastAsia"/>
                <w:sz w:val="22"/>
              </w:rPr>
            </w:pPr>
            <w:r w:rsidRPr="00431756">
              <w:rPr>
                <w:rFonts w:asciiTheme="minorEastAsia" w:hAnsiTheme="minorEastAsia"/>
                <w:sz w:val="22"/>
              </w:rPr>
              <w:t>X(3)</w:t>
            </w:r>
          </w:p>
        </w:tc>
        <w:tc>
          <w:tcPr>
            <w:tcW w:w="3969" w:type="dxa"/>
            <w:gridSpan w:val="3"/>
          </w:tcPr>
          <w:p w:rsidR="007F2ECD" w:rsidRPr="00431756" w:rsidRDefault="007F2ECD" w:rsidP="006938B2">
            <w:pPr>
              <w:rPr>
                <w:rFonts w:asciiTheme="minorEastAsia" w:hAnsiTheme="minorEastAsia"/>
                <w:sz w:val="22"/>
              </w:rPr>
            </w:pPr>
            <w:r w:rsidRPr="00431756">
              <w:rPr>
                <w:rFonts w:asciiTheme="minorEastAsia" w:hAnsiTheme="minorEastAsia"/>
                <w:sz w:val="22"/>
              </w:rPr>
              <w:t>Reserved for system use</w:t>
            </w:r>
          </w:p>
        </w:tc>
      </w:tr>
      <w:tr w:rsidR="007F2ECD" w:rsidRPr="00CE4F67" w:rsidTr="006938B2">
        <w:tc>
          <w:tcPr>
            <w:tcW w:w="10349" w:type="dxa"/>
            <w:gridSpan w:val="8"/>
            <w:shd w:val="clear" w:color="auto" w:fill="D9D9D9" w:themeFill="background1" w:themeFillShade="D9"/>
          </w:tcPr>
          <w:p w:rsidR="007F2ECD" w:rsidRDefault="007F2ECD" w:rsidP="006938B2">
            <w:pPr>
              <w:jc w:val="center"/>
              <w:rPr>
                <w:b/>
                <w:color w:val="C00000"/>
              </w:rPr>
            </w:pPr>
            <w:r>
              <w:rPr>
                <w:rFonts w:hint="eastAsia"/>
                <w:b/>
                <w:color w:val="C00000"/>
              </w:rPr>
              <w:t>第十三</w:t>
            </w:r>
            <w:r w:rsidRPr="00DF433F">
              <w:rPr>
                <w:rFonts w:hint="eastAsia"/>
                <w:b/>
                <w:color w:val="C00000"/>
              </w:rPr>
              <w:t>部分：</w:t>
            </w:r>
            <w:r w:rsidRPr="0016060E">
              <w:rPr>
                <w:b/>
                <w:color w:val="C00000"/>
              </w:rPr>
              <w:t>Bond / Pref. Shs Conversion</w:t>
            </w:r>
            <w:r w:rsidRPr="00DF433F">
              <w:rPr>
                <w:rFonts w:hint="eastAsia"/>
                <w:b/>
                <w:color w:val="C00000"/>
              </w:rPr>
              <w:t>，</w:t>
            </w:r>
            <w:r>
              <w:rPr>
                <w:rFonts w:hint="eastAsia"/>
                <w:b/>
                <w:color w:val="C00000"/>
              </w:rPr>
              <w:t>n</w:t>
            </w:r>
            <w:r w:rsidRPr="00DF433F">
              <w:rPr>
                <w:rFonts w:hint="eastAsia"/>
                <w:b/>
                <w:color w:val="C00000"/>
              </w:rPr>
              <w:t>条记录，包含以下字段</w:t>
            </w:r>
          </w:p>
          <w:p w:rsidR="00BA0352" w:rsidRPr="00DF433F" w:rsidRDefault="00BA0352" w:rsidP="006938B2">
            <w:pPr>
              <w:jc w:val="center"/>
              <w:rPr>
                <w:b/>
                <w:color w:val="C00000"/>
              </w:rPr>
            </w:pPr>
            <w:r>
              <w:rPr>
                <w:rFonts w:hint="eastAsia"/>
                <w:b/>
                <w:color w:val="C00000"/>
              </w:rPr>
              <w:t>债券转换</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Record type</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"O" = Bond/Preference Shares</w:t>
            </w:r>
            <w:r>
              <w:rPr>
                <w:rFonts w:hint="eastAsia"/>
                <w:sz w:val="22"/>
              </w:rPr>
              <w:t xml:space="preserve"> </w:t>
            </w:r>
            <w:r w:rsidRPr="0016060E">
              <w:rPr>
                <w:sz w:val="22"/>
              </w:rPr>
              <w:t>Conversion</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Stock Code</w:t>
            </w:r>
          </w:p>
        </w:tc>
        <w:tc>
          <w:tcPr>
            <w:tcW w:w="992" w:type="dxa"/>
            <w:gridSpan w:val="2"/>
          </w:tcPr>
          <w:p w:rsidR="007F2ECD" w:rsidRPr="0016060E" w:rsidRDefault="007F2ECD" w:rsidP="006938B2">
            <w:pPr>
              <w:rPr>
                <w:sz w:val="22"/>
              </w:rPr>
            </w:pPr>
            <w:r w:rsidRPr="0016060E">
              <w:rPr>
                <w:sz w:val="22"/>
              </w:rPr>
              <w:t>9(5)</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ISIN</w:t>
            </w:r>
          </w:p>
        </w:tc>
        <w:tc>
          <w:tcPr>
            <w:tcW w:w="992" w:type="dxa"/>
            <w:gridSpan w:val="2"/>
          </w:tcPr>
          <w:p w:rsidR="007F2ECD" w:rsidRPr="0016060E" w:rsidRDefault="007F2ECD" w:rsidP="006938B2">
            <w:pPr>
              <w:rPr>
                <w:sz w:val="22"/>
              </w:rPr>
            </w:pPr>
            <w:r w:rsidRPr="0016060E">
              <w:rPr>
                <w:sz w:val="22"/>
              </w:rPr>
              <w:t>X(12)</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Reference Number</w:t>
            </w:r>
          </w:p>
        </w:tc>
        <w:tc>
          <w:tcPr>
            <w:tcW w:w="992" w:type="dxa"/>
            <w:gridSpan w:val="2"/>
          </w:tcPr>
          <w:p w:rsidR="007F2ECD" w:rsidRPr="0016060E" w:rsidRDefault="007F2ECD" w:rsidP="006938B2">
            <w:pPr>
              <w:rPr>
                <w:sz w:val="22"/>
              </w:rPr>
            </w:pPr>
            <w:r w:rsidRPr="0016060E">
              <w:rPr>
                <w:sz w:val="22"/>
              </w:rPr>
              <w:t>X(9)</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Holding Type</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"H" = holding</w:t>
            </w:r>
          </w:p>
          <w:p w:rsidR="007F2ECD" w:rsidRPr="0016060E" w:rsidRDefault="007F2ECD" w:rsidP="006938B2">
            <w:pPr>
              <w:rPr>
                <w:sz w:val="22"/>
              </w:rPr>
            </w:pPr>
            <w:r w:rsidRPr="0016060E">
              <w:rPr>
                <w:sz w:val="22"/>
              </w:rPr>
              <w:t>"P" = position</w:t>
            </w:r>
          </w:p>
          <w:p w:rsidR="007F2ECD" w:rsidRPr="0016060E" w:rsidRDefault="007F2ECD" w:rsidP="006938B2">
            <w:pPr>
              <w:rPr>
                <w:sz w:val="22"/>
              </w:rPr>
            </w:pPr>
            <w:r w:rsidRPr="0016060E">
              <w:rPr>
                <w:sz w:val="22"/>
              </w:rPr>
              <w:t>"R" = receivable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Receivable Type</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"C" = cancelled</w:t>
            </w:r>
          </w:p>
          <w:p w:rsidR="007F2ECD" w:rsidRPr="0016060E" w:rsidRDefault="007F2ECD" w:rsidP="006938B2">
            <w:pPr>
              <w:rPr>
                <w:sz w:val="22"/>
              </w:rPr>
            </w:pPr>
            <w:r w:rsidRPr="0016060E">
              <w:rPr>
                <w:sz w:val="22"/>
              </w:rPr>
              <w:t>"P" = preliminary</w:t>
            </w:r>
          </w:p>
          <w:p w:rsidR="007F2ECD" w:rsidRDefault="007F2ECD" w:rsidP="006938B2">
            <w:pPr>
              <w:tabs>
                <w:tab w:val="center" w:pos="1593"/>
              </w:tabs>
              <w:rPr>
                <w:sz w:val="22"/>
              </w:rPr>
            </w:pPr>
            <w:r w:rsidRPr="0016060E">
              <w:rPr>
                <w:sz w:val="22"/>
              </w:rPr>
              <w:t>"F" = final</w:t>
            </w:r>
          </w:p>
          <w:p w:rsidR="007F2ECD" w:rsidRPr="0016060E" w:rsidRDefault="007F2ECD" w:rsidP="006938B2">
            <w:pPr>
              <w:tabs>
                <w:tab w:val="center" w:pos="1593"/>
              </w:tabs>
              <w:rPr>
                <w:sz w:val="22"/>
              </w:rPr>
            </w:pPr>
            <w:r w:rsidRPr="0016060E">
              <w:rPr>
                <w:sz w:val="22"/>
              </w:rPr>
              <w:t>"T" = to be advised</w:t>
            </w:r>
            <w:r>
              <w:rPr>
                <w:sz w:val="22"/>
              </w:rPr>
              <w:tab/>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Bond Quantity</w:t>
            </w:r>
          </w:p>
        </w:tc>
        <w:tc>
          <w:tcPr>
            <w:tcW w:w="992" w:type="dxa"/>
            <w:gridSpan w:val="2"/>
          </w:tcPr>
          <w:p w:rsidR="007F2ECD" w:rsidRPr="0016060E" w:rsidRDefault="007F2ECD" w:rsidP="006938B2">
            <w:pPr>
              <w:rPr>
                <w:sz w:val="22"/>
              </w:rPr>
            </w:pPr>
            <w:r w:rsidRPr="0016060E">
              <w:rPr>
                <w:sz w:val="22"/>
              </w:rPr>
              <w:t>9(13)</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Sign of Bond Quantity</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 for negative</w:t>
            </w:r>
          </w:p>
          <w:p w:rsidR="007F2ECD" w:rsidRPr="0016060E" w:rsidRDefault="007F2ECD" w:rsidP="006938B2">
            <w:pPr>
              <w:rPr>
                <w:sz w:val="22"/>
              </w:rPr>
            </w:pPr>
            <w:r w:rsidRPr="0016060E">
              <w:rPr>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Stock/Currency Code Flag</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"S" - Bond duster share</w:t>
            </w:r>
          </w:p>
          <w:p w:rsidR="007F2ECD" w:rsidRPr="0016060E" w:rsidRDefault="007F2ECD" w:rsidP="006938B2">
            <w:pPr>
              <w:rPr>
                <w:sz w:val="22"/>
              </w:rPr>
            </w:pPr>
            <w:r w:rsidRPr="0016060E">
              <w:rPr>
                <w:sz w:val="22"/>
              </w:rPr>
              <w:t>"C" - Bond duster cash</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Distributed Currency</w:t>
            </w:r>
          </w:p>
        </w:tc>
        <w:tc>
          <w:tcPr>
            <w:tcW w:w="992" w:type="dxa"/>
            <w:gridSpan w:val="2"/>
          </w:tcPr>
          <w:p w:rsidR="007F2ECD" w:rsidRPr="0016060E" w:rsidRDefault="007F2ECD" w:rsidP="006938B2">
            <w:pPr>
              <w:rPr>
                <w:sz w:val="22"/>
              </w:rPr>
            </w:pPr>
            <w:r w:rsidRPr="0016060E">
              <w:rPr>
                <w:sz w:val="22"/>
              </w:rPr>
              <w:t>X(3)</w:t>
            </w:r>
          </w:p>
        </w:tc>
        <w:tc>
          <w:tcPr>
            <w:tcW w:w="3969" w:type="dxa"/>
            <w:gridSpan w:val="3"/>
          </w:tcPr>
          <w:p w:rsidR="007F2ECD" w:rsidRPr="0016060E" w:rsidRDefault="007F2ECD" w:rsidP="006938B2">
            <w:pPr>
              <w:rPr>
                <w:sz w:val="22"/>
              </w:rPr>
            </w:pPr>
            <w:r w:rsidRPr="0016060E">
              <w:rPr>
                <w:sz w:val="22"/>
              </w:rPr>
              <w:t>blank if Stk/ccy fg = "S"</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Receivable Amount</w:t>
            </w:r>
          </w:p>
        </w:tc>
        <w:tc>
          <w:tcPr>
            <w:tcW w:w="992" w:type="dxa"/>
            <w:gridSpan w:val="2"/>
          </w:tcPr>
          <w:p w:rsidR="007F2ECD" w:rsidRPr="0016060E" w:rsidRDefault="007F2ECD" w:rsidP="006938B2">
            <w:pPr>
              <w:rPr>
                <w:sz w:val="22"/>
              </w:rPr>
            </w:pPr>
            <w:r w:rsidRPr="0016060E">
              <w:rPr>
                <w:sz w:val="22"/>
              </w:rPr>
              <w:t>9(13)V9(2)</w:t>
            </w:r>
          </w:p>
        </w:tc>
        <w:tc>
          <w:tcPr>
            <w:tcW w:w="3969" w:type="dxa"/>
            <w:gridSpan w:val="3"/>
          </w:tcPr>
          <w:p w:rsidR="007F2ECD" w:rsidRPr="0016060E" w:rsidRDefault="007F2ECD" w:rsidP="006938B2">
            <w:pPr>
              <w:rPr>
                <w:sz w:val="22"/>
              </w:rPr>
            </w:pPr>
            <w:r w:rsidRPr="0016060E">
              <w:rPr>
                <w:sz w:val="22"/>
              </w:rPr>
              <w:t>0.00 if Stk/ccy fg = "S" 0.00 =</w:t>
            </w:r>
          </w:p>
          <w:p w:rsidR="007F2ECD" w:rsidRPr="0016060E" w:rsidRDefault="007F2ECD" w:rsidP="006938B2">
            <w:pPr>
              <w:rPr>
                <w:sz w:val="22"/>
              </w:rPr>
            </w:pPr>
            <w:r w:rsidRPr="0016060E">
              <w:rPr>
                <w:sz w:val="22"/>
              </w:rPr>
              <w:t>To be determined</w:t>
            </w:r>
          </w:p>
          <w:p w:rsidR="007F2ECD" w:rsidRPr="0016060E" w:rsidRDefault="007F2ECD" w:rsidP="006938B2">
            <w:pPr>
              <w:rPr>
                <w:sz w:val="22"/>
              </w:rPr>
            </w:pPr>
            <w:r w:rsidRPr="0016060E">
              <w:rPr>
                <w:sz w:val="22"/>
              </w:rPr>
              <w:t>(if Recv type = "C"/"P")</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Sign of Receivable Amount</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blank if Stk/ccy fg = "S"</w:t>
            </w:r>
          </w:p>
          <w:p w:rsidR="007F2ECD" w:rsidRPr="0016060E" w:rsidRDefault="007F2ECD" w:rsidP="006938B2">
            <w:pPr>
              <w:rPr>
                <w:sz w:val="22"/>
              </w:rPr>
            </w:pPr>
            <w:r w:rsidRPr="0016060E">
              <w:rPr>
                <w:sz w:val="22"/>
              </w:rPr>
              <w:t>"-" = negative</w:t>
            </w:r>
          </w:p>
          <w:p w:rsidR="007F2ECD" w:rsidRPr="0016060E" w:rsidRDefault="007F2ECD" w:rsidP="006938B2">
            <w:pPr>
              <w:rPr>
                <w:sz w:val="22"/>
              </w:rPr>
            </w:pPr>
            <w:r w:rsidRPr="0016060E">
              <w:rPr>
                <w:sz w:val="22"/>
              </w:rPr>
              <w:t>blank = 0 or positive</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Distributed Stock Code</w:t>
            </w:r>
          </w:p>
        </w:tc>
        <w:tc>
          <w:tcPr>
            <w:tcW w:w="992" w:type="dxa"/>
            <w:gridSpan w:val="2"/>
          </w:tcPr>
          <w:p w:rsidR="007F2ECD" w:rsidRPr="0016060E" w:rsidRDefault="007F2ECD" w:rsidP="006938B2">
            <w:pPr>
              <w:rPr>
                <w:sz w:val="22"/>
              </w:rPr>
            </w:pPr>
            <w:r w:rsidRPr="0016060E">
              <w:rPr>
                <w:sz w:val="22"/>
              </w:rPr>
              <w:t>9(5)</w:t>
            </w:r>
          </w:p>
        </w:tc>
        <w:tc>
          <w:tcPr>
            <w:tcW w:w="3969" w:type="dxa"/>
            <w:gridSpan w:val="3"/>
          </w:tcPr>
          <w:p w:rsidR="007F2ECD" w:rsidRPr="0016060E" w:rsidRDefault="007F2ECD" w:rsidP="006938B2">
            <w:pPr>
              <w:rPr>
                <w:sz w:val="22"/>
              </w:rPr>
            </w:pPr>
            <w:r w:rsidRPr="0016060E">
              <w:rPr>
                <w:sz w:val="22"/>
              </w:rPr>
              <w:t>0 if Stk/ccy fg = "C"</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ISIN</w:t>
            </w:r>
          </w:p>
        </w:tc>
        <w:tc>
          <w:tcPr>
            <w:tcW w:w="992" w:type="dxa"/>
            <w:gridSpan w:val="2"/>
          </w:tcPr>
          <w:p w:rsidR="007F2ECD" w:rsidRPr="0016060E" w:rsidRDefault="007F2ECD" w:rsidP="006938B2">
            <w:pPr>
              <w:rPr>
                <w:sz w:val="22"/>
              </w:rPr>
            </w:pPr>
            <w:r w:rsidRPr="0016060E">
              <w:rPr>
                <w:sz w:val="22"/>
              </w:rPr>
              <w:t>X(12)</w:t>
            </w:r>
          </w:p>
        </w:tc>
        <w:tc>
          <w:tcPr>
            <w:tcW w:w="3969" w:type="dxa"/>
            <w:gridSpan w:val="3"/>
          </w:tcPr>
          <w:p w:rsidR="007F2ECD" w:rsidRPr="0016060E" w:rsidRDefault="007F2ECD" w:rsidP="006938B2">
            <w:pPr>
              <w:rPr>
                <w:sz w:val="22"/>
              </w:rPr>
            </w:pPr>
            <w:r w:rsidRPr="0016060E">
              <w:rPr>
                <w:sz w:val="22"/>
              </w:rPr>
              <w:t>0 if Stk/ccy fg = "C"</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Receivable Quantity</w:t>
            </w:r>
          </w:p>
        </w:tc>
        <w:tc>
          <w:tcPr>
            <w:tcW w:w="992" w:type="dxa"/>
            <w:gridSpan w:val="2"/>
          </w:tcPr>
          <w:p w:rsidR="007F2ECD" w:rsidRPr="0016060E" w:rsidRDefault="007F2ECD" w:rsidP="006938B2">
            <w:pPr>
              <w:rPr>
                <w:sz w:val="22"/>
              </w:rPr>
            </w:pPr>
            <w:r w:rsidRPr="0016060E">
              <w:rPr>
                <w:sz w:val="22"/>
              </w:rPr>
              <w:t>9(13)</w:t>
            </w:r>
          </w:p>
        </w:tc>
        <w:tc>
          <w:tcPr>
            <w:tcW w:w="3969" w:type="dxa"/>
            <w:gridSpan w:val="3"/>
          </w:tcPr>
          <w:p w:rsidR="007F2ECD" w:rsidRPr="0016060E" w:rsidRDefault="007F2ECD" w:rsidP="006938B2">
            <w:pPr>
              <w:rPr>
                <w:sz w:val="22"/>
              </w:rPr>
            </w:pPr>
            <w:r w:rsidRPr="0016060E">
              <w:rPr>
                <w:sz w:val="22"/>
              </w:rPr>
              <w:t>0 if Stk/ccy fg - "C"</w:t>
            </w:r>
          </w:p>
          <w:p w:rsidR="007F2ECD" w:rsidRPr="0016060E" w:rsidRDefault="007F2ECD" w:rsidP="006938B2">
            <w:pPr>
              <w:rPr>
                <w:sz w:val="22"/>
              </w:rPr>
            </w:pPr>
            <w:r w:rsidRPr="0016060E">
              <w:rPr>
                <w:sz w:val="22"/>
              </w:rPr>
              <w:t>0 = To be determined</w:t>
            </w:r>
          </w:p>
          <w:p w:rsidR="007F2ECD" w:rsidRPr="0016060E" w:rsidRDefault="007F2ECD" w:rsidP="006938B2">
            <w:pPr>
              <w:rPr>
                <w:sz w:val="22"/>
              </w:rPr>
            </w:pPr>
            <w:r w:rsidRPr="0016060E">
              <w:rPr>
                <w:sz w:val="22"/>
              </w:rPr>
              <w:t>(if Recv type = "C"/"P")</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Sign of Receivable Quantity</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blank if Stk/ccy fg = "C"</w:t>
            </w:r>
          </w:p>
          <w:p w:rsidR="007F2ECD" w:rsidRDefault="007F2ECD" w:rsidP="006938B2">
            <w:pPr>
              <w:rPr>
                <w:sz w:val="22"/>
              </w:rPr>
            </w:pPr>
            <w:r w:rsidRPr="0016060E">
              <w:rPr>
                <w:sz w:val="22"/>
              </w:rPr>
              <w:t>"-" = negative</w:t>
            </w:r>
          </w:p>
          <w:p w:rsidR="007F2ECD" w:rsidRPr="0016060E" w:rsidRDefault="007F2ECD" w:rsidP="006938B2">
            <w:pPr>
              <w:rPr>
                <w:sz w:val="22"/>
              </w:rPr>
            </w:pPr>
            <w:r w:rsidRPr="0016060E">
              <w:rPr>
                <w:sz w:val="22"/>
              </w:rPr>
              <w:t>blank = 0 or positive</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tabs>
                <w:tab w:val="left" w:pos="630"/>
              </w:tabs>
              <w:rPr>
                <w:sz w:val="21"/>
                <w:szCs w:val="21"/>
              </w:rPr>
            </w:pPr>
            <w:r w:rsidRPr="0016060E">
              <w:rPr>
                <w:sz w:val="21"/>
                <w:szCs w:val="21"/>
              </w:rPr>
              <w:t>Announcement Number</w:t>
            </w:r>
          </w:p>
        </w:tc>
        <w:tc>
          <w:tcPr>
            <w:tcW w:w="992" w:type="dxa"/>
            <w:gridSpan w:val="2"/>
          </w:tcPr>
          <w:p w:rsidR="007F2ECD" w:rsidRPr="0016060E" w:rsidRDefault="007F2ECD" w:rsidP="006938B2">
            <w:pPr>
              <w:rPr>
                <w:sz w:val="22"/>
              </w:rPr>
            </w:pPr>
            <w:r w:rsidRPr="0016060E">
              <w:rPr>
                <w:sz w:val="22"/>
              </w:rPr>
              <w:t>X(9)</w:t>
            </w:r>
          </w:p>
        </w:tc>
        <w:tc>
          <w:tcPr>
            <w:tcW w:w="3969" w:type="dxa"/>
            <w:gridSpan w:val="3"/>
          </w:tcPr>
          <w:p w:rsidR="007F2ECD" w:rsidRPr="0016060E" w:rsidRDefault="007F2ECD" w:rsidP="006938B2">
            <w:pPr>
              <w:rPr>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Event Sequential Number</w:t>
            </w:r>
          </w:p>
        </w:tc>
        <w:tc>
          <w:tcPr>
            <w:tcW w:w="992" w:type="dxa"/>
            <w:gridSpan w:val="2"/>
          </w:tcPr>
          <w:p w:rsidR="007F2ECD" w:rsidRPr="0016060E" w:rsidRDefault="007F2ECD" w:rsidP="006938B2">
            <w:pPr>
              <w:rPr>
                <w:sz w:val="22"/>
              </w:rPr>
            </w:pPr>
            <w:r w:rsidRPr="0016060E">
              <w:rPr>
                <w:sz w:val="22"/>
              </w:rPr>
              <w:t>9(2)</w:t>
            </w:r>
          </w:p>
        </w:tc>
        <w:tc>
          <w:tcPr>
            <w:tcW w:w="3969" w:type="dxa"/>
            <w:gridSpan w:val="3"/>
          </w:tcPr>
          <w:p w:rsidR="007F2ECD" w:rsidRPr="0016060E" w:rsidRDefault="007F2ECD" w:rsidP="006938B2">
            <w:pPr>
              <w:rPr>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Subscription Money</w:t>
            </w:r>
          </w:p>
        </w:tc>
        <w:tc>
          <w:tcPr>
            <w:tcW w:w="992" w:type="dxa"/>
            <w:gridSpan w:val="2"/>
          </w:tcPr>
          <w:p w:rsidR="007F2ECD" w:rsidRPr="0016060E" w:rsidRDefault="007F2ECD" w:rsidP="006938B2">
            <w:pPr>
              <w:rPr>
                <w:sz w:val="22"/>
              </w:rPr>
            </w:pPr>
            <w:r w:rsidRPr="0016060E">
              <w:rPr>
                <w:sz w:val="22"/>
              </w:rPr>
              <w:t>9(13)V9(2)</w:t>
            </w:r>
          </w:p>
        </w:tc>
        <w:tc>
          <w:tcPr>
            <w:tcW w:w="3969" w:type="dxa"/>
            <w:gridSpan w:val="3"/>
          </w:tcPr>
          <w:p w:rsidR="007F2ECD" w:rsidRPr="0016060E" w:rsidRDefault="007F2ECD" w:rsidP="006938B2">
            <w:pPr>
              <w:rPr>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Subscription Currency</w:t>
            </w:r>
          </w:p>
        </w:tc>
        <w:tc>
          <w:tcPr>
            <w:tcW w:w="992" w:type="dxa"/>
            <w:gridSpan w:val="2"/>
          </w:tcPr>
          <w:p w:rsidR="007F2ECD" w:rsidRPr="0016060E" w:rsidRDefault="007F2ECD" w:rsidP="006938B2">
            <w:pPr>
              <w:rPr>
                <w:sz w:val="22"/>
              </w:rPr>
            </w:pPr>
            <w:r w:rsidRPr="0016060E">
              <w:rPr>
                <w:sz w:val="22"/>
              </w:rPr>
              <w:t>X(3)</w:t>
            </w:r>
          </w:p>
        </w:tc>
        <w:tc>
          <w:tcPr>
            <w:tcW w:w="3969" w:type="dxa"/>
            <w:gridSpan w:val="3"/>
          </w:tcPr>
          <w:p w:rsidR="007F2ECD" w:rsidRPr="0016060E" w:rsidRDefault="007F2ECD" w:rsidP="006938B2">
            <w:pPr>
              <w:rPr>
                <w:sz w:val="22"/>
              </w:rPr>
            </w:pPr>
            <w:r w:rsidRPr="0016060E">
              <w:rPr>
                <w:sz w:val="22"/>
              </w:rPr>
              <w:t>Blank if HKD</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Conversion Fee</w:t>
            </w:r>
          </w:p>
        </w:tc>
        <w:tc>
          <w:tcPr>
            <w:tcW w:w="992" w:type="dxa"/>
            <w:gridSpan w:val="2"/>
          </w:tcPr>
          <w:p w:rsidR="007F2ECD" w:rsidRPr="0016060E" w:rsidRDefault="007F2ECD" w:rsidP="006938B2">
            <w:pPr>
              <w:rPr>
                <w:sz w:val="22"/>
              </w:rPr>
            </w:pPr>
            <w:r w:rsidRPr="0016060E">
              <w:rPr>
                <w:sz w:val="22"/>
              </w:rPr>
              <w:t>9(7)V9(2)</w:t>
            </w:r>
          </w:p>
        </w:tc>
        <w:tc>
          <w:tcPr>
            <w:tcW w:w="3969" w:type="dxa"/>
            <w:gridSpan w:val="3"/>
          </w:tcPr>
          <w:p w:rsidR="007F2ECD" w:rsidRPr="0016060E" w:rsidRDefault="007F2ECD" w:rsidP="006938B2">
            <w:pPr>
              <w:rPr>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Exercise Fee</w:t>
            </w:r>
          </w:p>
        </w:tc>
        <w:tc>
          <w:tcPr>
            <w:tcW w:w="992" w:type="dxa"/>
            <w:gridSpan w:val="2"/>
          </w:tcPr>
          <w:p w:rsidR="007F2ECD" w:rsidRPr="0016060E" w:rsidRDefault="007F2ECD" w:rsidP="006938B2">
            <w:pPr>
              <w:rPr>
                <w:sz w:val="22"/>
              </w:rPr>
            </w:pPr>
            <w:r w:rsidRPr="0016060E">
              <w:rPr>
                <w:sz w:val="22"/>
              </w:rPr>
              <w:t>9(7)V9(2)</w:t>
            </w:r>
          </w:p>
        </w:tc>
        <w:tc>
          <w:tcPr>
            <w:tcW w:w="3969" w:type="dxa"/>
            <w:gridSpan w:val="3"/>
          </w:tcPr>
          <w:p w:rsidR="007F2ECD" w:rsidRPr="0016060E" w:rsidRDefault="007F2ECD" w:rsidP="006938B2">
            <w:pPr>
              <w:rPr>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Interest Collection Fee</w:t>
            </w:r>
          </w:p>
        </w:tc>
        <w:tc>
          <w:tcPr>
            <w:tcW w:w="992" w:type="dxa"/>
            <w:gridSpan w:val="2"/>
          </w:tcPr>
          <w:p w:rsidR="007F2ECD" w:rsidRPr="0016060E" w:rsidRDefault="007F2ECD" w:rsidP="006938B2">
            <w:pPr>
              <w:rPr>
                <w:sz w:val="22"/>
              </w:rPr>
            </w:pPr>
            <w:r w:rsidRPr="0016060E">
              <w:rPr>
                <w:sz w:val="22"/>
              </w:rPr>
              <w:t>9(7)V9(2)</w:t>
            </w:r>
          </w:p>
        </w:tc>
        <w:tc>
          <w:tcPr>
            <w:tcW w:w="3969" w:type="dxa"/>
            <w:gridSpan w:val="3"/>
          </w:tcPr>
          <w:p w:rsidR="007F2ECD" w:rsidRPr="0016060E" w:rsidRDefault="007F2ECD" w:rsidP="006938B2">
            <w:pPr>
              <w:rPr>
                <w:sz w:val="22"/>
              </w:rPr>
            </w:pPr>
            <w:r w:rsidRPr="0016060E">
              <w:rPr>
                <w:sz w:val="22"/>
              </w:rPr>
              <w:t>0.00 if Stk/ccy fg = "S"</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Scrip Fee Coll</w:t>
            </w:r>
          </w:p>
        </w:tc>
        <w:tc>
          <w:tcPr>
            <w:tcW w:w="992" w:type="dxa"/>
            <w:gridSpan w:val="2"/>
          </w:tcPr>
          <w:p w:rsidR="007F2ECD" w:rsidRPr="0016060E" w:rsidRDefault="007F2ECD" w:rsidP="006938B2">
            <w:pPr>
              <w:rPr>
                <w:sz w:val="22"/>
              </w:rPr>
            </w:pPr>
            <w:r w:rsidRPr="0016060E">
              <w:rPr>
                <w:sz w:val="22"/>
              </w:rPr>
              <w:t>9(7)V9(2)</w:t>
            </w:r>
          </w:p>
        </w:tc>
        <w:tc>
          <w:tcPr>
            <w:tcW w:w="3969" w:type="dxa"/>
            <w:gridSpan w:val="3"/>
          </w:tcPr>
          <w:p w:rsidR="007F2ECD" w:rsidRPr="0016060E" w:rsidRDefault="007F2ECD" w:rsidP="006938B2">
            <w:pPr>
              <w:rPr>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Disbursement Charge</w:t>
            </w:r>
          </w:p>
        </w:tc>
        <w:tc>
          <w:tcPr>
            <w:tcW w:w="992" w:type="dxa"/>
            <w:gridSpan w:val="2"/>
          </w:tcPr>
          <w:p w:rsidR="007F2ECD" w:rsidRPr="0016060E" w:rsidRDefault="007F2ECD" w:rsidP="006938B2">
            <w:pPr>
              <w:rPr>
                <w:sz w:val="22"/>
              </w:rPr>
            </w:pPr>
            <w:r w:rsidRPr="0016060E">
              <w:rPr>
                <w:sz w:val="22"/>
              </w:rPr>
              <w:t>9(7)V9(2)</w:t>
            </w:r>
          </w:p>
        </w:tc>
        <w:tc>
          <w:tcPr>
            <w:tcW w:w="3969" w:type="dxa"/>
            <w:gridSpan w:val="3"/>
          </w:tcPr>
          <w:p w:rsidR="007F2ECD" w:rsidRPr="0016060E" w:rsidRDefault="007F2ECD" w:rsidP="006938B2">
            <w:pPr>
              <w:rPr>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Payable Date</w:t>
            </w:r>
          </w:p>
        </w:tc>
        <w:tc>
          <w:tcPr>
            <w:tcW w:w="992" w:type="dxa"/>
            <w:gridSpan w:val="2"/>
          </w:tcPr>
          <w:p w:rsidR="007F2ECD" w:rsidRPr="0016060E" w:rsidRDefault="007F2ECD" w:rsidP="006938B2">
            <w:pPr>
              <w:rPr>
                <w:sz w:val="22"/>
              </w:rPr>
            </w:pPr>
            <w:r w:rsidRPr="0016060E">
              <w:rPr>
                <w:sz w:val="22"/>
              </w:rPr>
              <w:t>9(8)</w:t>
            </w:r>
          </w:p>
        </w:tc>
        <w:tc>
          <w:tcPr>
            <w:tcW w:w="3969" w:type="dxa"/>
            <w:gridSpan w:val="3"/>
          </w:tcPr>
          <w:p w:rsidR="007F2ECD" w:rsidRPr="0016060E" w:rsidRDefault="007F2ECD" w:rsidP="006938B2">
            <w:pPr>
              <w:rPr>
                <w:sz w:val="22"/>
              </w:rPr>
            </w:pPr>
            <w:r w:rsidRPr="0016060E">
              <w:rPr>
                <w:sz w:val="22"/>
              </w:rPr>
              <w:t>YYYYMMDD</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Bank Charges</w:t>
            </w:r>
          </w:p>
        </w:tc>
        <w:tc>
          <w:tcPr>
            <w:tcW w:w="992" w:type="dxa"/>
            <w:gridSpan w:val="2"/>
          </w:tcPr>
          <w:p w:rsidR="007F2ECD" w:rsidRPr="0016060E" w:rsidRDefault="007F2ECD" w:rsidP="006938B2">
            <w:pPr>
              <w:rPr>
                <w:sz w:val="22"/>
              </w:rPr>
            </w:pPr>
            <w:r w:rsidRPr="0016060E">
              <w:rPr>
                <w:sz w:val="22"/>
              </w:rPr>
              <w:t>9(13)V9(2)</w:t>
            </w:r>
          </w:p>
        </w:tc>
        <w:tc>
          <w:tcPr>
            <w:tcW w:w="3969" w:type="dxa"/>
            <w:gridSpan w:val="3"/>
          </w:tcPr>
          <w:p w:rsidR="007F2ECD" w:rsidRPr="0016060E" w:rsidRDefault="007F2ECD" w:rsidP="006938B2">
            <w:pPr>
              <w:rPr>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CA Fee</w:t>
            </w:r>
          </w:p>
        </w:tc>
        <w:tc>
          <w:tcPr>
            <w:tcW w:w="992" w:type="dxa"/>
            <w:gridSpan w:val="2"/>
          </w:tcPr>
          <w:p w:rsidR="007F2ECD" w:rsidRPr="0016060E" w:rsidRDefault="007F2ECD" w:rsidP="006938B2">
            <w:pPr>
              <w:rPr>
                <w:sz w:val="22"/>
              </w:rPr>
            </w:pPr>
            <w:r w:rsidRPr="0016060E">
              <w:rPr>
                <w:sz w:val="22"/>
              </w:rPr>
              <w:t>9(7)V9(2)</w:t>
            </w:r>
          </w:p>
        </w:tc>
        <w:tc>
          <w:tcPr>
            <w:tcW w:w="3969" w:type="dxa"/>
            <w:gridSpan w:val="3"/>
          </w:tcPr>
          <w:p w:rsidR="007F2ECD" w:rsidRPr="0016060E" w:rsidRDefault="007F2ECD" w:rsidP="006938B2">
            <w:pPr>
              <w:rPr>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Record Checksum</w:t>
            </w:r>
          </w:p>
        </w:tc>
        <w:tc>
          <w:tcPr>
            <w:tcW w:w="992" w:type="dxa"/>
            <w:gridSpan w:val="2"/>
          </w:tcPr>
          <w:p w:rsidR="007F2ECD" w:rsidRPr="0016060E" w:rsidRDefault="007F2ECD" w:rsidP="006938B2">
            <w:pPr>
              <w:rPr>
                <w:sz w:val="22"/>
              </w:rPr>
            </w:pPr>
            <w:r w:rsidRPr="0016060E">
              <w:rPr>
                <w:sz w:val="22"/>
              </w:rPr>
              <w:t>9(17)</w:t>
            </w:r>
          </w:p>
        </w:tc>
        <w:tc>
          <w:tcPr>
            <w:tcW w:w="3969" w:type="dxa"/>
            <w:gridSpan w:val="3"/>
          </w:tcPr>
          <w:p w:rsidR="007F2ECD" w:rsidRPr="0016060E" w:rsidRDefault="007F2ECD" w:rsidP="006938B2">
            <w:pPr>
              <w:rPr>
                <w:sz w:val="22"/>
              </w:rPr>
            </w:pPr>
            <w:r w:rsidRPr="0016060E">
              <w:rPr>
                <w:sz w:val="22"/>
              </w:rPr>
              <w:t>Sum of Stk cd, Unit/Share qty,</w:t>
            </w:r>
          </w:p>
          <w:p w:rsidR="007F2ECD" w:rsidRPr="0016060E" w:rsidRDefault="007F2ECD" w:rsidP="006938B2">
            <w:pPr>
              <w:rPr>
                <w:sz w:val="22"/>
              </w:rPr>
            </w:pPr>
            <w:r w:rsidRPr="0016060E">
              <w:rPr>
                <w:sz w:val="22"/>
              </w:rPr>
              <w:t>Recv Amt, Dstr stk, Recv qty,</w:t>
            </w:r>
          </w:p>
          <w:p w:rsidR="007F2ECD" w:rsidRPr="0016060E" w:rsidRDefault="007F2ECD" w:rsidP="006938B2">
            <w:pPr>
              <w:rPr>
                <w:sz w:val="22"/>
              </w:rPr>
            </w:pPr>
            <w:r w:rsidRPr="0016060E">
              <w:rPr>
                <w:sz w:val="22"/>
              </w:rPr>
              <w:t>Evt no, Sub Mny, Conv fee,</w:t>
            </w:r>
          </w:p>
          <w:p w:rsidR="007F2ECD" w:rsidRPr="0016060E" w:rsidRDefault="007F2ECD" w:rsidP="006938B2">
            <w:pPr>
              <w:rPr>
                <w:sz w:val="22"/>
              </w:rPr>
            </w:pPr>
            <w:r w:rsidRPr="0016060E">
              <w:rPr>
                <w:sz w:val="22"/>
              </w:rPr>
              <w:t>Exer fee, Scp fee coll, Int. Coll</w:t>
            </w:r>
          </w:p>
          <w:p w:rsidR="007F2ECD" w:rsidRPr="0016060E" w:rsidRDefault="007F2ECD" w:rsidP="006938B2">
            <w:pPr>
              <w:rPr>
                <w:sz w:val="22"/>
              </w:rPr>
            </w:pPr>
            <w:r w:rsidRPr="0016060E">
              <w:rPr>
                <w:sz w:val="22"/>
              </w:rPr>
              <w:t>Fee, Disb chrg, Payable Dt,</w:t>
            </w:r>
          </w:p>
          <w:p w:rsidR="007F2ECD" w:rsidRPr="0016060E" w:rsidRDefault="007F2ECD" w:rsidP="006938B2">
            <w:pPr>
              <w:rPr>
                <w:sz w:val="22"/>
              </w:rPr>
            </w:pPr>
            <w:r w:rsidRPr="0016060E">
              <w:rPr>
                <w:sz w:val="22"/>
              </w:rPr>
              <w:t>Bank Charges &amp; CA Fee</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Filler</w:t>
            </w:r>
          </w:p>
        </w:tc>
        <w:tc>
          <w:tcPr>
            <w:tcW w:w="992" w:type="dxa"/>
            <w:gridSpan w:val="2"/>
          </w:tcPr>
          <w:p w:rsidR="007F2ECD" w:rsidRPr="0016060E" w:rsidRDefault="007F2ECD" w:rsidP="006938B2">
            <w:pPr>
              <w:rPr>
                <w:sz w:val="22"/>
              </w:rPr>
            </w:pPr>
            <w:r w:rsidRPr="0016060E">
              <w:rPr>
                <w:sz w:val="22"/>
              </w:rPr>
              <w:t>X(63)</w:t>
            </w:r>
          </w:p>
        </w:tc>
        <w:tc>
          <w:tcPr>
            <w:tcW w:w="3969" w:type="dxa"/>
            <w:gridSpan w:val="3"/>
          </w:tcPr>
          <w:p w:rsidR="007F2ECD" w:rsidRPr="0016060E" w:rsidRDefault="007F2ECD" w:rsidP="006938B2">
            <w:pPr>
              <w:rPr>
                <w:sz w:val="22"/>
              </w:rPr>
            </w:pPr>
            <w:r w:rsidRPr="0016060E">
              <w:rPr>
                <w:sz w:val="22"/>
              </w:rPr>
              <w:t>Spaces</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Filler</w:t>
            </w:r>
          </w:p>
        </w:tc>
        <w:tc>
          <w:tcPr>
            <w:tcW w:w="992" w:type="dxa"/>
            <w:gridSpan w:val="2"/>
          </w:tcPr>
          <w:p w:rsidR="007F2ECD" w:rsidRPr="0016060E" w:rsidRDefault="007F2ECD" w:rsidP="006938B2">
            <w:pPr>
              <w:rPr>
                <w:sz w:val="22"/>
              </w:rPr>
            </w:pPr>
            <w:r w:rsidRPr="0016060E">
              <w:rPr>
                <w:sz w:val="22"/>
              </w:rPr>
              <w:t>X(3)</w:t>
            </w:r>
          </w:p>
        </w:tc>
        <w:tc>
          <w:tcPr>
            <w:tcW w:w="3969" w:type="dxa"/>
            <w:gridSpan w:val="3"/>
          </w:tcPr>
          <w:p w:rsidR="007F2ECD" w:rsidRPr="0016060E" w:rsidRDefault="007F2ECD" w:rsidP="006938B2">
            <w:pPr>
              <w:rPr>
                <w:sz w:val="22"/>
              </w:rPr>
            </w:pPr>
            <w:r w:rsidRPr="0016060E">
              <w:rPr>
                <w:sz w:val="22"/>
              </w:rPr>
              <w:t>Reserved for system use</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p>
        </w:tc>
        <w:tc>
          <w:tcPr>
            <w:tcW w:w="992" w:type="dxa"/>
            <w:gridSpan w:val="2"/>
          </w:tcPr>
          <w:p w:rsidR="007F2ECD" w:rsidRPr="0016060E" w:rsidRDefault="007F2ECD" w:rsidP="006938B2">
            <w:pPr>
              <w:rPr>
                <w:sz w:val="22"/>
              </w:rPr>
            </w:pPr>
          </w:p>
        </w:tc>
        <w:tc>
          <w:tcPr>
            <w:tcW w:w="3969" w:type="dxa"/>
            <w:gridSpan w:val="3"/>
          </w:tcPr>
          <w:p w:rsidR="007F2ECD" w:rsidRPr="0016060E" w:rsidRDefault="007F2ECD" w:rsidP="006938B2">
            <w:pPr>
              <w:rPr>
                <w:sz w:val="22"/>
              </w:rPr>
            </w:pPr>
          </w:p>
        </w:tc>
      </w:tr>
      <w:tr w:rsidR="007F2ECD" w:rsidRPr="00CE4F67" w:rsidTr="006938B2">
        <w:tc>
          <w:tcPr>
            <w:tcW w:w="10349" w:type="dxa"/>
            <w:gridSpan w:val="8"/>
            <w:shd w:val="clear" w:color="auto" w:fill="D9D9D9" w:themeFill="background1" w:themeFillShade="D9"/>
          </w:tcPr>
          <w:p w:rsidR="007F2ECD" w:rsidRDefault="007F2ECD" w:rsidP="006938B2">
            <w:pPr>
              <w:jc w:val="center"/>
              <w:rPr>
                <w:b/>
                <w:color w:val="C00000"/>
              </w:rPr>
            </w:pPr>
            <w:r>
              <w:rPr>
                <w:rFonts w:hint="eastAsia"/>
                <w:b/>
                <w:color w:val="C00000"/>
              </w:rPr>
              <w:t>第十四</w:t>
            </w:r>
            <w:r w:rsidRPr="00DF433F">
              <w:rPr>
                <w:rFonts w:hint="eastAsia"/>
                <w:b/>
                <w:color w:val="C00000"/>
              </w:rPr>
              <w:t>部分：</w:t>
            </w:r>
            <w:r w:rsidRPr="0016060E">
              <w:rPr>
                <w:b/>
                <w:color w:val="C00000"/>
              </w:rPr>
              <w:t>Warrant Subscription with Bond Conversion</w:t>
            </w:r>
            <w:r w:rsidRPr="00DF433F">
              <w:rPr>
                <w:rFonts w:hint="eastAsia"/>
                <w:b/>
                <w:color w:val="C00000"/>
              </w:rPr>
              <w:t>，</w:t>
            </w:r>
            <w:r>
              <w:rPr>
                <w:rFonts w:hint="eastAsia"/>
                <w:b/>
                <w:color w:val="C00000"/>
              </w:rPr>
              <w:t>n</w:t>
            </w:r>
            <w:r w:rsidRPr="00DF433F">
              <w:rPr>
                <w:rFonts w:hint="eastAsia"/>
                <w:b/>
                <w:color w:val="C00000"/>
              </w:rPr>
              <w:t>条记录，包含以下字段</w:t>
            </w:r>
          </w:p>
          <w:p w:rsidR="00E83E59" w:rsidRPr="00DF433F" w:rsidRDefault="00E83E59" w:rsidP="00E83E59">
            <w:pPr>
              <w:jc w:val="center"/>
              <w:rPr>
                <w:b/>
                <w:color w:val="C00000"/>
              </w:rPr>
            </w:pPr>
            <w:r w:rsidRPr="00E83E59">
              <w:rPr>
                <w:rFonts w:ascii="Arial" w:eastAsia="宋体" w:hAnsi="Arial" w:cs="Arial" w:hint="eastAsia"/>
                <w:b/>
                <w:color w:val="000000"/>
                <w:kern w:val="0"/>
                <w:sz w:val="24"/>
                <w:szCs w:val="24"/>
              </w:rPr>
              <w:t>认购权证与债券转股</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Record type</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"P" = Warrant</w:t>
            </w:r>
          </w:p>
          <w:p w:rsidR="007F2ECD" w:rsidRPr="0016060E" w:rsidRDefault="007F2ECD" w:rsidP="006938B2">
            <w:pPr>
              <w:rPr>
                <w:sz w:val="22"/>
              </w:rPr>
            </w:pPr>
            <w:r w:rsidRPr="0016060E">
              <w:rPr>
                <w:sz w:val="22"/>
              </w:rPr>
              <w:t>Subscription with Bond</w:t>
            </w:r>
          </w:p>
          <w:p w:rsidR="007F2ECD" w:rsidRPr="0016060E" w:rsidRDefault="007F2ECD" w:rsidP="006938B2">
            <w:pPr>
              <w:rPr>
                <w:sz w:val="22"/>
              </w:rPr>
            </w:pPr>
            <w:r w:rsidRPr="0016060E">
              <w:rPr>
                <w:sz w:val="22"/>
              </w:rPr>
              <w:t>Conversion</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 xml:space="preserve">Original Stock Code  </w:t>
            </w:r>
          </w:p>
        </w:tc>
        <w:tc>
          <w:tcPr>
            <w:tcW w:w="992" w:type="dxa"/>
            <w:gridSpan w:val="2"/>
          </w:tcPr>
          <w:p w:rsidR="007F2ECD" w:rsidRPr="0016060E" w:rsidRDefault="007F2ECD" w:rsidP="006938B2">
            <w:pPr>
              <w:rPr>
                <w:sz w:val="22"/>
              </w:rPr>
            </w:pPr>
            <w:r w:rsidRPr="0016060E">
              <w:rPr>
                <w:sz w:val="22"/>
              </w:rPr>
              <w:t>9(5)</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 xml:space="preserve">ISIN  </w:t>
            </w:r>
          </w:p>
        </w:tc>
        <w:tc>
          <w:tcPr>
            <w:tcW w:w="992" w:type="dxa"/>
            <w:gridSpan w:val="2"/>
          </w:tcPr>
          <w:p w:rsidR="007F2ECD" w:rsidRPr="0016060E" w:rsidRDefault="007F2ECD" w:rsidP="006938B2">
            <w:pPr>
              <w:rPr>
                <w:sz w:val="22"/>
              </w:rPr>
            </w:pPr>
            <w:r w:rsidRPr="0016060E">
              <w:rPr>
                <w:sz w:val="22"/>
              </w:rPr>
              <w:t>X(12)</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Reference Number</w:t>
            </w:r>
          </w:p>
        </w:tc>
        <w:tc>
          <w:tcPr>
            <w:tcW w:w="992" w:type="dxa"/>
            <w:gridSpan w:val="2"/>
          </w:tcPr>
          <w:p w:rsidR="007F2ECD" w:rsidRPr="0016060E" w:rsidRDefault="007F2ECD" w:rsidP="006938B2">
            <w:pPr>
              <w:rPr>
                <w:sz w:val="22"/>
              </w:rPr>
            </w:pPr>
            <w:r w:rsidRPr="0016060E">
              <w:rPr>
                <w:sz w:val="22"/>
              </w:rPr>
              <w:t>X(9)</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Holding Type</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"H" = holding</w:t>
            </w:r>
          </w:p>
          <w:p w:rsidR="007F2ECD" w:rsidRPr="0016060E" w:rsidRDefault="007F2ECD" w:rsidP="006938B2">
            <w:pPr>
              <w:rPr>
                <w:sz w:val="22"/>
              </w:rPr>
            </w:pPr>
            <w:r w:rsidRPr="0016060E">
              <w:rPr>
                <w:sz w:val="22"/>
              </w:rPr>
              <w:t>"P" = position</w:t>
            </w:r>
          </w:p>
          <w:p w:rsidR="007F2ECD" w:rsidRPr="0016060E" w:rsidRDefault="007F2ECD" w:rsidP="006938B2">
            <w:pPr>
              <w:rPr>
                <w:sz w:val="22"/>
              </w:rPr>
            </w:pPr>
            <w:r w:rsidRPr="0016060E">
              <w:rPr>
                <w:sz w:val="22"/>
              </w:rPr>
              <w:t>"R" = receivable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Receivable Type</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"C" = cancelled</w:t>
            </w:r>
          </w:p>
          <w:p w:rsidR="007F2ECD" w:rsidRPr="0016060E" w:rsidRDefault="007F2ECD" w:rsidP="006938B2">
            <w:pPr>
              <w:rPr>
                <w:sz w:val="22"/>
              </w:rPr>
            </w:pPr>
            <w:r w:rsidRPr="0016060E">
              <w:rPr>
                <w:sz w:val="22"/>
              </w:rPr>
              <w:t>"P" = preliminary</w:t>
            </w:r>
          </w:p>
          <w:p w:rsidR="007F2ECD" w:rsidRPr="0016060E" w:rsidRDefault="007F2ECD" w:rsidP="006938B2">
            <w:pPr>
              <w:rPr>
                <w:sz w:val="22"/>
              </w:rPr>
            </w:pPr>
            <w:r w:rsidRPr="0016060E">
              <w:rPr>
                <w:sz w:val="22"/>
              </w:rPr>
              <w:t>"F" = final</w:t>
            </w:r>
          </w:p>
          <w:p w:rsidR="007F2ECD" w:rsidRPr="0016060E" w:rsidRDefault="007F2ECD" w:rsidP="006938B2">
            <w:pPr>
              <w:rPr>
                <w:sz w:val="22"/>
              </w:rPr>
            </w:pPr>
            <w:r w:rsidRPr="0016060E">
              <w:rPr>
                <w:sz w:val="22"/>
              </w:rPr>
              <w:t>"T" = to be advised</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Warrant Quantity</w:t>
            </w:r>
          </w:p>
        </w:tc>
        <w:tc>
          <w:tcPr>
            <w:tcW w:w="992" w:type="dxa"/>
            <w:gridSpan w:val="2"/>
          </w:tcPr>
          <w:p w:rsidR="007F2ECD" w:rsidRPr="0016060E" w:rsidRDefault="007F2ECD" w:rsidP="006938B2">
            <w:pPr>
              <w:rPr>
                <w:sz w:val="22"/>
              </w:rPr>
            </w:pPr>
            <w:r w:rsidRPr="0016060E">
              <w:rPr>
                <w:sz w:val="22"/>
              </w:rPr>
              <w:t>9(13)</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Sign of Warrant Quantity</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 for negative</w:t>
            </w:r>
          </w:p>
          <w:p w:rsidR="007F2ECD" w:rsidRPr="0016060E" w:rsidRDefault="007F2ECD" w:rsidP="006938B2">
            <w:pPr>
              <w:rPr>
                <w:sz w:val="22"/>
              </w:rPr>
            </w:pPr>
            <w:r w:rsidRPr="0016060E">
              <w:rPr>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Stock/Currency Code Flag</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"S" - Bond dstr share</w:t>
            </w:r>
          </w:p>
          <w:p w:rsidR="007F2ECD" w:rsidRPr="0016060E" w:rsidRDefault="007F2ECD" w:rsidP="006938B2">
            <w:pPr>
              <w:rPr>
                <w:sz w:val="22"/>
              </w:rPr>
            </w:pPr>
            <w:r w:rsidRPr="0016060E">
              <w:rPr>
                <w:sz w:val="22"/>
              </w:rPr>
              <w:t>"C" - Bond dstr cash</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Distributed Currency</w:t>
            </w:r>
          </w:p>
        </w:tc>
        <w:tc>
          <w:tcPr>
            <w:tcW w:w="992" w:type="dxa"/>
            <w:gridSpan w:val="2"/>
          </w:tcPr>
          <w:p w:rsidR="007F2ECD" w:rsidRPr="0016060E" w:rsidRDefault="007F2ECD" w:rsidP="006938B2">
            <w:pPr>
              <w:rPr>
                <w:sz w:val="22"/>
              </w:rPr>
            </w:pPr>
            <w:r w:rsidRPr="0016060E">
              <w:rPr>
                <w:sz w:val="22"/>
              </w:rPr>
              <w:t>X(3)</w:t>
            </w:r>
          </w:p>
        </w:tc>
        <w:tc>
          <w:tcPr>
            <w:tcW w:w="3969" w:type="dxa"/>
            <w:gridSpan w:val="3"/>
          </w:tcPr>
          <w:p w:rsidR="007F2ECD" w:rsidRPr="0016060E" w:rsidRDefault="007F2ECD" w:rsidP="006938B2">
            <w:pPr>
              <w:rPr>
                <w:sz w:val="22"/>
              </w:rPr>
            </w:pPr>
            <w:r w:rsidRPr="0016060E">
              <w:rPr>
                <w:sz w:val="22"/>
              </w:rPr>
              <w:t>blank if Stk/ccy fg = "S"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Receivable Amount</w:t>
            </w:r>
          </w:p>
        </w:tc>
        <w:tc>
          <w:tcPr>
            <w:tcW w:w="992" w:type="dxa"/>
            <w:gridSpan w:val="2"/>
          </w:tcPr>
          <w:p w:rsidR="007F2ECD" w:rsidRPr="0016060E" w:rsidRDefault="007F2ECD" w:rsidP="006938B2">
            <w:pPr>
              <w:rPr>
                <w:sz w:val="22"/>
              </w:rPr>
            </w:pPr>
            <w:r w:rsidRPr="0016060E">
              <w:rPr>
                <w:sz w:val="22"/>
              </w:rPr>
              <w:t>9(13)V9(2)</w:t>
            </w:r>
          </w:p>
        </w:tc>
        <w:tc>
          <w:tcPr>
            <w:tcW w:w="3969" w:type="dxa"/>
            <w:gridSpan w:val="3"/>
          </w:tcPr>
          <w:p w:rsidR="007F2ECD" w:rsidRPr="0016060E" w:rsidRDefault="007F2ECD" w:rsidP="006938B2">
            <w:pPr>
              <w:rPr>
                <w:sz w:val="22"/>
              </w:rPr>
            </w:pPr>
            <w:r w:rsidRPr="0016060E">
              <w:rPr>
                <w:sz w:val="22"/>
              </w:rPr>
              <w:t>0.00 if Stk/ccy fg = "S"</w:t>
            </w:r>
          </w:p>
          <w:p w:rsidR="007F2ECD" w:rsidRPr="0016060E" w:rsidRDefault="007F2ECD" w:rsidP="006938B2">
            <w:pPr>
              <w:rPr>
                <w:sz w:val="22"/>
              </w:rPr>
            </w:pPr>
            <w:r w:rsidRPr="0016060E">
              <w:rPr>
                <w:sz w:val="22"/>
              </w:rPr>
              <w:t>0.00 = To be determined</w:t>
            </w:r>
          </w:p>
          <w:p w:rsidR="007F2ECD" w:rsidRPr="0016060E" w:rsidRDefault="007F2ECD" w:rsidP="006938B2">
            <w:pPr>
              <w:rPr>
                <w:sz w:val="22"/>
              </w:rPr>
            </w:pPr>
            <w:r w:rsidRPr="0016060E">
              <w:rPr>
                <w:sz w:val="22"/>
              </w:rPr>
              <w:t>(if Recv type = "C"/"P")</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Sign of Receivable Amount</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blank if Stk/ccy fg = "S"</w:t>
            </w:r>
          </w:p>
          <w:p w:rsidR="007F2ECD" w:rsidRPr="0016060E" w:rsidRDefault="007F2ECD" w:rsidP="006938B2">
            <w:pPr>
              <w:rPr>
                <w:sz w:val="22"/>
              </w:rPr>
            </w:pPr>
            <w:r w:rsidRPr="0016060E">
              <w:rPr>
                <w:sz w:val="22"/>
              </w:rPr>
              <w:t>"-" = negative</w:t>
            </w:r>
          </w:p>
          <w:p w:rsidR="007F2ECD" w:rsidRPr="0016060E" w:rsidRDefault="007F2ECD" w:rsidP="006938B2">
            <w:pPr>
              <w:rPr>
                <w:sz w:val="22"/>
              </w:rPr>
            </w:pPr>
            <w:r w:rsidRPr="0016060E">
              <w:rPr>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Distributed Stock Code</w:t>
            </w:r>
          </w:p>
        </w:tc>
        <w:tc>
          <w:tcPr>
            <w:tcW w:w="992" w:type="dxa"/>
            <w:gridSpan w:val="2"/>
          </w:tcPr>
          <w:p w:rsidR="007F2ECD" w:rsidRPr="0016060E" w:rsidRDefault="007F2ECD" w:rsidP="006938B2">
            <w:pPr>
              <w:rPr>
                <w:sz w:val="22"/>
              </w:rPr>
            </w:pPr>
            <w:r w:rsidRPr="0016060E">
              <w:rPr>
                <w:sz w:val="22"/>
              </w:rPr>
              <w:t>9(5)</w:t>
            </w:r>
          </w:p>
        </w:tc>
        <w:tc>
          <w:tcPr>
            <w:tcW w:w="3969" w:type="dxa"/>
            <w:gridSpan w:val="3"/>
          </w:tcPr>
          <w:p w:rsidR="007F2ECD" w:rsidRPr="0016060E" w:rsidRDefault="007F2ECD" w:rsidP="006938B2">
            <w:pPr>
              <w:rPr>
                <w:sz w:val="22"/>
              </w:rPr>
            </w:pPr>
            <w:r w:rsidRPr="0016060E">
              <w:rPr>
                <w:sz w:val="22"/>
              </w:rPr>
              <w:t>0 if Stk/ccy fg = "C"</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ISIN</w:t>
            </w:r>
          </w:p>
        </w:tc>
        <w:tc>
          <w:tcPr>
            <w:tcW w:w="992" w:type="dxa"/>
            <w:gridSpan w:val="2"/>
          </w:tcPr>
          <w:p w:rsidR="007F2ECD" w:rsidRPr="0016060E" w:rsidRDefault="007F2ECD" w:rsidP="006938B2">
            <w:pPr>
              <w:rPr>
                <w:sz w:val="22"/>
              </w:rPr>
            </w:pPr>
            <w:r w:rsidRPr="0016060E">
              <w:rPr>
                <w:sz w:val="22"/>
              </w:rPr>
              <w:t>X(12)</w:t>
            </w:r>
          </w:p>
        </w:tc>
        <w:tc>
          <w:tcPr>
            <w:tcW w:w="3969" w:type="dxa"/>
            <w:gridSpan w:val="3"/>
          </w:tcPr>
          <w:p w:rsidR="007F2ECD" w:rsidRPr="0016060E" w:rsidRDefault="007F2ECD" w:rsidP="006938B2">
            <w:pPr>
              <w:rPr>
                <w:sz w:val="22"/>
              </w:rPr>
            </w:pPr>
            <w:r w:rsidRPr="0016060E">
              <w:rPr>
                <w:sz w:val="22"/>
              </w:rPr>
              <w:t>0 if Stk/ccy fg = "C"</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Receivable Quantity</w:t>
            </w:r>
          </w:p>
        </w:tc>
        <w:tc>
          <w:tcPr>
            <w:tcW w:w="992" w:type="dxa"/>
            <w:gridSpan w:val="2"/>
          </w:tcPr>
          <w:p w:rsidR="007F2ECD" w:rsidRPr="0016060E" w:rsidRDefault="007F2ECD" w:rsidP="006938B2">
            <w:pPr>
              <w:rPr>
                <w:sz w:val="22"/>
              </w:rPr>
            </w:pPr>
            <w:r w:rsidRPr="0016060E">
              <w:rPr>
                <w:sz w:val="22"/>
              </w:rPr>
              <w:t>9(13)</w:t>
            </w:r>
          </w:p>
        </w:tc>
        <w:tc>
          <w:tcPr>
            <w:tcW w:w="3969" w:type="dxa"/>
            <w:gridSpan w:val="3"/>
          </w:tcPr>
          <w:p w:rsidR="007F2ECD" w:rsidRPr="0016060E" w:rsidRDefault="007F2ECD" w:rsidP="006938B2">
            <w:pPr>
              <w:rPr>
                <w:sz w:val="22"/>
              </w:rPr>
            </w:pPr>
            <w:r w:rsidRPr="0016060E">
              <w:rPr>
                <w:sz w:val="22"/>
              </w:rPr>
              <w:t>0 if Stk/ccy fg = "C"</w:t>
            </w:r>
          </w:p>
          <w:p w:rsidR="007F2ECD" w:rsidRPr="0016060E" w:rsidRDefault="007F2ECD" w:rsidP="006938B2">
            <w:pPr>
              <w:rPr>
                <w:sz w:val="22"/>
              </w:rPr>
            </w:pPr>
            <w:r w:rsidRPr="0016060E">
              <w:rPr>
                <w:sz w:val="22"/>
              </w:rPr>
              <w:t>0 = To be determined</w:t>
            </w:r>
          </w:p>
          <w:p w:rsidR="007F2ECD" w:rsidRPr="0016060E" w:rsidRDefault="007F2ECD" w:rsidP="006938B2">
            <w:pPr>
              <w:rPr>
                <w:sz w:val="22"/>
              </w:rPr>
            </w:pPr>
            <w:r w:rsidRPr="0016060E">
              <w:rPr>
                <w:sz w:val="22"/>
              </w:rPr>
              <w:t>(if Recv type = "C"/"P")</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Sign of Receivable Quantity</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blank if Stk/ccy fg = "C"</w:t>
            </w:r>
          </w:p>
          <w:p w:rsidR="007F2ECD" w:rsidRPr="0016060E" w:rsidRDefault="007F2ECD" w:rsidP="006938B2">
            <w:pPr>
              <w:rPr>
                <w:sz w:val="22"/>
              </w:rPr>
            </w:pPr>
            <w:r w:rsidRPr="0016060E">
              <w:rPr>
                <w:sz w:val="22"/>
              </w:rPr>
              <w:t>"-" = negative</w:t>
            </w:r>
          </w:p>
          <w:p w:rsidR="007F2ECD" w:rsidRPr="0016060E" w:rsidRDefault="007F2ECD" w:rsidP="006938B2">
            <w:pPr>
              <w:rPr>
                <w:sz w:val="22"/>
              </w:rPr>
            </w:pPr>
            <w:r w:rsidRPr="0016060E">
              <w:rPr>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Announcement Number</w:t>
            </w:r>
          </w:p>
        </w:tc>
        <w:tc>
          <w:tcPr>
            <w:tcW w:w="992" w:type="dxa"/>
            <w:gridSpan w:val="2"/>
          </w:tcPr>
          <w:p w:rsidR="007F2ECD" w:rsidRPr="0016060E" w:rsidRDefault="007F2ECD" w:rsidP="006938B2">
            <w:pPr>
              <w:rPr>
                <w:sz w:val="22"/>
              </w:rPr>
            </w:pPr>
            <w:r w:rsidRPr="0016060E">
              <w:rPr>
                <w:sz w:val="22"/>
              </w:rPr>
              <w:t>X(9)</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Event Sequential Number</w:t>
            </w:r>
          </w:p>
        </w:tc>
        <w:tc>
          <w:tcPr>
            <w:tcW w:w="992" w:type="dxa"/>
            <w:gridSpan w:val="2"/>
          </w:tcPr>
          <w:p w:rsidR="007F2ECD" w:rsidRPr="0016060E" w:rsidRDefault="007F2ECD" w:rsidP="006938B2">
            <w:pPr>
              <w:rPr>
                <w:sz w:val="22"/>
              </w:rPr>
            </w:pPr>
            <w:r w:rsidRPr="0016060E">
              <w:rPr>
                <w:sz w:val="22"/>
              </w:rPr>
              <w:t>9(2)</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Subscription Money</w:t>
            </w:r>
          </w:p>
        </w:tc>
        <w:tc>
          <w:tcPr>
            <w:tcW w:w="992" w:type="dxa"/>
            <w:gridSpan w:val="2"/>
          </w:tcPr>
          <w:p w:rsidR="007F2ECD" w:rsidRPr="0016060E" w:rsidRDefault="007F2ECD" w:rsidP="006938B2">
            <w:pPr>
              <w:rPr>
                <w:sz w:val="22"/>
              </w:rPr>
            </w:pPr>
            <w:r w:rsidRPr="0016060E">
              <w:rPr>
                <w:sz w:val="22"/>
              </w:rPr>
              <w:t>9(13)V9(2)</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Subscription Currency</w:t>
            </w:r>
          </w:p>
        </w:tc>
        <w:tc>
          <w:tcPr>
            <w:tcW w:w="992" w:type="dxa"/>
            <w:gridSpan w:val="2"/>
          </w:tcPr>
          <w:p w:rsidR="007F2ECD" w:rsidRPr="0016060E" w:rsidRDefault="007F2ECD" w:rsidP="006938B2">
            <w:pPr>
              <w:rPr>
                <w:sz w:val="22"/>
              </w:rPr>
            </w:pPr>
            <w:r w:rsidRPr="0016060E">
              <w:rPr>
                <w:sz w:val="22"/>
              </w:rPr>
              <w:t>X(3)</w:t>
            </w:r>
          </w:p>
        </w:tc>
        <w:tc>
          <w:tcPr>
            <w:tcW w:w="3969" w:type="dxa"/>
            <w:gridSpan w:val="3"/>
          </w:tcPr>
          <w:p w:rsidR="007F2ECD" w:rsidRPr="0016060E" w:rsidRDefault="007F2ECD" w:rsidP="006938B2">
            <w:pPr>
              <w:rPr>
                <w:sz w:val="22"/>
              </w:rPr>
            </w:pPr>
            <w:r w:rsidRPr="0016060E">
              <w:rPr>
                <w:sz w:val="22"/>
              </w:rPr>
              <w:t>Blank if HKD</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CA Fee</w:t>
            </w:r>
          </w:p>
        </w:tc>
        <w:tc>
          <w:tcPr>
            <w:tcW w:w="992" w:type="dxa"/>
            <w:gridSpan w:val="2"/>
          </w:tcPr>
          <w:p w:rsidR="007F2ECD" w:rsidRPr="0016060E" w:rsidRDefault="007F2ECD" w:rsidP="006938B2">
            <w:pPr>
              <w:rPr>
                <w:sz w:val="22"/>
              </w:rPr>
            </w:pPr>
            <w:r w:rsidRPr="0016060E">
              <w:rPr>
                <w:sz w:val="22"/>
              </w:rPr>
              <w:t>9(7)V9(2)</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Bond Quantity</w:t>
            </w:r>
          </w:p>
        </w:tc>
        <w:tc>
          <w:tcPr>
            <w:tcW w:w="992" w:type="dxa"/>
            <w:gridSpan w:val="2"/>
          </w:tcPr>
          <w:p w:rsidR="007F2ECD" w:rsidRPr="0016060E" w:rsidRDefault="007F2ECD" w:rsidP="006938B2">
            <w:pPr>
              <w:rPr>
                <w:sz w:val="22"/>
              </w:rPr>
            </w:pPr>
            <w:r w:rsidRPr="0016060E">
              <w:rPr>
                <w:sz w:val="22"/>
              </w:rPr>
              <w:t>9(13)</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Sign of Bond Quantity</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 for negative</w:t>
            </w:r>
          </w:p>
          <w:p w:rsidR="007F2ECD" w:rsidRPr="0016060E" w:rsidRDefault="007F2ECD" w:rsidP="006938B2">
            <w:pPr>
              <w:rPr>
                <w:sz w:val="22"/>
              </w:rPr>
            </w:pPr>
            <w:r w:rsidRPr="0016060E">
              <w:rPr>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Interest Collection Fee</w:t>
            </w:r>
          </w:p>
        </w:tc>
        <w:tc>
          <w:tcPr>
            <w:tcW w:w="992" w:type="dxa"/>
            <w:gridSpan w:val="2"/>
          </w:tcPr>
          <w:p w:rsidR="007F2ECD" w:rsidRPr="0016060E" w:rsidRDefault="007F2ECD" w:rsidP="006938B2">
            <w:pPr>
              <w:rPr>
                <w:sz w:val="22"/>
              </w:rPr>
            </w:pPr>
            <w:r w:rsidRPr="0016060E">
              <w:rPr>
                <w:sz w:val="22"/>
              </w:rPr>
              <w:t>9(7)V9(2)</w:t>
            </w:r>
          </w:p>
        </w:tc>
        <w:tc>
          <w:tcPr>
            <w:tcW w:w="3969" w:type="dxa"/>
            <w:gridSpan w:val="3"/>
          </w:tcPr>
          <w:p w:rsidR="007F2ECD" w:rsidRPr="0016060E" w:rsidRDefault="007F2ECD" w:rsidP="006938B2">
            <w:pPr>
              <w:rPr>
                <w:sz w:val="22"/>
              </w:rPr>
            </w:pPr>
            <w:r w:rsidRPr="0016060E">
              <w:rPr>
                <w:sz w:val="22"/>
              </w:rPr>
              <w:t>0.00 if Stk/ccy fg = "S"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Disbursement Charge</w:t>
            </w:r>
          </w:p>
        </w:tc>
        <w:tc>
          <w:tcPr>
            <w:tcW w:w="992" w:type="dxa"/>
            <w:gridSpan w:val="2"/>
          </w:tcPr>
          <w:p w:rsidR="007F2ECD" w:rsidRPr="0016060E" w:rsidRDefault="007F2ECD" w:rsidP="006938B2">
            <w:pPr>
              <w:rPr>
                <w:sz w:val="22"/>
              </w:rPr>
            </w:pPr>
            <w:r w:rsidRPr="0016060E">
              <w:rPr>
                <w:sz w:val="22"/>
              </w:rPr>
              <w:t>9(7)V9(2)</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Bond Code</w:t>
            </w:r>
          </w:p>
        </w:tc>
        <w:tc>
          <w:tcPr>
            <w:tcW w:w="992" w:type="dxa"/>
            <w:gridSpan w:val="2"/>
          </w:tcPr>
          <w:p w:rsidR="007F2ECD" w:rsidRPr="0016060E" w:rsidRDefault="007F2ECD" w:rsidP="006938B2">
            <w:pPr>
              <w:rPr>
                <w:sz w:val="22"/>
              </w:rPr>
            </w:pPr>
            <w:r w:rsidRPr="0016060E">
              <w:rPr>
                <w:sz w:val="22"/>
              </w:rPr>
              <w:t>9(4)</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Payable Date</w:t>
            </w:r>
          </w:p>
        </w:tc>
        <w:tc>
          <w:tcPr>
            <w:tcW w:w="992" w:type="dxa"/>
            <w:gridSpan w:val="2"/>
          </w:tcPr>
          <w:p w:rsidR="007F2ECD" w:rsidRPr="0016060E" w:rsidRDefault="007F2ECD" w:rsidP="006938B2">
            <w:pPr>
              <w:rPr>
                <w:sz w:val="22"/>
              </w:rPr>
            </w:pPr>
            <w:r w:rsidRPr="0016060E">
              <w:rPr>
                <w:sz w:val="22"/>
              </w:rPr>
              <w:t>9(8)</w:t>
            </w:r>
          </w:p>
        </w:tc>
        <w:tc>
          <w:tcPr>
            <w:tcW w:w="3969" w:type="dxa"/>
            <w:gridSpan w:val="3"/>
          </w:tcPr>
          <w:p w:rsidR="007F2ECD" w:rsidRPr="0016060E" w:rsidRDefault="007F2ECD" w:rsidP="006938B2">
            <w:pPr>
              <w:rPr>
                <w:sz w:val="22"/>
              </w:rPr>
            </w:pPr>
            <w:r w:rsidRPr="0016060E">
              <w:rPr>
                <w:sz w:val="22"/>
              </w:rPr>
              <w:t>YYYYMMDD</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Bank Charges</w:t>
            </w:r>
          </w:p>
        </w:tc>
        <w:tc>
          <w:tcPr>
            <w:tcW w:w="992" w:type="dxa"/>
            <w:gridSpan w:val="2"/>
          </w:tcPr>
          <w:p w:rsidR="007F2ECD" w:rsidRPr="0016060E" w:rsidRDefault="007F2ECD" w:rsidP="006938B2">
            <w:pPr>
              <w:rPr>
                <w:sz w:val="22"/>
              </w:rPr>
            </w:pPr>
            <w:r w:rsidRPr="0016060E">
              <w:rPr>
                <w:sz w:val="22"/>
              </w:rPr>
              <w:t>9(13)V9(2)</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Record Checksum</w:t>
            </w:r>
          </w:p>
        </w:tc>
        <w:tc>
          <w:tcPr>
            <w:tcW w:w="992" w:type="dxa"/>
            <w:gridSpan w:val="2"/>
          </w:tcPr>
          <w:p w:rsidR="007F2ECD" w:rsidRPr="0016060E" w:rsidRDefault="007F2ECD" w:rsidP="006938B2">
            <w:pPr>
              <w:rPr>
                <w:sz w:val="22"/>
              </w:rPr>
            </w:pPr>
            <w:r w:rsidRPr="0016060E">
              <w:rPr>
                <w:sz w:val="22"/>
              </w:rPr>
              <w:t>9(17)</w:t>
            </w:r>
          </w:p>
        </w:tc>
        <w:tc>
          <w:tcPr>
            <w:tcW w:w="3969" w:type="dxa"/>
            <w:gridSpan w:val="3"/>
          </w:tcPr>
          <w:p w:rsidR="007F2ECD" w:rsidRPr="0016060E" w:rsidRDefault="007F2ECD" w:rsidP="006938B2">
            <w:pPr>
              <w:rPr>
                <w:sz w:val="22"/>
              </w:rPr>
            </w:pPr>
            <w:r w:rsidRPr="0016060E">
              <w:rPr>
                <w:sz w:val="22"/>
              </w:rPr>
              <w:t>Sum of Stk cd, War qty, Recv</w:t>
            </w:r>
          </w:p>
          <w:p w:rsidR="007F2ECD" w:rsidRPr="0016060E" w:rsidRDefault="007F2ECD" w:rsidP="006938B2">
            <w:pPr>
              <w:rPr>
                <w:sz w:val="22"/>
              </w:rPr>
            </w:pPr>
            <w:r w:rsidRPr="0016060E">
              <w:rPr>
                <w:sz w:val="22"/>
              </w:rPr>
              <w:t>Amt, Dstr stk, Recv qty, Evt no,</w:t>
            </w:r>
          </w:p>
          <w:p w:rsidR="007F2ECD" w:rsidRPr="0016060E" w:rsidRDefault="007F2ECD" w:rsidP="006938B2">
            <w:pPr>
              <w:rPr>
                <w:sz w:val="22"/>
              </w:rPr>
            </w:pPr>
            <w:r w:rsidRPr="0016060E">
              <w:rPr>
                <w:sz w:val="22"/>
              </w:rPr>
              <w:t>Sub Mny, CA fee, Bond qty,</w:t>
            </w:r>
          </w:p>
          <w:p w:rsidR="007F2ECD" w:rsidRPr="0016060E" w:rsidRDefault="007F2ECD" w:rsidP="006938B2">
            <w:pPr>
              <w:rPr>
                <w:sz w:val="22"/>
              </w:rPr>
            </w:pPr>
            <w:r w:rsidRPr="0016060E">
              <w:rPr>
                <w:sz w:val="22"/>
              </w:rPr>
              <w:t>Conv fee, Int. Coll Fee, Disb</w:t>
            </w:r>
          </w:p>
          <w:p w:rsidR="007F2ECD" w:rsidRPr="0016060E" w:rsidRDefault="007F2ECD" w:rsidP="006938B2">
            <w:pPr>
              <w:rPr>
                <w:sz w:val="22"/>
              </w:rPr>
            </w:pPr>
            <w:r w:rsidRPr="0016060E">
              <w:rPr>
                <w:sz w:val="22"/>
              </w:rPr>
              <w:t>chrg, Bond cd, Payable Dt</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Filler</w:t>
            </w:r>
          </w:p>
        </w:tc>
        <w:tc>
          <w:tcPr>
            <w:tcW w:w="992" w:type="dxa"/>
            <w:gridSpan w:val="2"/>
          </w:tcPr>
          <w:p w:rsidR="007F2ECD" w:rsidRPr="0016060E" w:rsidRDefault="007F2ECD" w:rsidP="006938B2">
            <w:pPr>
              <w:rPr>
                <w:sz w:val="22"/>
              </w:rPr>
            </w:pPr>
            <w:r w:rsidRPr="0016060E">
              <w:rPr>
                <w:sz w:val="22"/>
              </w:rPr>
              <w:t>X(72)</w:t>
            </w:r>
          </w:p>
        </w:tc>
        <w:tc>
          <w:tcPr>
            <w:tcW w:w="3969" w:type="dxa"/>
            <w:gridSpan w:val="3"/>
          </w:tcPr>
          <w:p w:rsidR="007F2ECD" w:rsidRPr="0016060E" w:rsidRDefault="007F2ECD" w:rsidP="006938B2">
            <w:pPr>
              <w:rPr>
                <w:sz w:val="22"/>
              </w:rPr>
            </w:pPr>
            <w:r w:rsidRPr="0016060E">
              <w:rPr>
                <w:sz w:val="22"/>
              </w:rPr>
              <w:t>Spaces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Filler</w:t>
            </w:r>
          </w:p>
        </w:tc>
        <w:tc>
          <w:tcPr>
            <w:tcW w:w="992" w:type="dxa"/>
            <w:gridSpan w:val="2"/>
          </w:tcPr>
          <w:p w:rsidR="007F2ECD" w:rsidRPr="0016060E" w:rsidRDefault="007F2ECD" w:rsidP="006938B2">
            <w:pPr>
              <w:rPr>
                <w:sz w:val="22"/>
              </w:rPr>
            </w:pPr>
            <w:r w:rsidRPr="0016060E">
              <w:rPr>
                <w:sz w:val="22"/>
              </w:rPr>
              <w:t>X(3)</w:t>
            </w:r>
          </w:p>
        </w:tc>
        <w:tc>
          <w:tcPr>
            <w:tcW w:w="3969" w:type="dxa"/>
            <w:gridSpan w:val="3"/>
          </w:tcPr>
          <w:p w:rsidR="007F2ECD" w:rsidRPr="0016060E" w:rsidRDefault="007F2ECD" w:rsidP="006938B2">
            <w:pPr>
              <w:rPr>
                <w:sz w:val="22"/>
              </w:rPr>
            </w:pPr>
            <w:r w:rsidRPr="0016060E">
              <w:rPr>
                <w:sz w:val="22"/>
              </w:rPr>
              <w:t>Reserved for system use</w:t>
            </w:r>
          </w:p>
        </w:tc>
      </w:tr>
      <w:tr w:rsidR="007F2ECD" w:rsidRPr="00CE4F67" w:rsidTr="006938B2">
        <w:tc>
          <w:tcPr>
            <w:tcW w:w="10349" w:type="dxa"/>
            <w:gridSpan w:val="8"/>
            <w:shd w:val="clear" w:color="auto" w:fill="D9D9D9" w:themeFill="background1" w:themeFillShade="D9"/>
          </w:tcPr>
          <w:p w:rsidR="007F2ECD" w:rsidRDefault="007F2ECD" w:rsidP="006938B2">
            <w:pPr>
              <w:jc w:val="center"/>
              <w:rPr>
                <w:b/>
                <w:color w:val="C00000"/>
              </w:rPr>
            </w:pPr>
            <w:r>
              <w:rPr>
                <w:rFonts w:hint="eastAsia"/>
                <w:b/>
                <w:color w:val="C00000"/>
              </w:rPr>
              <w:t>第十五</w:t>
            </w:r>
            <w:r w:rsidRPr="00DF433F">
              <w:rPr>
                <w:rFonts w:hint="eastAsia"/>
                <w:b/>
                <w:color w:val="C00000"/>
              </w:rPr>
              <w:t>部分：</w:t>
            </w:r>
            <w:r w:rsidRPr="0016060E">
              <w:rPr>
                <w:b/>
                <w:color w:val="C00000"/>
              </w:rPr>
              <w:t>Redemption</w:t>
            </w:r>
            <w:r w:rsidRPr="00DF433F">
              <w:rPr>
                <w:rFonts w:hint="eastAsia"/>
                <w:b/>
                <w:color w:val="C00000"/>
              </w:rPr>
              <w:t>，</w:t>
            </w:r>
            <w:r>
              <w:rPr>
                <w:rFonts w:hint="eastAsia"/>
                <w:b/>
                <w:color w:val="C00000"/>
              </w:rPr>
              <w:t>n</w:t>
            </w:r>
            <w:r w:rsidRPr="00DF433F">
              <w:rPr>
                <w:rFonts w:hint="eastAsia"/>
                <w:b/>
                <w:color w:val="C00000"/>
              </w:rPr>
              <w:t>条记录，包含以下字段</w:t>
            </w:r>
          </w:p>
          <w:p w:rsidR="00BA0352" w:rsidRPr="00DF433F" w:rsidRDefault="00BA0352" w:rsidP="006938B2">
            <w:pPr>
              <w:jc w:val="center"/>
              <w:rPr>
                <w:b/>
                <w:color w:val="C00000"/>
              </w:rPr>
            </w:pPr>
            <w:r>
              <w:rPr>
                <w:rFonts w:hint="eastAsia"/>
                <w:b/>
                <w:color w:val="C00000"/>
              </w:rPr>
              <w:t>赎回</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Record type</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"Q" = Redemption</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Original Stock Code</w:t>
            </w:r>
          </w:p>
        </w:tc>
        <w:tc>
          <w:tcPr>
            <w:tcW w:w="992" w:type="dxa"/>
            <w:gridSpan w:val="2"/>
          </w:tcPr>
          <w:p w:rsidR="007F2ECD" w:rsidRPr="0016060E" w:rsidRDefault="007F2ECD" w:rsidP="006938B2">
            <w:pPr>
              <w:rPr>
                <w:sz w:val="22"/>
              </w:rPr>
            </w:pPr>
            <w:r w:rsidRPr="0016060E">
              <w:rPr>
                <w:sz w:val="22"/>
              </w:rPr>
              <w:t>9(5)</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ISIN</w:t>
            </w:r>
          </w:p>
        </w:tc>
        <w:tc>
          <w:tcPr>
            <w:tcW w:w="992" w:type="dxa"/>
            <w:gridSpan w:val="2"/>
          </w:tcPr>
          <w:p w:rsidR="007F2ECD" w:rsidRPr="0016060E" w:rsidRDefault="007F2ECD" w:rsidP="006938B2">
            <w:pPr>
              <w:rPr>
                <w:sz w:val="22"/>
              </w:rPr>
            </w:pPr>
            <w:r w:rsidRPr="0016060E">
              <w:rPr>
                <w:sz w:val="22"/>
              </w:rPr>
              <w:t>X(12)</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Reference Number</w:t>
            </w:r>
          </w:p>
        </w:tc>
        <w:tc>
          <w:tcPr>
            <w:tcW w:w="992" w:type="dxa"/>
            <w:gridSpan w:val="2"/>
          </w:tcPr>
          <w:p w:rsidR="007F2ECD" w:rsidRPr="0016060E" w:rsidRDefault="007F2ECD" w:rsidP="006938B2">
            <w:pPr>
              <w:rPr>
                <w:sz w:val="22"/>
              </w:rPr>
            </w:pPr>
            <w:r w:rsidRPr="0016060E">
              <w:rPr>
                <w:sz w:val="22"/>
              </w:rPr>
              <w:t>X(9)</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Holding Type</w:t>
            </w:r>
          </w:p>
        </w:tc>
        <w:tc>
          <w:tcPr>
            <w:tcW w:w="992" w:type="dxa"/>
            <w:gridSpan w:val="2"/>
          </w:tcPr>
          <w:p w:rsidR="007F2ECD" w:rsidRPr="0016060E" w:rsidRDefault="007F2ECD" w:rsidP="006938B2">
            <w:pPr>
              <w:rPr>
                <w:sz w:val="22"/>
              </w:rPr>
            </w:pPr>
            <w:r w:rsidRPr="0016060E">
              <w:rPr>
                <w:sz w:val="22"/>
              </w:rPr>
              <w:t xml:space="preserve">X(1)  </w:t>
            </w:r>
          </w:p>
        </w:tc>
        <w:tc>
          <w:tcPr>
            <w:tcW w:w="3969" w:type="dxa"/>
            <w:gridSpan w:val="3"/>
          </w:tcPr>
          <w:p w:rsidR="007F2ECD" w:rsidRPr="0016060E" w:rsidRDefault="007F2ECD" w:rsidP="006938B2">
            <w:pPr>
              <w:rPr>
                <w:sz w:val="22"/>
              </w:rPr>
            </w:pPr>
            <w:r w:rsidRPr="0016060E">
              <w:rPr>
                <w:sz w:val="22"/>
              </w:rPr>
              <w:t>"H" = holding</w:t>
            </w:r>
          </w:p>
          <w:p w:rsidR="007F2ECD" w:rsidRPr="0016060E" w:rsidRDefault="007F2ECD" w:rsidP="006938B2">
            <w:pPr>
              <w:rPr>
                <w:sz w:val="22"/>
              </w:rPr>
            </w:pPr>
            <w:r w:rsidRPr="0016060E">
              <w:rPr>
                <w:sz w:val="22"/>
              </w:rPr>
              <w:t>"P" = position</w:t>
            </w:r>
          </w:p>
          <w:p w:rsidR="007F2ECD" w:rsidRPr="0016060E" w:rsidRDefault="007F2ECD" w:rsidP="006938B2">
            <w:pPr>
              <w:rPr>
                <w:sz w:val="22"/>
              </w:rPr>
            </w:pPr>
            <w:r w:rsidRPr="0016060E">
              <w:rPr>
                <w:sz w:val="22"/>
              </w:rPr>
              <w:t>"R" = receivable</w:t>
            </w:r>
          </w:p>
          <w:p w:rsidR="007F2ECD" w:rsidRPr="0016060E" w:rsidRDefault="007F2ECD" w:rsidP="006938B2">
            <w:pPr>
              <w:rPr>
                <w:sz w:val="22"/>
              </w:rPr>
            </w:pPr>
            <w:r w:rsidRPr="0016060E">
              <w:rPr>
                <w:sz w:val="22"/>
              </w:rPr>
              <w:t>"S" = SBL position</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Receivable Type</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"C" = cancelled</w:t>
            </w:r>
          </w:p>
          <w:p w:rsidR="007F2ECD" w:rsidRPr="0016060E" w:rsidRDefault="007F2ECD" w:rsidP="006938B2">
            <w:pPr>
              <w:rPr>
                <w:sz w:val="22"/>
              </w:rPr>
            </w:pPr>
            <w:r w:rsidRPr="0016060E">
              <w:rPr>
                <w:sz w:val="22"/>
              </w:rPr>
              <w:t>"P" = preliminary</w:t>
            </w:r>
          </w:p>
          <w:p w:rsidR="007F2ECD" w:rsidRPr="0016060E" w:rsidRDefault="007F2ECD" w:rsidP="006938B2">
            <w:pPr>
              <w:rPr>
                <w:sz w:val="22"/>
              </w:rPr>
            </w:pPr>
            <w:r w:rsidRPr="0016060E">
              <w:rPr>
                <w:sz w:val="22"/>
              </w:rPr>
              <w:t>"F" = final</w:t>
            </w:r>
          </w:p>
          <w:p w:rsidR="007F2ECD" w:rsidRPr="0016060E" w:rsidRDefault="007F2ECD" w:rsidP="006938B2">
            <w:pPr>
              <w:rPr>
                <w:sz w:val="22"/>
              </w:rPr>
            </w:pPr>
            <w:r w:rsidRPr="0016060E">
              <w:rPr>
                <w:sz w:val="22"/>
              </w:rPr>
              <w:t>"T" = to be advised</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Redemption Quantity</w:t>
            </w:r>
          </w:p>
        </w:tc>
        <w:tc>
          <w:tcPr>
            <w:tcW w:w="992" w:type="dxa"/>
            <w:gridSpan w:val="2"/>
          </w:tcPr>
          <w:p w:rsidR="007F2ECD" w:rsidRPr="0016060E" w:rsidRDefault="007F2ECD" w:rsidP="006938B2">
            <w:pPr>
              <w:rPr>
                <w:sz w:val="22"/>
              </w:rPr>
            </w:pPr>
            <w:r w:rsidRPr="0016060E">
              <w:rPr>
                <w:sz w:val="22"/>
              </w:rPr>
              <w:t>9(13)</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Sign of Redemption Quantity</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 for negative</w:t>
            </w:r>
          </w:p>
          <w:p w:rsidR="007F2ECD" w:rsidRPr="0016060E" w:rsidRDefault="007F2ECD" w:rsidP="006938B2">
            <w:pPr>
              <w:rPr>
                <w:sz w:val="22"/>
              </w:rPr>
            </w:pPr>
            <w:r w:rsidRPr="0016060E">
              <w:rPr>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Stock/Currency Code Flag</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"S" - Bond dstr share</w:t>
            </w:r>
          </w:p>
          <w:p w:rsidR="007F2ECD" w:rsidRPr="0016060E" w:rsidRDefault="007F2ECD" w:rsidP="006938B2">
            <w:pPr>
              <w:rPr>
                <w:sz w:val="22"/>
              </w:rPr>
            </w:pPr>
            <w:r w:rsidRPr="0016060E">
              <w:rPr>
                <w:sz w:val="22"/>
              </w:rPr>
              <w:t>"C" - Bond dstr cash</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Distributed Currency</w:t>
            </w:r>
          </w:p>
        </w:tc>
        <w:tc>
          <w:tcPr>
            <w:tcW w:w="992" w:type="dxa"/>
            <w:gridSpan w:val="2"/>
          </w:tcPr>
          <w:p w:rsidR="007F2ECD" w:rsidRPr="0016060E" w:rsidRDefault="007F2ECD" w:rsidP="006938B2">
            <w:pPr>
              <w:rPr>
                <w:sz w:val="22"/>
              </w:rPr>
            </w:pPr>
            <w:r w:rsidRPr="0016060E">
              <w:rPr>
                <w:sz w:val="22"/>
              </w:rPr>
              <w:t>X(3)</w:t>
            </w:r>
          </w:p>
        </w:tc>
        <w:tc>
          <w:tcPr>
            <w:tcW w:w="3969" w:type="dxa"/>
            <w:gridSpan w:val="3"/>
          </w:tcPr>
          <w:p w:rsidR="007F2ECD" w:rsidRPr="0016060E" w:rsidRDefault="007F2ECD" w:rsidP="006938B2">
            <w:pPr>
              <w:rPr>
                <w:sz w:val="22"/>
              </w:rPr>
            </w:pPr>
            <w:r w:rsidRPr="0016060E">
              <w:rPr>
                <w:sz w:val="22"/>
              </w:rPr>
              <w:t>blank if Stk/ccy fg = "S"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Receivable Amount</w:t>
            </w:r>
          </w:p>
        </w:tc>
        <w:tc>
          <w:tcPr>
            <w:tcW w:w="992" w:type="dxa"/>
            <w:gridSpan w:val="2"/>
          </w:tcPr>
          <w:p w:rsidR="007F2ECD" w:rsidRPr="0016060E" w:rsidRDefault="007F2ECD" w:rsidP="006938B2">
            <w:pPr>
              <w:rPr>
                <w:sz w:val="22"/>
              </w:rPr>
            </w:pPr>
            <w:r w:rsidRPr="0016060E">
              <w:rPr>
                <w:sz w:val="22"/>
              </w:rPr>
              <w:t>9(13)V9(2)</w:t>
            </w:r>
          </w:p>
        </w:tc>
        <w:tc>
          <w:tcPr>
            <w:tcW w:w="3969" w:type="dxa"/>
            <w:gridSpan w:val="3"/>
          </w:tcPr>
          <w:p w:rsidR="007F2ECD" w:rsidRPr="0016060E" w:rsidRDefault="007F2ECD" w:rsidP="006938B2">
            <w:pPr>
              <w:rPr>
                <w:sz w:val="22"/>
              </w:rPr>
            </w:pPr>
            <w:r w:rsidRPr="0016060E">
              <w:rPr>
                <w:sz w:val="22"/>
              </w:rPr>
              <w:t>0.00 if Stk/ccy fg = "S"</w:t>
            </w:r>
          </w:p>
          <w:p w:rsidR="007F2ECD" w:rsidRPr="0016060E" w:rsidRDefault="007F2ECD" w:rsidP="006938B2">
            <w:pPr>
              <w:rPr>
                <w:sz w:val="22"/>
              </w:rPr>
            </w:pPr>
            <w:r w:rsidRPr="0016060E">
              <w:rPr>
                <w:sz w:val="22"/>
              </w:rPr>
              <w:t>0.00 = To be determined</w:t>
            </w:r>
          </w:p>
          <w:p w:rsidR="007F2ECD" w:rsidRPr="0016060E" w:rsidRDefault="007F2ECD" w:rsidP="006938B2">
            <w:pPr>
              <w:rPr>
                <w:sz w:val="22"/>
              </w:rPr>
            </w:pPr>
            <w:r w:rsidRPr="0016060E">
              <w:rPr>
                <w:sz w:val="22"/>
              </w:rPr>
              <w:t>(if Recv type = "C"/"P")</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Sign of Receivable Amount</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blank if Stk/ccy fg = "S"</w:t>
            </w:r>
          </w:p>
          <w:p w:rsidR="007F2ECD" w:rsidRPr="0016060E" w:rsidRDefault="007F2ECD" w:rsidP="006938B2">
            <w:pPr>
              <w:rPr>
                <w:sz w:val="22"/>
              </w:rPr>
            </w:pPr>
            <w:r w:rsidRPr="0016060E">
              <w:rPr>
                <w:sz w:val="22"/>
              </w:rPr>
              <w:t>"-" = negative</w:t>
            </w:r>
          </w:p>
          <w:p w:rsidR="007F2ECD" w:rsidRPr="0016060E" w:rsidRDefault="007F2ECD" w:rsidP="006938B2">
            <w:pPr>
              <w:rPr>
                <w:sz w:val="22"/>
              </w:rPr>
            </w:pPr>
            <w:r w:rsidRPr="0016060E">
              <w:rPr>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Distributed Stock Code</w:t>
            </w:r>
          </w:p>
        </w:tc>
        <w:tc>
          <w:tcPr>
            <w:tcW w:w="992" w:type="dxa"/>
            <w:gridSpan w:val="2"/>
          </w:tcPr>
          <w:p w:rsidR="007F2ECD" w:rsidRPr="0016060E" w:rsidRDefault="007F2ECD" w:rsidP="006938B2">
            <w:pPr>
              <w:rPr>
                <w:sz w:val="22"/>
              </w:rPr>
            </w:pPr>
            <w:r w:rsidRPr="0016060E">
              <w:rPr>
                <w:sz w:val="22"/>
              </w:rPr>
              <w:t>9(5)</w:t>
            </w:r>
          </w:p>
        </w:tc>
        <w:tc>
          <w:tcPr>
            <w:tcW w:w="3969" w:type="dxa"/>
            <w:gridSpan w:val="3"/>
          </w:tcPr>
          <w:p w:rsidR="007F2ECD" w:rsidRPr="0016060E" w:rsidRDefault="007F2ECD" w:rsidP="006938B2">
            <w:pPr>
              <w:rPr>
                <w:sz w:val="22"/>
              </w:rPr>
            </w:pPr>
            <w:r w:rsidRPr="0016060E">
              <w:rPr>
                <w:sz w:val="22"/>
              </w:rPr>
              <w:t>0 if Stk/ccy fg = "C"</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ISIN</w:t>
            </w:r>
          </w:p>
        </w:tc>
        <w:tc>
          <w:tcPr>
            <w:tcW w:w="992" w:type="dxa"/>
            <w:gridSpan w:val="2"/>
          </w:tcPr>
          <w:p w:rsidR="007F2ECD" w:rsidRPr="0016060E" w:rsidRDefault="007F2ECD" w:rsidP="006938B2">
            <w:pPr>
              <w:rPr>
                <w:sz w:val="22"/>
              </w:rPr>
            </w:pPr>
            <w:r w:rsidRPr="0016060E">
              <w:rPr>
                <w:sz w:val="22"/>
              </w:rPr>
              <w:t>X(12)</w:t>
            </w:r>
          </w:p>
        </w:tc>
        <w:tc>
          <w:tcPr>
            <w:tcW w:w="3969" w:type="dxa"/>
            <w:gridSpan w:val="3"/>
          </w:tcPr>
          <w:p w:rsidR="007F2ECD" w:rsidRPr="0016060E" w:rsidRDefault="007F2ECD" w:rsidP="006938B2">
            <w:pPr>
              <w:rPr>
                <w:sz w:val="22"/>
              </w:rPr>
            </w:pPr>
            <w:r w:rsidRPr="0016060E">
              <w:rPr>
                <w:sz w:val="22"/>
              </w:rPr>
              <w:t>0 if Stk/ccy fg = "C"</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Receivable Quantity</w:t>
            </w:r>
          </w:p>
        </w:tc>
        <w:tc>
          <w:tcPr>
            <w:tcW w:w="992" w:type="dxa"/>
            <w:gridSpan w:val="2"/>
          </w:tcPr>
          <w:p w:rsidR="007F2ECD" w:rsidRPr="0016060E" w:rsidRDefault="007F2ECD" w:rsidP="006938B2">
            <w:pPr>
              <w:rPr>
                <w:sz w:val="22"/>
              </w:rPr>
            </w:pPr>
            <w:r w:rsidRPr="0016060E">
              <w:rPr>
                <w:sz w:val="22"/>
              </w:rPr>
              <w:t>9(13)</w:t>
            </w:r>
          </w:p>
        </w:tc>
        <w:tc>
          <w:tcPr>
            <w:tcW w:w="3969" w:type="dxa"/>
            <w:gridSpan w:val="3"/>
          </w:tcPr>
          <w:p w:rsidR="007F2ECD" w:rsidRPr="0016060E" w:rsidRDefault="007F2ECD" w:rsidP="006938B2">
            <w:pPr>
              <w:rPr>
                <w:sz w:val="22"/>
              </w:rPr>
            </w:pPr>
            <w:r w:rsidRPr="0016060E">
              <w:rPr>
                <w:sz w:val="22"/>
              </w:rPr>
              <w:t>0 if Stk/ccy fg = "C"</w:t>
            </w:r>
          </w:p>
          <w:p w:rsidR="007F2ECD" w:rsidRPr="0016060E" w:rsidRDefault="007F2ECD" w:rsidP="006938B2">
            <w:pPr>
              <w:rPr>
                <w:sz w:val="22"/>
              </w:rPr>
            </w:pPr>
            <w:r w:rsidRPr="0016060E">
              <w:rPr>
                <w:sz w:val="22"/>
              </w:rPr>
              <w:t>0 = To be determined</w:t>
            </w:r>
          </w:p>
          <w:p w:rsidR="007F2ECD" w:rsidRPr="0016060E" w:rsidRDefault="007F2ECD" w:rsidP="006938B2">
            <w:pPr>
              <w:rPr>
                <w:sz w:val="22"/>
              </w:rPr>
            </w:pPr>
            <w:r w:rsidRPr="0016060E">
              <w:rPr>
                <w:sz w:val="22"/>
              </w:rPr>
              <w:t>(if Recv type = "C"/"P"</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16060E">
              <w:rPr>
                <w:sz w:val="21"/>
                <w:szCs w:val="21"/>
              </w:rPr>
              <w:t>Sign of Receivable Quantity</w:t>
            </w:r>
          </w:p>
        </w:tc>
        <w:tc>
          <w:tcPr>
            <w:tcW w:w="992" w:type="dxa"/>
            <w:gridSpan w:val="2"/>
          </w:tcPr>
          <w:p w:rsidR="007F2ECD" w:rsidRPr="0016060E" w:rsidRDefault="007F2ECD" w:rsidP="006938B2">
            <w:pPr>
              <w:rPr>
                <w:sz w:val="22"/>
              </w:rPr>
            </w:pPr>
            <w:r w:rsidRPr="0016060E">
              <w:rPr>
                <w:sz w:val="22"/>
              </w:rPr>
              <w:t>X(1)</w:t>
            </w:r>
          </w:p>
        </w:tc>
        <w:tc>
          <w:tcPr>
            <w:tcW w:w="3969" w:type="dxa"/>
            <w:gridSpan w:val="3"/>
          </w:tcPr>
          <w:p w:rsidR="007F2ECD" w:rsidRPr="0016060E" w:rsidRDefault="007F2ECD" w:rsidP="006938B2">
            <w:pPr>
              <w:rPr>
                <w:sz w:val="22"/>
              </w:rPr>
            </w:pPr>
            <w:r w:rsidRPr="0016060E">
              <w:rPr>
                <w:sz w:val="22"/>
              </w:rPr>
              <w:t>blank if Stk/ccy fg = "C"</w:t>
            </w:r>
          </w:p>
          <w:p w:rsidR="007F2ECD" w:rsidRPr="0016060E" w:rsidRDefault="007F2ECD" w:rsidP="006938B2">
            <w:pPr>
              <w:rPr>
                <w:sz w:val="22"/>
              </w:rPr>
            </w:pPr>
            <w:r w:rsidRPr="0016060E">
              <w:rPr>
                <w:sz w:val="22"/>
              </w:rPr>
              <w:t>"-" = negative</w:t>
            </w:r>
          </w:p>
          <w:p w:rsidR="007F2ECD" w:rsidRPr="0016060E" w:rsidRDefault="007F2ECD" w:rsidP="006938B2">
            <w:pPr>
              <w:rPr>
                <w:sz w:val="22"/>
              </w:rPr>
            </w:pPr>
            <w:r w:rsidRPr="0016060E">
              <w:rPr>
                <w:sz w:val="22"/>
              </w:rPr>
              <w:t>blank = 0 or positive</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A53B68">
              <w:rPr>
                <w:sz w:val="21"/>
                <w:szCs w:val="21"/>
              </w:rPr>
              <w:t>Announcement Number</w:t>
            </w:r>
          </w:p>
        </w:tc>
        <w:tc>
          <w:tcPr>
            <w:tcW w:w="992" w:type="dxa"/>
            <w:gridSpan w:val="2"/>
          </w:tcPr>
          <w:p w:rsidR="007F2ECD" w:rsidRPr="0016060E" w:rsidRDefault="007F2ECD" w:rsidP="006938B2">
            <w:pPr>
              <w:rPr>
                <w:sz w:val="22"/>
              </w:rPr>
            </w:pPr>
            <w:r w:rsidRPr="00A53B68">
              <w:rPr>
                <w:sz w:val="22"/>
              </w:rPr>
              <w:t>X(9)</w:t>
            </w:r>
          </w:p>
        </w:tc>
        <w:tc>
          <w:tcPr>
            <w:tcW w:w="3969" w:type="dxa"/>
            <w:gridSpan w:val="3"/>
          </w:tcPr>
          <w:p w:rsidR="007F2ECD" w:rsidRPr="0016060E" w:rsidRDefault="007F2ECD" w:rsidP="006938B2">
            <w:pPr>
              <w:rPr>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A53B68">
              <w:rPr>
                <w:sz w:val="21"/>
                <w:szCs w:val="21"/>
              </w:rPr>
              <w:t>Event Sequential Number</w:t>
            </w:r>
          </w:p>
        </w:tc>
        <w:tc>
          <w:tcPr>
            <w:tcW w:w="992" w:type="dxa"/>
            <w:gridSpan w:val="2"/>
          </w:tcPr>
          <w:p w:rsidR="007F2ECD" w:rsidRPr="0016060E" w:rsidRDefault="007F2ECD" w:rsidP="006938B2">
            <w:pPr>
              <w:rPr>
                <w:sz w:val="22"/>
              </w:rPr>
            </w:pPr>
            <w:r w:rsidRPr="00A53B68">
              <w:rPr>
                <w:sz w:val="22"/>
              </w:rPr>
              <w:t>9(2)</w:t>
            </w:r>
          </w:p>
        </w:tc>
        <w:tc>
          <w:tcPr>
            <w:tcW w:w="3969" w:type="dxa"/>
            <w:gridSpan w:val="3"/>
          </w:tcPr>
          <w:p w:rsidR="007F2ECD" w:rsidRPr="0016060E" w:rsidRDefault="007F2ECD" w:rsidP="006938B2">
            <w:pPr>
              <w:rPr>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A53B68">
              <w:rPr>
                <w:sz w:val="21"/>
                <w:szCs w:val="21"/>
              </w:rPr>
              <w:t xml:space="preserve">Redemption Fee  </w:t>
            </w:r>
          </w:p>
        </w:tc>
        <w:tc>
          <w:tcPr>
            <w:tcW w:w="992" w:type="dxa"/>
            <w:gridSpan w:val="2"/>
          </w:tcPr>
          <w:p w:rsidR="007F2ECD" w:rsidRPr="0016060E" w:rsidRDefault="007F2ECD" w:rsidP="006938B2">
            <w:pPr>
              <w:rPr>
                <w:sz w:val="22"/>
              </w:rPr>
            </w:pPr>
            <w:r w:rsidRPr="00A53B68">
              <w:rPr>
                <w:sz w:val="22"/>
              </w:rPr>
              <w:t>9(7)V9(2)</w:t>
            </w:r>
          </w:p>
        </w:tc>
        <w:tc>
          <w:tcPr>
            <w:tcW w:w="3969" w:type="dxa"/>
            <w:gridSpan w:val="3"/>
          </w:tcPr>
          <w:p w:rsidR="007F2ECD" w:rsidRPr="0016060E" w:rsidRDefault="007F2ECD" w:rsidP="006938B2">
            <w:pPr>
              <w:rPr>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A53B68">
              <w:rPr>
                <w:sz w:val="21"/>
                <w:szCs w:val="21"/>
              </w:rPr>
              <w:t>Interest Collection Fee</w:t>
            </w:r>
          </w:p>
        </w:tc>
        <w:tc>
          <w:tcPr>
            <w:tcW w:w="992" w:type="dxa"/>
            <w:gridSpan w:val="2"/>
          </w:tcPr>
          <w:p w:rsidR="007F2ECD" w:rsidRPr="0016060E" w:rsidRDefault="007F2ECD" w:rsidP="006938B2">
            <w:pPr>
              <w:rPr>
                <w:sz w:val="22"/>
              </w:rPr>
            </w:pPr>
            <w:r w:rsidRPr="00A53B68">
              <w:rPr>
                <w:sz w:val="22"/>
              </w:rPr>
              <w:t>9(7)V9(2)</w:t>
            </w:r>
          </w:p>
        </w:tc>
        <w:tc>
          <w:tcPr>
            <w:tcW w:w="3969" w:type="dxa"/>
            <w:gridSpan w:val="3"/>
          </w:tcPr>
          <w:p w:rsidR="007F2ECD" w:rsidRPr="00A53B68" w:rsidRDefault="007F2ECD" w:rsidP="006938B2">
            <w:pPr>
              <w:rPr>
                <w:sz w:val="22"/>
              </w:rPr>
            </w:pPr>
            <w:r w:rsidRPr="00A53B68">
              <w:rPr>
                <w:sz w:val="22"/>
              </w:rPr>
              <w:t>0.00 if Stk/ccy fg = "S"</w:t>
            </w:r>
          </w:p>
          <w:p w:rsidR="007F2ECD" w:rsidRPr="00A53B68" w:rsidRDefault="007F2ECD" w:rsidP="006938B2">
            <w:pPr>
              <w:rPr>
                <w:sz w:val="22"/>
              </w:rPr>
            </w:pPr>
            <w:r w:rsidRPr="00A53B68">
              <w:rPr>
                <w:sz w:val="22"/>
              </w:rPr>
              <w:t>(only applicable for interest</w:t>
            </w:r>
          </w:p>
          <w:p w:rsidR="007F2ECD" w:rsidRPr="0016060E" w:rsidRDefault="007F2ECD" w:rsidP="006938B2">
            <w:pPr>
              <w:rPr>
                <w:sz w:val="22"/>
              </w:rPr>
            </w:pPr>
            <w:r w:rsidRPr="00A53B68">
              <w:rPr>
                <w:sz w:val="22"/>
              </w:rPr>
              <w:t>payment event)</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A53B68" w:rsidRDefault="007F2ECD" w:rsidP="006938B2">
            <w:pPr>
              <w:pStyle w:val="Default"/>
              <w:rPr>
                <w:sz w:val="21"/>
                <w:szCs w:val="21"/>
              </w:rPr>
            </w:pPr>
            <w:r w:rsidRPr="00A53B68">
              <w:rPr>
                <w:sz w:val="21"/>
                <w:szCs w:val="21"/>
              </w:rPr>
              <w:t>Disbursement Charge</w:t>
            </w:r>
          </w:p>
        </w:tc>
        <w:tc>
          <w:tcPr>
            <w:tcW w:w="992" w:type="dxa"/>
            <w:gridSpan w:val="2"/>
          </w:tcPr>
          <w:p w:rsidR="007F2ECD" w:rsidRPr="00A53B68" w:rsidRDefault="007F2ECD" w:rsidP="006938B2">
            <w:pPr>
              <w:rPr>
                <w:sz w:val="22"/>
              </w:rPr>
            </w:pPr>
            <w:r w:rsidRPr="00A53B68">
              <w:rPr>
                <w:sz w:val="22"/>
              </w:rPr>
              <w:t>9(7)V9(2)</w:t>
            </w:r>
          </w:p>
        </w:tc>
        <w:tc>
          <w:tcPr>
            <w:tcW w:w="3969" w:type="dxa"/>
            <w:gridSpan w:val="3"/>
          </w:tcPr>
          <w:p w:rsidR="007F2ECD" w:rsidRPr="00A53B68" w:rsidRDefault="007F2ECD" w:rsidP="006938B2">
            <w:pPr>
              <w:rPr>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A53B68" w:rsidRDefault="007F2ECD" w:rsidP="006938B2">
            <w:pPr>
              <w:pStyle w:val="Default"/>
              <w:rPr>
                <w:sz w:val="21"/>
                <w:szCs w:val="21"/>
              </w:rPr>
            </w:pPr>
            <w:r w:rsidRPr="00A53B68">
              <w:rPr>
                <w:sz w:val="21"/>
                <w:szCs w:val="21"/>
              </w:rPr>
              <w:t>Payable Date</w:t>
            </w:r>
          </w:p>
        </w:tc>
        <w:tc>
          <w:tcPr>
            <w:tcW w:w="992" w:type="dxa"/>
            <w:gridSpan w:val="2"/>
          </w:tcPr>
          <w:p w:rsidR="007F2ECD" w:rsidRPr="00A53B68" w:rsidRDefault="007F2ECD" w:rsidP="006938B2">
            <w:pPr>
              <w:rPr>
                <w:sz w:val="22"/>
              </w:rPr>
            </w:pPr>
            <w:r w:rsidRPr="00A53B68">
              <w:rPr>
                <w:sz w:val="22"/>
              </w:rPr>
              <w:t>9(8)</w:t>
            </w:r>
          </w:p>
        </w:tc>
        <w:tc>
          <w:tcPr>
            <w:tcW w:w="3969" w:type="dxa"/>
            <w:gridSpan w:val="3"/>
          </w:tcPr>
          <w:p w:rsidR="007F2ECD" w:rsidRPr="00A53B68" w:rsidRDefault="007F2ECD" w:rsidP="006938B2">
            <w:pPr>
              <w:rPr>
                <w:sz w:val="22"/>
              </w:rPr>
            </w:pPr>
            <w:r w:rsidRPr="00A53B68">
              <w:rPr>
                <w:sz w:val="22"/>
              </w:rPr>
              <w:t>YYYYMMDD</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A53B68" w:rsidRDefault="007F2ECD" w:rsidP="006938B2">
            <w:pPr>
              <w:pStyle w:val="Default"/>
              <w:rPr>
                <w:sz w:val="21"/>
                <w:szCs w:val="21"/>
              </w:rPr>
            </w:pPr>
            <w:r w:rsidRPr="00A53B68">
              <w:rPr>
                <w:sz w:val="21"/>
                <w:szCs w:val="21"/>
              </w:rPr>
              <w:t>SBL Position Number</w:t>
            </w:r>
          </w:p>
        </w:tc>
        <w:tc>
          <w:tcPr>
            <w:tcW w:w="992" w:type="dxa"/>
            <w:gridSpan w:val="2"/>
          </w:tcPr>
          <w:p w:rsidR="007F2ECD" w:rsidRPr="00A53B68" w:rsidRDefault="007F2ECD" w:rsidP="006938B2">
            <w:pPr>
              <w:rPr>
                <w:sz w:val="22"/>
              </w:rPr>
            </w:pPr>
            <w:r w:rsidRPr="00A53B68">
              <w:rPr>
                <w:sz w:val="22"/>
              </w:rPr>
              <w:t>X(9)</w:t>
            </w:r>
          </w:p>
        </w:tc>
        <w:tc>
          <w:tcPr>
            <w:tcW w:w="3969" w:type="dxa"/>
            <w:gridSpan w:val="3"/>
          </w:tcPr>
          <w:p w:rsidR="007F2ECD" w:rsidRPr="00A53B68" w:rsidRDefault="007F2ECD" w:rsidP="006938B2">
            <w:pPr>
              <w:rPr>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A53B68" w:rsidRDefault="007F2ECD" w:rsidP="006938B2">
            <w:pPr>
              <w:pStyle w:val="Default"/>
              <w:rPr>
                <w:sz w:val="21"/>
                <w:szCs w:val="21"/>
              </w:rPr>
            </w:pPr>
            <w:r w:rsidRPr="00A53B68">
              <w:rPr>
                <w:sz w:val="21"/>
                <w:szCs w:val="21"/>
              </w:rPr>
              <w:t>Bank Charges</w:t>
            </w:r>
          </w:p>
        </w:tc>
        <w:tc>
          <w:tcPr>
            <w:tcW w:w="992" w:type="dxa"/>
            <w:gridSpan w:val="2"/>
          </w:tcPr>
          <w:p w:rsidR="007F2ECD" w:rsidRPr="00A53B68" w:rsidRDefault="007F2ECD" w:rsidP="006938B2">
            <w:pPr>
              <w:rPr>
                <w:sz w:val="22"/>
              </w:rPr>
            </w:pPr>
            <w:r w:rsidRPr="00A53B68">
              <w:rPr>
                <w:sz w:val="22"/>
              </w:rPr>
              <w:t>9(13)V9(2)</w:t>
            </w:r>
          </w:p>
        </w:tc>
        <w:tc>
          <w:tcPr>
            <w:tcW w:w="3969" w:type="dxa"/>
            <w:gridSpan w:val="3"/>
          </w:tcPr>
          <w:p w:rsidR="007F2ECD" w:rsidRPr="00A53B68" w:rsidRDefault="007F2ECD" w:rsidP="006938B2">
            <w:pPr>
              <w:rPr>
                <w:sz w:val="22"/>
              </w:rPr>
            </w:pP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A53B68" w:rsidRDefault="007F2ECD" w:rsidP="006938B2">
            <w:pPr>
              <w:pStyle w:val="Default"/>
              <w:rPr>
                <w:sz w:val="21"/>
                <w:szCs w:val="21"/>
              </w:rPr>
            </w:pPr>
            <w:r w:rsidRPr="00A53B68">
              <w:rPr>
                <w:sz w:val="21"/>
                <w:szCs w:val="21"/>
              </w:rPr>
              <w:t>Record Checksum</w:t>
            </w:r>
          </w:p>
        </w:tc>
        <w:tc>
          <w:tcPr>
            <w:tcW w:w="992" w:type="dxa"/>
            <w:gridSpan w:val="2"/>
          </w:tcPr>
          <w:p w:rsidR="007F2ECD" w:rsidRPr="00A53B68" w:rsidRDefault="007F2ECD" w:rsidP="006938B2">
            <w:pPr>
              <w:rPr>
                <w:sz w:val="22"/>
              </w:rPr>
            </w:pPr>
            <w:r w:rsidRPr="00A53B68">
              <w:rPr>
                <w:sz w:val="22"/>
              </w:rPr>
              <w:t>9(17)</w:t>
            </w:r>
          </w:p>
        </w:tc>
        <w:tc>
          <w:tcPr>
            <w:tcW w:w="3969" w:type="dxa"/>
            <w:gridSpan w:val="3"/>
          </w:tcPr>
          <w:p w:rsidR="007F2ECD" w:rsidRPr="00A53B68" w:rsidRDefault="007F2ECD" w:rsidP="006938B2">
            <w:pPr>
              <w:rPr>
                <w:sz w:val="22"/>
              </w:rPr>
            </w:pPr>
            <w:r w:rsidRPr="00A53B68">
              <w:rPr>
                <w:sz w:val="22"/>
              </w:rPr>
              <w:t>Sum of Stk cd, Redp qty, Recv</w:t>
            </w:r>
          </w:p>
          <w:p w:rsidR="007F2ECD" w:rsidRPr="00A53B68" w:rsidRDefault="007F2ECD" w:rsidP="006938B2">
            <w:pPr>
              <w:rPr>
                <w:sz w:val="22"/>
              </w:rPr>
            </w:pPr>
            <w:r w:rsidRPr="00A53B68">
              <w:rPr>
                <w:sz w:val="22"/>
              </w:rPr>
              <w:t>Amt, Dstr stk, Recv qty, Evt no,</w:t>
            </w:r>
          </w:p>
          <w:p w:rsidR="007F2ECD" w:rsidRPr="00A53B68" w:rsidRDefault="007F2ECD" w:rsidP="006938B2">
            <w:pPr>
              <w:rPr>
                <w:sz w:val="22"/>
              </w:rPr>
            </w:pPr>
            <w:r w:rsidRPr="00A53B68">
              <w:rPr>
                <w:sz w:val="22"/>
              </w:rPr>
              <w:t>Redp fee, Int. Coll Fee, Disb</w:t>
            </w:r>
          </w:p>
          <w:p w:rsidR="007F2ECD" w:rsidRPr="00A53B68" w:rsidRDefault="007F2ECD" w:rsidP="006938B2">
            <w:pPr>
              <w:rPr>
                <w:sz w:val="22"/>
              </w:rPr>
            </w:pPr>
            <w:r w:rsidRPr="00A53B68">
              <w:rPr>
                <w:sz w:val="22"/>
              </w:rPr>
              <w:t>chrg, Payable Dt</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A53B68" w:rsidRDefault="007F2ECD" w:rsidP="006938B2">
            <w:pPr>
              <w:pStyle w:val="Default"/>
              <w:rPr>
                <w:sz w:val="21"/>
                <w:szCs w:val="21"/>
              </w:rPr>
            </w:pPr>
            <w:r w:rsidRPr="00B90385">
              <w:rPr>
                <w:sz w:val="21"/>
                <w:szCs w:val="21"/>
              </w:rPr>
              <w:t>Filler</w:t>
            </w:r>
          </w:p>
        </w:tc>
        <w:tc>
          <w:tcPr>
            <w:tcW w:w="992" w:type="dxa"/>
            <w:gridSpan w:val="2"/>
          </w:tcPr>
          <w:p w:rsidR="007F2ECD" w:rsidRPr="00A53B68" w:rsidRDefault="007F2ECD" w:rsidP="006938B2">
            <w:pPr>
              <w:rPr>
                <w:sz w:val="22"/>
              </w:rPr>
            </w:pPr>
            <w:r w:rsidRPr="00B90385">
              <w:rPr>
                <w:sz w:val="22"/>
              </w:rPr>
              <w:t>X(99)</w:t>
            </w:r>
          </w:p>
        </w:tc>
        <w:tc>
          <w:tcPr>
            <w:tcW w:w="3969" w:type="dxa"/>
            <w:gridSpan w:val="3"/>
          </w:tcPr>
          <w:p w:rsidR="007F2ECD" w:rsidRPr="00A53B68" w:rsidRDefault="007F2ECD" w:rsidP="006938B2">
            <w:pPr>
              <w:rPr>
                <w:sz w:val="22"/>
              </w:rPr>
            </w:pPr>
            <w:r w:rsidRPr="00B90385">
              <w:rPr>
                <w:sz w:val="22"/>
              </w:rPr>
              <w:t>Spaces</w:t>
            </w:r>
          </w:p>
        </w:tc>
      </w:tr>
      <w:tr w:rsidR="007F2ECD" w:rsidRPr="0016060E" w:rsidTr="006938B2">
        <w:tc>
          <w:tcPr>
            <w:tcW w:w="1986" w:type="dxa"/>
          </w:tcPr>
          <w:p w:rsidR="007F2ECD" w:rsidRDefault="007F2ECD" w:rsidP="006938B2">
            <w:pPr>
              <w:pStyle w:val="Default"/>
              <w:rPr>
                <w:sz w:val="21"/>
                <w:szCs w:val="21"/>
              </w:rPr>
            </w:pPr>
          </w:p>
        </w:tc>
        <w:tc>
          <w:tcPr>
            <w:tcW w:w="3402" w:type="dxa"/>
            <w:gridSpan w:val="2"/>
          </w:tcPr>
          <w:p w:rsidR="007F2ECD" w:rsidRPr="00A53B68" w:rsidRDefault="007F2ECD" w:rsidP="006938B2">
            <w:pPr>
              <w:pStyle w:val="Default"/>
              <w:rPr>
                <w:sz w:val="21"/>
                <w:szCs w:val="21"/>
              </w:rPr>
            </w:pPr>
            <w:r w:rsidRPr="00B90385">
              <w:rPr>
                <w:sz w:val="21"/>
                <w:szCs w:val="21"/>
              </w:rPr>
              <w:t>Filler</w:t>
            </w:r>
          </w:p>
        </w:tc>
        <w:tc>
          <w:tcPr>
            <w:tcW w:w="992" w:type="dxa"/>
            <w:gridSpan w:val="2"/>
          </w:tcPr>
          <w:p w:rsidR="007F2ECD" w:rsidRPr="00A53B68" w:rsidRDefault="007F2ECD" w:rsidP="006938B2">
            <w:pPr>
              <w:rPr>
                <w:sz w:val="22"/>
              </w:rPr>
            </w:pPr>
            <w:r w:rsidRPr="00B90385">
              <w:rPr>
                <w:sz w:val="22"/>
              </w:rPr>
              <w:t>X(3)</w:t>
            </w:r>
          </w:p>
        </w:tc>
        <w:tc>
          <w:tcPr>
            <w:tcW w:w="3969" w:type="dxa"/>
            <w:gridSpan w:val="3"/>
          </w:tcPr>
          <w:p w:rsidR="007F2ECD" w:rsidRPr="00A53B68" w:rsidRDefault="007F2ECD" w:rsidP="006938B2">
            <w:pPr>
              <w:rPr>
                <w:sz w:val="22"/>
              </w:rPr>
            </w:pPr>
            <w:r w:rsidRPr="00B90385">
              <w:rPr>
                <w:sz w:val="22"/>
              </w:rPr>
              <w:t>Reserved for system use</w:t>
            </w:r>
          </w:p>
        </w:tc>
      </w:tr>
      <w:tr w:rsidR="007F2ECD" w:rsidRPr="00CE4F67" w:rsidTr="006938B2">
        <w:tc>
          <w:tcPr>
            <w:tcW w:w="10349" w:type="dxa"/>
            <w:gridSpan w:val="8"/>
            <w:shd w:val="clear" w:color="auto" w:fill="D9D9D9" w:themeFill="background1" w:themeFillShade="D9"/>
          </w:tcPr>
          <w:p w:rsidR="007F2ECD" w:rsidRDefault="007F2ECD" w:rsidP="006938B2">
            <w:pPr>
              <w:jc w:val="center"/>
              <w:rPr>
                <w:b/>
                <w:color w:val="C00000"/>
              </w:rPr>
            </w:pPr>
            <w:r>
              <w:rPr>
                <w:rFonts w:hint="eastAsia"/>
                <w:b/>
                <w:color w:val="C00000"/>
              </w:rPr>
              <w:t>第十六</w:t>
            </w:r>
            <w:r w:rsidRPr="00DF433F">
              <w:rPr>
                <w:rFonts w:hint="eastAsia"/>
                <w:b/>
                <w:color w:val="C00000"/>
              </w:rPr>
              <w:t>部分：</w:t>
            </w:r>
            <w:r w:rsidRPr="0016060E">
              <w:rPr>
                <w:b/>
                <w:color w:val="C00000"/>
              </w:rPr>
              <w:t>Claims on Unclaims</w:t>
            </w:r>
            <w:r w:rsidRPr="00DF433F">
              <w:rPr>
                <w:rFonts w:hint="eastAsia"/>
                <w:b/>
                <w:color w:val="C00000"/>
              </w:rPr>
              <w:t>，</w:t>
            </w:r>
            <w:r>
              <w:rPr>
                <w:rFonts w:hint="eastAsia"/>
                <w:b/>
                <w:color w:val="C00000"/>
              </w:rPr>
              <w:t>n</w:t>
            </w:r>
            <w:r w:rsidRPr="00DF433F">
              <w:rPr>
                <w:rFonts w:hint="eastAsia"/>
                <w:b/>
                <w:color w:val="C00000"/>
              </w:rPr>
              <w:t>条记录，包含以下字段</w:t>
            </w:r>
          </w:p>
          <w:p w:rsidR="00BA0352" w:rsidRPr="00DF433F" w:rsidRDefault="00BA0352" w:rsidP="006938B2">
            <w:pPr>
              <w:jc w:val="center"/>
              <w:rPr>
                <w:b/>
                <w:color w:val="C00000"/>
              </w:rPr>
            </w:pPr>
            <w:r>
              <w:rPr>
                <w:rFonts w:hint="eastAsia"/>
                <w:b/>
                <w:color w:val="C00000"/>
              </w:rPr>
              <w:t>债权？？</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011BD9">
              <w:rPr>
                <w:sz w:val="21"/>
                <w:szCs w:val="21"/>
              </w:rPr>
              <w:t>Record type</w:t>
            </w:r>
          </w:p>
        </w:tc>
        <w:tc>
          <w:tcPr>
            <w:tcW w:w="992" w:type="dxa"/>
            <w:gridSpan w:val="2"/>
          </w:tcPr>
          <w:p w:rsidR="007F2ECD" w:rsidRPr="0016060E" w:rsidRDefault="007F2ECD" w:rsidP="006938B2">
            <w:pPr>
              <w:rPr>
                <w:sz w:val="22"/>
              </w:rPr>
            </w:pPr>
            <w:r w:rsidRPr="00011BD9">
              <w:rPr>
                <w:sz w:val="22"/>
              </w:rPr>
              <w:t xml:space="preserve">X(1)   </w:t>
            </w:r>
          </w:p>
        </w:tc>
        <w:tc>
          <w:tcPr>
            <w:tcW w:w="3969" w:type="dxa"/>
            <w:gridSpan w:val="3"/>
          </w:tcPr>
          <w:p w:rsidR="007F2ECD" w:rsidRPr="0016060E" w:rsidRDefault="007F2ECD" w:rsidP="006938B2">
            <w:pPr>
              <w:rPr>
                <w:sz w:val="22"/>
              </w:rPr>
            </w:pPr>
            <w:r w:rsidRPr="00011BD9">
              <w:rPr>
                <w:sz w:val="22"/>
              </w:rPr>
              <w:t>"I" = Claims on Unclaims</w:t>
            </w:r>
            <w:r>
              <w:rPr>
                <w:rFonts w:hint="eastAsia"/>
                <w:sz w:val="22"/>
              </w:rPr>
              <w:t xml:space="preserve"> </w:t>
            </w:r>
            <w:r w:rsidRPr="00011BD9">
              <w:rPr>
                <w:sz w:val="22"/>
              </w:rPr>
              <w:t>Transaction</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11BD9" w:rsidRDefault="007F2ECD" w:rsidP="006938B2">
            <w:pPr>
              <w:pStyle w:val="Default"/>
              <w:rPr>
                <w:sz w:val="21"/>
                <w:szCs w:val="21"/>
              </w:rPr>
            </w:pPr>
            <w:r w:rsidRPr="00011BD9">
              <w:rPr>
                <w:sz w:val="21"/>
                <w:szCs w:val="21"/>
              </w:rPr>
              <w:t>Original stock code</w:t>
            </w:r>
          </w:p>
        </w:tc>
        <w:tc>
          <w:tcPr>
            <w:tcW w:w="992" w:type="dxa"/>
            <w:gridSpan w:val="2"/>
          </w:tcPr>
          <w:p w:rsidR="007F2ECD" w:rsidRPr="0016060E" w:rsidRDefault="007F2ECD" w:rsidP="006938B2">
            <w:pPr>
              <w:rPr>
                <w:sz w:val="22"/>
              </w:rPr>
            </w:pPr>
            <w:r w:rsidRPr="00011BD9">
              <w:rPr>
                <w:sz w:val="22"/>
              </w:rPr>
              <w:t>9(5)</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11BD9" w:rsidRDefault="007F2ECD" w:rsidP="006938B2">
            <w:pPr>
              <w:pStyle w:val="Default"/>
              <w:rPr>
                <w:sz w:val="21"/>
                <w:szCs w:val="21"/>
              </w:rPr>
            </w:pPr>
            <w:r w:rsidRPr="00011BD9">
              <w:rPr>
                <w:sz w:val="21"/>
                <w:szCs w:val="21"/>
              </w:rPr>
              <w:t>ISIN</w:t>
            </w:r>
          </w:p>
        </w:tc>
        <w:tc>
          <w:tcPr>
            <w:tcW w:w="992" w:type="dxa"/>
            <w:gridSpan w:val="2"/>
          </w:tcPr>
          <w:p w:rsidR="007F2ECD" w:rsidRPr="0016060E" w:rsidRDefault="007F2ECD" w:rsidP="006938B2">
            <w:pPr>
              <w:rPr>
                <w:sz w:val="22"/>
              </w:rPr>
            </w:pPr>
            <w:r w:rsidRPr="00011BD9">
              <w:rPr>
                <w:sz w:val="22"/>
              </w:rPr>
              <w:t>X(12)</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11BD9" w:rsidRDefault="007F2ECD" w:rsidP="006938B2">
            <w:pPr>
              <w:pStyle w:val="Default"/>
              <w:rPr>
                <w:sz w:val="21"/>
                <w:szCs w:val="21"/>
              </w:rPr>
            </w:pPr>
            <w:r w:rsidRPr="00011BD9">
              <w:rPr>
                <w:sz w:val="21"/>
                <w:szCs w:val="21"/>
              </w:rPr>
              <w:t>Unclaims transaction number</w:t>
            </w:r>
          </w:p>
        </w:tc>
        <w:tc>
          <w:tcPr>
            <w:tcW w:w="992" w:type="dxa"/>
            <w:gridSpan w:val="2"/>
          </w:tcPr>
          <w:p w:rsidR="007F2ECD" w:rsidRPr="0016060E" w:rsidRDefault="007F2ECD" w:rsidP="006938B2">
            <w:pPr>
              <w:rPr>
                <w:sz w:val="22"/>
              </w:rPr>
            </w:pPr>
            <w:r w:rsidRPr="00011BD9">
              <w:rPr>
                <w:sz w:val="22"/>
              </w:rPr>
              <w:t>X(9)</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11BD9" w:rsidRDefault="007F2ECD" w:rsidP="006938B2">
            <w:pPr>
              <w:pStyle w:val="Default"/>
              <w:rPr>
                <w:sz w:val="21"/>
                <w:szCs w:val="21"/>
              </w:rPr>
            </w:pPr>
            <w:r w:rsidRPr="00011BD9">
              <w:rPr>
                <w:sz w:val="21"/>
                <w:szCs w:val="21"/>
              </w:rPr>
              <w:t>Original share quantity</w:t>
            </w:r>
          </w:p>
        </w:tc>
        <w:tc>
          <w:tcPr>
            <w:tcW w:w="992" w:type="dxa"/>
            <w:gridSpan w:val="2"/>
          </w:tcPr>
          <w:p w:rsidR="007F2ECD" w:rsidRPr="0016060E" w:rsidRDefault="007F2ECD" w:rsidP="006938B2">
            <w:pPr>
              <w:rPr>
                <w:sz w:val="22"/>
              </w:rPr>
            </w:pPr>
            <w:r w:rsidRPr="00011BD9">
              <w:rPr>
                <w:sz w:val="22"/>
              </w:rPr>
              <w:t>9(13)</w:t>
            </w:r>
          </w:p>
        </w:tc>
        <w:tc>
          <w:tcPr>
            <w:tcW w:w="3969" w:type="dxa"/>
            <w:gridSpan w:val="3"/>
          </w:tcPr>
          <w:p w:rsidR="007F2ECD" w:rsidRPr="0016060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11BD9" w:rsidRDefault="007F2ECD" w:rsidP="006938B2">
            <w:pPr>
              <w:pStyle w:val="Default"/>
              <w:rPr>
                <w:sz w:val="21"/>
                <w:szCs w:val="21"/>
              </w:rPr>
            </w:pPr>
            <w:r w:rsidRPr="00011BD9">
              <w:rPr>
                <w:sz w:val="21"/>
                <w:szCs w:val="21"/>
              </w:rPr>
              <w:t>Sign of Original share quantity</w:t>
            </w:r>
          </w:p>
        </w:tc>
        <w:tc>
          <w:tcPr>
            <w:tcW w:w="992" w:type="dxa"/>
            <w:gridSpan w:val="2"/>
          </w:tcPr>
          <w:p w:rsidR="007F2ECD" w:rsidRPr="0016060E" w:rsidRDefault="007F2ECD" w:rsidP="006938B2">
            <w:pPr>
              <w:rPr>
                <w:sz w:val="22"/>
              </w:rPr>
            </w:pPr>
            <w:r w:rsidRPr="00011BD9">
              <w:rPr>
                <w:sz w:val="22"/>
              </w:rPr>
              <w:t xml:space="preserve">X(1)  </w:t>
            </w:r>
          </w:p>
        </w:tc>
        <w:tc>
          <w:tcPr>
            <w:tcW w:w="3969" w:type="dxa"/>
            <w:gridSpan w:val="3"/>
          </w:tcPr>
          <w:p w:rsidR="007F2ECD" w:rsidRPr="00011BD9" w:rsidRDefault="007F2ECD" w:rsidP="006938B2">
            <w:pPr>
              <w:rPr>
                <w:sz w:val="22"/>
              </w:rPr>
            </w:pPr>
            <w:r w:rsidRPr="00011BD9">
              <w:rPr>
                <w:sz w:val="22"/>
              </w:rPr>
              <w:t>"-" = negative</w:t>
            </w:r>
          </w:p>
          <w:p w:rsidR="007F2ECD" w:rsidRPr="0016060E" w:rsidRDefault="007F2ECD" w:rsidP="006938B2">
            <w:pPr>
              <w:rPr>
                <w:sz w:val="22"/>
              </w:rPr>
            </w:pPr>
            <w:r w:rsidRPr="00011BD9">
              <w:rPr>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11BD9" w:rsidRDefault="007F2ECD" w:rsidP="006938B2">
            <w:pPr>
              <w:pStyle w:val="Default"/>
              <w:rPr>
                <w:sz w:val="21"/>
                <w:szCs w:val="21"/>
              </w:rPr>
            </w:pPr>
            <w:r w:rsidRPr="00011BD9">
              <w:rPr>
                <w:sz w:val="21"/>
                <w:szCs w:val="21"/>
              </w:rPr>
              <w:t>Stock/currency code flag</w:t>
            </w:r>
          </w:p>
        </w:tc>
        <w:tc>
          <w:tcPr>
            <w:tcW w:w="992" w:type="dxa"/>
            <w:gridSpan w:val="2"/>
          </w:tcPr>
          <w:p w:rsidR="007F2ECD" w:rsidRPr="0016060E" w:rsidRDefault="007F2ECD" w:rsidP="006938B2">
            <w:pPr>
              <w:rPr>
                <w:sz w:val="22"/>
              </w:rPr>
            </w:pPr>
            <w:r w:rsidRPr="00011BD9">
              <w:rPr>
                <w:sz w:val="22"/>
              </w:rPr>
              <w:t>X(1)</w:t>
            </w:r>
          </w:p>
        </w:tc>
        <w:tc>
          <w:tcPr>
            <w:tcW w:w="3969" w:type="dxa"/>
            <w:gridSpan w:val="3"/>
          </w:tcPr>
          <w:p w:rsidR="007F2ECD" w:rsidRPr="00011BD9" w:rsidRDefault="007F2ECD" w:rsidP="006938B2">
            <w:pPr>
              <w:rPr>
                <w:sz w:val="22"/>
              </w:rPr>
            </w:pPr>
            <w:r w:rsidRPr="00011BD9">
              <w:rPr>
                <w:sz w:val="22"/>
              </w:rPr>
              <w:t>"S" - Unclaims dstr share</w:t>
            </w:r>
          </w:p>
          <w:p w:rsidR="007F2ECD" w:rsidRPr="0016060E" w:rsidRDefault="007F2ECD" w:rsidP="006938B2">
            <w:pPr>
              <w:rPr>
                <w:sz w:val="22"/>
              </w:rPr>
            </w:pPr>
            <w:r w:rsidRPr="00011BD9">
              <w:rPr>
                <w:sz w:val="22"/>
              </w:rPr>
              <w:t>"C" - Unclaims dstr cash</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67278E">
              <w:rPr>
                <w:sz w:val="21"/>
                <w:szCs w:val="21"/>
              </w:rPr>
              <w:t>Distributed currency</w:t>
            </w:r>
          </w:p>
        </w:tc>
        <w:tc>
          <w:tcPr>
            <w:tcW w:w="992" w:type="dxa"/>
            <w:gridSpan w:val="2"/>
          </w:tcPr>
          <w:p w:rsidR="007F2ECD" w:rsidRPr="0016060E" w:rsidRDefault="007F2ECD" w:rsidP="006938B2">
            <w:pPr>
              <w:rPr>
                <w:sz w:val="22"/>
              </w:rPr>
            </w:pPr>
            <w:r w:rsidRPr="0067278E">
              <w:rPr>
                <w:sz w:val="22"/>
              </w:rPr>
              <w:t>X(3)</w:t>
            </w:r>
          </w:p>
        </w:tc>
        <w:tc>
          <w:tcPr>
            <w:tcW w:w="3969" w:type="dxa"/>
            <w:gridSpan w:val="3"/>
          </w:tcPr>
          <w:p w:rsidR="007F2ECD" w:rsidRPr="0016060E" w:rsidRDefault="007F2ECD" w:rsidP="006938B2">
            <w:pPr>
              <w:rPr>
                <w:sz w:val="22"/>
              </w:rPr>
            </w:pPr>
            <w:r w:rsidRPr="0067278E">
              <w:rPr>
                <w:sz w:val="22"/>
              </w:rPr>
              <w:t>blank if Stk/ccy fg = "S"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11BD9" w:rsidRDefault="007F2ECD" w:rsidP="006938B2">
            <w:pPr>
              <w:pStyle w:val="Default"/>
              <w:rPr>
                <w:sz w:val="21"/>
                <w:szCs w:val="21"/>
              </w:rPr>
            </w:pPr>
            <w:r w:rsidRPr="0067278E">
              <w:rPr>
                <w:sz w:val="21"/>
                <w:szCs w:val="21"/>
              </w:rPr>
              <w:t>Distributed amount</w:t>
            </w:r>
          </w:p>
        </w:tc>
        <w:tc>
          <w:tcPr>
            <w:tcW w:w="992" w:type="dxa"/>
            <w:gridSpan w:val="2"/>
          </w:tcPr>
          <w:p w:rsidR="007F2ECD" w:rsidRPr="0016060E" w:rsidRDefault="007F2ECD" w:rsidP="006938B2">
            <w:pPr>
              <w:rPr>
                <w:sz w:val="22"/>
              </w:rPr>
            </w:pPr>
            <w:r w:rsidRPr="0067278E">
              <w:rPr>
                <w:sz w:val="22"/>
              </w:rPr>
              <w:t>9(13)V9(2)</w:t>
            </w:r>
          </w:p>
        </w:tc>
        <w:tc>
          <w:tcPr>
            <w:tcW w:w="3969" w:type="dxa"/>
            <w:gridSpan w:val="3"/>
          </w:tcPr>
          <w:p w:rsidR="007F2ECD" w:rsidRPr="0016060E" w:rsidRDefault="007F2ECD" w:rsidP="006938B2">
            <w:pPr>
              <w:rPr>
                <w:sz w:val="22"/>
              </w:rPr>
            </w:pPr>
            <w:r w:rsidRPr="0067278E">
              <w:rPr>
                <w:sz w:val="22"/>
              </w:rPr>
              <w:t>0.00 if Stk/ccy fg = "S"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011BD9" w:rsidRDefault="007F2ECD" w:rsidP="006938B2">
            <w:pPr>
              <w:pStyle w:val="Default"/>
              <w:rPr>
                <w:sz w:val="21"/>
                <w:szCs w:val="21"/>
              </w:rPr>
            </w:pPr>
            <w:r w:rsidRPr="0067278E">
              <w:rPr>
                <w:sz w:val="21"/>
                <w:szCs w:val="21"/>
              </w:rPr>
              <w:t>Sign of Distributed amount</w:t>
            </w:r>
          </w:p>
        </w:tc>
        <w:tc>
          <w:tcPr>
            <w:tcW w:w="992" w:type="dxa"/>
            <w:gridSpan w:val="2"/>
          </w:tcPr>
          <w:p w:rsidR="007F2ECD" w:rsidRPr="0016060E" w:rsidRDefault="007F2ECD" w:rsidP="006938B2">
            <w:pPr>
              <w:rPr>
                <w:sz w:val="22"/>
              </w:rPr>
            </w:pPr>
            <w:r w:rsidRPr="0067278E">
              <w:rPr>
                <w:sz w:val="22"/>
              </w:rPr>
              <w:t>X(1)</w:t>
            </w:r>
          </w:p>
        </w:tc>
        <w:tc>
          <w:tcPr>
            <w:tcW w:w="3969" w:type="dxa"/>
            <w:gridSpan w:val="3"/>
          </w:tcPr>
          <w:p w:rsidR="007F2ECD" w:rsidRPr="0067278E" w:rsidRDefault="007F2ECD" w:rsidP="006938B2">
            <w:pPr>
              <w:rPr>
                <w:sz w:val="22"/>
              </w:rPr>
            </w:pPr>
            <w:r w:rsidRPr="0067278E">
              <w:rPr>
                <w:sz w:val="22"/>
              </w:rPr>
              <w:t>blank if Stk/ccy fg = "S"</w:t>
            </w:r>
          </w:p>
          <w:p w:rsidR="007F2ECD" w:rsidRPr="0067278E" w:rsidRDefault="007F2ECD" w:rsidP="006938B2">
            <w:pPr>
              <w:rPr>
                <w:sz w:val="22"/>
              </w:rPr>
            </w:pPr>
            <w:r w:rsidRPr="0067278E">
              <w:rPr>
                <w:sz w:val="22"/>
              </w:rPr>
              <w:t>"-" = negative</w:t>
            </w:r>
          </w:p>
          <w:p w:rsidR="007F2ECD" w:rsidRPr="0016060E" w:rsidRDefault="007F2ECD" w:rsidP="006938B2">
            <w:pPr>
              <w:rPr>
                <w:sz w:val="22"/>
              </w:rPr>
            </w:pPr>
            <w:r w:rsidRPr="0067278E">
              <w:rPr>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67278E">
              <w:rPr>
                <w:sz w:val="21"/>
                <w:szCs w:val="21"/>
              </w:rPr>
              <w:t>Distributed stock code</w:t>
            </w:r>
          </w:p>
        </w:tc>
        <w:tc>
          <w:tcPr>
            <w:tcW w:w="992" w:type="dxa"/>
            <w:gridSpan w:val="2"/>
          </w:tcPr>
          <w:p w:rsidR="007F2ECD" w:rsidRPr="0067278E" w:rsidRDefault="007F2ECD" w:rsidP="006938B2">
            <w:pPr>
              <w:rPr>
                <w:sz w:val="22"/>
              </w:rPr>
            </w:pPr>
            <w:r w:rsidRPr="0067278E">
              <w:rPr>
                <w:sz w:val="22"/>
              </w:rPr>
              <w:t>9(5)</w:t>
            </w:r>
          </w:p>
        </w:tc>
        <w:tc>
          <w:tcPr>
            <w:tcW w:w="3969" w:type="dxa"/>
            <w:gridSpan w:val="3"/>
          </w:tcPr>
          <w:p w:rsidR="007F2ECD" w:rsidRPr="0067278E" w:rsidRDefault="007F2ECD" w:rsidP="006938B2">
            <w:pPr>
              <w:rPr>
                <w:sz w:val="22"/>
              </w:rPr>
            </w:pPr>
            <w:r w:rsidRPr="0067278E">
              <w:rPr>
                <w:sz w:val="22"/>
              </w:rPr>
              <w:t>0 if Stk/ccy fg = "C"</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67278E">
              <w:rPr>
                <w:sz w:val="21"/>
                <w:szCs w:val="21"/>
              </w:rPr>
              <w:t xml:space="preserve">ISIN  </w:t>
            </w:r>
          </w:p>
        </w:tc>
        <w:tc>
          <w:tcPr>
            <w:tcW w:w="992" w:type="dxa"/>
            <w:gridSpan w:val="2"/>
          </w:tcPr>
          <w:p w:rsidR="007F2ECD" w:rsidRPr="0067278E" w:rsidRDefault="007F2ECD" w:rsidP="006938B2">
            <w:pPr>
              <w:rPr>
                <w:sz w:val="22"/>
              </w:rPr>
            </w:pPr>
            <w:r w:rsidRPr="0067278E">
              <w:rPr>
                <w:sz w:val="22"/>
              </w:rPr>
              <w:t>X(12)</w:t>
            </w:r>
          </w:p>
        </w:tc>
        <w:tc>
          <w:tcPr>
            <w:tcW w:w="3969" w:type="dxa"/>
            <w:gridSpan w:val="3"/>
          </w:tcPr>
          <w:p w:rsidR="007F2ECD" w:rsidRPr="0067278E" w:rsidRDefault="007F2ECD" w:rsidP="006938B2">
            <w:pPr>
              <w:rPr>
                <w:sz w:val="22"/>
              </w:rPr>
            </w:pPr>
            <w:r w:rsidRPr="0067278E">
              <w:rPr>
                <w:sz w:val="22"/>
              </w:rPr>
              <w:t>0 if Stk/ccy fg = "C"</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67278E">
              <w:rPr>
                <w:sz w:val="21"/>
                <w:szCs w:val="21"/>
              </w:rPr>
              <w:t xml:space="preserve">Distributed stock quantity  </w:t>
            </w:r>
          </w:p>
        </w:tc>
        <w:tc>
          <w:tcPr>
            <w:tcW w:w="992" w:type="dxa"/>
            <w:gridSpan w:val="2"/>
          </w:tcPr>
          <w:p w:rsidR="007F2ECD" w:rsidRPr="0067278E" w:rsidRDefault="007F2ECD" w:rsidP="006938B2">
            <w:pPr>
              <w:rPr>
                <w:sz w:val="22"/>
              </w:rPr>
            </w:pPr>
            <w:r w:rsidRPr="0067278E">
              <w:rPr>
                <w:sz w:val="22"/>
              </w:rPr>
              <w:t>9(13)</w:t>
            </w:r>
          </w:p>
        </w:tc>
        <w:tc>
          <w:tcPr>
            <w:tcW w:w="3969" w:type="dxa"/>
            <w:gridSpan w:val="3"/>
          </w:tcPr>
          <w:p w:rsidR="007F2ECD" w:rsidRPr="0067278E" w:rsidRDefault="007F2ECD" w:rsidP="006938B2">
            <w:pPr>
              <w:rPr>
                <w:sz w:val="22"/>
              </w:rPr>
            </w:pPr>
            <w:r w:rsidRPr="0067278E">
              <w:rPr>
                <w:sz w:val="22"/>
              </w:rPr>
              <w:t>0 if Stk/ccy fg = "C"</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67278E">
              <w:rPr>
                <w:sz w:val="21"/>
                <w:szCs w:val="21"/>
              </w:rPr>
              <w:t>Sign of Distributed stock quantity</w:t>
            </w:r>
          </w:p>
        </w:tc>
        <w:tc>
          <w:tcPr>
            <w:tcW w:w="992" w:type="dxa"/>
            <w:gridSpan w:val="2"/>
          </w:tcPr>
          <w:p w:rsidR="007F2ECD" w:rsidRPr="0067278E" w:rsidRDefault="007F2ECD" w:rsidP="006938B2">
            <w:pPr>
              <w:rPr>
                <w:sz w:val="22"/>
              </w:rPr>
            </w:pPr>
            <w:r w:rsidRPr="0067278E">
              <w:rPr>
                <w:sz w:val="22"/>
              </w:rPr>
              <w:t>X(1)</w:t>
            </w:r>
          </w:p>
        </w:tc>
        <w:tc>
          <w:tcPr>
            <w:tcW w:w="3969" w:type="dxa"/>
            <w:gridSpan w:val="3"/>
          </w:tcPr>
          <w:p w:rsidR="007F2ECD" w:rsidRPr="0067278E" w:rsidRDefault="007F2ECD" w:rsidP="006938B2">
            <w:pPr>
              <w:rPr>
                <w:sz w:val="22"/>
              </w:rPr>
            </w:pPr>
            <w:r w:rsidRPr="0067278E">
              <w:rPr>
                <w:sz w:val="22"/>
              </w:rPr>
              <w:t>blank if Stk/ccy fg = "C"</w:t>
            </w:r>
          </w:p>
          <w:p w:rsidR="007F2ECD" w:rsidRPr="0067278E" w:rsidRDefault="007F2ECD" w:rsidP="006938B2">
            <w:pPr>
              <w:rPr>
                <w:sz w:val="22"/>
              </w:rPr>
            </w:pPr>
            <w:r w:rsidRPr="0067278E">
              <w:rPr>
                <w:sz w:val="22"/>
              </w:rPr>
              <w:t>"-" = negative</w:t>
            </w:r>
          </w:p>
          <w:p w:rsidR="007F2ECD" w:rsidRPr="0067278E" w:rsidRDefault="007F2ECD" w:rsidP="006938B2">
            <w:pPr>
              <w:rPr>
                <w:sz w:val="22"/>
              </w:rPr>
            </w:pPr>
            <w:r w:rsidRPr="0067278E">
              <w:rPr>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67278E">
              <w:rPr>
                <w:sz w:val="21"/>
                <w:szCs w:val="21"/>
              </w:rPr>
              <w:t>Announcement number</w:t>
            </w:r>
          </w:p>
        </w:tc>
        <w:tc>
          <w:tcPr>
            <w:tcW w:w="992" w:type="dxa"/>
            <w:gridSpan w:val="2"/>
          </w:tcPr>
          <w:p w:rsidR="007F2ECD" w:rsidRPr="0067278E" w:rsidRDefault="007F2ECD" w:rsidP="006938B2">
            <w:pPr>
              <w:rPr>
                <w:sz w:val="22"/>
              </w:rPr>
            </w:pPr>
            <w:r w:rsidRPr="0067278E">
              <w:rPr>
                <w:sz w:val="22"/>
              </w:rPr>
              <w:t>X(9)</w:t>
            </w:r>
          </w:p>
        </w:tc>
        <w:tc>
          <w:tcPr>
            <w:tcW w:w="3969" w:type="dxa"/>
            <w:gridSpan w:val="3"/>
          </w:tcPr>
          <w:p w:rsidR="007F2ECD" w:rsidRPr="0067278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67278E">
              <w:rPr>
                <w:sz w:val="21"/>
                <w:szCs w:val="21"/>
              </w:rPr>
              <w:t>Event sequential number</w:t>
            </w:r>
          </w:p>
        </w:tc>
        <w:tc>
          <w:tcPr>
            <w:tcW w:w="992" w:type="dxa"/>
            <w:gridSpan w:val="2"/>
          </w:tcPr>
          <w:p w:rsidR="007F2ECD" w:rsidRPr="0067278E" w:rsidRDefault="007F2ECD" w:rsidP="006938B2">
            <w:pPr>
              <w:rPr>
                <w:sz w:val="22"/>
              </w:rPr>
            </w:pPr>
            <w:r w:rsidRPr="0067278E">
              <w:rPr>
                <w:sz w:val="22"/>
              </w:rPr>
              <w:t>9(2)</w:t>
            </w:r>
          </w:p>
        </w:tc>
        <w:tc>
          <w:tcPr>
            <w:tcW w:w="3969" w:type="dxa"/>
            <w:gridSpan w:val="3"/>
          </w:tcPr>
          <w:p w:rsidR="007F2ECD" w:rsidRPr="0067278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67278E">
              <w:rPr>
                <w:sz w:val="21"/>
                <w:szCs w:val="21"/>
              </w:rPr>
              <w:t>Dividend/Interest collection fee</w:t>
            </w:r>
          </w:p>
        </w:tc>
        <w:tc>
          <w:tcPr>
            <w:tcW w:w="992" w:type="dxa"/>
            <w:gridSpan w:val="2"/>
          </w:tcPr>
          <w:p w:rsidR="007F2ECD" w:rsidRPr="0067278E" w:rsidRDefault="007F2ECD" w:rsidP="006938B2">
            <w:pPr>
              <w:rPr>
                <w:sz w:val="22"/>
              </w:rPr>
            </w:pPr>
            <w:r w:rsidRPr="0067278E">
              <w:rPr>
                <w:sz w:val="22"/>
              </w:rPr>
              <w:t>9(7)V9(2)</w:t>
            </w:r>
          </w:p>
        </w:tc>
        <w:tc>
          <w:tcPr>
            <w:tcW w:w="3969" w:type="dxa"/>
            <w:gridSpan w:val="3"/>
          </w:tcPr>
          <w:p w:rsidR="007F2ECD" w:rsidRPr="0067278E" w:rsidRDefault="007F2ECD" w:rsidP="006938B2">
            <w:pPr>
              <w:rPr>
                <w:sz w:val="22"/>
              </w:rPr>
            </w:pPr>
            <w:r w:rsidRPr="0067278E">
              <w:rPr>
                <w:sz w:val="22"/>
              </w:rPr>
              <w:t>N/A if Stk/ccy fg = "S"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67278E">
              <w:rPr>
                <w:sz w:val="21"/>
                <w:szCs w:val="21"/>
              </w:rPr>
              <w:t>Bank charge</w:t>
            </w:r>
          </w:p>
        </w:tc>
        <w:tc>
          <w:tcPr>
            <w:tcW w:w="992" w:type="dxa"/>
            <w:gridSpan w:val="2"/>
          </w:tcPr>
          <w:p w:rsidR="007F2ECD" w:rsidRPr="0067278E" w:rsidRDefault="007F2ECD" w:rsidP="006938B2">
            <w:pPr>
              <w:rPr>
                <w:sz w:val="22"/>
              </w:rPr>
            </w:pPr>
            <w:r w:rsidRPr="0067278E">
              <w:rPr>
                <w:sz w:val="22"/>
              </w:rPr>
              <w:t>9(7)V9(2)</w:t>
            </w:r>
          </w:p>
        </w:tc>
        <w:tc>
          <w:tcPr>
            <w:tcW w:w="3969" w:type="dxa"/>
            <w:gridSpan w:val="3"/>
          </w:tcPr>
          <w:p w:rsidR="007F2ECD" w:rsidRPr="0067278E" w:rsidRDefault="007F2ECD" w:rsidP="006938B2">
            <w:pPr>
              <w:rPr>
                <w:sz w:val="22"/>
              </w:rPr>
            </w:pPr>
            <w:r w:rsidRPr="0067278E">
              <w:rPr>
                <w:sz w:val="22"/>
              </w:rPr>
              <w:t>N/A if Stk/ccy fg = "S"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67278E">
              <w:rPr>
                <w:sz w:val="21"/>
                <w:szCs w:val="21"/>
              </w:rPr>
              <w:t>Disbursement charge</w:t>
            </w:r>
          </w:p>
        </w:tc>
        <w:tc>
          <w:tcPr>
            <w:tcW w:w="992" w:type="dxa"/>
            <w:gridSpan w:val="2"/>
          </w:tcPr>
          <w:p w:rsidR="007F2ECD" w:rsidRPr="0067278E" w:rsidRDefault="007F2ECD" w:rsidP="006938B2">
            <w:pPr>
              <w:rPr>
                <w:sz w:val="22"/>
              </w:rPr>
            </w:pPr>
            <w:r w:rsidRPr="0067278E">
              <w:rPr>
                <w:sz w:val="22"/>
              </w:rPr>
              <w:t>9(7)V9(2)</w:t>
            </w:r>
          </w:p>
        </w:tc>
        <w:tc>
          <w:tcPr>
            <w:tcW w:w="3969" w:type="dxa"/>
            <w:gridSpan w:val="3"/>
          </w:tcPr>
          <w:p w:rsidR="007F2ECD" w:rsidRPr="0067278E"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67278E">
              <w:rPr>
                <w:sz w:val="21"/>
                <w:szCs w:val="21"/>
              </w:rPr>
              <w:t>Net amount payment</w:t>
            </w:r>
          </w:p>
        </w:tc>
        <w:tc>
          <w:tcPr>
            <w:tcW w:w="992" w:type="dxa"/>
            <w:gridSpan w:val="2"/>
          </w:tcPr>
          <w:p w:rsidR="007F2ECD" w:rsidRPr="0067278E" w:rsidRDefault="007F2ECD" w:rsidP="006938B2">
            <w:pPr>
              <w:rPr>
                <w:sz w:val="22"/>
              </w:rPr>
            </w:pPr>
            <w:r w:rsidRPr="0067278E">
              <w:rPr>
                <w:sz w:val="22"/>
              </w:rPr>
              <w:t>9(13)V9(2)</w:t>
            </w:r>
          </w:p>
        </w:tc>
        <w:tc>
          <w:tcPr>
            <w:tcW w:w="3969" w:type="dxa"/>
            <w:gridSpan w:val="3"/>
          </w:tcPr>
          <w:p w:rsidR="007F2ECD" w:rsidRPr="0067278E" w:rsidRDefault="007F2ECD" w:rsidP="006938B2">
            <w:pPr>
              <w:rPr>
                <w:sz w:val="22"/>
              </w:rPr>
            </w:pPr>
            <w:r w:rsidRPr="0067278E">
              <w:rPr>
                <w:sz w:val="22"/>
              </w:rPr>
              <w:t>0.00 if Stk/ccy fg = "S"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67278E">
              <w:rPr>
                <w:sz w:val="21"/>
                <w:szCs w:val="21"/>
              </w:rPr>
              <w:t>Sign of net amount payment</w:t>
            </w:r>
          </w:p>
        </w:tc>
        <w:tc>
          <w:tcPr>
            <w:tcW w:w="992" w:type="dxa"/>
            <w:gridSpan w:val="2"/>
          </w:tcPr>
          <w:p w:rsidR="007F2ECD" w:rsidRPr="0067278E" w:rsidRDefault="007F2ECD" w:rsidP="006938B2">
            <w:pPr>
              <w:rPr>
                <w:sz w:val="22"/>
              </w:rPr>
            </w:pPr>
            <w:r w:rsidRPr="0067278E">
              <w:rPr>
                <w:sz w:val="22"/>
              </w:rPr>
              <w:t>X(1)</w:t>
            </w:r>
          </w:p>
        </w:tc>
        <w:tc>
          <w:tcPr>
            <w:tcW w:w="3969" w:type="dxa"/>
            <w:gridSpan w:val="3"/>
          </w:tcPr>
          <w:p w:rsidR="007F2ECD" w:rsidRPr="0067278E" w:rsidRDefault="007F2ECD" w:rsidP="006938B2">
            <w:pPr>
              <w:rPr>
                <w:sz w:val="22"/>
              </w:rPr>
            </w:pPr>
            <w:r w:rsidRPr="0067278E">
              <w:rPr>
                <w:sz w:val="22"/>
              </w:rPr>
              <w:t>blank if Stk/ccy fg = "S"</w:t>
            </w:r>
          </w:p>
          <w:p w:rsidR="007F2ECD" w:rsidRPr="0067278E" w:rsidRDefault="007F2ECD" w:rsidP="006938B2">
            <w:pPr>
              <w:rPr>
                <w:sz w:val="22"/>
              </w:rPr>
            </w:pPr>
            <w:r w:rsidRPr="0067278E">
              <w:rPr>
                <w:sz w:val="22"/>
              </w:rPr>
              <w:t>"-" = negative</w:t>
            </w:r>
          </w:p>
          <w:p w:rsidR="007F2ECD" w:rsidRPr="0067278E" w:rsidRDefault="007F2ECD" w:rsidP="006938B2">
            <w:pPr>
              <w:rPr>
                <w:sz w:val="22"/>
              </w:rPr>
            </w:pPr>
            <w:r w:rsidRPr="0067278E">
              <w:rPr>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67278E">
              <w:rPr>
                <w:sz w:val="21"/>
                <w:szCs w:val="21"/>
              </w:rPr>
              <w:t>Net quantity payment</w:t>
            </w:r>
          </w:p>
        </w:tc>
        <w:tc>
          <w:tcPr>
            <w:tcW w:w="992" w:type="dxa"/>
            <w:gridSpan w:val="2"/>
          </w:tcPr>
          <w:p w:rsidR="007F2ECD" w:rsidRPr="0067278E" w:rsidRDefault="007F2ECD" w:rsidP="006938B2">
            <w:pPr>
              <w:rPr>
                <w:sz w:val="22"/>
              </w:rPr>
            </w:pPr>
            <w:r w:rsidRPr="0067278E">
              <w:rPr>
                <w:sz w:val="22"/>
              </w:rPr>
              <w:t>9(13)</w:t>
            </w:r>
          </w:p>
        </w:tc>
        <w:tc>
          <w:tcPr>
            <w:tcW w:w="3969" w:type="dxa"/>
            <w:gridSpan w:val="3"/>
          </w:tcPr>
          <w:p w:rsidR="007F2ECD" w:rsidRPr="0067278E" w:rsidRDefault="007F2ECD" w:rsidP="006938B2">
            <w:pPr>
              <w:rPr>
                <w:sz w:val="22"/>
              </w:rPr>
            </w:pPr>
            <w:r w:rsidRPr="0067278E">
              <w:rPr>
                <w:sz w:val="22"/>
              </w:rPr>
              <w:t>0.00 if Stk/ccy fg = "C"</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67278E">
              <w:rPr>
                <w:sz w:val="21"/>
                <w:szCs w:val="21"/>
              </w:rPr>
              <w:t>Sign of net quantity payment</w:t>
            </w:r>
          </w:p>
        </w:tc>
        <w:tc>
          <w:tcPr>
            <w:tcW w:w="992" w:type="dxa"/>
            <w:gridSpan w:val="2"/>
          </w:tcPr>
          <w:p w:rsidR="007F2ECD" w:rsidRPr="0067278E" w:rsidRDefault="007F2ECD" w:rsidP="006938B2">
            <w:pPr>
              <w:rPr>
                <w:sz w:val="22"/>
              </w:rPr>
            </w:pPr>
            <w:r w:rsidRPr="0067278E">
              <w:rPr>
                <w:sz w:val="22"/>
              </w:rPr>
              <w:t>X(1)</w:t>
            </w:r>
          </w:p>
        </w:tc>
        <w:tc>
          <w:tcPr>
            <w:tcW w:w="3969" w:type="dxa"/>
            <w:gridSpan w:val="3"/>
          </w:tcPr>
          <w:p w:rsidR="007F2ECD" w:rsidRPr="0067278E" w:rsidRDefault="007F2ECD" w:rsidP="006938B2">
            <w:pPr>
              <w:rPr>
                <w:sz w:val="22"/>
              </w:rPr>
            </w:pPr>
            <w:r w:rsidRPr="0067278E">
              <w:rPr>
                <w:sz w:val="22"/>
              </w:rPr>
              <w:t>blank if Stk/ccy fg = "C"</w:t>
            </w:r>
          </w:p>
          <w:p w:rsidR="007F2ECD" w:rsidRPr="0067278E" w:rsidRDefault="007F2ECD" w:rsidP="006938B2">
            <w:pPr>
              <w:rPr>
                <w:sz w:val="22"/>
              </w:rPr>
            </w:pPr>
            <w:r w:rsidRPr="0067278E">
              <w:rPr>
                <w:sz w:val="22"/>
              </w:rPr>
              <w:t>"-" = negative</w:t>
            </w:r>
          </w:p>
          <w:p w:rsidR="007F2ECD" w:rsidRPr="0067278E" w:rsidRDefault="007F2ECD" w:rsidP="006938B2">
            <w:pPr>
              <w:rPr>
                <w:sz w:val="22"/>
              </w:rPr>
            </w:pPr>
            <w:r w:rsidRPr="0067278E">
              <w:rPr>
                <w:sz w:val="22"/>
              </w:rPr>
              <w:t>blank = 0 or positive</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67278E">
              <w:rPr>
                <w:sz w:val="21"/>
                <w:szCs w:val="21"/>
              </w:rPr>
              <w:t>Record checksum</w:t>
            </w:r>
          </w:p>
        </w:tc>
        <w:tc>
          <w:tcPr>
            <w:tcW w:w="992" w:type="dxa"/>
            <w:gridSpan w:val="2"/>
          </w:tcPr>
          <w:p w:rsidR="007F2ECD" w:rsidRPr="0067278E" w:rsidRDefault="007F2ECD" w:rsidP="006938B2">
            <w:pPr>
              <w:rPr>
                <w:sz w:val="22"/>
              </w:rPr>
            </w:pPr>
            <w:r w:rsidRPr="0067278E">
              <w:rPr>
                <w:sz w:val="22"/>
              </w:rPr>
              <w:t>9(17)</w:t>
            </w:r>
          </w:p>
        </w:tc>
        <w:tc>
          <w:tcPr>
            <w:tcW w:w="3969" w:type="dxa"/>
            <w:gridSpan w:val="3"/>
          </w:tcPr>
          <w:p w:rsidR="007F2ECD" w:rsidRPr="0067278E" w:rsidRDefault="007F2ECD" w:rsidP="006938B2">
            <w:pPr>
              <w:rPr>
                <w:sz w:val="22"/>
              </w:rPr>
            </w:pPr>
            <w:r w:rsidRPr="0067278E">
              <w:rPr>
                <w:sz w:val="22"/>
              </w:rPr>
              <w:t>Sum of Orig stk, Orig shr qty,</w:t>
            </w:r>
          </w:p>
          <w:p w:rsidR="007F2ECD" w:rsidRPr="0067278E" w:rsidRDefault="007F2ECD" w:rsidP="006938B2">
            <w:pPr>
              <w:rPr>
                <w:sz w:val="22"/>
              </w:rPr>
            </w:pPr>
            <w:r w:rsidRPr="0067278E">
              <w:rPr>
                <w:sz w:val="22"/>
              </w:rPr>
              <w:t>Dstr amt, Dstr stk, Dstr stk qty,</w:t>
            </w:r>
          </w:p>
          <w:p w:rsidR="007F2ECD" w:rsidRPr="0067278E" w:rsidRDefault="007F2ECD" w:rsidP="006938B2">
            <w:pPr>
              <w:rPr>
                <w:sz w:val="22"/>
              </w:rPr>
            </w:pPr>
            <w:r w:rsidRPr="0067278E">
              <w:rPr>
                <w:sz w:val="22"/>
              </w:rPr>
              <w:t>Evt no, Dvd/Int coll fee, Bank</w:t>
            </w:r>
          </w:p>
          <w:p w:rsidR="007F2ECD" w:rsidRPr="0067278E" w:rsidRDefault="007F2ECD" w:rsidP="006938B2">
            <w:pPr>
              <w:rPr>
                <w:sz w:val="22"/>
              </w:rPr>
            </w:pPr>
            <w:r w:rsidRPr="0067278E">
              <w:rPr>
                <w:sz w:val="22"/>
              </w:rPr>
              <w:t>chrg, Disb chrg, Net qty pymt</w:t>
            </w:r>
          </w:p>
          <w:p w:rsidR="007F2ECD" w:rsidRPr="0067278E" w:rsidRDefault="007F2ECD" w:rsidP="006938B2">
            <w:pPr>
              <w:rPr>
                <w:sz w:val="22"/>
              </w:rPr>
            </w:pPr>
            <w:r w:rsidRPr="0067278E">
              <w:rPr>
                <w:sz w:val="22"/>
              </w:rPr>
              <w:t>&amp; Net amt pymt</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B02DAC">
              <w:rPr>
                <w:sz w:val="21"/>
                <w:szCs w:val="21"/>
              </w:rPr>
              <w:t>Filler</w:t>
            </w:r>
          </w:p>
        </w:tc>
        <w:tc>
          <w:tcPr>
            <w:tcW w:w="992" w:type="dxa"/>
            <w:gridSpan w:val="2"/>
          </w:tcPr>
          <w:p w:rsidR="007F2ECD" w:rsidRPr="0067278E" w:rsidRDefault="007F2ECD" w:rsidP="006938B2">
            <w:pPr>
              <w:rPr>
                <w:sz w:val="22"/>
              </w:rPr>
            </w:pPr>
            <w:r w:rsidRPr="00B02DAC">
              <w:rPr>
                <w:sz w:val="22"/>
              </w:rPr>
              <w:t>X(103)</w:t>
            </w:r>
          </w:p>
        </w:tc>
        <w:tc>
          <w:tcPr>
            <w:tcW w:w="3969" w:type="dxa"/>
            <w:gridSpan w:val="3"/>
          </w:tcPr>
          <w:p w:rsidR="007F2ECD" w:rsidRPr="0067278E" w:rsidRDefault="007F2ECD" w:rsidP="006938B2">
            <w:pPr>
              <w:rPr>
                <w:sz w:val="22"/>
              </w:rPr>
            </w:pPr>
            <w:r w:rsidRPr="00B02DAC">
              <w:rPr>
                <w:sz w:val="22"/>
              </w:rPr>
              <w:t>Spaces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67278E" w:rsidRDefault="007F2ECD" w:rsidP="006938B2">
            <w:pPr>
              <w:pStyle w:val="Default"/>
              <w:rPr>
                <w:sz w:val="21"/>
                <w:szCs w:val="21"/>
              </w:rPr>
            </w:pPr>
            <w:r w:rsidRPr="00B02DAC">
              <w:rPr>
                <w:sz w:val="21"/>
                <w:szCs w:val="21"/>
              </w:rPr>
              <w:t>Filler</w:t>
            </w:r>
          </w:p>
        </w:tc>
        <w:tc>
          <w:tcPr>
            <w:tcW w:w="992" w:type="dxa"/>
            <w:gridSpan w:val="2"/>
          </w:tcPr>
          <w:p w:rsidR="007F2ECD" w:rsidRPr="0067278E" w:rsidRDefault="007F2ECD" w:rsidP="006938B2">
            <w:pPr>
              <w:rPr>
                <w:sz w:val="22"/>
              </w:rPr>
            </w:pPr>
            <w:r w:rsidRPr="00B02DAC">
              <w:rPr>
                <w:sz w:val="22"/>
              </w:rPr>
              <w:t>X(3)</w:t>
            </w:r>
          </w:p>
        </w:tc>
        <w:tc>
          <w:tcPr>
            <w:tcW w:w="3969" w:type="dxa"/>
            <w:gridSpan w:val="3"/>
          </w:tcPr>
          <w:p w:rsidR="007F2ECD" w:rsidRPr="0067278E" w:rsidRDefault="007F2ECD" w:rsidP="006938B2">
            <w:pPr>
              <w:rPr>
                <w:sz w:val="22"/>
              </w:rPr>
            </w:pPr>
            <w:r w:rsidRPr="00B02DAC">
              <w:rPr>
                <w:sz w:val="22"/>
              </w:rPr>
              <w:t>Reserved for system use</w:t>
            </w:r>
          </w:p>
        </w:tc>
      </w:tr>
      <w:tr w:rsidR="007F2ECD" w:rsidRPr="00CE4F67" w:rsidTr="006938B2">
        <w:tc>
          <w:tcPr>
            <w:tcW w:w="10349" w:type="dxa"/>
            <w:gridSpan w:val="8"/>
            <w:shd w:val="clear" w:color="auto" w:fill="D9D9D9" w:themeFill="background1" w:themeFillShade="D9"/>
          </w:tcPr>
          <w:p w:rsidR="007F2ECD" w:rsidRDefault="007F2ECD" w:rsidP="006938B2">
            <w:pPr>
              <w:jc w:val="center"/>
              <w:rPr>
                <w:b/>
                <w:color w:val="C00000"/>
              </w:rPr>
            </w:pPr>
            <w:r>
              <w:rPr>
                <w:rFonts w:hint="eastAsia"/>
                <w:b/>
                <w:color w:val="C00000"/>
              </w:rPr>
              <w:t>第十七</w:t>
            </w:r>
            <w:r w:rsidRPr="00DF433F">
              <w:rPr>
                <w:rFonts w:hint="eastAsia"/>
                <w:b/>
                <w:color w:val="C00000"/>
              </w:rPr>
              <w:t>部分：</w:t>
            </w:r>
            <w:r w:rsidRPr="0016060E">
              <w:rPr>
                <w:b/>
                <w:color w:val="C00000"/>
              </w:rPr>
              <w:t>Book-close Reminder</w:t>
            </w:r>
            <w:r w:rsidRPr="00DF433F">
              <w:rPr>
                <w:rFonts w:hint="eastAsia"/>
                <w:b/>
                <w:color w:val="C00000"/>
              </w:rPr>
              <w:t>，</w:t>
            </w:r>
            <w:r>
              <w:rPr>
                <w:rFonts w:hint="eastAsia"/>
                <w:b/>
                <w:color w:val="C00000"/>
              </w:rPr>
              <w:t>n</w:t>
            </w:r>
            <w:r w:rsidRPr="00DF433F">
              <w:rPr>
                <w:rFonts w:hint="eastAsia"/>
                <w:b/>
                <w:color w:val="C00000"/>
              </w:rPr>
              <w:t>条记录，包含以下字段</w:t>
            </w:r>
          </w:p>
          <w:p w:rsidR="00BA0352" w:rsidRPr="00DF433F" w:rsidRDefault="00BA0352" w:rsidP="00BA0352">
            <w:pPr>
              <w:jc w:val="center"/>
              <w:rPr>
                <w:b/>
                <w:color w:val="C00000"/>
              </w:rPr>
            </w:pPr>
            <w:r>
              <w:rPr>
                <w:rFonts w:hint="eastAsia"/>
                <w:b/>
                <w:color w:val="C00000"/>
              </w:rPr>
              <w:t>截止过户提醒（过期扣减？）</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E94F23">
              <w:rPr>
                <w:sz w:val="21"/>
                <w:szCs w:val="21"/>
              </w:rPr>
              <w:t>Record type</w:t>
            </w:r>
          </w:p>
        </w:tc>
        <w:tc>
          <w:tcPr>
            <w:tcW w:w="992" w:type="dxa"/>
            <w:gridSpan w:val="2"/>
          </w:tcPr>
          <w:p w:rsidR="007F2ECD" w:rsidRPr="0016060E" w:rsidRDefault="007F2ECD" w:rsidP="006938B2">
            <w:pPr>
              <w:rPr>
                <w:sz w:val="22"/>
              </w:rPr>
            </w:pPr>
            <w:r w:rsidRPr="00E94F23">
              <w:rPr>
                <w:sz w:val="22"/>
              </w:rPr>
              <w:t>X(1)</w:t>
            </w:r>
          </w:p>
        </w:tc>
        <w:tc>
          <w:tcPr>
            <w:tcW w:w="3969" w:type="dxa"/>
            <w:gridSpan w:val="3"/>
          </w:tcPr>
          <w:p w:rsidR="007F2ECD" w:rsidRPr="0016060E" w:rsidRDefault="007F2ECD" w:rsidP="006938B2">
            <w:pPr>
              <w:rPr>
                <w:sz w:val="22"/>
              </w:rPr>
            </w:pPr>
            <w:r w:rsidRPr="00E94F23">
              <w:rPr>
                <w:sz w:val="22"/>
              </w:rPr>
              <w:t>"J" = Book-close Reminder</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Default="007F2ECD" w:rsidP="006938B2">
            <w:pPr>
              <w:pStyle w:val="Default"/>
              <w:rPr>
                <w:sz w:val="21"/>
                <w:szCs w:val="21"/>
              </w:rPr>
            </w:pPr>
            <w:r w:rsidRPr="00E94F23">
              <w:rPr>
                <w:sz w:val="21"/>
                <w:szCs w:val="21"/>
              </w:rPr>
              <w:t>Voting/Book-close/Instruction from</w:t>
            </w:r>
          </w:p>
          <w:p w:rsidR="007F2ECD" w:rsidRPr="0016060E" w:rsidRDefault="007F2ECD" w:rsidP="006938B2">
            <w:pPr>
              <w:pStyle w:val="Default"/>
              <w:rPr>
                <w:sz w:val="21"/>
                <w:szCs w:val="21"/>
              </w:rPr>
            </w:pPr>
            <w:r w:rsidRPr="00E94F23">
              <w:rPr>
                <w:sz w:val="21"/>
                <w:szCs w:val="21"/>
              </w:rPr>
              <w:t>date/Effective date</w:t>
            </w:r>
          </w:p>
        </w:tc>
        <w:tc>
          <w:tcPr>
            <w:tcW w:w="992" w:type="dxa"/>
            <w:gridSpan w:val="2"/>
          </w:tcPr>
          <w:p w:rsidR="007F2ECD" w:rsidRPr="0016060E" w:rsidRDefault="007F2ECD" w:rsidP="006938B2">
            <w:pPr>
              <w:rPr>
                <w:sz w:val="22"/>
              </w:rPr>
            </w:pPr>
            <w:r w:rsidRPr="00E94F23">
              <w:rPr>
                <w:sz w:val="22"/>
              </w:rPr>
              <w:t>9(8)</w:t>
            </w:r>
          </w:p>
        </w:tc>
        <w:tc>
          <w:tcPr>
            <w:tcW w:w="3969" w:type="dxa"/>
            <w:gridSpan w:val="3"/>
          </w:tcPr>
          <w:p w:rsidR="007F2ECD" w:rsidRPr="0016060E" w:rsidRDefault="007F2ECD" w:rsidP="006938B2">
            <w:pPr>
              <w:rPr>
                <w:sz w:val="22"/>
              </w:rPr>
            </w:pPr>
            <w:r w:rsidRPr="00E94F23">
              <w:rPr>
                <w:sz w:val="22"/>
              </w:rPr>
              <w:t>YYYYMMDD</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E94F23">
              <w:rPr>
                <w:sz w:val="21"/>
                <w:szCs w:val="21"/>
              </w:rPr>
              <w:t>Voting/Book-close/Instruction to date</w:t>
            </w:r>
          </w:p>
        </w:tc>
        <w:tc>
          <w:tcPr>
            <w:tcW w:w="992" w:type="dxa"/>
            <w:gridSpan w:val="2"/>
          </w:tcPr>
          <w:p w:rsidR="007F2ECD" w:rsidRPr="0016060E" w:rsidRDefault="007F2ECD" w:rsidP="006938B2">
            <w:pPr>
              <w:rPr>
                <w:sz w:val="22"/>
              </w:rPr>
            </w:pPr>
            <w:r w:rsidRPr="00E94F23">
              <w:rPr>
                <w:sz w:val="22"/>
              </w:rPr>
              <w:t>9(8)</w:t>
            </w:r>
          </w:p>
        </w:tc>
        <w:tc>
          <w:tcPr>
            <w:tcW w:w="3969" w:type="dxa"/>
            <w:gridSpan w:val="3"/>
          </w:tcPr>
          <w:p w:rsidR="007F2ECD" w:rsidRDefault="007F2ECD" w:rsidP="006938B2">
            <w:pPr>
              <w:rPr>
                <w:sz w:val="22"/>
              </w:rPr>
            </w:pPr>
            <w:r w:rsidRPr="00E94F23">
              <w:rPr>
                <w:sz w:val="22"/>
              </w:rPr>
              <w:t>YYYYMMDD</w:t>
            </w:r>
          </w:p>
          <w:p w:rsidR="007F2ECD" w:rsidRPr="0016060E" w:rsidRDefault="007F2ECD" w:rsidP="006938B2">
            <w:pPr>
              <w:rPr>
                <w:sz w:val="22"/>
              </w:rPr>
            </w:pPr>
            <w:r w:rsidRPr="00E94F23">
              <w:rPr>
                <w:sz w:val="22"/>
              </w:rPr>
              <w:t>"99991231" = N/A</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16060E" w:rsidRDefault="007F2ECD" w:rsidP="006938B2">
            <w:pPr>
              <w:pStyle w:val="Default"/>
              <w:rPr>
                <w:sz w:val="21"/>
                <w:szCs w:val="21"/>
              </w:rPr>
            </w:pPr>
            <w:r w:rsidRPr="00E94F23">
              <w:rPr>
                <w:sz w:val="21"/>
                <w:szCs w:val="21"/>
              </w:rPr>
              <w:t>Election from date</w:t>
            </w:r>
          </w:p>
        </w:tc>
        <w:tc>
          <w:tcPr>
            <w:tcW w:w="992" w:type="dxa"/>
            <w:gridSpan w:val="2"/>
          </w:tcPr>
          <w:p w:rsidR="007F2ECD" w:rsidRPr="0016060E" w:rsidRDefault="007F2ECD" w:rsidP="006938B2">
            <w:pPr>
              <w:rPr>
                <w:sz w:val="22"/>
              </w:rPr>
            </w:pPr>
            <w:r w:rsidRPr="00E94F23">
              <w:rPr>
                <w:sz w:val="22"/>
              </w:rPr>
              <w:t>9(8)</w:t>
            </w:r>
            <w:bookmarkStart w:id="165" w:name="_GoBack"/>
            <w:bookmarkEnd w:id="165"/>
          </w:p>
        </w:tc>
        <w:tc>
          <w:tcPr>
            <w:tcW w:w="3969" w:type="dxa"/>
            <w:gridSpan w:val="3"/>
          </w:tcPr>
          <w:p w:rsidR="007F2ECD" w:rsidRDefault="007F2ECD" w:rsidP="006938B2">
            <w:pPr>
              <w:rPr>
                <w:sz w:val="22"/>
              </w:rPr>
            </w:pPr>
            <w:r w:rsidRPr="00E94F23">
              <w:rPr>
                <w:sz w:val="22"/>
              </w:rPr>
              <w:t>YYYYMMDD</w:t>
            </w:r>
          </w:p>
          <w:p w:rsidR="007F2ECD" w:rsidRPr="0016060E" w:rsidRDefault="007F2ECD" w:rsidP="006938B2">
            <w:pPr>
              <w:rPr>
                <w:sz w:val="22"/>
              </w:rPr>
            </w:pPr>
            <w:r w:rsidRPr="00E94F23">
              <w:rPr>
                <w:sz w:val="22"/>
              </w:rPr>
              <w:t>"99991231" = N/A</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E94F23" w:rsidRDefault="007F2ECD" w:rsidP="006938B2">
            <w:pPr>
              <w:pStyle w:val="Default"/>
              <w:rPr>
                <w:sz w:val="21"/>
                <w:szCs w:val="21"/>
              </w:rPr>
            </w:pPr>
            <w:r w:rsidRPr="00E94F23">
              <w:rPr>
                <w:sz w:val="21"/>
                <w:szCs w:val="21"/>
              </w:rPr>
              <w:t>Election to date</w:t>
            </w:r>
          </w:p>
        </w:tc>
        <w:tc>
          <w:tcPr>
            <w:tcW w:w="992" w:type="dxa"/>
            <w:gridSpan w:val="2"/>
          </w:tcPr>
          <w:p w:rsidR="007F2ECD" w:rsidRPr="0016060E" w:rsidRDefault="007F2ECD" w:rsidP="006938B2">
            <w:pPr>
              <w:rPr>
                <w:sz w:val="22"/>
              </w:rPr>
            </w:pPr>
            <w:r w:rsidRPr="00E94F23">
              <w:rPr>
                <w:sz w:val="22"/>
              </w:rPr>
              <w:t>9(8)</w:t>
            </w:r>
          </w:p>
        </w:tc>
        <w:tc>
          <w:tcPr>
            <w:tcW w:w="3969" w:type="dxa"/>
            <w:gridSpan w:val="3"/>
          </w:tcPr>
          <w:p w:rsidR="007F2ECD" w:rsidRDefault="007F2ECD" w:rsidP="006938B2">
            <w:pPr>
              <w:rPr>
                <w:sz w:val="22"/>
              </w:rPr>
            </w:pPr>
            <w:r w:rsidRPr="00E94F23">
              <w:rPr>
                <w:sz w:val="22"/>
              </w:rPr>
              <w:t>YYYYMMDD</w:t>
            </w:r>
          </w:p>
          <w:p w:rsidR="007F2ECD" w:rsidRPr="0016060E" w:rsidRDefault="007F2ECD" w:rsidP="006938B2">
            <w:pPr>
              <w:rPr>
                <w:sz w:val="22"/>
              </w:rPr>
            </w:pPr>
            <w:r w:rsidRPr="00E94F23">
              <w:rPr>
                <w:sz w:val="22"/>
              </w:rPr>
              <w:t>"99991231" = N/A</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E94F23" w:rsidRDefault="007F2ECD" w:rsidP="006938B2">
            <w:pPr>
              <w:pStyle w:val="Default"/>
              <w:rPr>
                <w:sz w:val="21"/>
                <w:szCs w:val="21"/>
              </w:rPr>
            </w:pPr>
            <w:r w:rsidRPr="00E94F23">
              <w:rPr>
                <w:sz w:val="21"/>
                <w:szCs w:val="21"/>
              </w:rPr>
              <w:t>Stock code</w:t>
            </w:r>
          </w:p>
        </w:tc>
        <w:tc>
          <w:tcPr>
            <w:tcW w:w="992" w:type="dxa"/>
            <w:gridSpan w:val="2"/>
          </w:tcPr>
          <w:p w:rsidR="007F2ECD" w:rsidRPr="00E94F23" w:rsidRDefault="007F2ECD" w:rsidP="006938B2">
            <w:pPr>
              <w:rPr>
                <w:sz w:val="22"/>
              </w:rPr>
            </w:pPr>
            <w:r w:rsidRPr="00E94F23">
              <w:rPr>
                <w:sz w:val="22"/>
              </w:rPr>
              <w:t>9(5)</w:t>
            </w:r>
          </w:p>
        </w:tc>
        <w:tc>
          <w:tcPr>
            <w:tcW w:w="3969" w:type="dxa"/>
            <w:gridSpan w:val="3"/>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E94F23" w:rsidRDefault="007F2ECD" w:rsidP="006938B2">
            <w:pPr>
              <w:pStyle w:val="Default"/>
              <w:rPr>
                <w:sz w:val="21"/>
                <w:szCs w:val="21"/>
              </w:rPr>
            </w:pPr>
            <w:r w:rsidRPr="00E94F23">
              <w:rPr>
                <w:sz w:val="21"/>
                <w:szCs w:val="21"/>
              </w:rPr>
              <w:t xml:space="preserve">ISIN  </w:t>
            </w:r>
          </w:p>
        </w:tc>
        <w:tc>
          <w:tcPr>
            <w:tcW w:w="992" w:type="dxa"/>
            <w:gridSpan w:val="2"/>
          </w:tcPr>
          <w:p w:rsidR="007F2ECD" w:rsidRPr="00E94F23" w:rsidRDefault="007F2ECD" w:rsidP="006938B2">
            <w:pPr>
              <w:rPr>
                <w:sz w:val="22"/>
              </w:rPr>
            </w:pPr>
            <w:r w:rsidRPr="00E94F23">
              <w:rPr>
                <w:sz w:val="22"/>
              </w:rPr>
              <w:t>X(12)</w:t>
            </w:r>
          </w:p>
        </w:tc>
        <w:tc>
          <w:tcPr>
            <w:tcW w:w="3969" w:type="dxa"/>
            <w:gridSpan w:val="3"/>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E94F23" w:rsidRDefault="007F2ECD" w:rsidP="006938B2">
            <w:pPr>
              <w:pStyle w:val="Default"/>
              <w:rPr>
                <w:sz w:val="21"/>
                <w:szCs w:val="21"/>
              </w:rPr>
            </w:pPr>
            <w:r w:rsidRPr="00E94F23">
              <w:rPr>
                <w:sz w:val="21"/>
                <w:szCs w:val="21"/>
              </w:rPr>
              <w:t>Announcement number</w:t>
            </w:r>
          </w:p>
        </w:tc>
        <w:tc>
          <w:tcPr>
            <w:tcW w:w="992" w:type="dxa"/>
            <w:gridSpan w:val="2"/>
          </w:tcPr>
          <w:p w:rsidR="007F2ECD" w:rsidRPr="00E94F23" w:rsidRDefault="007F2ECD" w:rsidP="006938B2">
            <w:pPr>
              <w:rPr>
                <w:sz w:val="22"/>
              </w:rPr>
            </w:pPr>
            <w:r w:rsidRPr="00E94F23">
              <w:rPr>
                <w:sz w:val="22"/>
              </w:rPr>
              <w:t>X(9)</w:t>
            </w:r>
          </w:p>
        </w:tc>
        <w:tc>
          <w:tcPr>
            <w:tcW w:w="3969" w:type="dxa"/>
            <w:gridSpan w:val="3"/>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E94F23" w:rsidRDefault="007F2ECD" w:rsidP="006938B2">
            <w:pPr>
              <w:pStyle w:val="Default"/>
              <w:rPr>
                <w:sz w:val="21"/>
                <w:szCs w:val="21"/>
              </w:rPr>
            </w:pPr>
            <w:r w:rsidRPr="00E94F23">
              <w:rPr>
                <w:sz w:val="21"/>
                <w:szCs w:val="21"/>
              </w:rPr>
              <w:t>Announcement summary 1</w:t>
            </w:r>
          </w:p>
        </w:tc>
        <w:tc>
          <w:tcPr>
            <w:tcW w:w="992" w:type="dxa"/>
            <w:gridSpan w:val="2"/>
          </w:tcPr>
          <w:p w:rsidR="007F2ECD" w:rsidRPr="00E94F23" w:rsidRDefault="007F2ECD" w:rsidP="006938B2">
            <w:pPr>
              <w:rPr>
                <w:sz w:val="22"/>
              </w:rPr>
            </w:pPr>
            <w:r w:rsidRPr="00E94F23">
              <w:rPr>
                <w:sz w:val="22"/>
              </w:rPr>
              <w:t>X(40)</w:t>
            </w:r>
          </w:p>
        </w:tc>
        <w:tc>
          <w:tcPr>
            <w:tcW w:w="3969" w:type="dxa"/>
            <w:gridSpan w:val="3"/>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E94F23" w:rsidRDefault="007F2ECD" w:rsidP="006938B2">
            <w:pPr>
              <w:pStyle w:val="Default"/>
              <w:rPr>
                <w:sz w:val="21"/>
                <w:szCs w:val="21"/>
              </w:rPr>
            </w:pPr>
            <w:r w:rsidRPr="00E94F23">
              <w:rPr>
                <w:sz w:val="21"/>
                <w:szCs w:val="21"/>
              </w:rPr>
              <w:t>Announcement summary 2</w:t>
            </w:r>
          </w:p>
        </w:tc>
        <w:tc>
          <w:tcPr>
            <w:tcW w:w="992" w:type="dxa"/>
            <w:gridSpan w:val="2"/>
          </w:tcPr>
          <w:p w:rsidR="007F2ECD" w:rsidRPr="00E94F23" w:rsidRDefault="007F2ECD" w:rsidP="006938B2">
            <w:pPr>
              <w:rPr>
                <w:sz w:val="22"/>
              </w:rPr>
            </w:pPr>
            <w:r w:rsidRPr="00E94F23">
              <w:rPr>
                <w:sz w:val="22"/>
              </w:rPr>
              <w:t>X(40)</w:t>
            </w:r>
          </w:p>
        </w:tc>
        <w:tc>
          <w:tcPr>
            <w:tcW w:w="3969" w:type="dxa"/>
            <w:gridSpan w:val="3"/>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E94F23" w:rsidRDefault="007F2ECD" w:rsidP="006938B2">
            <w:pPr>
              <w:pStyle w:val="Default"/>
              <w:rPr>
                <w:sz w:val="21"/>
                <w:szCs w:val="21"/>
              </w:rPr>
            </w:pPr>
            <w:r w:rsidRPr="00E94F23">
              <w:rPr>
                <w:sz w:val="21"/>
                <w:szCs w:val="21"/>
              </w:rPr>
              <w:t>Payable Date</w:t>
            </w:r>
          </w:p>
        </w:tc>
        <w:tc>
          <w:tcPr>
            <w:tcW w:w="992" w:type="dxa"/>
            <w:gridSpan w:val="2"/>
          </w:tcPr>
          <w:p w:rsidR="007F2ECD" w:rsidRPr="00E94F23" w:rsidRDefault="007F2ECD" w:rsidP="006938B2">
            <w:pPr>
              <w:rPr>
                <w:sz w:val="22"/>
              </w:rPr>
            </w:pPr>
            <w:r w:rsidRPr="00E94F23">
              <w:rPr>
                <w:sz w:val="22"/>
              </w:rPr>
              <w:t>9(8)</w:t>
            </w:r>
          </w:p>
        </w:tc>
        <w:tc>
          <w:tcPr>
            <w:tcW w:w="3969" w:type="dxa"/>
            <w:gridSpan w:val="3"/>
          </w:tcPr>
          <w:p w:rsidR="007F2ECD" w:rsidRPr="00E94F23" w:rsidRDefault="007F2ECD" w:rsidP="006938B2">
            <w:pPr>
              <w:rPr>
                <w:sz w:val="22"/>
              </w:rPr>
            </w:pPr>
            <w:r w:rsidRPr="00E94F23">
              <w:rPr>
                <w:sz w:val="22"/>
              </w:rPr>
              <w:t>YYYYMMDD</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E94F23" w:rsidRDefault="007F2ECD" w:rsidP="006938B2">
            <w:pPr>
              <w:pStyle w:val="Default"/>
              <w:rPr>
                <w:sz w:val="21"/>
                <w:szCs w:val="21"/>
              </w:rPr>
            </w:pPr>
            <w:r w:rsidRPr="00E94F23">
              <w:rPr>
                <w:sz w:val="21"/>
                <w:szCs w:val="21"/>
              </w:rPr>
              <w:t>Scrip Fee Indicator</w:t>
            </w:r>
          </w:p>
        </w:tc>
        <w:tc>
          <w:tcPr>
            <w:tcW w:w="992" w:type="dxa"/>
            <w:gridSpan w:val="2"/>
          </w:tcPr>
          <w:p w:rsidR="007F2ECD" w:rsidRPr="00E94F23" w:rsidRDefault="007F2ECD" w:rsidP="006938B2">
            <w:pPr>
              <w:rPr>
                <w:sz w:val="22"/>
              </w:rPr>
            </w:pPr>
            <w:r>
              <w:rPr>
                <w:rFonts w:hint="eastAsia"/>
                <w:sz w:val="22"/>
              </w:rPr>
              <w:t>X(1)</w:t>
            </w:r>
          </w:p>
        </w:tc>
        <w:tc>
          <w:tcPr>
            <w:tcW w:w="3969" w:type="dxa"/>
            <w:gridSpan w:val="3"/>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E94F23" w:rsidRDefault="007F2ECD" w:rsidP="006938B2">
            <w:pPr>
              <w:pStyle w:val="Default"/>
              <w:rPr>
                <w:sz w:val="21"/>
                <w:szCs w:val="21"/>
              </w:rPr>
            </w:pPr>
            <w:r w:rsidRPr="00E94F23">
              <w:rPr>
                <w:sz w:val="21"/>
                <w:szCs w:val="21"/>
              </w:rPr>
              <w:t>Record checksum</w:t>
            </w:r>
          </w:p>
        </w:tc>
        <w:tc>
          <w:tcPr>
            <w:tcW w:w="992" w:type="dxa"/>
            <w:gridSpan w:val="2"/>
          </w:tcPr>
          <w:p w:rsidR="007F2ECD" w:rsidRPr="00E94F23" w:rsidRDefault="007F2ECD" w:rsidP="006938B2">
            <w:pPr>
              <w:rPr>
                <w:sz w:val="22"/>
              </w:rPr>
            </w:pPr>
            <w:r w:rsidRPr="00E94F23">
              <w:rPr>
                <w:sz w:val="22"/>
              </w:rPr>
              <w:t>9(17)</w:t>
            </w:r>
          </w:p>
        </w:tc>
        <w:tc>
          <w:tcPr>
            <w:tcW w:w="3969" w:type="dxa"/>
            <w:gridSpan w:val="3"/>
          </w:tcPr>
          <w:p w:rsidR="007F2ECD" w:rsidRPr="00E94F23" w:rsidRDefault="007F2ECD" w:rsidP="006938B2">
            <w:pPr>
              <w:rPr>
                <w:sz w:val="22"/>
              </w:rPr>
            </w:pPr>
            <w:r w:rsidRPr="00E94F23">
              <w:rPr>
                <w:sz w:val="22"/>
              </w:rPr>
              <w:t>Sum of Date fields, Stk cd &amp;</w:t>
            </w:r>
            <w:r>
              <w:rPr>
                <w:rFonts w:hint="eastAsia"/>
                <w:sz w:val="22"/>
              </w:rPr>
              <w:t xml:space="preserve"> </w:t>
            </w:r>
            <w:r w:rsidRPr="00E94F23">
              <w:rPr>
                <w:sz w:val="22"/>
              </w:rPr>
              <w:t>Payable Dt</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E94F23" w:rsidRDefault="007F2ECD" w:rsidP="006938B2">
            <w:pPr>
              <w:pStyle w:val="Default"/>
              <w:rPr>
                <w:sz w:val="21"/>
                <w:szCs w:val="21"/>
              </w:rPr>
            </w:pPr>
            <w:r w:rsidRPr="00E94F23">
              <w:rPr>
                <w:sz w:val="21"/>
                <w:szCs w:val="21"/>
              </w:rPr>
              <w:t>Filler</w:t>
            </w:r>
          </w:p>
        </w:tc>
        <w:tc>
          <w:tcPr>
            <w:tcW w:w="992" w:type="dxa"/>
            <w:gridSpan w:val="2"/>
          </w:tcPr>
          <w:p w:rsidR="007F2ECD" w:rsidRPr="00E94F23" w:rsidRDefault="007F2ECD" w:rsidP="006938B2">
            <w:pPr>
              <w:rPr>
                <w:sz w:val="22"/>
              </w:rPr>
            </w:pPr>
            <w:r w:rsidRPr="00E94F23">
              <w:rPr>
                <w:sz w:val="22"/>
              </w:rPr>
              <w:t>X(115)</w:t>
            </w:r>
          </w:p>
        </w:tc>
        <w:tc>
          <w:tcPr>
            <w:tcW w:w="3969" w:type="dxa"/>
            <w:gridSpan w:val="3"/>
          </w:tcPr>
          <w:p w:rsidR="007F2ECD" w:rsidRPr="00E94F23" w:rsidRDefault="007F2ECD" w:rsidP="006938B2">
            <w:pPr>
              <w:rPr>
                <w:sz w:val="22"/>
              </w:rPr>
            </w:pPr>
            <w:r w:rsidRPr="00E94F23">
              <w:rPr>
                <w:sz w:val="22"/>
              </w:rPr>
              <w:t>Spaces</w:t>
            </w:r>
          </w:p>
        </w:tc>
      </w:tr>
      <w:tr w:rsidR="007F2ECD" w:rsidRPr="002B717F" w:rsidTr="006938B2">
        <w:tc>
          <w:tcPr>
            <w:tcW w:w="1986" w:type="dxa"/>
          </w:tcPr>
          <w:p w:rsidR="007F2ECD" w:rsidRDefault="007F2ECD" w:rsidP="006938B2">
            <w:pPr>
              <w:pStyle w:val="Default"/>
              <w:rPr>
                <w:sz w:val="21"/>
                <w:szCs w:val="21"/>
              </w:rPr>
            </w:pPr>
          </w:p>
        </w:tc>
        <w:tc>
          <w:tcPr>
            <w:tcW w:w="3402" w:type="dxa"/>
            <w:gridSpan w:val="2"/>
          </w:tcPr>
          <w:p w:rsidR="007F2ECD" w:rsidRPr="00E94F23" w:rsidRDefault="007F2ECD" w:rsidP="006938B2">
            <w:pPr>
              <w:pStyle w:val="Default"/>
              <w:rPr>
                <w:sz w:val="21"/>
                <w:szCs w:val="21"/>
              </w:rPr>
            </w:pPr>
            <w:r w:rsidRPr="00E94F23">
              <w:rPr>
                <w:sz w:val="21"/>
                <w:szCs w:val="21"/>
              </w:rPr>
              <w:t>Filler</w:t>
            </w:r>
          </w:p>
        </w:tc>
        <w:tc>
          <w:tcPr>
            <w:tcW w:w="992" w:type="dxa"/>
            <w:gridSpan w:val="2"/>
          </w:tcPr>
          <w:p w:rsidR="007F2ECD" w:rsidRPr="00E94F23" w:rsidRDefault="007F2ECD" w:rsidP="006938B2">
            <w:pPr>
              <w:rPr>
                <w:sz w:val="22"/>
              </w:rPr>
            </w:pPr>
            <w:r w:rsidRPr="00E94F23">
              <w:rPr>
                <w:sz w:val="22"/>
              </w:rPr>
              <w:t>X(3)</w:t>
            </w:r>
          </w:p>
        </w:tc>
        <w:tc>
          <w:tcPr>
            <w:tcW w:w="3969" w:type="dxa"/>
            <w:gridSpan w:val="3"/>
          </w:tcPr>
          <w:p w:rsidR="007F2ECD" w:rsidRPr="00E94F23" w:rsidRDefault="007F2ECD" w:rsidP="006938B2">
            <w:pPr>
              <w:rPr>
                <w:sz w:val="22"/>
              </w:rPr>
            </w:pPr>
            <w:r w:rsidRPr="00E94F23">
              <w:rPr>
                <w:sz w:val="22"/>
              </w:rPr>
              <w:t>Reserved for system use</w:t>
            </w:r>
          </w:p>
        </w:tc>
      </w:tr>
      <w:tr w:rsidR="007F2ECD" w:rsidRPr="00CE4F67" w:rsidTr="006938B2">
        <w:tc>
          <w:tcPr>
            <w:tcW w:w="10349" w:type="dxa"/>
            <w:gridSpan w:val="8"/>
            <w:shd w:val="clear" w:color="auto" w:fill="D9D9D9" w:themeFill="background1" w:themeFillShade="D9"/>
          </w:tcPr>
          <w:p w:rsidR="007F2ECD" w:rsidRPr="00DF433F" w:rsidRDefault="007F2ECD" w:rsidP="00F82575">
            <w:pPr>
              <w:jc w:val="center"/>
              <w:rPr>
                <w:b/>
                <w:color w:val="C00000"/>
              </w:rPr>
            </w:pPr>
            <w:r>
              <w:rPr>
                <w:rFonts w:hint="eastAsia"/>
                <w:b/>
                <w:color w:val="C00000"/>
              </w:rPr>
              <w:t>第十八部份</w:t>
            </w:r>
            <w:r w:rsidRPr="00DF433F">
              <w:rPr>
                <w:rFonts w:hint="eastAsia"/>
                <w:b/>
                <w:color w:val="C00000"/>
              </w:rPr>
              <w:t>：</w:t>
            </w:r>
            <w:r>
              <w:rPr>
                <w:rFonts w:hint="eastAsia"/>
                <w:b/>
                <w:color w:val="C00000"/>
              </w:rPr>
              <w:t>控制记录</w:t>
            </w:r>
            <w:r w:rsidRPr="00DF433F">
              <w:rPr>
                <w:rFonts w:hint="eastAsia"/>
                <w:b/>
                <w:color w:val="C00000"/>
              </w:rPr>
              <w:t>，</w:t>
            </w:r>
            <w:r w:rsidRPr="00E94F23">
              <w:rPr>
                <w:rFonts w:hint="eastAsia"/>
                <w:b/>
                <w:color w:val="FF0000"/>
              </w:rPr>
              <w:t>1</w:t>
            </w:r>
            <w:r w:rsidR="00F82575">
              <w:rPr>
                <w:rFonts w:hint="eastAsia"/>
                <w:b/>
                <w:color w:val="FF0000"/>
              </w:rPr>
              <w:t>行</w:t>
            </w:r>
            <w:r w:rsidRPr="00DF433F">
              <w:rPr>
                <w:rFonts w:hint="eastAsia"/>
                <w:b/>
                <w:color w:val="C00000"/>
              </w:rPr>
              <w:t>，包含以下字段</w:t>
            </w: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Record type</w:t>
            </w:r>
          </w:p>
        </w:tc>
        <w:tc>
          <w:tcPr>
            <w:tcW w:w="850" w:type="dxa"/>
          </w:tcPr>
          <w:p w:rsidR="007F2ECD" w:rsidRPr="00E94F23" w:rsidRDefault="007F2ECD" w:rsidP="006938B2">
            <w:pPr>
              <w:rPr>
                <w:sz w:val="22"/>
              </w:rPr>
            </w:pPr>
            <w:r w:rsidRPr="00E94F23">
              <w:rPr>
                <w:sz w:val="22"/>
              </w:rPr>
              <w:t>X(1)</w:t>
            </w:r>
          </w:p>
        </w:tc>
        <w:tc>
          <w:tcPr>
            <w:tcW w:w="2552" w:type="dxa"/>
          </w:tcPr>
          <w:p w:rsidR="007F2ECD" w:rsidRPr="00E94F23" w:rsidRDefault="007F2ECD" w:rsidP="006938B2">
            <w:pPr>
              <w:rPr>
                <w:sz w:val="22"/>
              </w:rPr>
            </w:pPr>
            <w:r w:rsidRPr="00E94F23">
              <w:rPr>
                <w:sz w:val="22"/>
              </w:rPr>
              <w:t>"Z" = Control Trailer</w:t>
            </w: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Total number of Benefit Entitlement Record</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Total number of Exchange of Share Record</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Total number of Take over offer Record</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Total number of Warrant Subscription</w:t>
            </w:r>
            <w:r>
              <w:rPr>
                <w:rFonts w:hint="eastAsia"/>
                <w:sz w:val="21"/>
                <w:szCs w:val="21"/>
              </w:rPr>
              <w:t xml:space="preserve"> Record</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Total number of Rights Subscription Record</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Total number of Open Offer Subscription</w:t>
            </w:r>
            <w:r>
              <w:rPr>
                <w:rFonts w:hint="eastAsia"/>
                <w:sz w:val="21"/>
                <w:szCs w:val="21"/>
              </w:rPr>
              <w:t xml:space="preserve"> Record</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Total number of Corporate Action Record</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Total number of Claims on Unclaims Record</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Total number of Book-close Reminder</w:t>
            </w:r>
            <w:r>
              <w:rPr>
                <w:rFonts w:hint="eastAsia"/>
                <w:sz w:val="21"/>
                <w:szCs w:val="21"/>
              </w:rPr>
              <w:t xml:space="preserve"> Record</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Total number of Corporate Action Reminder</w:t>
            </w:r>
            <w:r>
              <w:rPr>
                <w:rFonts w:hint="eastAsia"/>
                <w:sz w:val="21"/>
                <w:szCs w:val="21"/>
              </w:rPr>
              <w:t xml:space="preserve"> Record</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Total number of Scrip Fee Record</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Total number of Corporate Action Fee Record</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Total Number of Periodic Interest</w:t>
            </w:r>
            <w:r>
              <w:rPr>
                <w:rFonts w:hint="eastAsia"/>
                <w:sz w:val="21"/>
                <w:szCs w:val="21"/>
              </w:rPr>
              <w:t xml:space="preserve"> </w:t>
            </w:r>
            <w:r w:rsidRPr="00E94F23">
              <w:rPr>
                <w:sz w:val="21"/>
                <w:szCs w:val="21"/>
              </w:rPr>
              <w:t>Entitlement Record</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Total Number of Bond Conversion</w:t>
            </w:r>
            <w:r>
              <w:rPr>
                <w:rFonts w:hint="eastAsia"/>
                <w:sz w:val="21"/>
                <w:szCs w:val="21"/>
              </w:rPr>
              <w:t xml:space="preserve"> Record</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Total Number of Warrant Subscription</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with Bond Conversion Record</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Total Number of Redemption Record</w:t>
            </w:r>
          </w:p>
        </w:tc>
        <w:tc>
          <w:tcPr>
            <w:tcW w:w="850" w:type="dxa"/>
          </w:tcPr>
          <w:p w:rsidR="007F2ECD" w:rsidRPr="00E94F23" w:rsidRDefault="007F2ECD" w:rsidP="006938B2">
            <w:pPr>
              <w:rPr>
                <w:sz w:val="22"/>
              </w:rPr>
            </w:pPr>
            <w:r w:rsidRPr="00E94F23">
              <w:rPr>
                <w:sz w:val="22"/>
              </w:rPr>
              <w:t>9(7)</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Sum of all record checksum</w:t>
            </w:r>
          </w:p>
        </w:tc>
        <w:tc>
          <w:tcPr>
            <w:tcW w:w="850" w:type="dxa"/>
          </w:tcPr>
          <w:p w:rsidR="007F2ECD" w:rsidRPr="00E94F23" w:rsidRDefault="007F2ECD" w:rsidP="006938B2">
            <w:pPr>
              <w:rPr>
                <w:sz w:val="22"/>
              </w:rPr>
            </w:pPr>
            <w:r>
              <w:rPr>
                <w:rFonts w:hint="eastAsia"/>
                <w:sz w:val="22"/>
              </w:rPr>
              <w:t>9(18)</w:t>
            </w:r>
          </w:p>
        </w:tc>
        <w:tc>
          <w:tcPr>
            <w:tcW w:w="2552" w:type="dxa"/>
          </w:tcPr>
          <w:p w:rsidR="007F2ECD" w:rsidRPr="00E94F23" w:rsidRDefault="007F2ECD" w:rsidP="006938B2">
            <w:pPr>
              <w:rPr>
                <w:sz w:val="22"/>
              </w:rPr>
            </w:pP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Filler</w:t>
            </w:r>
          </w:p>
        </w:tc>
        <w:tc>
          <w:tcPr>
            <w:tcW w:w="850" w:type="dxa"/>
          </w:tcPr>
          <w:p w:rsidR="007F2ECD" w:rsidRPr="00E94F23" w:rsidRDefault="007F2ECD" w:rsidP="006938B2">
            <w:pPr>
              <w:rPr>
                <w:sz w:val="22"/>
              </w:rPr>
            </w:pPr>
            <w:r w:rsidRPr="00E94F23">
              <w:rPr>
                <w:sz w:val="22"/>
              </w:rPr>
              <w:t>X(149)</w:t>
            </w:r>
          </w:p>
        </w:tc>
        <w:tc>
          <w:tcPr>
            <w:tcW w:w="2552" w:type="dxa"/>
          </w:tcPr>
          <w:p w:rsidR="007F2ECD" w:rsidRPr="00E94F23" w:rsidRDefault="007F2ECD" w:rsidP="006938B2">
            <w:pPr>
              <w:rPr>
                <w:sz w:val="22"/>
              </w:rPr>
            </w:pPr>
            <w:r w:rsidRPr="00E94F23">
              <w:rPr>
                <w:sz w:val="22"/>
              </w:rPr>
              <w:t>Spaces</w:t>
            </w:r>
          </w:p>
        </w:tc>
      </w:tr>
      <w:tr w:rsidR="007F2ECD" w:rsidRPr="002B717F" w:rsidTr="006938B2">
        <w:tc>
          <w:tcPr>
            <w:tcW w:w="1986" w:type="dxa"/>
          </w:tcPr>
          <w:p w:rsidR="007F2ECD" w:rsidRDefault="007F2ECD" w:rsidP="006938B2">
            <w:pPr>
              <w:pStyle w:val="Default"/>
              <w:rPr>
                <w:sz w:val="21"/>
                <w:szCs w:val="21"/>
              </w:rPr>
            </w:pPr>
          </w:p>
        </w:tc>
        <w:tc>
          <w:tcPr>
            <w:tcW w:w="4961" w:type="dxa"/>
            <w:gridSpan w:val="5"/>
          </w:tcPr>
          <w:p w:rsidR="007F2ECD" w:rsidRPr="00E94F23" w:rsidRDefault="007F2ECD" w:rsidP="006938B2">
            <w:pPr>
              <w:pStyle w:val="Default"/>
              <w:rPr>
                <w:sz w:val="21"/>
                <w:szCs w:val="21"/>
              </w:rPr>
            </w:pPr>
            <w:r w:rsidRPr="00E94F23">
              <w:rPr>
                <w:sz w:val="21"/>
                <w:szCs w:val="21"/>
              </w:rPr>
              <w:t>Filler</w:t>
            </w:r>
          </w:p>
        </w:tc>
        <w:tc>
          <w:tcPr>
            <w:tcW w:w="850" w:type="dxa"/>
          </w:tcPr>
          <w:p w:rsidR="007F2ECD" w:rsidRPr="00E94F23" w:rsidRDefault="007F2ECD" w:rsidP="006938B2">
            <w:pPr>
              <w:rPr>
                <w:sz w:val="22"/>
              </w:rPr>
            </w:pPr>
            <w:r>
              <w:rPr>
                <w:rFonts w:hint="eastAsia"/>
                <w:sz w:val="22"/>
              </w:rPr>
              <w:t>X(3)</w:t>
            </w:r>
          </w:p>
        </w:tc>
        <w:tc>
          <w:tcPr>
            <w:tcW w:w="2552" w:type="dxa"/>
          </w:tcPr>
          <w:p w:rsidR="007F2ECD" w:rsidRPr="00E94F23" w:rsidRDefault="007F2ECD" w:rsidP="006938B2">
            <w:pPr>
              <w:rPr>
                <w:sz w:val="22"/>
              </w:rPr>
            </w:pPr>
            <w:r w:rsidRPr="00E94F23">
              <w:rPr>
                <w:sz w:val="22"/>
              </w:rPr>
              <w:t>Reserved for system use</w:t>
            </w:r>
          </w:p>
        </w:tc>
      </w:tr>
    </w:tbl>
    <w:p w:rsidR="007F2ECD" w:rsidRDefault="007F2ECD" w:rsidP="007F2ECD">
      <w:pPr>
        <w:ind w:left="425"/>
      </w:pPr>
    </w:p>
    <w:p w:rsidR="00783569" w:rsidRPr="00732076" w:rsidRDefault="00783569" w:rsidP="00732076"/>
    <w:p w:rsidR="00732076" w:rsidRPr="00732076" w:rsidRDefault="00732076" w:rsidP="00732076">
      <w:pPr>
        <w:sectPr w:rsidR="00732076" w:rsidRPr="00732076" w:rsidSect="00090A2F">
          <w:pgSz w:w="11906" w:h="16838"/>
          <w:pgMar w:top="1440" w:right="1797" w:bottom="1440" w:left="1797" w:header="851" w:footer="992" w:gutter="0"/>
          <w:cols w:space="425"/>
          <w:titlePg/>
          <w:docGrid w:type="lines" w:linePitch="312"/>
        </w:sectPr>
      </w:pPr>
    </w:p>
    <w:p w:rsidR="00783569" w:rsidRDefault="00092F2F" w:rsidP="00783569">
      <w:pPr>
        <w:pStyle w:val="2"/>
        <w:rPr>
          <w:color w:val="C00000"/>
        </w:rPr>
      </w:pPr>
      <w:bookmarkStart w:id="166" w:name="_Toc296808771"/>
      <w:r>
        <w:rPr>
          <w:rFonts w:hint="eastAsia"/>
          <w:color w:val="C00000"/>
        </w:rPr>
        <w:lastRenderedPageBreak/>
        <w:t>4.1</w:t>
      </w:r>
      <w:r w:rsidR="00F82575">
        <w:rPr>
          <w:rFonts w:hint="eastAsia"/>
          <w:color w:val="C00000"/>
        </w:rPr>
        <w:t xml:space="preserve"> </w:t>
      </w:r>
      <w:r w:rsidR="00783569" w:rsidRPr="0016060E">
        <w:rPr>
          <w:color w:val="C00000"/>
        </w:rPr>
        <w:t>Benefit Entitlement</w:t>
      </w:r>
      <w:r>
        <w:rPr>
          <w:rFonts w:hint="eastAsia"/>
          <w:color w:val="C00000"/>
        </w:rPr>
        <w:t>（权益）</w:t>
      </w:r>
      <w:r w:rsidR="00783569">
        <w:rPr>
          <w:rFonts w:hint="eastAsia"/>
          <w:color w:val="C00000"/>
        </w:rPr>
        <w:t>段的数据分析</w:t>
      </w:r>
      <w:bookmarkEnd w:id="166"/>
    </w:p>
    <w:p w:rsidR="00A45842" w:rsidRPr="00A45842" w:rsidRDefault="00A45842" w:rsidP="00A45842">
      <w:pPr>
        <w:rPr>
          <w:b/>
          <w:color w:val="0000FF"/>
        </w:rPr>
      </w:pPr>
      <w:r w:rsidRPr="00A45842">
        <w:rPr>
          <w:rFonts w:hint="eastAsia"/>
          <w:b/>
          <w:color w:val="0000FF"/>
        </w:rPr>
        <w:t>该段包含了供股</w:t>
      </w:r>
      <w:r>
        <w:rPr>
          <w:rFonts w:hint="eastAsia"/>
          <w:b/>
          <w:color w:val="0000FF"/>
        </w:rPr>
        <w:t>权益分配的数据</w:t>
      </w:r>
    </w:p>
    <w:p w:rsidR="00DB5209" w:rsidRDefault="00DB5209">
      <w:pPr>
        <w:rPr>
          <w:rFonts w:asciiTheme="majorEastAsia" w:eastAsiaTheme="majorEastAsia" w:hAnsiTheme="majorEastAsia"/>
        </w:rPr>
      </w:pPr>
    </w:p>
    <w:tbl>
      <w:tblPr>
        <w:tblpPr w:leftFromText="180" w:rightFromText="180" w:vertAnchor="text" w:tblpX="-885" w:tblpY="1"/>
        <w:tblOverlap w:val="never"/>
        <w:tblW w:w="14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802"/>
        <w:gridCol w:w="2586"/>
        <w:gridCol w:w="1241"/>
        <w:gridCol w:w="4394"/>
        <w:gridCol w:w="3295"/>
      </w:tblGrid>
      <w:tr w:rsidR="00783569" w:rsidRPr="00CE4F67" w:rsidTr="00783569">
        <w:tc>
          <w:tcPr>
            <w:tcW w:w="14318" w:type="dxa"/>
            <w:gridSpan w:val="5"/>
            <w:shd w:val="clear" w:color="auto" w:fill="D9D9D9" w:themeFill="background1" w:themeFillShade="D9"/>
          </w:tcPr>
          <w:p w:rsidR="00783569" w:rsidRDefault="00783569" w:rsidP="00783569">
            <w:pPr>
              <w:jc w:val="center"/>
              <w:rPr>
                <w:b/>
                <w:color w:val="C00000"/>
              </w:rPr>
            </w:pPr>
            <w:r>
              <w:rPr>
                <w:rFonts w:hint="eastAsia"/>
                <w:b/>
                <w:color w:val="C00000"/>
              </w:rPr>
              <w:t>第五</w:t>
            </w:r>
            <w:r w:rsidRPr="00DF433F">
              <w:rPr>
                <w:rFonts w:hint="eastAsia"/>
                <w:b/>
                <w:color w:val="C00000"/>
              </w:rPr>
              <w:t>部分：</w:t>
            </w:r>
            <w:r w:rsidRPr="0016060E">
              <w:rPr>
                <w:b/>
                <w:color w:val="C00000"/>
              </w:rPr>
              <w:t>Benefit Entitlement</w:t>
            </w:r>
            <w:r w:rsidRPr="00DF433F">
              <w:rPr>
                <w:rFonts w:hint="eastAsia"/>
                <w:b/>
                <w:color w:val="C00000"/>
              </w:rPr>
              <w:t>，</w:t>
            </w:r>
            <w:r>
              <w:rPr>
                <w:rFonts w:hint="eastAsia"/>
                <w:b/>
                <w:color w:val="C00000"/>
              </w:rPr>
              <w:t>n</w:t>
            </w:r>
            <w:r w:rsidRPr="00DF433F">
              <w:rPr>
                <w:rFonts w:hint="eastAsia"/>
                <w:b/>
                <w:color w:val="C00000"/>
              </w:rPr>
              <w:t>条记录，包含以下字段</w:t>
            </w:r>
          </w:p>
          <w:p w:rsidR="00783569" w:rsidRDefault="00783569" w:rsidP="00783569">
            <w:pPr>
              <w:jc w:val="left"/>
              <w:rPr>
                <w:rFonts w:ascii="微软雅黑" w:eastAsia="微软雅黑" w:hAnsi="微软雅黑"/>
                <w:b/>
                <w:color w:val="C00000"/>
                <w:sz w:val="18"/>
                <w:szCs w:val="18"/>
              </w:rPr>
            </w:pPr>
            <w:r>
              <w:rPr>
                <w:rFonts w:ascii="微软雅黑" w:eastAsia="微软雅黑" w:hAnsi="微软雅黑" w:hint="eastAsia"/>
                <w:b/>
                <w:color w:val="C00000"/>
                <w:sz w:val="18"/>
                <w:szCs w:val="18"/>
              </w:rPr>
              <w:t>提供权益分配的信息，可以有股息及股利两种模式。</w:t>
            </w:r>
          </w:p>
          <w:p w:rsidR="00783569" w:rsidRDefault="00783569" w:rsidP="00783569">
            <w:pPr>
              <w:jc w:val="left"/>
              <w:rPr>
                <w:rFonts w:ascii="微软雅黑" w:eastAsia="微软雅黑" w:hAnsi="微软雅黑"/>
                <w:b/>
                <w:color w:val="C00000"/>
                <w:sz w:val="18"/>
                <w:szCs w:val="18"/>
              </w:rPr>
            </w:pPr>
            <w:r>
              <w:rPr>
                <w:rFonts w:ascii="微软雅黑" w:eastAsia="微软雅黑" w:hAnsi="微软雅黑" w:hint="eastAsia"/>
                <w:b/>
                <w:color w:val="C00000"/>
                <w:sz w:val="18"/>
                <w:szCs w:val="18"/>
              </w:rPr>
              <w:t>*To be determined*(</w:t>
            </w:r>
            <w:proofErr w:type="gramStart"/>
            <w:r>
              <w:rPr>
                <w:rFonts w:ascii="微软雅黑" w:eastAsia="微软雅黑" w:hAnsi="微软雅黑" w:hint="eastAsia"/>
                <w:b/>
                <w:color w:val="C00000"/>
                <w:sz w:val="18"/>
                <w:szCs w:val="18"/>
              </w:rPr>
              <w:t>待决定</w:t>
            </w:r>
            <w:proofErr w:type="gramEnd"/>
            <w:r>
              <w:rPr>
                <w:rFonts w:ascii="微软雅黑" w:eastAsia="微软雅黑" w:hAnsi="微软雅黑" w:hint="eastAsia"/>
                <w:b/>
                <w:color w:val="C00000"/>
                <w:sz w:val="18"/>
                <w:szCs w:val="18"/>
              </w:rPr>
              <w:t>)适用于以下情况：</w:t>
            </w:r>
          </w:p>
          <w:p w:rsidR="00783569" w:rsidRDefault="00783569" w:rsidP="00783569">
            <w:pPr>
              <w:jc w:val="left"/>
              <w:rPr>
                <w:rFonts w:ascii="微软雅黑" w:eastAsia="微软雅黑" w:hAnsi="微软雅黑"/>
                <w:b/>
                <w:color w:val="C00000"/>
                <w:sz w:val="18"/>
                <w:szCs w:val="18"/>
              </w:rPr>
            </w:pPr>
            <w:r>
              <w:rPr>
                <w:rFonts w:ascii="微软雅黑" w:eastAsia="微软雅黑" w:hAnsi="微软雅黑" w:hint="eastAsia"/>
                <w:b/>
                <w:color w:val="C00000"/>
                <w:sz w:val="18"/>
                <w:szCs w:val="18"/>
              </w:rPr>
              <w:t xml:space="preserve">1. </w:t>
            </w:r>
            <w:proofErr w:type="gramStart"/>
            <w:r>
              <w:rPr>
                <w:rFonts w:ascii="微软雅黑" w:eastAsia="微软雅黑" w:hAnsi="微软雅黑" w:hint="eastAsia"/>
                <w:b/>
                <w:color w:val="C00000"/>
                <w:sz w:val="18"/>
                <w:szCs w:val="18"/>
              </w:rPr>
              <w:t>待选择</w:t>
            </w:r>
            <w:proofErr w:type="gramEnd"/>
            <w:r>
              <w:rPr>
                <w:rFonts w:ascii="微软雅黑" w:eastAsia="微软雅黑" w:hAnsi="微软雅黑" w:hint="eastAsia"/>
                <w:b/>
                <w:color w:val="C00000"/>
                <w:sz w:val="18"/>
                <w:szCs w:val="18"/>
              </w:rPr>
              <w:t>权的权益未决定之前。</w:t>
            </w:r>
          </w:p>
          <w:p w:rsidR="00783569" w:rsidRDefault="00783569" w:rsidP="00783569">
            <w:pPr>
              <w:jc w:val="left"/>
              <w:rPr>
                <w:rFonts w:ascii="微软雅黑" w:eastAsia="微软雅黑" w:hAnsi="微软雅黑"/>
                <w:b/>
                <w:color w:val="C00000"/>
                <w:sz w:val="18"/>
                <w:szCs w:val="18"/>
              </w:rPr>
            </w:pPr>
            <w:r>
              <w:rPr>
                <w:rFonts w:ascii="微软雅黑" w:eastAsia="微软雅黑" w:hAnsi="微软雅黑" w:hint="eastAsia"/>
                <w:b/>
                <w:color w:val="C00000"/>
                <w:sz w:val="18"/>
                <w:szCs w:val="18"/>
              </w:rPr>
              <w:t>2. 股息率及再投资价格未于最后登记日决定</w:t>
            </w:r>
          </w:p>
          <w:p w:rsidR="00783569" w:rsidRDefault="00783569" w:rsidP="00783569">
            <w:pPr>
              <w:rPr>
                <w:rFonts w:ascii="微软雅黑" w:eastAsia="微软雅黑" w:hAnsi="微软雅黑"/>
                <w:b/>
                <w:color w:val="C00000"/>
                <w:sz w:val="18"/>
                <w:szCs w:val="18"/>
              </w:rPr>
            </w:pPr>
            <w:r>
              <w:rPr>
                <w:rFonts w:ascii="微软雅黑" w:eastAsia="微软雅黑" w:hAnsi="微软雅黑" w:hint="eastAsia"/>
                <w:b/>
                <w:color w:val="C00000"/>
                <w:sz w:val="18"/>
                <w:szCs w:val="18"/>
              </w:rPr>
              <w:t xml:space="preserve">3. 权益以外币计价且汇率未知  </w:t>
            </w:r>
          </w:p>
          <w:p w:rsidR="00783569" w:rsidRDefault="00783569" w:rsidP="00783569">
            <w:pPr>
              <w:rPr>
                <w:b/>
                <w:color w:val="C00000"/>
              </w:rPr>
            </w:pPr>
            <w:r>
              <w:rPr>
                <w:rFonts w:ascii="微软雅黑" w:eastAsia="微软雅黑" w:hAnsi="微软雅黑" w:hint="eastAsia"/>
                <w:b/>
                <w:color w:val="C00000"/>
                <w:sz w:val="18"/>
                <w:szCs w:val="18"/>
              </w:rPr>
              <w:t>4. 选择权进行中，最后收益暂未被参与者决定</w:t>
            </w:r>
          </w:p>
        </w:tc>
      </w:tr>
      <w:tr w:rsidR="00783569" w:rsidRPr="002B717F" w:rsidTr="003115D9">
        <w:tc>
          <w:tcPr>
            <w:tcW w:w="2802" w:type="dxa"/>
            <w:shd w:val="clear" w:color="auto" w:fill="D9D9D9" w:themeFill="background1" w:themeFillShade="D9"/>
          </w:tcPr>
          <w:p w:rsidR="00783569" w:rsidRPr="005A206F" w:rsidRDefault="00783569" w:rsidP="00783569">
            <w:pPr>
              <w:pStyle w:val="Default"/>
              <w:rPr>
                <w:b/>
                <w:color w:val="0000FF"/>
                <w:sz w:val="18"/>
                <w:szCs w:val="18"/>
              </w:rPr>
            </w:pPr>
            <w:r w:rsidRPr="005A206F">
              <w:rPr>
                <w:rFonts w:hint="eastAsia"/>
                <w:b/>
                <w:color w:val="0000FF"/>
                <w:sz w:val="18"/>
                <w:szCs w:val="18"/>
              </w:rPr>
              <w:t>字段中文解释</w:t>
            </w:r>
          </w:p>
        </w:tc>
        <w:tc>
          <w:tcPr>
            <w:tcW w:w="2586" w:type="dxa"/>
            <w:shd w:val="clear" w:color="auto" w:fill="D9D9D9" w:themeFill="background1" w:themeFillShade="D9"/>
          </w:tcPr>
          <w:p w:rsidR="00783569" w:rsidRPr="005A206F" w:rsidRDefault="00783569" w:rsidP="00783569">
            <w:pPr>
              <w:pStyle w:val="Default"/>
              <w:rPr>
                <w:rFonts w:asciiTheme="minorEastAsia" w:eastAsiaTheme="minorEastAsia" w:hAnsiTheme="minorEastAsia"/>
                <w:b/>
                <w:color w:val="0000FF"/>
                <w:sz w:val="21"/>
                <w:szCs w:val="21"/>
              </w:rPr>
            </w:pPr>
            <w:r w:rsidRPr="005A206F">
              <w:rPr>
                <w:rFonts w:hint="eastAsia"/>
                <w:b/>
                <w:color w:val="0000FF"/>
                <w:sz w:val="18"/>
                <w:szCs w:val="18"/>
              </w:rPr>
              <w:t>字段英文解释</w:t>
            </w:r>
          </w:p>
        </w:tc>
        <w:tc>
          <w:tcPr>
            <w:tcW w:w="1241" w:type="dxa"/>
            <w:shd w:val="clear" w:color="auto" w:fill="D9D9D9" w:themeFill="background1" w:themeFillShade="D9"/>
          </w:tcPr>
          <w:p w:rsidR="00783569" w:rsidRPr="005A206F" w:rsidRDefault="005A206F" w:rsidP="00783569">
            <w:pPr>
              <w:rPr>
                <w:rFonts w:asciiTheme="minorEastAsia" w:hAnsiTheme="minorEastAsia"/>
                <w:b/>
                <w:color w:val="0000FF"/>
                <w:sz w:val="22"/>
              </w:rPr>
            </w:pPr>
            <w:r w:rsidRPr="005A206F">
              <w:rPr>
                <w:rFonts w:asciiTheme="minorEastAsia" w:hAnsiTheme="minorEastAsia" w:hint="eastAsia"/>
                <w:b/>
                <w:color w:val="0000FF"/>
                <w:sz w:val="22"/>
              </w:rPr>
              <w:t>长度</w:t>
            </w:r>
          </w:p>
        </w:tc>
        <w:tc>
          <w:tcPr>
            <w:tcW w:w="4394" w:type="dxa"/>
            <w:shd w:val="clear" w:color="auto" w:fill="D9D9D9" w:themeFill="background1" w:themeFillShade="D9"/>
          </w:tcPr>
          <w:p w:rsidR="00783569" w:rsidRPr="005A206F" w:rsidRDefault="005A206F" w:rsidP="00783569">
            <w:pPr>
              <w:rPr>
                <w:rFonts w:asciiTheme="minorEastAsia" w:hAnsiTheme="minorEastAsia"/>
                <w:b/>
                <w:color w:val="0000FF"/>
                <w:sz w:val="18"/>
                <w:szCs w:val="18"/>
              </w:rPr>
            </w:pPr>
            <w:r w:rsidRPr="005A206F">
              <w:rPr>
                <w:rFonts w:asciiTheme="minorEastAsia" w:hAnsiTheme="minorEastAsia" w:hint="eastAsia"/>
                <w:b/>
                <w:color w:val="0000FF"/>
                <w:sz w:val="18"/>
                <w:szCs w:val="18"/>
              </w:rPr>
              <w:t>说明</w:t>
            </w:r>
          </w:p>
        </w:tc>
        <w:tc>
          <w:tcPr>
            <w:tcW w:w="3295" w:type="dxa"/>
            <w:shd w:val="clear" w:color="auto" w:fill="D9D9D9" w:themeFill="background1" w:themeFillShade="D9"/>
          </w:tcPr>
          <w:p w:rsidR="00783569" w:rsidRPr="005A206F" w:rsidRDefault="005A206F" w:rsidP="00783569">
            <w:pPr>
              <w:rPr>
                <w:rFonts w:asciiTheme="minorEastAsia" w:hAnsiTheme="minorEastAsia"/>
                <w:b/>
                <w:color w:val="0000FF"/>
                <w:sz w:val="18"/>
                <w:szCs w:val="18"/>
              </w:rPr>
            </w:pPr>
            <w:r w:rsidRPr="005A206F">
              <w:rPr>
                <w:rFonts w:asciiTheme="minorEastAsia" w:hAnsiTheme="minorEastAsia" w:hint="eastAsia"/>
                <w:b/>
                <w:color w:val="0000FF"/>
                <w:sz w:val="18"/>
                <w:szCs w:val="18"/>
              </w:rPr>
              <w:t>真实数据</w:t>
            </w:r>
          </w:p>
        </w:tc>
      </w:tr>
      <w:tr w:rsidR="00DD5210" w:rsidRPr="002B717F" w:rsidTr="003115D9">
        <w:tc>
          <w:tcPr>
            <w:tcW w:w="2802" w:type="dxa"/>
          </w:tcPr>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Record type</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X(1)</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 = Benefit Entitlement</w:t>
            </w:r>
          </w:p>
        </w:tc>
        <w:tc>
          <w:tcPr>
            <w:tcW w:w="3295" w:type="dxa"/>
          </w:tcPr>
          <w:p w:rsidR="00DD5210" w:rsidRPr="000706B9" w:rsidRDefault="00DD5210" w:rsidP="00DD5210">
            <w:pPr>
              <w:rPr>
                <w:rFonts w:asciiTheme="minorEastAsia" w:hAnsiTheme="minorEastAsia"/>
                <w:b/>
                <w:color w:val="0000FF"/>
                <w:sz w:val="18"/>
                <w:szCs w:val="18"/>
              </w:rPr>
            </w:pPr>
            <w:r>
              <w:rPr>
                <w:rFonts w:asciiTheme="minorEastAsia" w:hAnsiTheme="minorEastAsia" w:hint="eastAsia"/>
                <w:b/>
                <w:color w:val="0000FF"/>
                <w:sz w:val="18"/>
                <w:szCs w:val="18"/>
              </w:rPr>
              <w:t>【</w:t>
            </w:r>
            <w:r w:rsidRPr="000706B9">
              <w:rPr>
                <w:rFonts w:asciiTheme="minorEastAsia" w:hAnsiTheme="minorEastAsia" w:hint="eastAsia"/>
                <w:sz w:val="18"/>
                <w:szCs w:val="18"/>
              </w:rPr>
              <w:t>B</w:t>
            </w:r>
            <w:r>
              <w:rPr>
                <w:rFonts w:asciiTheme="minorEastAsia" w:hAnsiTheme="minorEastAsia" w:hint="eastAsia"/>
                <w:b/>
                <w:color w:val="0000FF"/>
                <w:sz w:val="18"/>
                <w:szCs w:val="18"/>
              </w:rPr>
              <w:t>】</w:t>
            </w:r>
          </w:p>
        </w:tc>
      </w:tr>
      <w:tr w:rsidR="00DD5210" w:rsidRPr="002B717F" w:rsidTr="003115D9">
        <w:tc>
          <w:tcPr>
            <w:tcW w:w="2802" w:type="dxa"/>
          </w:tcPr>
          <w:p w:rsidR="00DD5210" w:rsidRPr="00B07099" w:rsidRDefault="00DD5210" w:rsidP="00DD5210">
            <w:pPr>
              <w:pStyle w:val="Default"/>
              <w:rPr>
                <w:sz w:val="18"/>
                <w:szCs w:val="18"/>
              </w:rPr>
            </w:pPr>
            <w:r w:rsidRPr="00B07099">
              <w:rPr>
                <w:rFonts w:hint="eastAsia"/>
                <w:sz w:val="18"/>
                <w:szCs w:val="18"/>
              </w:rPr>
              <w:t>原股票代码</w:t>
            </w: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Original stock code</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9(5)</w:t>
            </w:r>
          </w:p>
        </w:tc>
        <w:tc>
          <w:tcPr>
            <w:tcW w:w="4394" w:type="dxa"/>
          </w:tcPr>
          <w:p w:rsidR="00DD5210" w:rsidRPr="00B07099" w:rsidRDefault="00DD5210" w:rsidP="00DD5210">
            <w:pPr>
              <w:rPr>
                <w:rFonts w:asciiTheme="minorEastAsia" w:hAnsiTheme="minorEastAsia"/>
                <w:sz w:val="18"/>
                <w:szCs w:val="18"/>
              </w:rPr>
            </w:pPr>
          </w:p>
        </w:tc>
        <w:tc>
          <w:tcPr>
            <w:tcW w:w="3295" w:type="dxa"/>
          </w:tcPr>
          <w:p w:rsidR="00DD5210" w:rsidRDefault="00DD5210" w:rsidP="00DD5210">
            <w:r w:rsidRPr="00FD62DB">
              <w:rPr>
                <w:rFonts w:asciiTheme="minorEastAsia" w:hAnsiTheme="minorEastAsia" w:hint="eastAsia"/>
                <w:b/>
                <w:color w:val="0000FF"/>
                <w:sz w:val="18"/>
                <w:szCs w:val="18"/>
              </w:rPr>
              <w:t>【</w:t>
            </w:r>
            <w:r w:rsidRPr="00783569">
              <w:t>02914</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ISIN</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X(12)</w:t>
            </w:r>
          </w:p>
        </w:tc>
        <w:tc>
          <w:tcPr>
            <w:tcW w:w="4394" w:type="dxa"/>
          </w:tcPr>
          <w:p w:rsidR="00DD5210" w:rsidRPr="00B07099" w:rsidRDefault="00DD5210" w:rsidP="00DD5210">
            <w:pPr>
              <w:rPr>
                <w:rFonts w:asciiTheme="minorEastAsia" w:hAnsiTheme="minorEastAsia"/>
                <w:sz w:val="18"/>
                <w:szCs w:val="18"/>
              </w:rPr>
            </w:pPr>
          </w:p>
        </w:tc>
        <w:tc>
          <w:tcPr>
            <w:tcW w:w="3295" w:type="dxa"/>
          </w:tcPr>
          <w:p w:rsidR="00DD5210" w:rsidRDefault="00DD5210" w:rsidP="00DD5210">
            <w:r w:rsidRPr="00FD62DB">
              <w:rPr>
                <w:rFonts w:asciiTheme="minorEastAsia" w:hAnsiTheme="minorEastAsia" w:hint="eastAsia"/>
                <w:b/>
                <w:color w:val="0000FF"/>
                <w:sz w:val="18"/>
                <w:szCs w:val="18"/>
              </w:rPr>
              <w:t>【</w:t>
            </w:r>
            <w:r w:rsidRPr="00783569">
              <w:t>KYG5959H1130</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B07099" w:rsidRDefault="00DD5210" w:rsidP="00DD5210">
            <w:pPr>
              <w:widowControl/>
              <w:jc w:val="left"/>
              <w:textAlignment w:val="top"/>
              <w:rPr>
                <w:sz w:val="18"/>
                <w:szCs w:val="18"/>
              </w:rPr>
            </w:pPr>
            <w:r w:rsidRPr="00B07099">
              <w:rPr>
                <w:rFonts w:ascii="Arial" w:eastAsia="宋体" w:hAnsi="Arial" w:cs="Arial" w:hint="eastAsia"/>
                <w:color w:val="000000"/>
                <w:kern w:val="0"/>
                <w:sz w:val="18"/>
                <w:szCs w:val="18"/>
              </w:rPr>
              <w:t>参考号码</w:t>
            </w: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Reference number</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X(9)</w:t>
            </w:r>
          </w:p>
        </w:tc>
        <w:tc>
          <w:tcPr>
            <w:tcW w:w="4394" w:type="dxa"/>
          </w:tcPr>
          <w:p w:rsidR="00DD5210" w:rsidRPr="00B07099" w:rsidRDefault="00DD5210" w:rsidP="00DD5210">
            <w:pPr>
              <w:rPr>
                <w:rFonts w:asciiTheme="minorEastAsia" w:hAnsiTheme="minorEastAsia"/>
                <w:sz w:val="18"/>
                <w:szCs w:val="18"/>
              </w:rPr>
            </w:pPr>
          </w:p>
        </w:tc>
        <w:tc>
          <w:tcPr>
            <w:tcW w:w="3295" w:type="dxa"/>
          </w:tcPr>
          <w:p w:rsidR="00DD5210" w:rsidRDefault="00DD5210" w:rsidP="00DD5210">
            <w:r w:rsidRPr="00FD62DB">
              <w:rPr>
                <w:rFonts w:asciiTheme="minorEastAsia" w:hAnsiTheme="minorEastAsia" w:hint="eastAsia"/>
                <w:b/>
                <w:color w:val="0000FF"/>
                <w:sz w:val="18"/>
                <w:szCs w:val="18"/>
              </w:rPr>
              <w:t>【</w:t>
            </w:r>
            <w:r w:rsidRPr="00783569">
              <w:t>A00133335</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0E55D4" w:rsidRDefault="00DD5210" w:rsidP="00DD5210">
            <w:pPr>
              <w:widowControl/>
              <w:jc w:val="left"/>
              <w:textAlignment w:val="top"/>
              <w:rPr>
                <w:rFonts w:ascii="Arial" w:eastAsia="宋体" w:hAnsi="Arial" w:cs="Arial"/>
                <w:color w:val="888888"/>
                <w:kern w:val="0"/>
                <w:sz w:val="18"/>
                <w:szCs w:val="18"/>
              </w:rPr>
            </w:pPr>
            <w:r>
              <w:rPr>
                <w:rFonts w:ascii="Arial" w:eastAsia="宋体" w:hAnsi="Arial" w:cs="Arial" w:hint="eastAsia"/>
                <w:color w:val="000000"/>
                <w:kern w:val="0"/>
                <w:sz w:val="18"/>
                <w:szCs w:val="18"/>
              </w:rPr>
              <w:t>持有类别</w:t>
            </w:r>
            <w:r>
              <w:rPr>
                <w:rFonts w:ascii="Arial" w:eastAsia="宋体" w:hAnsi="Arial" w:cs="Arial" w:hint="eastAsia"/>
                <w:color w:val="000000"/>
                <w:kern w:val="0"/>
                <w:sz w:val="18"/>
                <w:szCs w:val="18"/>
              </w:rPr>
              <w:t xml:space="preserve"> </w:t>
            </w:r>
          </w:p>
          <w:p w:rsidR="00DD5210" w:rsidRPr="00325654" w:rsidRDefault="00DD5210" w:rsidP="00DD5210">
            <w:pPr>
              <w:pStyle w:val="Default"/>
              <w:rPr>
                <w:rFonts w:ascii="微软雅黑" w:eastAsia="微软雅黑" w:hAnsi="微软雅黑"/>
                <w:color w:val="FF0000"/>
                <w:sz w:val="18"/>
                <w:szCs w:val="18"/>
              </w:rPr>
            </w:pPr>
            <w:r w:rsidRPr="00325654">
              <w:rPr>
                <w:rFonts w:ascii="微软雅黑" w:eastAsia="微软雅黑" w:hAnsi="微软雅黑" w:hint="eastAsia"/>
                <w:color w:val="FF0000"/>
                <w:sz w:val="18"/>
                <w:szCs w:val="18"/>
              </w:rPr>
              <w:t>HOLD=原先持有</w:t>
            </w:r>
          </w:p>
          <w:p w:rsidR="00DD5210" w:rsidRPr="00325654" w:rsidRDefault="00DD5210" w:rsidP="00DD5210">
            <w:pPr>
              <w:pStyle w:val="Default"/>
              <w:rPr>
                <w:rFonts w:ascii="微软雅黑" w:eastAsia="微软雅黑" w:hAnsi="微软雅黑"/>
                <w:color w:val="FF0000"/>
                <w:sz w:val="18"/>
                <w:szCs w:val="18"/>
              </w:rPr>
            </w:pPr>
            <w:r w:rsidRPr="00325654">
              <w:rPr>
                <w:rFonts w:ascii="微软雅黑" w:eastAsia="微软雅黑" w:hAnsi="微软雅黑" w:hint="eastAsia"/>
                <w:color w:val="FF0000"/>
                <w:sz w:val="18"/>
                <w:szCs w:val="18"/>
              </w:rPr>
              <w:t>Receivable=因权益分配应持有</w:t>
            </w:r>
          </w:p>
          <w:p w:rsidR="00DD5210" w:rsidRPr="00B07099" w:rsidRDefault="00DD5210" w:rsidP="00DD5210">
            <w:pPr>
              <w:pStyle w:val="Default"/>
              <w:rPr>
                <w:sz w:val="18"/>
                <w:szCs w:val="18"/>
              </w:rPr>
            </w:pPr>
            <w:r w:rsidRPr="00325654">
              <w:rPr>
                <w:rFonts w:ascii="微软雅黑" w:eastAsia="微软雅黑" w:hAnsi="微软雅黑" w:hint="eastAsia"/>
                <w:color w:val="FF0000"/>
                <w:sz w:val="18"/>
                <w:szCs w:val="18"/>
              </w:rPr>
              <w:t>POSITION=长仓为正/</w:t>
            </w:r>
            <w:proofErr w:type="gramStart"/>
            <w:r w:rsidRPr="00325654">
              <w:rPr>
                <w:rFonts w:ascii="微软雅黑" w:eastAsia="微软雅黑" w:hAnsi="微软雅黑" w:hint="eastAsia"/>
                <w:color w:val="FF0000"/>
                <w:sz w:val="18"/>
                <w:szCs w:val="18"/>
              </w:rPr>
              <w:t>短仓为负</w:t>
            </w:r>
            <w:proofErr w:type="gramEnd"/>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Holding type</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X(1)</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"H" – holding</w:t>
            </w:r>
            <w:r w:rsidRPr="00B07099">
              <w:rPr>
                <w:rFonts w:asciiTheme="minorEastAsia" w:hAnsiTheme="minorEastAsia" w:hint="eastAsia"/>
                <w:sz w:val="18"/>
                <w:szCs w:val="18"/>
              </w:rPr>
              <w:t xml:space="preserve">       </w:t>
            </w:r>
            <w:r w:rsidRPr="00B07099">
              <w:rPr>
                <w:rFonts w:asciiTheme="minorEastAsia" w:hAnsiTheme="minorEastAsia"/>
                <w:sz w:val="18"/>
                <w:szCs w:val="18"/>
              </w:rPr>
              <w:t>"P" - CNS position</w:t>
            </w:r>
            <w:r w:rsidRPr="00B07099">
              <w:rPr>
                <w:rFonts w:asciiTheme="minorEastAsia" w:hAnsiTheme="minorEastAsia" w:hint="eastAsia"/>
                <w:sz w:val="18"/>
                <w:szCs w:val="18"/>
              </w:rPr>
              <w:t xml:space="preserve">   </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 xml:space="preserve">"R" </w:t>
            </w:r>
            <w:r>
              <w:rPr>
                <w:rFonts w:asciiTheme="minorEastAsia" w:hAnsiTheme="minorEastAsia" w:hint="eastAsia"/>
                <w:sz w:val="18"/>
                <w:szCs w:val="18"/>
              </w:rPr>
              <w:t xml:space="preserve"> </w:t>
            </w:r>
            <w:r w:rsidRPr="00B07099">
              <w:rPr>
                <w:rFonts w:asciiTheme="minorEastAsia" w:hAnsiTheme="minorEastAsia"/>
                <w:sz w:val="18"/>
                <w:szCs w:val="18"/>
              </w:rPr>
              <w:t>receivable</w:t>
            </w:r>
            <w:r w:rsidRPr="00B07099">
              <w:rPr>
                <w:rFonts w:asciiTheme="minorEastAsia" w:hAnsiTheme="minorEastAsia" w:hint="eastAsia"/>
                <w:sz w:val="18"/>
                <w:szCs w:val="18"/>
              </w:rPr>
              <w:t xml:space="preserve">      </w:t>
            </w:r>
          </w:p>
          <w:p w:rsidR="00DD5210" w:rsidRDefault="00DD5210" w:rsidP="00DD5210">
            <w:pPr>
              <w:rPr>
                <w:rFonts w:asciiTheme="minorEastAsia" w:hAnsiTheme="minorEastAsia"/>
                <w:sz w:val="18"/>
                <w:szCs w:val="18"/>
              </w:rPr>
            </w:pPr>
            <w:r w:rsidRPr="00B07099">
              <w:rPr>
                <w:rFonts w:asciiTheme="minorEastAsia" w:hAnsiTheme="minorEastAsia"/>
                <w:sz w:val="18"/>
                <w:szCs w:val="18"/>
              </w:rPr>
              <w:t>"S" - SBL position</w:t>
            </w:r>
            <w:r w:rsidRPr="00B07099">
              <w:rPr>
                <w:rFonts w:asciiTheme="minorEastAsia" w:hAnsiTheme="minorEastAsia" w:hint="eastAsia"/>
                <w:sz w:val="18"/>
                <w:szCs w:val="18"/>
              </w:rPr>
              <w:t xml:space="preserve">   </w:t>
            </w:r>
          </w:p>
          <w:p w:rsidR="00DD5210" w:rsidRPr="00B07099" w:rsidRDefault="00DD5210" w:rsidP="00DD5210">
            <w:pPr>
              <w:rPr>
                <w:rFonts w:asciiTheme="minorEastAsia" w:hAnsiTheme="minorEastAsia"/>
                <w:sz w:val="18"/>
                <w:szCs w:val="18"/>
              </w:rPr>
            </w:pPr>
          </w:p>
        </w:tc>
        <w:tc>
          <w:tcPr>
            <w:tcW w:w="3295" w:type="dxa"/>
          </w:tcPr>
          <w:p w:rsidR="00DD5210" w:rsidRDefault="00DD5210" w:rsidP="00DD5210">
            <w:r w:rsidRPr="00FD62DB">
              <w:rPr>
                <w:rFonts w:asciiTheme="minorEastAsia" w:hAnsiTheme="minorEastAsia" w:hint="eastAsia"/>
                <w:b/>
                <w:color w:val="0000FF"/>
                <w:sz w:val="18"/>
                <w:szCs w:val="18"/>
              </w:rPr>
              <w:t>【</w:t>
            </w:r>
            <w:r w:rsidRPr="00783569">
              <w:t>H</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0E55D4" w:rsidRDefault="00DD5210" w:rsidP="00DD5210">
            <w:pPr>
              <w:widowControl/>
              <w:jc w:val="left"/>
              <w:textAlignment w:val="top"/>
              <w:rPr>
                <w:rFonts w:ascii="Arial" w:eastAsia="宋体" w:hAnsi="Arial" w:cs="Arial"/>
                <w:color w:val="888888"/>
                <w:kern w:val="0"/>
                <w:sz w:val="18"/>
                <w:szCs w:val="18"/>
              </w:rPr>
            </w:pPr>
            <w:r>
              <w:rPr>
                <w:rFonts w:ascii="Arial" w:eastAsia="宋体" w:hAnsi="Arial" w:cs="Arial" w:hint="eastAsia"/>
                <w:color w:val="000000"/>
                <w:kern w:val="0"/>
                <w:sz w:val="18"/>
                <w:szCs w:val="18"/>
              </w:rPr>
              <w:t>接</w:t>
            </w:r>
            <w:r w:rsidRPr="00B07099">
              <w:rPr>
                <w:rFonts w:ascii="Arial" w:eastAsia="宋体" w:hAnsi="Arial" w:cs="Arial" w:hint="eastAsia"/>
                <w:color w:val="000000"/>
                <w:kern w:val="0"/>
                <w:sz w:val="18"/>
                <w:szCs w:val="18"/>
              </w:rPr>
              <w:t>收类型</w:t>
            </w:r>
          </w:p>
          <w:p w:rsidR="00DD5210" w:rsidRPr="00867764" w:rsidRDefault="00DD5210" w:rsidP="00DD5210">
            <w:pPr>
              <w:pStyle w:val="Default"/>
              <w:rPr>
                <w:rFonts w:ascii="微软雅黑" w:eastAsia="微软雅黑" w:hAnsi="微软雅黑"/>
                <w:color w:val="FF0000"/>
                <w:sz w:val="18"/>
                <w:szCs w:val="18"/>
              </w:rPr>
            </w:pPr>
            <w:r w:rsidRPr="00867764">
              <w:rPr>
                <w:rFonts w:ascii="微软雅黑" w:eastAsia="微软雅黑" w:hAnsi="微软雅黑" w:hint="eastAsia"/>
                <w:color w:val="FF0000"/>
                <w:sz w:val="18"/>
                <w:szCs w:val="18"/>
              </w:rPr>
              <w:t>PRE=初步确认</w:t>
            </w:r>
          </w:p>
          <w:p w:rsidR="00DD5210" w:rsidRPr="00867764" w:rsidRDefault="00DD5210" w:rsidP="00DD5210">
            <w:pPr>
              <w:pStyle w:val="Default"/>
              <w:rPr>
                <w:rFonts w:ascii="微软雅黑" w:eastAsia="微软雅黑" w:hAnsi="微软雅黑"/>
                <w:color w:val="FF0000"/>
                <w:sz w:val="18"/>
                <w:szCs w:val="18"/>
              </w:rPr>
            </w:pPr>
            <w:r w:rsidRPr="00867764">
              <w:rPr>
                <w:rFonts w:ascii="微软雅黑" w:eastAsia="微软雅黑" w:hAnsi="微软雅黑" w:hint="eastAsia"/>
                <w:color w:val="FF0000"/>
                <w:sz w:val="18"/>
                <w:szCs w:val="18"/>
              </w:rPr>
              <w:t>FNL=最终确认</w:t>
            </w:r>
          </w:p>
          <w:p w:rsidR="00DD5210" w:rsidRPr="00867764" w:rsidRDefault="00DD5210" w:rsidP="00DD5210">
            <w:pPr>
              <w:pStyle w:val="Default"/>
              <w:rPr>
                <w:rFonts w:ascii="微软雅黑" w:eastAsia="微软雅黑" w:hAnsi="微软雅黑"/>
                <w:color w:val="FF0000"/>
                <w:sz w:val="18"/>
                <w:szCs w:val="18"/>
              </w:rPr>
            </w:pPr>
            <w:r w:rsidRPr="00867764">
              <w:rPr>
                <w:rFonts w:ascii="微软雅黑" w:eastAsia="微软雅黑" w:hAnsi="微软雅黑" w:hint="eastAsia"/>
                <w:color w:val="FF0000"/>
                <w:sz w:val="18"/>
                <w:szCs w:val="18"/>
              </w:rPr>
              <w:t>CNL=取消</w:t>
            </w:r>
          </w:p>
          <w:p w:rsidR="00DD5210" w:rsidRPr="00B07099" w:rsidRDefault="00DD5210" w:rsidP="00DD5210">
            <w:pPr>
              <w:pStyle w:val="Default"/>
              <w:rPr>
                <w:sz w:val="18"/>
                <w:szCs w:val="18"/>
              </w:rPr>
            </w:pPr>
            <w:r w:rsidRPr="00867764">
              <w:rPr>
                <w:rFonts w:ascii="微软雅黑" w:eastAsia="微软雅黑" w:hAnsi="微软雅黑" w:hint="eastAsia"/>
                <w:color w:val="FF0000"/>
                <w:sz w:val="18"/>
                <w:szCs w:val="18"/>
              </w:rPr>
              <w:lastRenderedPageBreak/>
              <w:t>TBA=to-be-advised（参与者并未拥有外币账户时合资格货币的应收数）</w:t>
            </w: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lastRenderedPageBreak/>
              <w:t>Receivable type</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X(1)</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"C" = cancelled</w:t>
            </w:r>
            <w:r w:rsidRPr="00B07099">
              <w:rPr>
                <w:rFonts w:asciiTheme="minorEastAsia" w:hAnsiTheme="minorEastAsia" w:hint="eastAsia"/>
                <w:sz w:val="18"/>
                <w:szCs w:val="18"/>
              </w:rPr>
              <w:t xml:space="preserve">      取消</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"P" = preliminary</w:t>
            </w:r>
            <w:r w:rsidRPr="00B07099">
              <w:rPr>
                <w:rFonts w:asciiTheme="minorEastAsia" w:hAnsiTheme="minorEastAsia" w:hint="eastAsia"/>
                <w:sz w:val="18"/>
                <w:szCs w:val="18"/>
              </w:rPr>
              <w:t xml:space="preserve">    初步</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"F" = final</w:t>
            </w:r>
            <w:r w:rsidRPr="00B07099">
              <w:rPr>
                <w:rFonts w:asciiTheme="minorEastAsia" w:hAnsiTheme="minorEastAsia" w:hint="eastAsia"/>
                <w:sz w:val="18"/>
                <w:szCs w:val="18"/>
              </w:rPr>
              <w:t xml:space="preserve">          最后</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"T" = to be advised</w:t>
            </w:r>
            <w:r w:rsidRPr="00B07099">
              <w:rPr>
                <w:rFonts w:asciiTheme="minorEastAsia" w:hAnsiTheme="minorEastAsia" w:hint="eastAsia"/>
                <w:sz w:val="18"/>
                <w:szCs w:val="18"/>
              </w:rPr>
              <w:t xml:space="preserve">  待定</w:t>
            </w:r>
          </w:p>
          <w:p w:rsidR="00DD5210" w:rsidRPr="00B07099" w:rsidRDefault="00DD5210" w:rsidP="00DD5210">
            <w:pPr>
              <w:rPr>
                <w:rFonts w:asciiTheme="minorEastAsia" w:hAnsiTheme="minorEastAsia"/>
                <w:sz w:val="18"/>
                <w:szCs w:val="18"/>
              </w:rPr>
            </w:pPr>
          </w:p>
        </w:tc>
        <w:tc>
          <w:tcPr>
            <w:tcW w:w="3295" w:type="dxa"/>
          </w:tcPr>
          <w:p w:rsidR="00DD5210" w:rsidRDefault="00DD5210" w:rsidP="00DD5210">
            <w:r w:rsidRPr="00FD62DB">
              <w:rPr>
                <w:rFonts w:asciiTheme="minorEastAsia" w:hAnsiTheme="minorEastAsia" w:hint="eastAsia"/>
                <w:b/>
                <w:color w:val="0000FF"/>
                <w:sz w:val="18"/>
                <w:szCs w:val="18"/>
              </w:rPr>
              <w:lastRenderedPageBreak/>
              <w:t>【</w:t>
            </w:r>
            <w:r w:rsidRPr="00783569">
              <w:t>F</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lastRenderedPageBreak/>
              <w:t>认股权证代号</w:t>
            </w:r>
          </w:p>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Warrant Code</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9(5)</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 if entitlement is not from</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warrant subscription</w:t>
            </w:r>
          </w:p>
        </w:tc>
        <w:tc>
          <w:tcPr>
            <w:tcW w:w="3295" w:type="dxa"/>
          </w:tcPr>
          <w:p w:rsidR="00DD5210" w:rsidRDefault="00DD5210" w:rsidP="00DD5210">
            <w:r w:rsidRPr="00FD62DB">
              <w:rPr>
                <w:rFonts w:asciiTheme="minorEastAsia" w:hAnsiTheme="minorEastAsia" w:hint="eastAsia"/>
                <w:b/>
                <w:color w:val="0000FF"/>
                <w:sz w:val="18"/>
                <w:szCs w:val="18"/>
              </w:rPr>
              <w:t>【</w:t>
            </w:r>
            <w:r w:rsidRPr="00783569">
              <w:t>00000</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Default="00DD5210" w:rsidP="00DD5210">
            <w:pPr>
              <w:widowControl/>
              <w:jc w:val="left"/>
              <w:textAlignment w:val="top"/>
              <w:rPr>
                <w:rFonts w:ascii="Arial" w:eastAsia="宋体" w:hAnsi="Arial" w:cs="Arial"/>
                <w:color w:val="000000"/>
                <w:kern w:val="0"/>
                <w:sz w:val="18"/>
                <w:szCs w:val="18"/>
              </w:rPr>
            </w:pPr>
            <w:r w:rsidRPr="00B07099">
              <w:rPr>
                <w:rFonts w:ascii="Arial" w:eastAsia="宋体" w:hAnsi="Arial" w:cs="Arial" w:hint="eastAsia"/>
                <w:color w:val="000000"/>
                <w:kern w:val="0"/>
                <w:sz w:val="18"/>
                <w:szCs w:val="18"/>
              </w:rPr>
              <w:t>原持股数量</w:t>
            </w:r>
          </w:p>
          <w:p w:rsidR="00DD5210" w:rsidRDefault="00DD5210" w:rsidP="00DD5210">
            <w:pPr>
              <w:widowControl/>
              <w:jc w:val="left"/>
              <w:textAlignment w:val="top"/>
              <w:rPr>
                <w:rFonts w:ascii="Arial" w:eastAsia="宋体" w:hAnsi="Arial" w:cs="Arial"/>
                <w:color w:val="000000"/>
                <w:kern w:val="0"/>
                <w:sz w:val="18"/>
                <w:szCs w:val="18"/>
              </w:rPr>
            </w:pPr>
          </w:p>
          <w:p w:rsidR="00DD5210" w:rsidRPr="00867764" w:rsidRDefault="00DD5210" w:rsidP="00DD5210">
            <w:pPr>
              <w:widowControl/>
              <w:jc w:val="left"/>
              <w:textAlignment w:val="top"/>
              <w:rPr>
                <w:rFonts w:ascii="Arial" w:eastAsia="宋体" w:hAnsi="Arial" w:cs="Arial"/>
                <w:color w:val="FF0000"/>
                <w:kern w:val="0"/>
                <w:sz w:val="18"/>
                <w:szCs w:val="18"/>
              </w:rPr>
            </w:pPr>
            <w:r w:rsidRPr="00867764">
              <w:rPr>
                <w:rFonts w:ascii="微软雅黑" w:eastAsia="微软雅黑" w:hAnsi="微软雅黑" w:cs="Arial" w:hint="eastAsia"/>
                <w:color w:val="FF0000"/>
                <w:sz w:val="18"/>
                <w:szCs w:val="18"/>
              </w:rPr>
              <w:t>最后登记日时参与者原始股的持有数额</w:t>
            </w:r>
          </w:p>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Original shareholding quantity</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9(13)</w:t>
            </w:r>
          </w:p>
        </w:tc>
        <w:tc>
          <w:tcPr>
            <w:tcW w:w="4394" w:type="dxa"/>
          </w:tcPr>
          <w:p w:rsidR="00DD5210" w:rsidRPr="00B07099" w:rsidRDefault="00DD5210" w:rsidP="00DD5210">
            <w:pPr>
              <w:rPr>
                <w:rFonts w:asciiTheme="minorEastAsia" w:hAnsiTheme="minorEastAsia"/>
                <w:sz w:val="18"/>
                <w:szCs w:val="18"/>
              </w:rPr>
            </w:pPr>
          </w:p>
        </w:tc>
        <w:tc>
          <w:tcPr>
            <w:tcW w:w="3295" w:type="dxa"/>
          </w:tcPr>
          <w:p w:rsidR="00DD5210" w:rsidRDefault="00DD5210" w:rsidP="00DD5210">
            <w:r w:rsidRPr="00FD62DB">
              <w:rPr>
                <w:rFonts w:asciiTheme="minorEastAsia" w:hAnsiTheme="minorEastAsia" w:hint="eastAsia"/>
                <w:b/>
                <w:color w:val="0000FF"/>
                <w:sz w:val="18"/>
                <w:szCs w:val="18"/>
              </w:rPr>
              <w:t>【</w:t>
            </w:r>
            <w:r w:rsidRPr="00783569">
              <w:t>000000049000</w:t>
            </w:r>
            <w:r>
              <w:rPr>
                <w:rFonts w:hint="eastAsia"/>
              </w:rPr>
              <w:t>0</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original shareholding quantity</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X(1)</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 = negative</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 0 or positive</w:t>
            </w:r>
          </w:p>
        </w:tc>
        <w:tc>
          <w:tcPr>
            <w:tcW w:w="3295" w:type="dxa"/>
          </w:tcPr>
          <w:p w:rsidR="00DD5210" w:rsidRDefault="00DD5210" w:rsidP="00DD5210">
            <w:r w:rsidRPr="00FD62DB">
              <w:rPr>
                <w:rFonts w:asciiTheme="minorEastAsia" w:hAnsiTheme="minorEastAsia" w:hint="eastAsia"/>
                <w:b/>
                <w:color w:val="0000FF"/>
                <w:sz w:val="18"/>
                <w:szCs w:val="18"/>
              </w:rPr>
              <w:t>【</w:t>
            </w:r>
            <w:r>
              <w:rPr>
                <w:rFonts w:asciiTheme="minorEastAsia" w:hAnsiTheme="minorEastAsia" w:hint="eastAsia"/>
                <w:sz w:val="18"/>
                <w:szCs w:val="18"/>
              </w:rPr>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即SPACE(1)</w:t>
            </w:r>
          </w:p>
        </w:tc>
      </w:tr>
      <w:tr w:rsidR="00DD5210" w:rsidRPr="002B717F" w:rsidTr="003115D9">
        <w:tc>
          <w:tcPr>
            <w:tcW w:w="2802" w:type="dxa"/>
          </w:tcPr>
          <w:p w:rsidR="00DD5210" w:rsidRPr="00B07099" w:rsidRDefault="00DD5210" w:rsidP="00DD5210">
            <w:pPr>
              <w:widowControl/>
              <w:jc w:val="left"/>
              <w:textAlignment w:val="top"/>
              <w:rPr>
                <w:sz w:val="18"/>
                <w:szCs w:val="18"/>
              </w:rPr>
            </w:pPr>
            <w:r w:rsidRPr="00B07099">
              <w:rPr>
                <w:rFonts w:ascii="Arial" w:eastAsia="宋体" w:hAnsi="Arial" w:cs="Arial" w:hint="eastAsia"/>
                <w:color w:val="000000"/>
                <w:kern w:val="0"/>
                <w:sz w:val="18"/>
                <w:szCs w:val="18"/>
              </w:rPr>
              <w:t>股票</w:t>
            </w:r>
            <w:r w:rsidRPr="00B07099">
              <w:rPr>
                <w:rFonts w:ascii="Arial" w:eastAsia="宋体" w:hAnsi="Arial" w:cs="Arial" w:hint="eastAsia"/>
                <w:color w:val="000000"/>
                <w:kern w:val="0"/>
                <w:sz w:val="18"/>
                <w:szCs w:val="18"/>
              </w:rPr>
              <w:t>/</w:t>
            </w:r>
            <w:r w:rsidRPr="00B07099">
              <w:rPr>
                <w:rFonts w:ascii="Arial" w:eastAsia="宋体" w:hAnsi="Arial" w:cs="Arial" w:hint="eastAsia"/>
                <w:color w:val="000000"/>
                <w:kern w:val="0"/>
                <w:sz w:val="18"/>
                <w:szCs w:val="18"/>
              </w:rPr>
              <w:t>货币代码标志</w:t>
            </w: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Stock/currency code flag</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X(1)</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"S" - share etlm</w:t>
            </w:r>
            <w:r>
              <w:rPr>
                <w:rFonts w:asciiTheme="minorEastAsia" w:hAnsiTheme="minorEastAsia" w:hint="eastAsia"/>
                <w:sz w:val="18"/>
                <w:szCs w:val="18"/>
              </w:rPr>
              <w:t xml:space="preserve">   股份权益</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"C" - cash etlm</w:t>
            </w:r>
            <w:r>
              <w:rPr>
                <w:rFonts w:asciiTheme="minorEastAsia" w:hAnsiTheme="minorEastAsia" w:hint="eastAsia"/>
                <w:sz w:val="18"/>
                <w:szCs w:val="18"/>
              </w:rPr>
              <w:t xml:space="preserve">    现金权益</w:t>
            </w:r>
          </w:p>
        </w:tc>
        <w:tc>
          <w:tcPr>
            <w:tcW w:w="3295" w:type="dxa"/>
          </w:tcPr>
          <w:p w:rsidR="00DD5210" w:rsidRDefault="00DD5210" w:rsidP="00DD5210">
            <w:r w:rsidRPr="00FD62DB">
              <w:rPr>
                <w:rFonts w:asciiTheme="minorEastAsia" w:hAnsiTheme="minorEastAsia" w:hint="eastAsia"/>
                <w:b/>
                <w:color w:val="0000FF"/>
                <w:sz w:val="18"/>
                <w:szCs w:val="18"/>
              </w:rPr>
              <w:t>【</w:t>
            </w:r>
            <w:r w:rsidRPr="00783569">
              <w:t>S</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B07099" w:rsidRDefault="00DD5210" w:rsidP="00DD5210">
            <w:pPr>
              <w:pStyle w:val="Default"/>
              <w:rPr>
                <w:sz w:val="18"/>
                <w:szCs w:val="18"/>
              </w:rPr>
            </w:pPr>
            <w:r w:rsidRPr="00B07099">
              <w:rPr>
                <w:rFonts w:hint="eastAsia"/>
                <w:sz w:val="18"/>
                <w:szCs w:val="18"/>
              </w:rPr>
              <w:t>币种</w:t>
            </w: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Distributed currency</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X(3)</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if Stk/ccy fg = "S"</w:t>
            </w:r>
          </w:p>
        </w:tc>
        <w:tc>
          <w:tcPr>
            <w:tcW w:w="3295" w:type="dxa"/>
          </w:tcPr>
          <w:p w:rsidR="00DD5210" w:rsidRDefault="00DD5210" w:rsidP="00DD5210">
            <w:r w:rsidRPr="00FD62DB">
              <w:rPr>
                <w:rFonts w:asciiTheme="minorEastAsia" w:hAnsiTheme="minorEastAsia" w:hint="eastAsia"/>
                <w:b/>
                <w:color w:val="0000FF"/>
                <w:sz w:val="18"/>
                <w:szCs w:val="18"/>
              </w:rPr>
              <w:t>【</w:t>
            </w:r>
            <w:r>
              <w:rPr>
                <w:rFonts w:asciiTheme="minorEastAsia" w:hAnsiTheme="minorEastAsia" w:hint="eastAsia"/>
                <w:sz w:val="18"/>
                <w:szCs w:val="18"/>
              </w:rPr>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即SPACE(3)</w:t>
            </w:r>
          </w:p>
        </w:tc>
      </w:tr>
      <w:tr w:rsidR="00DD5210" w:rsidRPr="002B717F" w:rsidTr="003115D9">
        <w:tc>
          <w:tcPr>
            <w:tcW w:w="2802" w:type="dxa"/>
          </w:tcPr>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应收款项</w:t>
            </w:r>
          </w:p>
          <w:p w:rsidR="00DD5210" w:rsidRDefault="00DD5210" w:rsidP="00DD5210">
            <w:pPr>
              <w:pStyle w:val="Default"/>
              <w:rPr>
                <w:sz w:val="18"/>
                <w:szCs w:val="18"/>
              </w:rPr>
            </w:pPr>
          </w:p>
          <w:p w:rsidR="00DD5210" w:rsidRPr="004871E5" w:rsidRDefault="00DD5210" w:rsidP="00DD5210">
            <w:pPr>
              <w:pStyle w:val="Default"/>
              <w:rPr>
                <w:rFonts w:ascii="微软雅黑" w:eastAsia="微软雅黑" w:hAnsi="微软雅黑" w:cs="Arial"/>
                <w:color w:val="FF0000"/>
                <w:sz w:val="18"/>
                <w:szCs w:val="18"/>
              </w:rPr>
            </w:pPr>
            <w:r w:rsidRPr="004871E5">
              <w:rPr>
                <w:rFonts w:ascii="微软雅黑" w:eastAsia="微软雅黑" w:hAnsi="微软雅黑" w:cs="Arial" w:hint="eastAsia"/>
                <w:color w:val="FF0000"/>
                <w:sz w:val="18"/>
                <w:szCs w:val="18"/>
              </w:rPr>
              <w:t>权益分配（根据原始持有股份得出的 应收数量/金额）</w:t>
            </w:r>
          </w:p>
          <w:p w:rsidR="00DD5210" w:rsidRPr="00B07099" w:rsidRDefault="00DD5210" w:rsidP="00DD5210">
            <w:pPr>
              <w:pStyle w:val="Default"/>
              <w:rPr>
                <w:sz w:val="18"/>
                <w:szCs w:val="18"/>
              </w:rPr>
            </w:pPr>
            <w:r w:rsidRPr="004871E5">
              <w:rPr>
                <w:rFonts w:ascii="微软雅黑" w:eastAsia="微软雅黑" w:hAnsi="微软雅黑" w:cs="Arial" w:hint="eastAsia"/>
                <w:color w:val="FF0000"/>
                <w:sz w:val="18"/>
                <w:szCs w:val="18"/>
              </w:rPr>
              <w:t>权益分配-</w:t>
            </w:r>
            <w:proofErr w:type="gramStart"/>
            <w:r w:rsidRPr="004871E5">
              <w:rPr>
                <w:rFonts w:ascii="微软雅黑" w:eastAsia="微软雅黑" w:hAnsi="微软雅黑" w:cs="Arial" w:hint="eastAsia"/>
                <w:color w:val="FF0000"/>
                <w:sz w:val="18"/>
                <w:szCs w:val="18"/>
              </w:rPr>
              <w:t>带选择</w:t>
            </w:r>
            <w:proofErr w:type="gramEnd"/>
            <w:r w:rsidRPr="004871E5">
              <w:rPr>
                <w:rFonts w:ascii="微软雅黑" w:eastAsia="微软雅黑" w:hAnsi="微软雅黑" w:cs="Arial" w:hint="eastAsia"/>
                <w:color w:val="FF0000"/>
                <w:sz w:val="18"/>
                <w:szCs w:val="18"/>
              </w:rPr>
              <w:t>权（根据选择结果得出的 应收数量/金额）</w:t>
            </w: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Receivable amount</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9(13)V9(2)</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0.00 if Stk/ccy fg = "S"</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0.00 = To be determined (if</w:t>
            </w:r>
            <w:r w:rsidRPr="00B07099">
              <w:rPr>
                <w:rFonts w:asciiTheme="minorEastAsia" w:hAnsiTheme="minorEastAsia" w:hint="eastAsia"/>
                <w:sz w:val="18"/>
                <w:szCs w:val="18"/>
              </w:rPr>
              <w:t xml:space="preserve"> </w:t>
            </w:r>
            <w:r w:rsidRPr="00B07099">
              <w:rPr>
                <w:rFonts w:asciiTheme="minorEastAsia" w:hAnsiTheme="minorEastAsia"/>
                <w:sz w:val="18"/>
                <w:szCs w:val="18"/>
              </w:rPr>
              <w:t>Recv type = "C"/"P")</w:t>
            </w:r>
          </w:p>
        </w:tc>
        <w:tc>
          <w:tcPr>
            <w:tcW w:w="3295" w:type="dxa"/>
          </w:tcPr>
          <w:p w:rsidR="00DD5210" w:rsidRDefault="00DD5210" w:rsidP="00DD5210">
            <w:r w:rsidRPr="00FD62DB">
              <w:rPr>
                <w:rFonts w:asciiTheme="minorEastAsia" w:hAnsiTheme="minorEastAsia" w:hint="eastAsia"/>
                <w:b/>
                <w:color w:val="0000FF"/>
                <w:sz w:val="18"/>
                <w:szCs w:val="18"/>
              </w:rPr>
              <w:t>【</w:t>
            </w:r>
            <w:r w:rsidRPr="00783569">
              <w:t>000000000000000</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receivable amount</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X(1)</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if stk/ccy fg = "S"</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 = negative</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 0 or positive</w:t>
            </w:r>
          </w:p>
        </w:tc>
        <w:tc>
          <w:tcPr>
            <w:tcW w:w="3295" w:type="dxa"/>
          </w:tcPr>
          <w:p w:rsidR="00DD5210" w:rsidRDefault="00DD5210" w:rsidP="00DD5210">
            <w:r w:rsidRPr="00FD62DB">
              <w:rPr>
                <w:rFonts w:asciiTheme="minorEastAsia" w:hAnsiTheme="minorEastAsia" w:hint="eastAsia"/>
                <w:b/>
                <w:color w:val="0000FF"/>
                <w:sz w:val="18"/>
                <w:szCs w:val="18"/>
              </w:rPr>
              <w:t>【</w:t>
            </w:r>
            <w:r>
              <w:rPr>
                <w:rFonts w:asciiTheme="minorEastAsia" w:hAnsiTheme="minorEastAsia" w:hint="eastAsia"/>
                <w:sz w:val="18"/>
                <w:szCs w:val="18"/>
              </w:rPr>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即SPACE(1)</w:t>
            </w:r>
          </w:p>
        </w:tc>
      </w:tr>
      <w:tr w:rsidR="00DD5210" w:rsidRPr="002B717F" w:rsidTr="003115D9">
        <w:tc>
          <w:tcPr>
            <w:tcW w:w="2802" w:type="dxa"/>
          </w:tcPr>
          <w:p w:rsidR="00DD5210" w:rsidRPr="00B07099" w:rsidRDefault="00DD5210" w:rsidP="00DD5210">
            <w:pPr>
              <w:widowControl/>
              <w:jc w:val="left"/>
              <w:textAlignment w:val="top"/>
              <w:rPr>
                <w:rFonts w:ascii="Arial" w:eastAsia="宋体" w:hAnsi="Arial" w:cs="Arial"/>
                <w:color w:val="000000"/>
                <w:kern w:val="0"/>
                <w:sz w:val="18"/>
                <w:szCs w:val="18"/>
              </w:rPr>
            </w:pPr>
            <w:r w:rsidRPr="00B07099">
              <w:rPr>
                <w:rFonts w:ascii="Arial" w:eastAsia="宋体" w:hAnsi="Arial" w:cs="Arial" w:hint="eastAsia"/>
                <w:color w:val="000000"/>
                <w:kern w:val="0"/>
                <w:sz w:val="18"/>
                <w:szCs w:val="18"/>
              </w:rPr>
              <w:t>供股证代码</w:t>
            </w:r>
          </w:p>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分布证券代码？</w:t>
            </w:r>
          </w:p>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lastRenderedPageBreak/>
              <w:t>Distributed stock code</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9(5)</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 if stk/ccy fg = "C"</w:t>
            </w:r>
          </w:p>
        </w:tc>
        <w:tc>
          <w:tcPr>
            <w:tcW w:w="3295" w:type="dxa"/>
          </w:tcPr>
          <w:p w:rsidR="00DD5210" w:rsidRDefault="00DD5210" w:rsidP="00DD5210">
            <w:r w:rsidRPr="00FD62DB">
              <w:rPr>
                <w:rFonts w:asciiTheme="minorEastAsia" w:hAnsiTheme="minorEastAsia" w:hint="eastAsia"/>
                <w:b/>
                <w:color w:val="0000FF"/>
                <w:sz w:val="18"/>
                <w:szCs w:val="18"/>
              </w:rPr>
              <w:t>【</w:t>
            </w:r>
            <w:r w:rsidRPr="00783569">
              <w:t>02917</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B07099" w:rsidRDefault="00DD5210" w:rsidP="00DD5210">
            <w:pPr>
              <w:pStyle w:val="Default"/>
              <w:rPr>
                <w:sz w:val="18"/>
                <w:szCs w:val="18"/>
              </w:rPr>
            </w:pPr>
            <w:r w:rsidRPr="00B07099">
              <w:rPr>
                <w:rFonts w:hint="eastAsia"/>
                <w:sz w:val="18"/>
                <w:szCs w:val="18"/>
              </w:rPr>
              <w:lastRenderedPageBreak/>
              <w:t>对应上一个代码</w:t>
            </w: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ISIN</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X(12)</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 if stk/ccy fg = "C"</w:t>
            </w:r>
          </w:p>
        </w:tc>
        <w:tc>
          <w:tcPr>
            <w:tcW w:w="3295" w:type="dxa"/>
          </w:tcPr>
          <w:p w:rsidR="00DD5210" w:rsidRDefault="00DD5210" w:rsidP="00DD5210">
            <w:r w:rsidRPr="00FD62DB">
              <w:rPr>
                <w:rFonts w:asciiTheme="minorEastAsia" w:hAnsiTheme="minorEastAsia" w:hint="eastAsia"/>
                <w:b/>
                <w:color w:val="0000FF"/>
                <w:sz w:val="18"/>
                <w:szCs w:val="18"/>
              </w:rPr>
              <w:t>【</w:t>
            </w:r>
            <w:r w:rsidRPr="00783569">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即SPACE(12)</w:t>
            </w:r>
          </w:p>
        </w:tc>
      </w:tr>
      <w:tr w:rsidR="00DD5210" w:rsidRPr="002B717F" w:rsidTr="003115D9">
        <w:tc>
          <w:tcPr>
            <w:tcW w:w="2802" w:type="dxa"/>
          </w:tcPr>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应收量</w:t>
            </w:r>
          </w:p>
          <w:p w:rsidR="00DD5210" w:rsidRPr="004871E5" w:rsidRDefault="00DD5210" w:rsidP="00DD5210">
            <w:pPr>
              <w:pStyle w:val="Default"/>
              <w:rPr>
                <w:color w:val="FF0000"/>
                <w:sz w:val="18"/>
                <w:szCs w:val="18"/>
              </w:rPr>
            </w:pPr>
          </w:p>
          <w:p w:rsidR="00DD5210" w:rsidRPr="004871E5" w:rsidRDefault="00DD5210" w:rsidP="00DD5210">
            <w:pPr>
              <w:pStyle w:val="Default"/>
              <w:rPr>
                <w:rFonts w:ascii="微软雅黑" w:eastAsia="微软雅黑" w:hAnsi="微软雅黑" w:cs="Arial"/>
                <w:color w:val="FF0000"/>
                <w:sz w:val="18"/>
                <w:szCs w:val="18"/>
              </w:rPr>
            </w:pPr>
            <w:r w:rsidRPr="004871E5">
              <w:rPr>
                <w:rFonts w:ascii="微软雅黑" w:eastAsia="微软雅黑" w:hAnsi="微软雅黑" w:cs="Arial" w:hint="eastAsia"/>
                <w:color w:val="FF0000"/>
                <w:sz w:val="18"/>
                <w:szCs w:val="18"/>
              </w:rPr>
              <w:t>权益分配（根据原始持有股份得出的 应收数量/金额）</w:t>
            </w:r>
          </w:p>
          <w:p w:rsidR="00DD5210" w:rsidRPr="00B07099" w:rsidRDefault="00DD5210" w:rsidP="00DD5210">
            <w:pPr>
              <w:pStyle w:val="Default"/>
              <w:rPr>
                <w:sz w:val="18"/>
                <w:szCs w:val="18"/>
              </w:rPr>
            </w:pPr>
            <w:r w:rsidRPr="004871E5">
              <w:rPr>
                <w:rFonts w:ascii="微软雅黑" w:eastAsia="微软雅黑" w:hAnsi="微软雅黑" w:cs="Arial" w:hint="eastAsia"/>
                <w:color w:val="FF0000"/>
                <w:sz w:val="18"/>
                <w:szCs w:val="18"/>
              </w:rPr>
              <w:t>权益分配-</w:t>
            </w:r>
            <w:proofErr w:type="gramStart"/>
            <w:r w:rsidRPr="004871E5">
              <w:rPr>
                <w:rFonts w:ascii="微软雅黑" w:eastAsia="微软雅黑" w:hAnsi="微软雅黑" w:cs="Arial" w:hint="eastAsia"/>
                <w:color w:val="FF0000"/>
                <w:sz w:val="18"/>
                <w:szCs w:val="18"/>
              </w:rPr>
              <w:t>带选择</w:t>
            </w:r>
            <w:proofErr w:type="gramEnd"/>
            <w:r w:rsidRPr="004871E5">
              <w:rPr>
                <w:rFonts w:ascii="微软雅黑" w:eastAsia="微软雅黑" w:hAnsi="微软雅黑" w:cs="Arial" w:hint="eastAsia"/>
                <w:color w:val="FF0000"/>
                <w:sz w:val="18"/>
                <w:szCs w:val="18"/>
              </w:rPr>
              <w:t>权（根据选择结果得出的 应收数量/金额）</w:t>
            </w: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Receivable quantity</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9(13)</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 if stk/ccy fg = "C"</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 = To be determined</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(if Recv type = "C"/"P")</w:t>
            </w:r>
          </w:p>
        </w:tc>
        <w:tc>
          <w:tcPr>
            <w:tcW w:w="3295" w:type="dxa"/>
          </w:tcPr>
          <w:p w:rsidR="00DD5210" w:rsidRDefault="00DD5210" w:rsidP="00DD5210">
            <w:r w:rsidRPr="00FD62DB">
              <w:rPr>
                <w:rFonts w:asciiTheme="minorEastAsia" w:hAnsiTheme="minorEastAsia" w:hint="eastAsia"/>
                <w:b/>
                <w:color w:val="0000FF"/>
                <w:sz w:val="18"/>
                <w:szCs w:val="18"/>
              </w:rPr>
              <w:t>【</w:t>
            </w:r>
            <w:r w:rsidRPr="00783569">
              <w:t>0000000245000</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receivable quantity</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X(1)</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if stk/ccy fg = "C"</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 = negative</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 0 or positive</w:t>
            </w:r>
          </w:p>
        </w:tc>
        <w:tc>
          <w:tcPr>
            <w:tcW w:w="3295" w:type="dxa"/>
          </w:tcPr>
          <w:p w:rsidR="00DD5210" w:rsidRDefault="00DD5210" w:rsidP="00DD5210">
            <w:r w:rsidRPr="00FD62DB">
              <w:rPr>
                <w:rFonts w:asciiTheme="minorEastAsia" w:hAnsiTheme="minorEastAsia" w:hint="eastAsia"/>
                <w:b/>
                <w:color w:val="0000FF"/>
                <w:sz w:val="18"/>
                <w:szCs w:val="18"/>
              </w:rPr>
              <w:t>【</w:t>
            </w:r>
            <w:r>
              <w:rPr>
                <w:rFonts w:asciiTheme="minorEastAsia" w:hAnsiTheme="minorEastAsia" w:hint="eastAsia"/>
                <w:sz w:val="18"/>
                <w:szCs w:val="18"/>
              </w:rPr>
              <w:t xml:space="preserve"> </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公告编号</w:t>
            </w:r>
          </w:p>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Announcement number</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X(9)</w:t>
            </w:r>
          </w:p>
        </w:tc>
        <w:tc>
          <w:tcPr>
            <w:tcW w:w="4394" w:type="dxa"/>
          </w:tcPr>
          <w:p w:rsidR="00DD5210" w:rsidRPr="00B07099" w:rsidRDefault="00DD5210" w:rsidP="00DD5210">
            <w:pPr>
              <w:rPr>
                <w:rFonts w:asciiTheme="minorEastAsia" w:hAnsiTheme="minorEastAsia"/>
                <w:sz w:val="18"/>
                <w:szCs w:val="18"/>
              </w:rPr>
            </w:pPr>
          </w:p>
        </w:tc>
        <w:tc>
          <w:tcPr>
            <w:tcW w:w="3295" w:type="dxa"/>
          </w:tcPr>
          <w:p w:rsidR="00DD5210" w:rsidRDefault="00DD5210" w:rsidP="00DD5210">
            <w:r w:rsidRPr="00FD62DB">
              <w:rPr>
                <w:rFonts w:asciiTheme="minorEastAsia" w:hAnsiTheme="minorEastAsia" w:hint="eastAsia"/>
                <w:b/>
                <w:color w:val="0000FF"/>
                <w:sz w:val="18"/>
                <w:szCs w:val="18"/>
              </w:rPr>
              <w:t>【</w:t>
            </w:r>
            <w:r w:rsidRPr="00783569">
              <w:t>A00133335</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事件序列号</w:t>
            </w:r>
          </w:p>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Event sequential number</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9(2)</w:t>
            </w:r>
          </w:p>
        </w:tc>
        <w:tc>
          <w:tcPr>
            <w:tcW w:w="4394" w:type="dxa"/>
          </w:tcPr>
          <w:p w:rsidR="00DD5210" w:rsidRPr="00B07099" w:rsidRDefault="00DD5210" w:rsidP="00DD5210">
            <w:pPr>
              <w:rPr>
                <w:rFonts w:asciiTheme="minorEastAsia" w:hAnsiTheme="minorEastAsia"/>
                <w:sz w:val="18"/>
                <w:szCs w:val="18"/>
              </w:rPr>
            </w:pPr>
          </w:p>
        </w:tc>
        <w:tc>
          <w:tcPr>
            <w:tcW w:w="3295" w:type="dxa"/>
          </w:tcPr>
          <w:p w:rsidR="00DD5210" w:rsidRDefault="00DD5210" w:rsidP="00DD5210">
            <w:r w:rsidRPr="00FD62DB">
              <w:rPr>
                <w:rFonts w:asciiTheme="minorEastAsia" w:hAnsiTheme="minorEastAsia" w:hint="eastAsia"/>
                <w:b/>
                <w:color w:val="0000FF"/>
                <w:sz w:val="18"/>
                <w:szCs w:val="18"/>
              </w:rPr>
              <w:t>【</w:t>
            </w:r>
            <w:r w:rsidRPr="00783569">
              <w:t>01</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代收股息费</w:t>
            </w:r>
          </w:p>
          <w:p w:rsidR="00DD5210" w:rsidRPr="004871E5" w:rsidRDefault="00DD5210" w:rsidP="00DD5210">
            <w:pPr>
              <w:pStyle w:val="Default"/>
              <w:rPr>
                <w:color w:val="FF0000"/>
                <w:sz w:val="18"/>
                <w:szCs w:val="18"/>
              </w:rPr>
            </w:pPr>
            <w:r w:rsidRPr="004871E5">
              <w:rPr>
                <w:rFonts w:ascii="微软雅黑" w:eastAsia="微软雅黑" w:hAnsi="微软雅黑" w:cs="Arial" w:hint="eastAsia"/>
                <w:color w:val="FF0000"/>
                <w:sz w:val="18"/>
                <w:szCs w:val="18"/>
              </w:rPr>
              <w:t>股息代收费用</w:t>
            </w: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Dividend collection fee</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9(7)V9(2)</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0.00 if stk/ccy fg = "S"</w:t>
            </w:r>
          </w:p>
        </w:tc>
        <w:tc>
          <w:tcPr>
            <w:tcW w:w="3295" w:type="dxa"/>
          </w:tcPr>
          <w:p w:rsidR="00DD5210" w:rsidRDefault="00DD5210" w:rsidP="00DD5210">
            <w:r w:rsidRPr="00FD62DB">
              <w:rPr>
                <w:rFonts w:asciiTheme="minorEastAsia" w:hAnsiTheme="minorEastAsia" w:hint="eastAsia"/>
                <w:b/>
                <w:color w:val="0000FF"/>
                <w:sz w:val="18"/>
                <w:szCs w:val="18"/>
              </w:rPr>
              <w:t>【</w:t>
            </w:r>
            <w:r w:rsidRPr="00783569">
              <w:t>000000000</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银行手续费</w:t>
            </w:r>
          </w:p>
          <w:p w:rsidR="00DD5210" w:rsidRPr="004871E5" w:rsidRDefault="00DD5210" w:rsidP="00DD5210">
            <w:pPr>
              <w:pStyle w:val="Default"/>
              <w:rPr>
                <w:color w:val="FF0000"/>
                <w:sz w:val="18"/>
                <w:szCs w:val="18"/>
              </w:rPr>
            </w:pPr>
            <w:r w:rsidRPr="004871E5">
              <w:rPr>
                <w:rFonts w:ascii="微软雅黑" w:eastAsia="微软雅黑" w:hAnsi="微软雅黑" w:cs="Arial" w:hint="eastAsia"/>
                <w:color w:val="FF0000"/>
                <w:sz w:val="18"/>
                <w:szCs w:val="18"/>
              </w:rPr>
              <w:t>银行费用（当派息币种是外币时）</w:t>
            </w: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Bank charges</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9(7)V9(2)</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0.00 if stk/ccy fg = "S"</w:t>
            </w:r>
          </w:p>
        </w:tc>
        <w:tc>
          <w:tcPr>
            <w:tcW w:w="3295" w:type="dxa"/>
          </w:tcPr>
          <w:p w:rsidR="00DD5210" w:rsidRDefault="00DD5210" w:rsidP="00DD5210">
            <w:r w:rsidRPr="00FD62DB">
              <w:rPr>
                <w:rFonts w:asciiTheme="minorEastAsia" w:hAnsiTheme="minorEastAsia" w:hint="eastAsia"/>
                <w:b/>
                <w:color w:val="0000FF"/>
                <w:sz w:val="18"/>
                <w:szCs w:val="18"/>
              </w:rPr>
              <w:t>【</w:t>
            </w:r>
            <w:r w:rsidRPr="00783569">
              <w:t>000000000</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Default="00DD5210" w:rsidP="00DD5210">
            <w:pPr>
              <w:widowControl/>
              <w:jc w:val="left"/>
              <w:textAlignment w:val="top"/>
              <w:rPr>
                <w:rFonts w:ascii="Arial" w:eastAsia="宋体" w:hAnsi="Arial" w:cs="Arial"/>
                <w:color w:val="000000"/>
                <w:kern w:val="0"/>
                <w:sz w:val="18"/>
                <w:szCs w:val="18"/>
              </w:rPr>
            </w:pPr>
            <w:r w:rsidRPr="00B07099">
              <w:rPr>
                <w:rFonts w:ascii="Arial" w:eastAsia="宋体" w:hAnsi="Arial" w:cs="Arial" w:hint="eastAsia"/>
                <w:color w:val="000000"/>
                <w:kern w:val="0"/>
                <w:sz w:val="18"/>
                <w:szCs w:val="18"/>
              </w:rPr>
              <w:t>支付净额</w:t>
            </w:r>
          </w:p>
          <w:p w:rsidR="00DD5210" w:rsidRDefault="00DD5210" w:rsidP="00DD5210">
            <w:pPr>
              <w:widowControl/>
              <w:jc w:val="left"/>
              <w:textAlignment w:val="top"/>
              <w:rPr>
                <w:rFonts w:ascii="Arial" w:eastAsia="宋体" w:hAnsi="Arial" w:cs="Arial"/>
                <w:color w:val="000000"/>
                <w:kern w:val="0"/>
                <w:sz w:val="18"/>
                <w:szCs w:val="18"/>
              </w:rPr>
            </w:pPr>
          </w:p>
          <w:p w:rsidR="00DD5210" w:rsidRPr="004871E5" w:rsidRDefault="00DD5210" w:rsidP="00DD5210">
            <w:pPr>
              <w:widowControl/>
              <w:jc w:val="left"/>
              <w:textAlignment w:val="top"/>
              <w:rPr>
                <w:rFonts w:ascii="Arial" w:eastAsia="宋体" w:hAnsi="Arial" w:cs="Arial"/>
                <w:color w:val="FF0000"/>
                <w:kern w:val="0"/>
                <w:sz w:val="18"/>
                <w:szCs w:val="18"/>
              </w:rPr>
            </w:pPr>
            <w:r w:rsidRPr="004871E5">
              <w:rPr>
                <w:rFonts w:ascii="微软雅黑" w:eastAsia="微软雅黑" w:hAnsi="微软雅黑" w:cs="Arial" w:hint="eastAsia"/>
                <w:color w:val="FF0000"/>
                <w:sz w:val="18"/>
                <w:szCs w:val="18"/>
              </w:rPr>
              <w:t xml:space="preserve">RECEIVABLE QTY/AMT </w:t>
            </w:r>
            <w:r w:rsidRPr="004871E5">
              <w:rPr>
                <w:rFonts w:ascii="微软雅黑" w:eastAsia="微软雅黑" w:hAnsi="微软雅黑" w:cs="Arial"/>
                <w:color w:val="FF0000"/>
                <w:sz w:val="18"/>
                <w:szCs w:val="18"/>
              </w:rPr>
              <w:t>–</w:t>
            </w:r>
            <w:r w:rsidRPr="004871E5">
              <w:rPr>
                <w:rFonts w:ascii="微软雅黑" w:eastAsia="微软雅黑" w:hAnsi="微软雅黑" w:cs="Arial" w:hint="eastAsia"/>
                <w:color w:val="FF0000"/>
                <w:sz w:val="18"/>
                <w:szCs w:val="18"/>
              </w:rPr>
              <w:t xml:space="preserve"> DIVIDEND COLL FEE </w:t>
            </w:r>
            <w:r w:rsidRPr="004871E5">
              <w:rPr>
                <w:rFonts w:ascii="微软雅黑" w:eastAsia="微软雅黑" w:hAnsi="微软雅黑" w:cs="Arial"/>
                <w:color w:val="FF0000"/>
                <w:sz w:val="18"/>
                <w:szCs w:val="18"/>
              </w:rPr>
              <w:t>–</w:t>
            </w:r>
            <w:r w:rsidRPr="004871E5">
              <w:rPr>
                <w:rFonts w:ascii="微软雅黑" w:eastAsia="微软雅黑" w:hAnsi="微软雅黑" w:cs="Arial" w:hint="eastAsia"/>
                <w:color w:val="FF0000"/>
                <w:sz w:val="18"/>
                <w:szCs w:val="18"/>
              </w:rPr>
              <w:t xml:space="preserve"> BANK CHARGES</w:t>
            </w:r>
          </w:p>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Net amount payment</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9(13)V9(2)</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0.00 if stk/ccy fg = "S"</w:t>
            </w:r>
          </w:p>
        </w:tc>
        <w:tc>
          <w:tcPr>
            <w:tcW w:w="3295" w:type="dxa"/>
          </w:tcPr>
          <w:p w:rsidR="00DD5210" w:rsidRDefault="00DD5210" w:rsidP="00DD5210">
            <w:r w:rsidRPr="00FD62DB">
              <w:rPr>
                <w:rFonts w:asciiTheme="minorEastAsia" w:hAnsiTheme="minorEastAsia" w:hint="eastAsia"/>
                <w:b/>
                <w:color w:val="0000FF"/>
                <w:sz w:val="18"/>
                <w:szCs w:val="18"/>
              </w:rPr>
              <w:t>【</w:t>
            </w:r>
            <w:r w:rsidRPr="00783569">
              <w:t>000000000000000</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 xml:space="preserve">Sign of net amount </w:t>
            </w:r>
            <w:r w:rsidRPr="000F0BFD">
              <w:rPr>
                <w:rFonts w:asciiTheme="minorEastAsia" w:eastAsiaTheme="minorEastAsia" w:hAnsiTheme="minorEastAsia"/>
                <w:sz w:val="21"/>
                <w:szCs w:val="21"/>
              </w:rPr>
              <w:lastRenderedPageBreak/>
              <w:t>payment</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hint="eastAsia"/>
                <w:sz w:val="22"/>
              </w:rPr>
              <w:lastRenderedPageBreak/>
              <w:t>X(1)</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if stk/ccy fg = "S"</w:t>
            </w:r>
          </w:p>
        </w:tc>
        <w:tc>
          <w:tcPr>
            <w:tcW w:w="3295" w:type="dxa"/>
          </w:tcPr>
          <w:p w:rsidR="00DD5210" w:rsidRDefault="00DD5210" w:rsidP="00DD5210">
            <w:r w:rsidRPr="00FD62DB">
              <w:rPr>
                <w:rFonts w:asciiTheme="minorEastAsia" w:hAnsiTheme="minorEastAsia" w:hint="eastAsia"/>
                <w:b/>
                <w:color w:val="0000FF"/>
                <w:sz w:val="18"/>
                <w:szCs w:val="18"/>
              </w:rPr>
              <w:t>【</w:t>
            </w:r>
            <w:r>
              <w:rPr>
                <w:rFonts w:asciiTheme="minorEastAsia" w:hAnsiTheme="minorEastAsia" w:hint="eastAsia"/>
                <w:sz w:val="18"/>
                <w:szCs w:val="18"/>
              </w:rPr>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即SPACE(1)</w:t>
            </w:r>
          </w:p>
        </w:tc>
      </w:tr>
      <w:tr w:rsidR="00DD5210" w:rsidRPr="002B717F" w:rsidTr="003115D9">
        <w:tc>
          <w:tcPr>
            <w:tcW w:w="2802" w:type="dxa"/>
          </w:tcPr>
          <w:p w:rsidR="00DD5210" w:rsidRPr="00B07099" w:rsidRDefault="00DD5210" w:rsidP="00DD5210">
            <w:pPr>
              <w:widowControl/>
              <w:jc w:val="left"/>
              <w:textAlignment w:val="top"/>
              <w:rPr>
                <w:sz w:val="18"/>
                <w:szCs w:val="18"/>
              </w:rPr>
            </w:pPr>
            <w:proofErr w:type="gramStart"/>
            <w:r w:rsidRPr="00B07099">
              <w:rPr>
                <w:rFonts w:ascii="Arial" w:eastAsia="宋体" w:hAnsi="Arial" w:cs="Arial" w:hint="eastAsia"/>
                <w:color w:val="000000"/>
                <w:kern w:val="0"/>
                <w:sz w:val="18"/>
                <w:szCs w:val="18"/>
              </w:rPr>
              <w:lastRenderedPageBreak/>
              <w:t>净数量</w:t>
            </w:r>
            <w:proofErr w:type="gramEnd"/>
            <w:r w:rsidRPr="00B07099">
              <w:rPr>
                <w:rFonts w:ascii="Arial" w:eastAsia="宋体" w:hAnsi="Arial" w:cs="Arial" w:hint="eastAsia"/>
                <w:color w:val="000000"/>
                <w:kern w:val="0"/>
                <w:sz w:val="18"/>
                <w:szCs w:val="18"/>
              </w:rPr>
              <w:t>付款</w:t>
            </w: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Net quantity payment</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9(13)</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0.00 if stk/ccy fg = "C"</w:t>
            </w:r>
          </w:p>
        </w:tc>
        <w:tc>
          <w:tcPr>
            <w:tcW w:w="3295" w:type="dxa"/>
          </w:tcPr>
          <w:p w:rsidR="00DD5210" w:rsidRDefault="00DD5210" w:rsidP="00DD5210">
            <w:r w:rsidRPr="00FD62DB">
              <w:rPr>
                <w:rFonts w:asciiTheme="minorEastAsia" w:hAnsiTheme="minorEastAsia" w:hint="eastAsia"/>
                <w:b/>
                <w:color w:val="0000FF"/>
                <w:sz w:val="18"/>
                <w:szCs w:val="18"/>
              </w:rPr>
              <w:t>【</w:t>
            </w:r>
            <w:r w:rsidRPr="00783569">
              <w:t>0000000245000</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net quantity payment</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X(1)</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if stk/ccy fg = "C"</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 = negative</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 0 or positive</w:t>
            </w:r>
          </w:p>
        </w:tc>
        <w:tc>
          <w:tcPr>
            <w:tcW w:w="3295" w:type="dxa"/>
          </w:tcPr>
          <w:p w:rsidR="00DD5210" w:rsidRDefault="00DD5210" w:rsidP="00DD5210">
            <w:r w:rsidRPr="00FD62DB">
              <w:rPr>
                <w:rFonts w:asciiTheme="minorEastAsia" w:hAnsiTheme="minorEastAsia" w:hint="eastAsia"/>
                <w:b/>
                <w:color w:val="0000FF"/>
                <w:sz w:val="18"/>
                <w:szCs w:val="18"/>
              </w:rPr>
              <w:t>【</w:t>
            </w:r>
            <w:r>
              <w:rPr>
                <w:rFonts w:asciiTheme="minorEastAsia" w:hAnsiTheme="minorEastAsia" w:hint="eastAsia"/>
                <w:sz w:val="18"/>
                <w:szCs w:val="18"/>
              </w:rPr>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即SPACE(1)</w:t>
            </w:r>
          </w:p>
        </w:tc>
      </w:tr>
      <w:tr w:rsidR="00DD5210" w:rsidRPr="002B717F" w:rsidTr="003115D9">
        <w:tc>
          <w:tcPr>
            <w:tcW w:w="2802" w:type="dxa"/>
          </w:tcPr>
          <w:p w:rsidR="00DD5210" w:rsidRPr="00B07099" w:rsidRDefault="00DD5210" w:rsidP="00DD5210">
            <w:pPr>
              <w:pStyle w:val="Default"/>
              <w:rPr>
                <w:sz w:val="18"/>
                <w:szCs w:val="18"/>
              </w:rPr>
            </w:pPr>
            <w:r w:rsidRPr="00B07099">
              <w:rPr>
                <w:rFonts w:hint="eastAsia"/>
                <w:sz w:val="18"/>
                <w:szCs w:val="18"/>
              </w:rPr>
              <w:t>登记起始日</w:t>
            </w: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Book close from date</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9(8)</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YYYYMMDD</w:t>
            </w:r>
          </w:p>
        </w:tc>
        <w:tc>
          <w:tcPr>
            <w:tcW w:w="3295" w:type="dxa"/>
          </w:tcPr>
          <w:p w:rsidR="00DD5210" w:rsidRDefault="00DD5210" w:rsidP="00DD5210">
            <w:r w:rsidRPr="00FD62DB">
              <w:rPr>
                <w:rFonts w:asciiTheme="minorEastAsia" w:hAnsiTheme="minorEastAsia" w:hint="eastAsia"/>
                <w:b/>
                <w:color w:val="0000FF"/>
                <w:sz w:val="18"/>
                <w:szCs w:val="18"/>
              </w:rPr>
              <w:t>【</w:t>
            </w:r>
            <w:r w:rsidRPr="00783569">
              <w:t>20110519</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Default="00DD5210" w:rsidP="00DD5210">
            <w:pPr>
              <w:pStyle w:val="Default"/>
              <w:rPr>
                <w:sz w:val="18"/>
                <w:szCs w:val="18"/>
              </w:rPr>
            </w:pPr>
            <w:r w:rsidRPr="00B07099">
              <w:rPr>
                <w:rFonts w:hint="eastAsia"/>
                <w:sz w:val="18"/>
                <w:szCs w:val="18"/>
              </w:rPr>
              <w:t>登记</w:t>
            </w:r>
            <w:proofErr w:type="gramStart"/>
            <w:r w:rsidRPr="00B07099">
              <w:rPr>
                <w:rFonts w:hint="eastAsia"/>
                <w:sz w:val="18"/>
                <w:szCs w:val="18"/>
              </w:rPr>
              <w:t>解止日</w:t>
            </w:r>
            <w:proofErr w:type="gramEnd"/>
          </w:p>
          <w:p w:rsidR="00DD5210" w:rsidRPr="004871E5" w:rsidRDefault="00DD5210" w:rsidP="00DD5210">
            <w:pPr>
              <w:pStyle w:val="Default"/>
              <w:rPr>
                <w:color w:val="FF0000"/>
                <w:sz w:val="18"/>
                <w:szCs w:val="18"/>
              </w:rPr>
            </w:pPr>
            <w:r w:rsidRPr="004871E5">
              <w:rPr>
                <w:rFonts w:ascii="微软雅黑" w:eastAsia="微软雅黑" w:hAnsi="微软雅黑" w:cs="Arial" w:hint="eastAsia"/>
                <w:color w:val="FF0000"/>
                <w:sz w:val="18"/>
                <w:szCs w:val="18"/>
              </w:rPr>
              <w:t>截止过户期</w:t>
            </w: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Book close to date</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9(8)</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YYYYMMDD</w:t>
            </w:r>
          </w:p>
        </w:tc>
        <w:tc>
          <w:tcPr>
            <w:tcW w:w="3295" w:type="dxa"/>
          </w:tcPr>
          <w:p w:rsidR="00DD5210" w:rsidRDefault="00DD5210" w:rsidP="00DD5210">
            <w:r w:rsidRPr="00FD62DB">
              <w:rPr>
                <w:rFonts w:asciiTheme="minorEastAsia" w:hAnsiTheme="minorEastAsia" w:hint="eastAsia"/>
                <w:b/>
                <w:color w:val="0000FF"/>
                <w:sz w:val="18"/>
                <w:szCs w:val="18"/>
              </w:rPr>
              <w:t>【</w:t>
            </w:r>
            <w:r w:rsidRPr="00783569">
              <w:t>20110523</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0E55D4" w:rsidRDefault="00DD5210" w:rsidP="00DD5210">
            <w:pPr>
              <w:widowControl/>
              <w:jc w:val="left"/>
              <w:textAlignment w:val="top"/>
              <w:rPr>
                <w:rFonts w:ascii="Arial" w:eastAsia="宋体" w:hAnsi="Arial" w:cs="Arial"/>
                <w:color w:val="888888"/>
                <w:kern w:val="0"/>
                <w:sz w:val="18"/>
                <w:szCs w:val="18"/>
              </w:rPr>
            </w:pPr>
          </w:p>
          <w:p w:rsidR="00DD5210" w:rsidRPr="00B07099" w:rsidRDefault="00DD5210" w:rsidP="00DD5210">
            <w:pPr>
              <w:pStyle w:val="Default"/>
              <w:rPr>
                <w:sz w:val="18"/>
                <w:szCs w:val="18"/>
              </w:rPr>
            </w:pPr>
            <w:r>
              <w:rPr>
                <w:rFonts w:hint="eastAsia"/>
                <w:sz w:val="18"/>
                <w:szCs w:val="18"/>
              </w:rPr>
              <w:t>最后除</w:t>
            </w:r>
            <w:r w:rsidRPr="00B07099">
              <w:rPr>
                <w:rFonts w:ascii="Arial" w:hAnsi="Arial" w:cs="Arial" w:hint="eastAsia"/>
                <w:sz w:val="18"/>
                <w:szCs w:val="18"/>
              </w:rPr>
              <w:t>息</w:t>
            </w:r>
            <w:r>
              <w:rPr>
                <w:rFonts w:hint="eastAsia"/>
                <w:sz w:val="18"/>
                <w:szCs w:val="18"/>
              </w:rPr>
              <w:t>日</w:t>
            </w: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Second ex-dividend date</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9(8)</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YYYYMMDD</w:t>
            </w:r>
          </w:p>
        </w:tc>
        <w:tc>
          <w:tcPr>
            <w:tcW w:w="3295" w:type="dxa"/>
          </w:tcPr>
          <w:p w:rsidR="00DD5210" w:rsidRDefault="00DD5210" w:rsidP="00DD5210">
            <w:r w:rsidRPr="00FD62DB">
              <w:rPr>
                <w:rFonts w:asciiTheme="minorEastAsia" w:hAnsiTheme="minorEastAsia" w:hint="eastAsia"/>
                <w:b/>
                <w:color w:val="0000FF"/>
                <w:sz w:val="18"/>
                <w:szCs w:val="18"/>
              </w:rPr>
              <w:t>【</w:t>
            </w:r>
            <w:r w:rsidRPr="00783569">
              <w:t>20110518</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Pr="000E55D4" w:rsidRDefault="00DD5210" w:rsidP="00DD5210">
            <w:pPr>
              <w:widowControl/>
              <w:jc w:val="left"/>
              <w:textAlignment w:val="top"/>
              <w:rPr>
                <w:rFonts w:ascii="Arial" w:eastAsia="宋体" w:hAnsi="Arial" w:cs="Arial"/>
                <w:color w:val="888888"/>
                <w:kern w:val="0"/>
                <w:sz w:val="18"/>
                <w:szCs w:val="18"/>
              </w:rPr>
            </w:pPr>
            <w:r w:rsidRPr="00B07099">
              <w:rPr>
                <w:rFonts w:ascii="Arial" w:eastAsia="宋体" w:hAnsi="Arial" w:cs="Arial" w:hint="eastAsia"/>
                <w:color w:val="000000"/>
                <w:kern w:val="0"/>
                <w:sz w:val="18"/>
                <w:szCs w:val="18"/>
              </w:rPr>
              <w:t>应付日期</w:t>
            </w:r>
          </w:p>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Payable date</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9(8)</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YYYYMMDD</w:t>
            </w:r>
          </w:p>
        </w:tc>
        <w:tc>
          <w:tcPr>
            <w:tcW w:w="3295" w:type="dxa"/>
          </w:tcPr>
          <w:p w:rsidR="00DD5210" w:rsidRDefault="00DD5210" w:rsidP="00DD5210">
            <w:pPr>
              <w:rPr>
                <w:rFonts w:asciiTheme="minorEastAsia" w:hAnsiTheme="minorEastAsia"/>
                <w:b/>
                <w:color w:val="0000FF"/>
                <w:sz w:val="18"/>
                <w:szCs w:val="18"/>
              </w:rPr>
            </w:pPr>
            <w:r w:rsidRPr="00FD62DB">
              <w:rPr>
                <w:rFonts w:asciiTheme="minorEastAsia" w:hAnsiTheme="minorEastAsia" w:hint="eastAsia"/>
                <w:b/>
                <w:color w:val="0000FF"/>
                <w:sz w:val="18"/>
                <w:szCs w:val="18"/>
              </w:rPr>
              <w:t>【</w:t>
            </w:r>
            <w:r w:rsidRPr="00783569">
              <w:t>20110524</w:t>
            </w:r>
            <w:r w:rsidRPr="00FD62DB">
              <w:rPr>
                <w:rFonts w:asciiTheme="minorEastAsia" w:hAnsiTheme="minorEastAsia" w:hint="eastAsia"/>
                <w:b/>
                <w:color w:val="0000FF"/>
                <w:sz w:val="18"/>
                <w:szCs w:val="18"/>
              </w:rPr>
              <w:t>】</w:t>
            </w:r>
          </w:p>
          <w:p w:rsidR="00DD5210" w:rsidRDefault="00DD5210" w:rsidP="00DD5210"/>
        </w:tc>
      </w:tr>
      <w:tr w:rsidR="00DD5210" w:rsidRPr="002B717F" w:rsidTr="003115D9">
        <w:tc>
          <w:tcPr>
            <w:tcW w:w="2802" w:type="dxa"/>
          </w:tcPr>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Event summary</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X(40)</w:t>
            </w:r>
          </w:p>
        </w:tc>
        <w:tc>
          <w:tcPr>
            <w:tcW w:w="4394" w:type="dxa"/>
          </w:tcPr>
          <w:p w:rsidR="00DD5210" w:rsidRPr="00B07099" w:rsidRDefault="00DD5210" w:rsidP="00DD5210">
            <w:pPr>
              <w:rPr>
                <w:rFonts w:asciiTheme="minorEastAsia" w:hAnsiTheme="minorEastAsia"/>
                <w:sz w:val="18"/>
                <w:szCs w:val="18"/>
              </w:rPr>
            </w:pPr>
          </w:p>
        </w:tc>
        <w:tc>
          <w:tcPr>
            <w:tcW w:w="3295" w:type="dxa"/>
          </w:tcPr>
          <w:p w:rsidR="00DD5210" w:rsidRDefault="00DD5210" w:rsidP="00DD5210">
            <w:r w:rsidRPr="00FD62DB">
              <w:rPr>
                <w:rFonts w:asciiTheme="minorEastAsia" w:hAnsiTheme="minorEastAsia" w:hint="eastAsia"/>
                <w:b/>
                <w:color w:val="0000FF"/>
                <w:sz w:val="18"/>
                <w:szCs w:val="18"/>
              </w:rPr>
              <w:t>【</w:t>
            </w:r>
            <w:r w:rsidRPr="00783569">
              <w:t>RTS ISSUE- 1 RTS SH FOR 2 CONSO SHS HELD</w:t>
            </w:r>
            <w:r w:rsidRPr="00FD62DB">
              <w:rPr>
                <w:rFonts w:asciiTheme="minorEastAsia" w:hAnsiTheme="minorEastAsia" w:hint="eastAsia"/>
                <w:b/>
                <w:color w:val="0000FF"/>
                <w:sz w:val="18"/>
                <w:szCs w:val="18"/>
              </w:rPr>
              <w:t>】</w:t>
            </w:r>
          </w:p>
        </w:tc>
      </w:tr>
      <w:tr w:rsidR="00DD5210" w:rsidRPr="002B717F" w:rsidTr="003115D9">
        <w:tc>
          <w:tcPr>
            <w:tcW w:w="2802" w:type="dxa"/>
          </w:tcPr>
          <w:p w:rsidR="00DD5210" w:rsidRDefault="00DD5210" w:rsidP="00DD5210">
            <w:pPr>
              <w:widowControl/>
              <w:jc w:val="left"/>
              <w:textAlignment w:val="top"/>
              <w:rPr>
                <w:rFonts w:ascii="Arial" w:eastAsia="宋体" w:hAnsi="Arial" w:cs="Arial"/>
                <w:color w:val="000000"/>
                <w:kern w:val="0"/>
                <w:sz w:val="18"/>
                <w:szCs w:val="18"/>
              </w:rPr>
            </w:pPr>
            <w:r w:rsidRPr="00B07099">
              <w:rPr>
                <w:rFonts w:ascii="Arial" w:eastAsia="宋体" w:hAnsi="Arial" w:cs="Arial" w:hint="eastAsia"/>
                <w:color w:val="000000"/>
                <w:kern w:val="0"/>
                <w:sz w:val="18"/>
                <w:szCs w:val="18"/>
              </w:rPr>
              <w:t>借券位置号码</w:t>
            </w:r>
          </w:p>
          <w:p w:rsidR="00DD5210" w:rsidRDefault="00DD5210" w:rsidP="00DD5210">
            <w:pPr>
              <w:widowControl/>
              <w:jc w:val="left"/>
              <w:textAlignment w:val="top"/>
              <w:rPr>
                <w:rFonts w:ascii="Arial" w:eastAsia="宋体" w:hAnsi="Arial" w:cs="Arial"/>
                <w:color w:val="000000"/>
                <w:kern w:val="0"/>
                <w:sz w:val="18"/>
                <w:szCs w:val="18"/>
              </w:rPr>
            </w:pPr>
          </w:p>
          <w:p w:rsidR="00DD5210" w:rsidRPr="00867764" w:rsidRDefault="00DD5210" w:rsidP="00DD5210">
            <w:pPr>
              <w:pStyle w:val="Default"/>
              <w:rPr>
                <w:rFonts w:ascii="微软雅黑" w:eastAsia="微软雅黑" w:hAnsi="微软雅黑" w:cs="Arial"/>
                <w:color w:val="FF0000"/>
                <w:sz w:val="18"/>
                <w:szCs w:val="18"/>
              </w:rPr>
            </w:pPr>
            <w:r w:rsidRPr="00867764">
              <w:rPr>
                <w:rFonts w:ascii="微软雅黑" w:eastAsia="微软雅黑" w:hAnsi="微软雅黑" w:cs="Arial" w:hint="eastAsia"/>
                <w:color w:val="FF0000"/>
                <w:sz w:val="18"/>
                <w:szCs w:val="18"/>
              </w:rPr>
              <w:t>股份借贷标记</w:t>
            </w:r>
          </w:p>
          <w:p w:rsidR="00DD5210" w:rsidRPr="00867764" w:rsidRDefault="00DD5210" w:rsidP="00DD5210">
            <w:pPr>
              <w:widowControl/>
              <w:jc w:val="left"/>
              <w:textAlignment w:val="top"/>
              <w:rPr>
                <w:rFonts w:ascii="Arial" w:eastAsia="宋体" w:hAnsi="Arial" w:cs="Arial"/>
                <w:color w:val="FF0000"/>
                <w:kern w:val="0"/>
                <w:sz w:val="18"/>
                <w:szCs w:val="18"/>
              </w:rPr>
            </w:pPr>
            <w:r w:rsidRPr="00867764">
              <w:rPr>
                <w:rFonts w:ascii="微软雅黑" w:eastAsia="微软雅黑" w:hAnsi="微软雅黑" w:cs="Arial" w:hint="eastAsia"/>
                <w:color w:val="FF0000"/>
                <w:sz w:val="18"/>
                <w:szCs w:val="18"/>
              </w:rPr>
              <w:t>B 借 L 贷</w:t>
            </w:r>
          </w:p>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SBL Position Number</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 xml:space="preserve">X(9) </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blank if Holding type =</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`H'/'P'/'R'</w:t>
            </w:r>
          </w:p>
        </w:tc>
        <w:tc>
          <w:tcPr>
            <w:tcW w:w="3295" w:type="dxa"/>
          </w:tcPr>
          <w:p w:rsidR="00DD5210" w:rsidRDefault="00DD5210" w:rsidP="00DD5210">
            <w:r w:rsidRPr="00FD62DB">
              <w:rPr>
                <w:rFonts w:asciiTheme="minorEastAsia" w:hAnsiTheme="minorEastAsia" w:hint="eastAsia"/>
                <w:b/>
                <w:color w:val="0000FF"/>
                <w:sz w:val="18"/>
                <w:szCs w:val="18"/>
              </w:rPr>
              <w:t>【</w:t>
            </w:r>
            <w:r w:rsidRPr="00783569">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即SPACE(9)</w:t>
            </w:r>
          </w:p>
        </w:tc>
      </w:tr>
      <w:tr w:rsidR="00DD5210" w:rsidRPr="002B717F" w:rsidTr="003115D9">
        <w:tc>
          <w:tcPr>
            <w:tcW w:w="2802" w:type="dxa"/>
          </w:tcPr>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Record checksum</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9(17)</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sum of orig stk, warrant code,</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orig shrhldg, recv amt, dstr stk,</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recv qty, evt no, dvd coll fee,</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bank chrg, net qty pymt, net</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amt pymt, book close fr dt, book</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close to dt, second ex-divd dt,</w:t>
            </w:r>
          </w:p>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payable dt</w:t>
            </w:r>
          </w:p>
        </w:tc>
        <w:tc>
          <w:tcPr>
            <w:tcW w:w="3295" w:type="dxa"/>
          </w:tcPr>
          <w:p w:rsidR="00DD5210" w:rsidRDefault="00DD5210" w:rsidP="00DD5210">
            <w:pPr>
              <w:rPr>
                <w:rFonts w:asciiTheme="minorEastAsia" w:hAnsiTheme="minorEastAsia"/>
                <w:b/>
                <w:color w:val="0000FF"/>
                <w:sz w:val="18"/>
                <w:szCs w:val="18"/>
              </w:rPr>
            </w:pPr>
            <w:r w:rsidRPr="00FD62DB">
              <w:rPr>
                <w:rFonts w:asciiTheme="minorEastAsia" w:hAnsiTheme="minorEastAsia" w:hint="eastAsia"/>
                <w:b/>
                <w:color w:val="0000FF"/>
                <w:sz w:val="18"/>
                <w:szCs w:val="18"/>
              </w:rPr>
              <w:t>【</w:t>
            </w:r>
            <w:r w:rsidRPr="00783569">
              <w:t>00000000081427916</w:t>
            </w:r>
            <w:r w:rsidRPr="00FD62DB">
              <w:rPr>
                <w:rFonts w:asciiTheme="minorEastAsia" w:hAnsiTheme="minorEastAsia" w:hint="eastAsia"/>
                <w:b/>
                <w:color w:val="0000FF"/>
                <w:sz w:val="18"/>
                <w:szCs w:val="18"/>
              </w:rPr>
              <w:t>】</w:t>
            </w:r>
          </w:p>
          <w:p w:rsidR="00DD5210" w:rsidRDefault="00DD5210" w:rsidP="00DD5210">
            <w:pPr>
              <w:rPr>
                <w:rFonts w:asciiTheme="minorEastAsia" w:hAnsiTheme="minorEastAsia"/>
                <w:b/>
                <w:color w:val="0000FF"/>
                <w:sz w:val="18"/>
                <w:szCs w:val="18"/>
              </w:rPr>
            </w:pPr>
          </w:p>
          <w:p w:rsidR="00DD5210" w:rsidRDefault="00DD5210" w:rsidP="00DD5210">
            <w:r>
              <w:rPr>
                <w:rFonts w:hint="eastAsia"/>
              </w:rPr>
              <w:t>以下是本次计算过程备注</w:t>
            </w:r>
          </w:p>
          <w:p w:rsidR="00DD5210" w:rsidRDefault="00DD5210" w:rsidP="00DD5210">
            <w:pPr>
              <w:rPr>
                <w:rFonts w:asciiTheme="minorEastAsia" w:hAnsiTheme="minorEastAsia"/>
                <w:b/>
                <w:color w:val="0000FF"/>
                <w:sz w:val="18"/>
                <w:szCs w:val="18"/>
              </w:rPr>
            </w:pPr>
            <w:r>
              <w:rPr>
                <w:rFonts w:asciiTheme="minorEastAsia" w:hAnsiTheme="minorEastAsia" w:hint="eastAsia"/>
                <w:b/>
                <w:color w:val="0000FF"/>
                <w:sz w:val="18"/>
                <w:szCs w:val="18"/>
              </w:rPr>
              <w:t>80442084</w:t>
            </w:r>
          </w:p>
          <w:p w:rsidR="00DD5210" w:rsidRDefault="00DD5210" w:rsidP="00DD5210">
            <w:r>
              <w:rPr>
                <w:rFonts w:hint="eastAsia"/>
              </w:rPr>
              <w:t>985832</w:t>
            </w:r>
          </w:p>
          <w:p w:rsidR="00DD5210" w:rsidRDefault="00DD5210" w:rsidP="00DD5210">
            <w:r>
              <w:rPr>
                <w:rFonts w:hint="eastAsia"/>
              </w:rPr>
              <w:t>984000</w:t>
            </w:r>
          </w:p>
        </w:tc>
      </w:tr>
      <w:tr w:rsidR="00DD5210" w:rsidRPr="002B717F" w:rsidTr="003115D9">
        <w:tc>
          <w:tcPr>
            <w:tcW w:w="2802" w:type="dxa"/>
          </w:tcPr>
          <w:p w:rsidR="00DD5210" w:rsidRPr="00B07099" w:rsidRDefault="00DD5210" w:rsidP="00DD5210">
            <w:pPr>
              <w:pStyle w:val="Default"/>
              <w:rPr>
                <w:sz w:val="18"/>
                <w:szCs w:val="18"/>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Filler</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X(24)</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Spaces</w:t>
            </w:r>
          </w:p>
        </w:tc>
        <w:tc>
          <w:tcPr>
            <w:tcW w:w="3295" w:type="dxa"/>
          </w:tcPr>
          <w:p w:rsidR="00DD5210" w:rsidRPr="0081079D" w:rsidRDefault="00DD5210" w:rsidP="00DD5210">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即SPACE(24)</w:t>
            </w:r>
          </w:p>
        </w:tc>
      </w:tr>
      <w:tr w:rsidR="00DD5210" w:rsidRPr="002B717F" w:rsidTr="003115D9">
        <w:tc>
          <w:tcPr>
            <w:tcW w:w="2802" w:type="dxa"/>
          </w:tcPr>
          <w:p w:rsidR="00DD5210" w:rsidRDefault="00DD5210" w:rsidP="00DD5210">
            <w:pPr>
              <w:pStyle w:val="Default"/>
              <w:rPr>
                <w:sz w:val="21"/>
                <w:szCs w:val="21"/>
              </w:rPr>
            </w:pPr>
          </w:p>
        </w:tc>
        <w:tc>
          <w:tcPr>
            <w:tcW w:w="2586" w:type="dxa"/>
          </w:tcPr>
          <w:p w:rsidR="00DD5210" w:rsidRPr="000F0BFD" w:rsidRDefault="00DD5210" w:rsidP="00DD5210">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 xml:space="preserve">Filler  </w:t>
            </w:r>
          </w:p>
        </w:tc>
        <w:tc>
          <w:tcPr>
            <w:tcW w:w="1241" w:type="dxa"/>
          </w:tcPr>
          <w:p w:rsidR="00DD5210" w:rsidRPr="000F0BFD" w:rsidRDefault="00DD5210" w:rsidP="00DD5210">
            <w:pPr>
              <w:rPr>
                <w:rFonts w:asciiTheme="minorEastAsia" w:hAnsiTheme="minorEastAsia"/>
                <w:sz w:val="22"/>
              </w:rPr>
            </w:pPr>
            <w:r w:rsidRPr="000F0BFD">
              <w:rPr>
                <w:rFonts w:asciiTheme="minorEastAsia" w:hAnsiTheme="minorEastAsia"/>
                <w:sz w:val="22"/>
              </w:rPr>
              <w:t>X(3)</w:t>
            </w:r>
          </w:p>
        </w:tc>
        <w:tc>
          <w:tcPr>
            <w:tcW w:w="4394" w:type="dxa"/>
          </w:tcPr>
          <w:p w:rsidR="00DD5210" w:rsidRPr="00B07099" w:rsidRDefault="00DD5210" w:rsidP="00DD5210">
            <w:pPr>
              <w:rPr>
                <w:rFonts w:asciiTheme="minorEastAsia" w:hAnsiTheme="minorEastAsia"/>
                <w:sz w:val="18"/>
                <w:szCs w:val="18"/>
              </w:rPr>
            </w:pPr>
            <w:r w:rsidRPr="00B07099">
              <w:rPr>
                <w:rFonts w:asciiTheme="minorEastAsia" w:hAnsiTheme="minorEastAsia"/>
                <w:sz w:val="18"/>
                <w:szCs w:val="18"/>
              </w:rPr>
              <w:t>Reserved for system use</w:t>
            </w:r>
          </w:p>
        </w:tc>
        <w:tc>
          <w:tcPr>
            <w:tcW w:w="3295" w:type="dxa"/>
          </w:tcPr>
          <w:p w:rsidR="00DD5210" w:rsidRDefault="00DD5210" w:rsidP="00DD5210">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无该值</w:t>
            </w:r>
          </w:p>
        </w:tc>
      </w:tr>
    </w:tbl>
    <w:p w:rsidR="00783569" w:rsidRDefault="00783569">
      <w:pPr>
        <w:rPr>
          <w:rFonts w:asciiTheme="majorEastAsia" w:eastAsiaTheme="majorEastAsia" w:hAnsiTheme="majorEastAsia"/>
        </w:rPr>
      </w:pPr>
    </w:p>
    <w:p w:rsidR="001B79AD" w:rsidRDefault="001B79AD">
      <w:pPr>
        <w:rPr>
          <w:rFonts w:asciiTheme="majorEastAsia" w:eastAsiaTheme="majorEastAsia" w:hAnsiTheme="majorEastAsia"/>
        </w:rPr>
      </w:pPr>
    </w:p>
    <w:p w:rsidR="001B79AD" w:rsidRDefault="001B79AD">
      <w:pPr>
        <w:rPr>
          <w:rFonts w:asciiTheme="majorEastAsia" w:eastAsiaTheme="majorEastAsia" w:hAnsiTheme="majorEastAsia"/>
        </w:rPr>
      </w:pPr>
    </w:p>
    <w:p w:rsidR="001B79AD" w:rsidRDefault="001B79AD">
      <w:pPr>
        <w:rPr>
          <w:rFonts w:asciiTheme="majorEastAsia" w:eastAsiaTheme="majorEastAsia" w:hAnsiTheme="majorEastAsia"/>
        </w:rPr>
      </w:pPr>
    </w:p>
    <w:p w:rsidR="001B79AD" w:rsidRDefault="00092F2F" w:rsidP="001B79AD">
      <w:pPr>
        <w:pStyle w:val="2"/>
        <w:rPr>
          <w:color w:val="C00000"/>
        </w:rPr>
      </w:pPr>
      <w:bookmarkStart w:id="167" w:name="_Toc296808772"/>
      <w:r>
        <w:rPr>
          <w:rFonts w:hint="eastAsia"/>
          <w:b w:val="0"/>
          <w:color w:val="C00000"/>
        </w:rPr>
        <w:t xml:space="preserve">4.2 </w:t>
      </w:r>
      <w:r w:rsidR="00D659B0" w:rsidRPr="00A57EF6">
        <w:rPr>
          <w:b w:val="0"/>
          <w:color w:val="C00000"/>
        </w:rPr>
        <w:t>RIGHTS</w:t>
      </w:r>
      <w:r w:rsidR="001B79AD">
        <w:rPr>
          <w:rFonts w:hint="eastAsia"/>
          <w:color w:val="C00000"/>
        </w:rPr>
        <w:t>段的数据分析</w:t>
      </w:r>
      <w:r>
        <w:rPr>
          <w:rFonts w:hint="eastAsia"/>
          <w:color w:val="C00000"/>
        </w:rPr>
        <w:t>(</w:t>
      </w:r>
      <w:r>
        <w:rPr>
          <w:rFonts w:ascii="Arial" w:eastAsia="宋体" w:hAnsi="Arial" w:cs="Arial" w:hint="eastAsia"/>
          <w:b w:val="0"/>
          <w:color w:val="000000"/>
          <w:kern w:val="0"/>
          <w:sz w:val="24"/>
          <w:szCs w:val="24"/>
        </w:rPr>
        <w:t>供股</w:t>
      </w:r>
      <w:r w:rsidRPr="00BA0352">
        <w:rPr>
          <w:rFonts w:ascii="Arial" w:eastAsia="宋体" w:hAnsi="Arial" w:cs="Arial" w:hint="eastAsia"/>
          <w:b w:val="0"/>
          <w:color w:val="000000"/>
          <w:kern w:val="0"/>
          <w:sz w:val="24"/>
          <w:szCs w:val="24"/>
        </w:rPr>
        <w:t>/</w:t>
      </w:r>
      <w:r w:rsidRPr="00BA0352">
        <w:rPr>
          <w:rFonts w:ascii="Arial" w:eastAsia="宋体" w:hAnsi="Arial" w:cs="Arial" w:hint="eastAsia"/>
          <w:b w:val="0"/>
          <w:color w:val="000000"/>
          <w:kern w:val="0"/>
          <w:sz w:val="24"/>
          <w:szCs w:val="24"/>
        </w:rPr>
        <w:t>认购额外供</w:t>
      </w:r>
      <w:r>
        <w:rPr>
          <w:rFonts w:hint="eastAsia"/>
          <w:color w:val="C00000"/>
        </w:rPr>
        <w:t>)</w:t>
      </w:r>
      <w:bookmarkEnd w:id="167"/>
    </w:p>
    <w:p w:rsidR="00A45842" w:rsidRPr="00A45842" w:rsidRDefault="00A45842" w:rsidP="00A45842">
      <w:pPr>
        <w:rPr>
          <w:b/>
          <w:color w:val="0000FF"/>
        </w:rPr>
      </w:pPr>
      <w:r w:rsidRPr="00A45842">
        <w:rPr>
          <w:rFonts w:hint="eastAsia"/>
          <w:b/>
          <w:color w:val="0000FF"/>
        </w:rPr>
        <w:t>该段包含了供股股份到账数据</w:t>
      </w:r>
    </w:p>
    <w:p w:rsidR="00D659B0" w:rsidRPr="00D659B0" w:rsidRDefault="00D659B0" w:rsidP="00D659B0"/>
    <w:tbl>
      <w:tblPr>
        <w:tblW w:w="15059" w:type="dxa"/>
        <w:tblInd w:w="-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3294"/>
        <w:gridCol w:w="2835"/>
        <w:gridCol w:w="992"/>
        <w:gridCol w:w="3969"/>
        <w:gridCol w:w="3969"/>
      </w:tblGrid>
      <w:tr w:rsidR="00D659B0" w:rsidRPr="00CE4F67" w:rsidTr="00E97E38">
        <w:tc>
          <w:tcPr>
            <w:tcW w:w="15059" w:type="dxa"/>
            <w:gridSpan w:val="5"/>
            <w:shd w:val="clear" w:color="auto" w:fill="D9D9D9" w:themeFill="background1" w:themeFillShade="D9"/>
          </w:tcPr>
          <w:p w:rsidR="00D659B0" w:rsidRDefault="00D659B0" w:rsidP="00F82575">
            <w:pPr>
              <w:jc w:val="center"/>
              <w:rPr>
                <w:b/>
                <w:color w:val="C00000"/>
              </w:rPr>
            </w:pPr>
            <w:r>
              <w:rPr>
                <w:rFonts w:hint="eastAsia"/>
                <w:b/>
                <w:color w:val="C00000"/>
              </w:rPr>
              <w:t>第九</w:t>
            </w:r>
            <w:r w:rsidRPr="00DF433F">
              <w:rPr>
                <w:rFonts w:hint="eastAsia"/>
                <w:b/>
                <w:color w:val="C00000"/>
              </w:rPr>
              <w:t>部分：</w:t>
            </w:r>
            <w:r w:rsidRPr="0016060E">
              <w:rPr>
                <w:b/>
                <w:color w:val="C00000"/>
              </w:rPr>
              <w:t>Rights / Excess Rights Subscription</w:t>
            </w:r>
            <w:r w:rsidRPr="00DF433F">
              <w:rPr>
                <w:rFonts w:hint="eastAsia"/>
                <w:b/>
                <w:color w:val="C00000"/>
              </w:rPr>
              <w:t>，</w:t>
            </w:r>
            <w:r>
              <w:rPr>
                <w:rFonts w:hint="eastAsia"/>
                <w:b/>
                <w:color w:val="C00000"/>
              </w:rPr>
              <w:t>n</w:t>
            </w:r>
            <w:r w:rsidRPr="00DF433F">
              <w:rPr>
                <w:rFonts w:hint="eastAsia"/>
                <w:b/>
                <w:color w:val="C00000"/>
              </w:rPr>
              <w:t>条记录，包含以下字段</w:t>
            </w:r>
          </w:p>
          <w:p w:rsidR="00D659B0" w:rsidRDefault="00D659B0" w:rsidP="00F82575">
            <w:pPr>
              <w:jc w:val="center"/>
              <w:rPr>
                <w:b/>
                <w:color w:val="C00000"/>
              </w:rPr>
            </w:pPr>
            <w:r w:rsidRPr="00A57EF6">
              <w:rPr>
                <w:b/>
                <w:color w:val="C00000"/>
              </w:rPr>
              <w:t>RIGHTS / EXCESS RIGHTS SUBSCRIPTION</w:t>
            </w:r>
            <w:r>
              <w:rPr>
                <w:rFonts w:hint="eastAsia"/>
                <w:b/>
                <w:color w:val="C00000"/>
              </w:rPr>
              <w:t xml:space="preserve">   </w:t>
            </w:r>
            <w:r>
              <w:rPr>
                <w:rFonts w:hint="eastAsia"/>
                <w:b/>
                <w:color w:val="C00000"/>
              </w:rPr>
              <w:t>供股</w:t>
            </w:r>
          </w:p>
          <w:p w:rsidR="00D659B0" w:rsidRDefault="00D659B0" w:rsidP="00F82575">
            <w:pPr>
              <w:jc w:val="center"/>
              <w:rPr>
                <w:b/>
                <w:color w:val="C00000"/>
              </w:rPr>
            </w:pPr>
            <w:r>
              <w:rPr>
                <w:rFonts w:ascii="Arial" w:eastAsia="宋体" w:hAnsi="Arial" w:cs="Arial" w:hint="eastAsia"/>
                <w:b/>
                <w:color w:val="000000"/>
                <w:kern w:val="0"/>
                <w:sz w:val="24"/>
                <w:szCs w:val="24"/>
              </w:rPr>
              <w:t>供股</w:t>
            </w:r>
            <w:r w:rsidRPr="00BA0352">
              <w:rPr>
                <w:rFonts w:ascii="Arial" w:eastAsia="宋体" w:hAnsi="Arial" w:cs="Arial" w:hint="eastAsia"/>
                <w:b/>
                <w:color w:val="000000"/>
                <w:kern w:val="0"/>
                <w:sz w:val="24"/>
                <w:szCs w:val="24"/>
              </w:rPr>
              <w:t>/</w:t>
            </w:r>
            <w:r w:rsidRPr="00BA0352">
              <w:rPr>
                <w:rFonts w:ascii="Arial" w:eastAsia="宋体" w:hAnsi="Arial" w:cs="Arial" w:hint="eastAsia"/>
                <w:b/>
                <w:color w:val="000000"/>
                <w:kern w:val="0"/>
                <w:sz w:val="24"/>
                <w:szCs w:val="24"/>
              </w:rPr>
              <w:t>认购额外供</w:t>
            </w:r>
          </w:p>
        </w:tc>
      </w:tr>
      <w:tr w:rsidR="00D659B0" w:rsidTr="00E97E38">
        <w:tc>
          <w:tcPr>
            <w:tcW w:w="3294" w:type="dxa"/>
            <w:shd w:val="clear" w:color="auto" w:fill="D9D9D9" w:themeFill="background1" w:themeFillShade="D9"/>
          </w:tcPr>
          <w:p w:rsidR="00D659B0" w:rsidRPr="005A206F" w:rsidRDefault="00D659B0" w:rsidP="00F82575">
            <w:pPr>
              <w:pStyle w:val="Default"/>
              <w:rPr>
                <w:b/>
                <w:color w:val="0000FF"/>
                <w:sz w:val="18"/>
                <w:szCs w:val="18"/>
              </w:rPr>
            </w:pPr>
            <w:r w:rsidRPr="005A206F">
              <w:rPr>
                <w:rFonts w:hint="eastAsia"/>
                <w:b/>
                <w:color w:val="0000FF"/>
                <w:sz w:val="18"/>
                <w:szCs w:val="18"/>
              </w:rPr>
              <w:t>字段中文解释</w:t>
            </w:r>
          </w:p>
        </w:tc>
        <w:tc>
          <w:tcPr>
            <w:tcW w:w="2835" w:type="dxa"/>
            <w:shd w:val="clear" w:color="auto" w:fill="D9D9D9" w:themeFill="background1" w:themeFillShade="D9"/>
          </w:tcPr>
          <w:p w:rsidR="00D659B0" w:rsidRPr="005A206F" w:rsidRDefault="00D659B0" w:rsidP="00F82575">
            <w:pPr>
              <w:pStyle w:val="Default"/>
              <w:rPr>
                <w:rFonts w:asciiTheme="minorEastAsia" w:eastAsiaTheme="minorEastAsia" w:hAnsiTheme="minorEastAsia"/>
                <w:b/>
                <w:color w:val="0000FF"/>
                <w:sz w:val="21"/>
                <w:szCs w:val="21"/>
              </w:rPr>
            </w:pPr>
            <w:r w:rsidRPr="005A206F">
              <w:rPr>
                <w:rFonts w:hint="eastAsia"/>
                <w:b/>
                <w:color w:val="0000FF"/>
                <w:sz w:val="18"/>
                <w:szCs w:val="18"/>
              </w:rPr>
              <w:t>字段英文解释</w:t>
            </w:r>
          </w:p>
        </w:tc>
        <w:tc>
          <w:tcPr>
            <w:tcW w:w="992" w:type="dxa"/>
            <w:shd w:val="clear" w:color="auto" w:fill="D9D9D9" w:themeFill="background1" w:themeFillShade="D9"/>
          </w:tcPr>
          <w:p w:rsidR="00D659B0" w:rsidRPr="005A206F" w:rsidRDefault="00D659B0" w:rsidP="00F82575">
            <w:pPr>
              <w:rPr>
                <w:rFonts w:asciiTheme="minorEastAsia" w:hAnsiTheme="minorEastAsia"/>
                <w:b/>
                <w:color w:val="0000FF"/>
                <w:sz w:val="22"/>
              </w:rPr>
            </w:pPr>
            <w:r w:rsidRPr="005A206F">
              <w:rPr>
                <w:rFonts w:asciiTheme="minorEastAsia" w:hAnsiTheme="minorEastAsia" w:hint="eastAsia"/>
                <w:b/>
                <w:color w:val="0000FF"/>
                <w:sz w:val="22"/>
              </w:rPr>
              <w:t>长度</w:t>
            </w:r>
          </w:p>
        </w:tc>
        <w:tc>
          <w:tcPr>
            <w:tcW w:w="3969" w:type="dxa"/>
            <w:shd w:val="clear" w:color="auto" w:fill="D9D9D9" w:themeFill="background1" w:themeFillShade="D9"/>
          </w:tcPr>
          <w:p w:rsidR="00D659B0" w:rsidRPr="005A206F" w:rsidRDefault="00D659B0" w:rsidP="00F82575">
            <w:pPr>
              <w:rPr>
                <w:rFonts w:asciiTheme="minorEastAsia" w:hAnsiTheme="minorEastAsia"/>
                <w:b/>
                <w:color w:val="0000FF"/>
                <w:sz w:val="18"/>
                <w:szCs w:val="18"/>
              </w:rPr>
            </w:pPr>
            <w:r w:rsidRPr="005A206F">
              <w:rPr>
                <w:rFonts w:asciiTheme="minorEastAsia" w:hAnsiTheme="minorEastAsia" w:hint="eastAsia"/>
                <w:b/>
                <w:color w:val="0000FF"/>
                <w:sz w:val="18"/>
                <w:szCs w:val="18"/>
              </w:rPr>
              <w:t>说明</w:t>
            </w:r>
          </w:p>
        </w:tc>
        <w:tc>
          <w:tcPr>
            <w:tcW w:w="3969" w:type="dxa"/>
            <w:shd w:val="clear" w:color="auto" w:fill="D9D9D9" w:themeFill="background1" w:themeFillShade="D9"/>
          </w:tcPr>
          <w:p w:rsidR="00D659B0" w:rsidRPr="005A206F" w:rsidRDefault="00D659B0" w:rsidP="00F82575">
            <w:pPr>
              <w:rPr>
                <w:rFonts w:asciiTheme="minorEastAsia" w:hAnsiTheme="minorEastAsia"/>
                <w:b/>
                <w:color w:val="0000FF"/>
                <w:sz w:val="18"/>
                <w:szCs w:val="18"/>
              </w:rPr>
            </w:pPr>
            <w:r w:rsidRPr="005A206F">
              <w:rPr>
                <w:rFonts w:asciiTheme="minorEastAsia" w:hAnsiTheme="minorEastAsia" w:hint="eastAsia"/>
                <w:b/>
                <w:color w:val="0000FF"/>
                <w:sz w:val="18"/>
                <w:szCs w:val="18"/>
              </w:rPr>
              <w:t>真实数据</w:t>
            </w:r>
          </w:p>
        </w:tc>
      </w:tr>
      <w:tr w:rsidR="00D659B0" w:rsidRPr="002B717F" w:rsidTr="00E97E38">
        <w:tc>
          <w:tcPr>
            <w:tcW w:w="3294" w:type="dxa"/>
          </w:tcPr>
          <w:p w:rsidR="00D659B0" w:rsidRPr="00E97E38" w:rsidRDefault="00D659B0" w:rsidP="00D659B0">
            <w:pPr>
              <w:pStyle w:val="Default"/>
              <w:rPr>
                <w:rFonts w:asciiTheme="minorEastAsia" w:eastAsiaTheme="minorEastAsia" w:hAnsiTheme="minorEastAsia"/>
                <w:sz w:val="21"/>
                <w:szCs w:val="21"/>
              </w:rPr>
            </w:pP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Record type</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X(1)</w:t>
            </w:r>
          </w:p>
        </w:tc>
        <w:tc>
          <w:tcPr>
            <w:tcW w:w="3969" w:type="dxa"/>
          </w:tcPr>
          <w:p w:rsidR="00D659B0" w:rsidRPr="00431756" w:rsidRDefault="00D659B0" w:rsidP="00D659B0">
            <w:pPr>
              <w:rPr>
                <w:rFonts w:asciiTheme="minorEastAsia" w:hAnsiTheme="minorEastAsia"/>
                <w:sz w:val="22"/>
              </w:rPr>
            </w:pPr>
            <w:r w:rsidRPr="00431756">
              <w:rPr>
                <w:rFonts w:asciiTheme="minorEastAsia" w:hAnsiTheme="minorEastAsia"/>
                <w:sz w:val="22"/>
              </w:rPr>
              <w:t>"F" = Rights Subscription</w:t>
            </w:r>
          </w:p>
        </w:tc>
        <w:tc>
          <w:tcPr>
            <w:tcW w:w="3969" w:type="dxa"/>
          </w:tcPr>
          <w:p w:rsidR="00D659B0" w:rsidRPr="000706B9" w:rsidRDefault="00D659B0" w:rsidP="00D659B0">
            <w:pPr>
              <w:rPr>
                <w:rFonts w:asciiTheme="minorEastAsia" w:hAnsiTheme="minorEastAsia"/>
                <w:b/>
                <w:color w:val="0000FF"/>
                <w:sz w:val="18"/>
                <w:szCs w:val="18"/>
              </w:rPr>
            </w:pPr>
            <w:r>
              <w:rPr>
                <w:rFonts w:asciiTheme="minorEastAsia" w:hAnsiTheme="minorEastAsia" w:hint="eastAsia"/>
                <w:b/>
                <w:color w:val="0000FF"/>
                <w:sz w:val="18"/>
                <w:szCs w:val="18"/>
              </w:rPr>
              <w:t>【</w:t>
            </w:r>
            <w:r>
              <w:rPr>
                <w:rFonts w:asciiTheme="minorEastAsia" w:hAnsiTheme="minorEastAsia" w:hint="eastAsia"/>
                <w:sz w:val="18"/>
                <w:szCs w:val="18"/>
              </w:rPr>
              <w:t>F</w:t>
            </w:r>
            <w:r>
              <w:rPr>
                <w:rFonts w:asciiTheme="minorEastAsia" w:hAnsiTheme="minorEastAsia" w:hint="eastAsia"/>
                <w:b/>
                <w:color w:val="0000FF"/>
                <w:sz w:val="18"/>
                <w:szCs w:val="18"/>
              </w:rPr>
              <w:t>】</w:t>
            </w:r>
          </w:p>
        </w:tc>
      </w:tr>
      <w:tr w:rsidR="00D659B0" w:rsidRPr="002B717F" w:rsidTr="00E97E38">
        <w:tc>
          <w:tcPr>
            <w:tcW w:w="3294" w:type="dxa"/>
          </w:tcPr>
          <w:p w:rsidR="00D659B0" w:rsidRPr="00E97E38" w:rsidRDefault="00D659B0" w:rsidP="00D659B0">
            <w:pPr>
              <w:pStyle w:val="Default"/>
              <w:rPr>
                <w:rFonts w:asciiTheme="minorEastAsia" w:eastAsiaTheme="minorEastAsia" w:hAnsiTheme="minorEastAsia"/>
                <w:sz w:val="21"/>
                <w:szCs w:val="21"/>
              </w:rPr>
            </w:pPr>
            <w:r w:rsidRPr="00E97E38">
              <w:rPr>
                <w:rFonts w:asciiTheme="minorEastAsia" w:eastAsiaTheme="minorEastAsia" w:hAnsiTheme="minorEastAsia" w:hint="eastAsia"/>
                <w:sz w:val="21"/>
                <w:szCs w:val="21"/>
              </w:rPr>
              <w:t>认购类型</w:t>
            </w: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Report line type</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X(1)</w:t>
            </w:r>
          </w:p>
        </w:tc>
        <w:tc>
          <w:tcPr>
            <w:tcW w:w="3969" w:type="dxa"/>
          </w:tcPr>
          <w:p w:rsidR="00D659B0" w:rsidRPr="00431756" w:rsidRDefault="00D659B0" w:rsidP="00D659B0">
            <w:pPr>
              <w:rPr>
                <w:rFonts w:asciiTheme="minorEastAsia" w:hAnsiTheme="minorEastAsia"/>
                <w:sz w:val="22"/>
              </w:rPr>
            </w:pPr>
            <w:r w:rsidRPr="00431756">
              <w:rPr>
                <w:rFonts w:asciiTheme="minorEastAsia" w:hAnsiTheme="minorEastAsia"/>
                <w:sz w:val="22"/>
              </w:rPr>
              <w:t>"1" = Rights Sub</w:t>
            </w:r>
            <w:r>
              <w:rPr>
                <w:rFonts w:asciiTheme="minorEastAsia" w:hAnsiTheme="minorEastAsia" w:hint="eastAsia"/>
                <w:sz w:val="22"/>
              </w:rPr>
              <w:t xml:space="preserve">         正常供股</w:t>
            </w:r>
          </w:p>
          <w:p w:rsidR="00D659B0" w:rsidRPr="00431756" w:rsidRDefault="00D659B0" w:rsidP="00D659B0">
            <w:pPr>
              <w:rPr>
                <w:rFonts w:asciiTheme="minorEastAsia" w:hAnsiTheme="minorEastAsia"/>
                <w:sz w:val="22"/>
              </w:rPr>
            </w:pPr>
            <w:r w:rsidRPr="00431756">
              <w:rPr>
                <w:rFonts w:asciiTheme="minorEastAsia" w:hAnsiTheme="minorEastAsia"/>
                <w:sz w:val="22"/>
              </w:rPr>
              <w:t>"2" = Excess Rights Sub</w:t>
            </w:r>
            <w:r>
              <w:rPr>
                <w:rFonts w:asciiTheme="minorEastAsia" w:hAnsiTheme="minorEastAsia" w:hint="eastAsia"/>
                <w:sz w:val="22"/>
              </w:rPr>
              <w:t xml:space="preserve">  额外</w:t>
            </w:r>
          </w:p>
        </w:tc>
        <w:tc>
          <w:tcPr>
            <w:tcW w:w="3969" w:type="dxa"/>
          </w:tcPr>
          <w:p w:rsidR="00D659B0" w:rsidRDefault="00D659B0" w:rsidP="00D659B0">
            <w:r w:rsidRPr="00FD62DB">
              <w:rPr>
                <w:rFonts w:asciiTheme="minorEastAsia" w:hAnsiTheme="minorEastAsia" w:hint="eastAsia"/>
                <w:b/>
                <w:color w:val="0000FF"/>
                <w:sz w:val="18"/>
                <w:szCs w:val="18"/>
              </w:rPr>
              <w:t>【</w:t>
            </w:r>
            <w:r>
              <w:rPr>
                <w:rFonts w:hint="eastAsia"/>
              </w:rPr>
              <w:t>1</w:t>
            </w:r>
            <w:r w:rsidRPr="00FD62DB">
              <w:rPr>
                <w:rFonts w:asciiTheme="minorEastAsia" w:hAnsiTheme="minorEastAsia" w:hint="eastAsia"/>
                <w:b/>
                <w:color w:val="0000FF"/>
                <w:sz w:val="18"/>
                <w:szCs w:val="18"/>
              </w:rPr>
              <w:t>】</w:t>
            </w:r>
          </w:p>
        </w:tc>
      </w:tr>
      <w:tr w:rsidR="00D659B0" w:rsidRPr="002B717F" w:rsidTr="00E97E38">
        <w:tc>
          <w:tcPr>
            <w:tcW w:w="3294" w:type="dxa"/>
          </w:tcPr>
          <w:p w:rsidR="00D659B0" w:rsidRPr="00E97E38" w:rsidRDefault="00D659B0" w:rsidP="00D659B0">
            <w:pPr>
              <w:pStyle w:val="Default"/>
              <w:rPr>
                <w:rFonts w:asciiTheme="minorEastAsia" w:eastAsiaTheme="minorEastAsia" w:hAnsiTheme="minorEastAsia"/>
                <w:sz w:val="21"/>
                <w:szCs w:val="21"/>
              </w:rPr>
            </w:pPr>
            <w:r w:rsidRPr="00E97E38">
              <w:rPr>
                <w:rFonts w:asciiTheme="minorEastAsia" w:eastAsiaTheme="minorEastAsia" w:hAnsiTheme="minorEastAsia" w:hint="eastAsia"/>
                <w:sz w:val="21"/>
                <w:szCs w:val="21"/>
              </w:rPr>
              <w:t>原证券代码</w:t>
            </w:r>
          </w:p>
          <w:p w:rsidR="00935AD6" w:rsidRPr="00E97E38" w:rsidRDefault="00935AD6" w:rsidP="00D659B0">
            <w:pPr>
              <w:pStyle w:val="Default"/>
              <w:rPr>
                <w:rFonts w:asciiTheme="minorEastAsia" w:eastAsiaTheme="minorEastAsia" w:hAnsiTheme="minorEastAsia"/>
                <w:b/>
                <w:color w:val="0000FF"/>
                <w:sz w:val="21"/>
                <w:szCs w:val="21"/>
              </w:rPr>
            </w:pPr>
            <w:r w:rsidRPr="00E97E38">
              <w:rPr>
                <w:rFonts w:asciiTheme="minorEastAsia" w:eastAsiaTheme="minorEastAsia" w:hAnsiTheme="minorEastAsia" w:hint="eastAsia"/>
                <w:b/>
                <w:color w:val="0000FF"/>
                <w:sz w:val="21"/>
                <w:szCs w:val="21"/>
              </w:rPr>
              <w:t>实际上是供股权代码</w:t>
            </w: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Original stock code</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9(5)</w:t>
            </w:r>
          </w:p>
        </w:tc>
        <w:tc>
          <w:tcPr>
            <w:tcW w:w="3969" w:type="dxa"/>
          </w:tcPr>
          <w:p w:rsidR="00D659B0" w:rsidRPr="00431756" w:rsidRDefault="00D659B0" w:rsidP="00D659B0">
            <w:pPr>
              <w:rPr>
                <w:rFonts w:asciiTheme="minorEastAsia" w:hAnsiTheme="minorEastAsia"/>
                <w:sz w:val="22"/>
              </w:rPr>
            </w:pPr>
          </w:p>
        </w:tc>
        <w:tc>
          <w:tcPr>
            <w:tcW w:w="3969" w:type="dxa"/>
          </w:tcPr>
          <w:p w:rsidR="00D659B0" w:rsidRDefault="00D659B0" w:rsidP="00D659B0">
            <w:r w:rsidRPr="00FD62DB">
              <w:rPr>
                <w:rFonts w:asciiTheme="minorEastAsia" w:hAnsiTheme="minorEastAsia" w:hint="eastAsia"/>
                <w:b/>
                <w:color w:val="0000FF"/>
                <w:sz w:val="18"/>
                <w:szCs w:val="18"/>
              </w:rPr>
              <w:t>【</w:t>
            </w:r>
            <w:r w:rsidRPr="00D659B0">
              <w:t>02910</w:t>
            </w:r>
            <w:r w:rsidRPr="00FD62DB">
              <w:rPr>
                <w:rFonts w:asciiTheme="minorEastAsia" w:hAnsiTheme="minorEastAsia" w:hint="eastAsia"/>
                <w:b/>
                <w:color w:val="0000FF"/>
                <w:sz w:val="18"/>
                <w:szCs w:val="18"/>
              </w:rPr>
              <w:t>】</w:t>
            </w:r>
          </w:p>
        </w:tc>
      </w:tr>
      <w:tr w:rsidR="00D659B0" w:rsidRPr="002B717F" w:rsidTr="00E97E38">
        <w:tc>
          <w:tcPr>
            <w:tcW w:w="3294" w:type="dxa"/>
          </w:tcPr>
          <w:p w:rsidR="00D659B0" w:rsidRPr="00E97E38" w:rsidRDefault="00D659B0" w:rsidP="00D659B0">
            <w:pPr>
              <w:pStyle w:val="Default"/>
              <w:rPr>
                <w:rFonts w:asciiTheme="minorEastAsia" w:eastAsiaTheme="minorEastAsia" w:hAnsiTheme="minorEastAsia"/>
                <w:sz w:val="21"/>
                <w:szCs w:val="21"/>
              </w:rPr>
            </w:pP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ISIN</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X(12)</w:t>
            </w:r>
          </w:p>
        </w:tc>
        <w:tc>
          <w:tcPr>
            <w:tcW w:w="3969" w:type="dxa"/>
          </w:tcPr>
          <w:p w:rsidR="00D659B0" w:rsidRPr="00431756" w:rsidRDefault="00D659B0" w:rsidP="00D659B0">
            <w:pPr>
              <w:rPr>
                <w:rFonts w:asciiTheme="minorEastAsia" w:hAnsiTheme="minorEastAsia"/>
                <w:sz w:val="22"/>
              </w:rPr>
            </w:pPr>
          </w:p>
        </w:tc>
        <w:tc>
          <w:tcPr>
            <w:tcW w:w="3969" w:type="dxa"/>
          </w:tcPr>
          <w:p w:rsidR="00D659B0" w:rsidRDefault="00D659B0" w:rsidP="00D659B0">
            <w:r w:rsidRPr="00FD62DB">
              <w:rPr>
                <w:rFonts w:asciiTheme="minorEastAsia" w:hAnsiTheme="minorEastAsia" w:hint="eastAsia"/>
                <w:b/>
                <w:color w:val="0000FF"/>
                <w:sz w:val="18"/>
                <w:szCs w:val="18"/>
              </w:rPr>
              <w:t>【</w:t>
            </w:r>
            <w:r w:rsidRPr="00D659B0">
              <w:t>BMG6853V216</w:t>
            </w:r>
            <w:r>
              <w:rPr>
                <w:rFonts w:hint="eastAsia"/>
              </w:rPr>
              <w:t>3</w:t>
            </w:r>
            <w:r w:rsidRPr="00FD62DB">
              <w:rPr>
                <w:rFonts w:asciiTheme="minorEastAsia" w:hAnsiTheme="minorEastAsia" w:hint="eastAsia"/>
                <w:b/>
                <w:color w:val="0000FF"/>
                <w:sz w:val="18"/>
                <w:szCs w:val="18"/>
              </w:rPr>
              <w:t>】</w:t>
            </w:r>
          </w:p>
        </w:tc>
      </w:tr>
      <w:tr w:rsidR="00D659B0" w:rsidRPr="002B717F" w:rsidTr="00E97E38">
        <w:tc>
          <w:tcPr>
            <w:tcW w:w="3294" w:type="dxa"/>
          </w:tcPr>
          <w:p w:rsidR="00D659B0" w:rsidRPr="00E97E38" w:rsidRDefault="00D659B0" w:rsidP="00D659B0">
            <w:pPr>
              <w:pStyle w:val="Default"/>
              <w:rPr>
                <w:rFonts w:asciiTheme="minorEastAsia" w:eastAsiaTheme="minorEastAsia" w:hAnsiTheme="minorEastAsia"/>
                <w:sz w:val="21"/>
                <w:szCs w:val="21"/>
              </w:rPr>
            </w:pP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Reference number</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X(9)</w:t>
            </w:r>
          </w:p>
        </w:tc>
        <w:tc>
          <w:tcPr>
            <w:tcW w:w="3969" w:type="dxa"/>
          </w:tcPr>
          <w:p w:rsidR="00D659B0" w:rsidRPr="00431756" w:rsidRDefault="00D659B0" w:rsidP="00D659B0">
            <w:pPr>
              <w:rPr>
                <w:rFonts w:asciiTheme="minorEastAsia" w:hAnsiTheme="minorEastAsia"/>
                <w:sz w:val="22"/>
              </w:rPr>
            </w:pPr>
          </w:p>
        </w:tc>
        <w:tc>
          <w:tcPr>
            <w:tcW w:w="3969" w:type="dxa"/>
          </w:tcPr>
          <w:p w:rsidR="00D659B0" w:rsidRDefault="00D659B0" w:rsidP="00D659B0">
            <w:r w:rsidRPr="00FD62DB">
              <w:rPr>
                <w:rFonts w:asciiTheme="minorEastAsia" w:hAnsiTheme="minorEastAsia" w:hint="eastAsia"/>
                <w:b/>
                <w:color w:val="0000FF"/>
                <w:sz w:val="18"/>
                <w:szCs w:val="18"/>
              </w:rPr>
              <w:t>【</w:t>
            </w:r>
            <w:r w:rsidRPr="00D659B0">
              <w:t>R0078646</w:t>
            </w:r>
            <w:r>
              <w:rPr>
                <w:rFonts w:hint="eastAsia"/>
              </w:rPr>
              <w:t>2</w:t>
            </w:r>
            <w:r w:rsidRPr="00FD62DB">
              <w:rPr>
                <w:rFonts w:asciiTheme="minorEastAsia" w:hAnsiTheme="minorEastAsia" w:hint="eastAsia"/>
                <w:b/>
                <w:color w:val="0000FF"/>
                <w:sz w:val="18"/>
                <w:szCs w:val="18"/>
              </w:rPr>
              <w:t>】</w:t>
            </w:r>
          </w:p>
        </w:tc>
      </w:tr>
      <w:tr w:rsidR="00D659B0" w:rsidRPr="002B717F" w:rsidTr="00E97E38">
        <w:tc>
          <w:tcPr>
            <w:tcW w:w="3294" w:type="dxa"/>
            <w:shd w:val="clear" w:color="auto" w:fill="92CDDC" w:themeFill="accent5" w:themeFillTint="99"/>
          </w:tcPr>
          <w:p w:rsidR="00E97E38" w:rsidRPr="00E97E38" w:rsidRDefault="00E97E38" w:rsidP="00E97E38">
            <w:pPr>
              <w:pStyle w:val="Default"/>
              <w:spacing w:line="240" w:lineRule="atLeast"/>
              <w:rPr>
                <w:rFonts w:asciiTheme="minorEastAsia" w:eastAsiaTheme="minorEastAsia" w:hAnsiTheme="minorEastAsia"/>
                <w:color w:val="FF0000"/>
                <w:sz w:val="21"/>
                <w:szCs w:val="21"/>
              </w:rPr>
            </w:pPr>
            <w:r w:rsidRPr="00E97E38">
              <w:rPr>
                <w:rFonts w:asciiTheme="minorEastAsia" w:eastAsiaTheme="minorEastAsia" w:hAnsiTheme="minorEastAsia" w:hint="eastAsia"/>
                <w:color w:val="FF0000"/>
                <w:sz w:val="21"/>
                <w:szCs w:val="21"/>
              </w:rPr>
              <w:t>HOLD=原先持有</w:t>
            </w:r>
          </w:p>
          <w:p w:rsidR="00E97E38" w:rsidRPr="00E97E38" w:rsidRDefault="00E97E38" w:rsidP="00E97E38">
            <w:pPr>
              <w:pStyle w:val="Default"/>
              <w:spacing w:line="240" w:lineRule="atLeast"/>
              <w:rPr>
                <w:rFonts w:asciiTheme="minorEastAsia" w:eastAsiaTheme="minorEastAsia" w:hAnsiTheme="minorEastAsia"/>
                <w:color w:val="FF0000"/>
                <w:sz w:val="21"/>
                <w:szCs w:val="21"/>
              </w:rPr>
            </w:pPr>
            <w:r w:rsidRPr="00E97E38">
              <w:rPr>
                <w:rFonts w:asciiTheme="minorEastAsia" w:eastAsiaTheme="minorEastAsia" w:hAnsiTheme="minorEastAsia" w:hint="eastAsia"/>
                <w:color w:val="FF0000"/>
                <w:sz w:val="21"/>
                <w:szCs w:val="21"/>
              </w:rPr>
              <w:t>Receivable=因权益分配应持有</w:t>
            </w:r>
          </w:p>
          <w:p w:rsidR="00D659B0" w:rsidRPr="00E97E38" w:rsidRDefault="00E97E38" w:rsidP="00E97E38">
            <w:pPr>
              <w:spacing w:line="240" w:lineRule="atLeast"/>
              <w:rPr>
                <w:rFonts w:asciiTheme="minorEastAsia" w:hAnsiTheme="minorEastAsia"/>
                <w:szCs w:val="21"/>
              </w:rPr>
            </w:pPr>
            <w:r w:rsidRPr="00E97E38">
              <w:rPr>
                <w:rFonts w:asciiTheme="minorEastAsia" w:hAnsiTheme="minorEastAsia" w:hint="eastAsia"/>
                <w:color w:val="FF0000"/>
                <w:szCs w:val="21"/>
              </w:rPr>
              <w:t>POSITION=长仓为正/</w:t>
            </w:r>
            <w:proofErr w:type="gramStart"/>
            <w:r w:rsidRPr="00E97E38">
              <w:rPr>
                <w:rFonts w:asciiTheme="minorEastAsia" w:hAnsiTheme="minorEastAsia" w:hint="eastAsia"/>
                <w:color w:val="FF0000"/>
                <w:szCs w:val="21"/>
              </w:rPr>
              <w:t>短仓为负</w:t>
            </w:r>
            <w:proofErr w:type="gramEnd"/>
          </w:p>
        </w:tc>
        <w:tc>
          <w:tcPr>
            <w:tcW w:w="2835" w:type="dxa"/>
            <w:shd w:val="clear" w:color="auto" w:fill="92CDDC" w:themeFill="accent5" w:themeFillTint="99"/>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Holding type</w:t>
            </w:r>
          </w:p>
        </w:tc>
        <w:tc>
          <w:tcPr>
            <w:tcW w:w="992" w:type="dxa"/>
            <w:shd w:val="clear" w:color="auto" w:fill="92CDDC" w:themeFill="accent5" w:themeFillTint="99"/>
          </w:tcPr>
          <w:p w:rsidR="00D659B0" w:rsidRPr="00431756" w:rsidRDefault="00D659B0" w:rsidP="00D659B0">
            <w:pPr>
              <w:rPr>
                <w:rFonts w:asciiTheme="minorEastAsia" w:hAnsiTheme="minorEastAsia"/>
                <w:sz w:val="22"/>
              </w:rPr>
            </w:pPr>
            <w:r w:rsidRPr="00431756">
              <w:rPr>
                <w:rFonts w:asciiTheme="minorEastAsia" w:hAnsiTheme="minorEastAsia"/>
                <w:sz w:val="22"/>
              </w:rPr>
              <w:t>X(1)</w:t>
            </w:r>
          </w:p>
        </w:tc>
        <w:tc>
          <w:tcPr>
            <w:tcW w:w="3969" w:type="dxa"/>
            <w:shd w:val="clear" w:color="auto" w:fill="92CDDC" w:themeFill="accent5" w:themeFillTint="99"/>
          </w:tcPr>
          <w:p w:rsidR="00D659B0" w:rsidRPr="00431756" w:rsidRDefault="00D659B0" w:rsidP="00D659B0">
            <w:pPr>
              <w:rPr>
                <w:rFonts w:asciiTheme="minorEastAsia" w:hAnsiTheme="minorEastAsia"/>
                <w:sz w:val="22"/>
              </w:rPr>
            </w:pPr>
            <w:r w:rsidRPr="00431756">
              <w:rPr>
                <w:rFonts w:asciiTheme="minorEastAsia" w:hAnsiTheme="minorEastAsia"/>
                <w:sz w:val="22"/>
              </w:rPr>
              <w:t>"H" – holding</w:t>
            </w:r>
            <w:r>
              <w:rPr>
                <w:rFonts w:asciiTheme="minorEastAsia" w:hAnsiTheme="minorEastAsia" w:hint="eastAsia"/>
                <w:sz w:val="22"/>
              </w:rPr>
              <w:t xml:space="preserve">         控股？</w:t>
            </w:r>
          </w:p>
          <w:p w:rsidR="00D659B0" w:rsidRPr="00431756" w:rsidRDefault="00D659B0" w:rsidP="00D659B0">
            <w:pPr>
              <w:rPr>
                <w:rFonts w:asciiTheme="minorEastAsia" w:hAnsiTheme="minorEastAsia"/>
                <w:sz w:val="22"/>
              </w:rPr>
            </w:pPr>
            <w:r w:rsidRPr="00431756">
              <w:rPr>
                <w:rFonts w:asciiTheme="minorEastAsia" w:hAnsiTheme="minorEastAsia"/>
                <w:sz w:val="22"/>
              </w:rPr>
              <w:t>"P" – position</w:t>
            </w:r>
            <w:r>
              <w:rPr>
                <w:rFonts w:asciiTheme="minorEastAsia" w:hAnsiTheme="minorEastAsia" w:hint="eastAsia"/>
                <w:sz w:val="22"/>
              </w:rPr>
              <w:t xml:space="preserve">        位置？</w:t>
            </w:r>
          </w:p>
          <w:p w:rsidR="00D659B0" w:rsidRPr="00431756" w:rsidRDefault="00D659B0" w:rsidP="00E97E38">
            <w:pPr>
              <w:rPr>
                <w:rFonts w:asciiTheme="minorEastAsia" w:hAnsiTheme="minorEastAsia"/>
                <w:sz w:val="22"/>
              </w:rPr>
            </w:pPr>
            <w:r w:rsidRPr="00431756">
              <w:rPr>
                <w:rFonts w:asciiTheme="minorEastAsia" w:hAnsiTheme="minorEastAsia"/>
                <w:sz w:val="22"/>
              </w:rPr>
              <w:t>"R" – receivable</w:t>
            </w:r>
            <w:r>
              <w:rPr>
                <w:rFonts w:asciiTheme="minorEastAsia" w:hAnsiTheme="minorEastAsia" w:hint="eastAsia"/>
                <w:sz w:val="22"/>
              </w:rPr>
              <w:t xml:space="preserve">      应收账款</w:t>
            </w:r>
          </w:p>
        </w:tc>
        <w:tc>
          <w:tcPr>
            <w:tcW w:w="3969" w:type="dxa"/>
            <w:shd w:val="clear" w:color="auto" w:fill="92CDDC" w:themeFill="accent5" w:themeFillTint="99"/>
          </w:tcPr>
          <w:p w:rsidR="00D659B0" w:rsidRDefault="00D659B0" w:rsidP="00D659B0">
            <w:r w:rsidRPr="00FD62DB">
              <w:rPr>
                <w:rFonts w:asciiTheme="minorEastAsia" w:hAnsiTheme="minorEastAsia" w:hint="eastAsia"/>
                <w:b/>
                <w:color w:val="0000FF"/>
                <w:sz w:val="18"/>
                <w:szCs w:val="18"/>
              </w:rPr>
              <w:t>【</w:t>
            </w:r>
            <w:r>
              <w:rPr>
                <w:rFonts w:hint="eastAsia"/>
              </w:rPr>
              <w:t>H</w:t>
            </w:r>
            <w:r w:rsidRPr="00FD62DB">
              <w:rPr>
                <w:rFonts w:asciiTheme="minorEastAsia" w:hAnsiTheme="minorEastAsia" w:hint="eastAsia"/>
                <w:b/>
                <w:color w:val="0000FF"/>
                <w:sz w:val="18"/>
                <w:szCs w:val="18"/>
              </w:rPr>
              <w:t>】</w:t>
            </w:r>
          </w:p>
        </w:tc>
      </w:tr>
      <w:tr w:rsidR="00D659B0" w:rsidRPr="002B717F" w:rsidTr="00E97E38">
        <w:tc>
          <w:tcPr>
            <w:tcW w:w="3294" w:type="dxa"/>
          </w:tcPr>
          <w:p w:rsidR="00D659B0" w:rsidRPr="00E97E38" w:rsidRDefault="00D659B0" w:rsidP="00D659B0">
            <w:pPr>
              <w:pStyle w:val="Default"/>
              <w:rPr>
                <w:rFonts w:asciiTheme="minorEastAsia" w:eastAsiaTheme="minorEastAsia" w:hAnsiTheme="minorEastAsia"/>
                <w:sz w:val="21"/>
                <w:szCs w:val="21"/>
              </w:rPr>
            </w:pPr>
            <w:r w:rsidRPr="00E97E38">
              <w:rPr>
                <w:rFonts w:asciiTheme="minorEastAsia" w:eastAsiaTheme="minorEastAsia" w:hAnsiTheme="minorEastAsia" w:hint="eastAsia"/>
                <w:sz w:val="21"/>
                <w:szCs w:val="21"/>
              </w:rPr>
              <w:t>应收账款类别</w:t>
            </w:r>
          </w:p>
          <w:p w:rsidR="00D659B0" w:rsidRPr="00E97E38" w:rsidRDefault="00D659B0" w:rsidP="00D659B0">
            <w:pPr>
              <w:pStyle w:val="Default"/>
              <w:rPr>
                <w:rFonts w:asciiTheme="minorEastAsia" w:eastAsiaTheme="minorEastAsia" w:hAnsiTheme="minorEastAsia"/>
                <w:color w:val="FF0000"/>
                <w:sz w:val="21"/>
                <w:szCs w:val="21"/>
              </w:rPr>
            </w:pPr>
            <w:r w:rsidRPr="00E97E38">
              <w:rPr>
                <w:rFonts w:asciiTheme="minorEastAsia" w:eastAsiaTheme="minorEastAsia" w:hAnsiTheme="minorEastAsia" w:hint="eastAsia"/>
                <w:color w:val="FF0000"/>
                <w:sz w:val="21"/>
                <w:szCs w:val="21"/>
              </w:rPr>
              <w:t>PRE=初步确认</w:t>
            </w:r>
          </w:p>
          <w:p w:rsidR="00D659B0" w:rsidRPr="00E97E38" w:rsidRDefault="00D659B0" w:rsidP="00D659B0">
            <w:pPr>
              <w:pStyle w:val="Default"/>
              <w:rPr>
                <w:rFonts w:asciiTheme="minorEastAsia" w:eastAsiaTheme="minorEastAsia" w:hAnsiTheme="minorEastAsia"/>
                <w:color w:val="FF0000"/>
                <w:sz w:val="21"/>
                <w:szCs w:val="21"/>
              </w:rPr>
            </w:pPr>
            <w:r w:rsidRPr="00E97E38">
              <w:rPr>
                <w:rFonts w:asciiTheme="minorEastAsia" w:eastAsiaTheme="minorEastAsia" w:hAnsiTheme="minorEastAsia" w:hint="eastAsia"/>
                <w:color w:val="FF0000"/>
                <w:sz w:val="21"/>
                <w:szCs w:val="21"/>
              </w:rPr>
              <w:lastRenderedPageBreak/>
              <w:t>FNL=最终确认</w:t>
            </w:r>
          </w:p>
          <w:p w:rsidR="00D659B0" w:rsidRPr="00E97E38" w:rsidRDefault="00D659B0" w:rsidP="00D659B0">
            <w:pPr>
              <w:pStyle w:val="Default"/>
              <w:rPr>
                <w:rFonts w:asciiTheme="minorEastAsia" w:eastAsiaTheme="minorEastAsia" w:hAnsiTheme="minorEastAsia"/>
                <w:color w:val="FF0000"/>
                <w:sz w:val="21"/>
                <w:szCs w:val="21"/>
              </w:rPr>
            </w:pPr>
            <w:r w:rsidRPr="00E97E38">
              <w:rPr>
                <w:rFonts w:asciiTheme="minorEastAsia" w:eastAsiaTheme="minorEastAsia" w:hAnsiTheme="minorEastAsia" w:hint="eastAsia"/>
                <w:color w:val="FF0000"/>
                <w:sz w:val="21"/>
                <w:szCs w:val="21"/>
              </w:rPr>
              <w:t>CNL=取消</w:t>
            </w:r>
          </w:p>
          <w:p w:rsidR="00D659B0" w:rsidRPr="00E97E38" w:rsidRDefault="00D659B0" w:rsidP="00D659B0">
            <w:pPr>
              <w:pStyle w:val="Default"/>
              <w:rPr>
                <w:rFonts w:asciiTheme="minorEastAsia" w:eastAsiaTheme="minorEastAsia" w:hAnsiTheme="minorEastAsia"/>
                <w:sz w:val="21"/>
                <w:szCs w:val="21"/>
              </w:rPr>
            </w:pPr>
            <w:r w:rsidRPr="00E97E38">
              <w:rPr>
                <w:rFonts w:asciiTheme="minorEastAsia" w:eastAsiaTheme="minorEastAsia" w:hAnsiTheme="minorEastAsia" w:hint="eastAsia"/>
                <w:color w:val="FF0000"/>
                <w:sz w:val="21"/>
                <w:szCs w:val="21"/>
              </w:rPr>
              <w:t>TBA=to-be-advised（参与者并未拥有外币账户时合资格货币的应收数）</w:t>
            </w: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lastRenderedPageBreak/>
              <w:t>Receivable type</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X(1)</w:t>
            </w:r>
          </w:p>
        </w:tc>
        <w:tc>
          <w:tcPr>
            <w:tcW w:w="3969" w:type="dxa"/>
          </w:tcPr>
          <w:p w:rsidR="00D659B0" w:rsidRPr="00431756" w:rsidRDefault="00D659B0" w:rsidP="00D659B0">
            <w:pPr>
              <w:rPr>
                <w:rFonts w:asciiTheme="minorEastAsia" w:hAnsiTheme="minorEastAsia"/>
                <w:sz w:val="22"/>
              </w:rPr>
            </w:pPr>
            <w:r w:rsidRPr="00431756">
              <w:rPr>
                <w:rFonts w:asciiTheme="minorEastAsia" w:hAnsiTheme="minorEastAsia"/>
                <w:sz w:val="22"/>
              </w:rPr>
              <w:t>"C" = cancelled</w:t>
            </w:r>
            <w:r>
              <w:rPr>
                <w:rFonts w:asciiTheme="minorEastAsia" w:hAnsiTheme="minorEastAsia" w:hint="eastAsia"/>
                <w:sz w:val="22"/>
              </w:rPr>
              <w:t xml:space="preserve">        取消</w:t>
            </w:r>
          </w:p>
          <w:p w:rsidR="00D659B0" w:rsidRPr="00431756" w:rsidRDefault="00D659B0" w:rsidP="00D659B0">
            <w:pPr>
              <w:rPr>
                <w:rFonts w:asciiTheme="minorEastAsia" w:hAnsiTheme="minorEastAsia"/>
                <w:sz w:val="22"/>
              </w:rPr>
            </w:pPr>
            <w:r w:rsidRPr="00431756">
              <w:rPr>
                <w:rFonts w:asciiTheme="minorEastAsia" w:hAnsiTheme="minorEastAsia"/>
                <w:sz w:val="22"/>
              </w:rPr>
              <w:t>"P" = preliminary</w:t>
            </w:r>
            <w:r>
              <w:rPr>
                <w:rFonts w:asciiTheme="minorEastAsia" w:hAnsiTheme="minorEastAsia" w:hint="eastAsia"/>
                <w:sz w:val="22"/>
              </w:rPr>
              <w:t xml:space="preserve">      初步</w:t>
            </w:r>
          </w:p>
          <w:p w:rsidR="00D659B0" w:rsidRPr="00431756" w:rsidRDefault="00D659B0" w:rsidP="00D659B0">
            <w:pPr>
              <w:rPr>
                <w:rFonts w:asciiTheme="minorEastAsia" w:hAnsiTheme="minorEastAsia"/>
                <w:sz w:val="22"/>
              </w:rPr>
            </w:pPr>
            <w:r w:rsidRPr="00431756">
              <w:rPr>
                <w:rFonts w:asciiTheme="minorEastAsia" w:hAnsiTheme="minorEastAsia"/>
                <w:sz w:val="22"/>
              </w:rPr>
              <w:lastRenderedPageBreak/>
              <w:t>"F" = final</w:t>
            </w:r>
            <w:r>
              <w:rPr>
                <w:rFonts w:asciiTheme="minorEastAsia" w:hAnsiTheme="minorEastAsia" w:hint="eastAsia"/>
                <w:sz w:val="22"/>
              </w:rPr>
              <w:t xml:space="preserve">            最终</w:t>
            </w:r>
          </w:p>
        </w:tc>
        <w:tc>
          <w:tcPr>
            <w:tcW w:w="3969" w:type="dxa"/>
          </w:tcPr>
          <w:p w:rsidR="00D659B0" w:rsidRDefault="00D659B0" w:rsidP="00D659B0">
            <w:r w:rsidRPr="00FD62DB">
              <w:rPr>
                <w:rFonts w:asciiTheme="minorEastAsia" w:hAnsiTheme="minorEastAsia" w:hint="eastAsia"/>
                <w:b/>
                <w:color w:val="0000FF"/>
                <w:sz w:val="18"/>
                <w:szCs w:val="18"/>
              </w:rPr>
              <w:lastRenderedPageBreak/>
              <w:t>【</w:t>
            </w:r>
            <w:r>
              <w:rPr>
                <w:rFonts w:hint="eastAsia"/>
              </w:rPr>
              <w:t>F</w:t>
            </w:r>
            <w:r w:rsidRPr="00FD62DB">
              <w:rPr>
                <w:rFonts w:asciiTheme="minorEastAsia" w:hAnsiTheme="minorEastAsia" w:hint="eastAsia"/>
                <w:b/>
                <w:color w:val="0000FF"/>
                <w:sz w:val="18"/>
                <w:szCs w:val="18"/>
              </w:rPr>
              <w:t>】</w:t>
            </w:r>
          </w:p>
        </w:tc>
      </w:tr>
      <w:tr w:rsidR="00D659B0" w:rsidRPr="002B717F" w:rsidTr="00E97E38">
        <w:tc>
          <w:tcPr>
            <w:tcW w:w="3294" w:type="dxa"/>
          </w:tcPr>
          <w:p w:rsidR="00D659B0" w:rsidRPr="00E97E38" w:rsidRDefault="00D659B0" w:rsidP="00D659B0">
            <w:pPr>
              <w:pStyle w:val="Default"/>
              <w:rPr>
                <w:rFonts w:asciiTheme="minorEastAsia" w:eastAsiaTheme="minorEastAsia" w:hAnsiTheme="minorEastAsia"/>
                <w:b/>
                <w:color w:val="0000FF"/>
                <w:sz w:val="21"/>
                <w:szCs w:val="21"/>
              </w:rPr>
            </w:pPr>
            <w:r w:rsidRPr="00E97E38">
              <w:rPr>
                <w:rFonts w:asciiTheme="minorEastAsia" w:eastAsiaTheme="minorEastAsia" w:hAnsiTheme="minorEastAsia" w:hint="eastAsia"/>
                <w:b/>
                <w:color w:val="0000FF"/>
                <w:sz w:val="21"/>
                <w:szCs w:val="21"/>
              </w:rPr>
              <w:lastRenderedPageBreak/>
              <w:t>供股权数量</w:t>
            </w:r>
          </w:p>
          <w:p w:rsidR="00E97E38" w:rsidRPr="00E97E38" w:rsidRDefault="00E97E38" w:rsidP="00D659B0">
            <w:pPr>
              <w:pStyle w:val="Default"/>
              <w:rPr>
                <w:rFonts w:asciiTheme="minorEastAsia" w:eastAsiaTheme="minorEastAsia" w:hAnsiTheme="minorEastAsia"/>
                <w:b/>
                <w:color w:val="0000FF"/>
                <w:sz w:val="21"/>
                <w:szCs w:val="21"/>
              </w:rPr>
            </w:pPr>
            <w:r w:rsidRPr="00E97E38">
              <w:rPr>
                <w:rFonts w:asciiTheme="minorEastAsia" w:eastAsiaTheme="minorEastAsia" w:hAnsiTheme="minorEastAsia" w:hint="eastAsia"/>
                <w:b/>
                <w:color w:val="0000FF"/>
                <w:sz w:val="21"/>
                <w:szCs w:val="21"/>
              </w:rPr>
              <w:t>如果类型是1 ，即正常供股</w:t>
            </w:r>
          </w:p>
          <w:p w:rsidR="00E97E38" w:rsidRPr="00E97E38" w:rsidRDefault="00E97E38" w:rsidP="00D659B0">
            <w:pPr>
              <w:pStyle w:val="Default"/>
              <w:rPr>
                <w:rFonts w:asciiTheme="minorEastAsia" w:eastAsiaTheme="minorEastAsia" w:hAnsiTheme="minorEastAsia"/>
                <w:b/>
                <w:color w:val="0000FF"/>
                <w:sz w:val="21"/>
                <w:szCs w:val="21"/>
              </w:rPr>
            </w:pPr>
            <w:r w:rsidRPr="00E97E38">
              <w:rPr>
                <w:rFonts w:asciiTheme="minorEastAsia" w:eastAsiaTheme="minorEastAsia" w:hAnsiTheme="minorEastAsia" w:hint="eastAsia"/>
                <w:b/>
                <w:color w:val="0000FF"/>
                <w:sz w:val="21"/>
                <w:szCs w:val="21"/>
              </w:rPr>
              <w:t>这是供股数量（即行权数量）</w:t>
            </w:r>
          </w:p>
          <w:p w:rsidR="00E97E38" w:rsidRPr="00E97E38" w:rsidRDefault="00E97E38" w:rsidP="00D659B0">
            <w:pPr>
              <w:pStyle w:val="Default"/>
              <w:rPr>
                <w:rFonts w:asciiTheme="minorEastAsia" w:eastAsiaTheme="minorEastAsia" w:hAnsiTheme="minorEastAsia"/>
                <w:b/>
                <w:color w:val="0000FF"/>
                <w:sz w:val="21"/>
                <w:szCs w:val="21"/>
              </w:rPr>
            </w:pPr>
            <w:r w:rsidRPr="00E97E38">
              <w:rPr>
                <w:rFonts w:asciiTheme="minorEastAsia" w:eastAsiaTheme="minorEastAsia" w:hAnsiTheme="minorEastAsia" w:hint="eastAsia"/>
                <w:b/>
                <w:color w:val="0000FF"/>
                <w:sz w:val="21"/>
                <w:szCs w:val="21"/>
              </w:rPr>
              <w:t>如果类型是2，即额外供股</w:t>
            </w:r>
          </w:p>
          <w:p w:rsidR="00E97E38" w:rsidRPr="00E97E38" w:rsidRDefault="00E97E38" w:rsidP="00D659B0">
            <w:pPr>
              <w:pStyle w:val="Default"/>
              <w:rPr>
                <w:rFonts w:asciiTheme="minorEastAsia" w:eastAsiaTheme="minorEastAsia" w:hAnsiTheme="minorEastAsia"/>
                <w:sz w:val="21"/>
                <w:szCs w:val="21"/>
              </w:rPr>
            </w:pPr>
            <w:r w:rsidRPr="00E97E38">
              <w:rPr>
                <w:rFonts w:asciiTheme="minorEastAsia" w:eastAsiaTheme="minorEastAsia" w:hAnsiTheme="minorEastAsia" w:hint="eastAsia"/>
                <w:b/>
                <w:color w:val="0000FF"/>
                <w:sz w:val="21"/>
                <w:szCs w:val="21"/>
              </w:rPr>
              <w:t>这是额外认购数量</w:t>
            </w: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Rights quantity</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9(13)</w:t>
            </w:r>
          </w:p>
        </w:tc>
        <w:tc>
          <w:tcPr>
            <w:tcW w:w="3969" w:type="dxa"/>
          </w:tcPr>
          <w:p w:rsidR="00D659B0" w:rsidRPr="00431756" w:rsidRDefault="00D659B0" w:rsidP="00D659B0">
            <w:pPr>
              <w:rPr>
                <w:rFonts w:asciiTheme="minorEastAsia" w:hAnsiTheme="minorEastAsia"/>
                <w:sz w:val="22"/>
              </w:rPr>
            </w:pPr>
          </w:p>
        </w:tc>
        <w:tc>
          <w:tcPr>
            <w:tcW w:w="3969" w:type="dxa"/>
          </w:tcPr>
          <w:p w:rsidR="00D659B0" w:rsidRDefault="00D659B0" w:rsidP="00D659B0">
            <w:r w:rsidRPr="00FD62DB">
              <w:rPr>
                <w:rFonts w:asciiTheme="minorEastAsia" w:hAnsiTheme="minorEastAsia" w:hint="eastAsia"/>
                <w:b/>
                <w:color w:val="0000FF"/>
                <w:sz w:val="18"/>
                <w:szCs w:val="18"/>
              </w:rPr>
              <w:t>【</w:t>
            </w:r>
            <w:r w:rsidRPr="00D659B0">
              <w:t>0000003992000</w:t>
            </w:r>
            <w:r w:rsidRPr="00FD62DB">
              <w:rPr>
                <w:rFonts w:asciiTheme="minorEastAsia" w:hAnsiTheme="minorEastAsia" w:hint="eastAsia"/>
                <w:b/>
                <w:color w:val="0000FF"/>
                <w:sz w:val="18"/>
                <w:szCs w:val="18"/>
              </w:rPr>
              <w:t>】</w:t>
            </w:r>
          </w:p>
        </w:tc>
      </w:tr>
      <w:tr w:rsidR="00D659B0" w:rsidRPr="002B717F" w:rsidTr="00E97E38">
        <w:tc>
          <w:tcPr>
            <w:tcW w:w="3294" w:type="dxa"/>
          </w:tcPr>
          <w:p w:rsidR="00D659B0" w:rsidRPr="00E97E38" w:rsidRDefault="00D659B0" w:rsidP="00D659B0">
            <w:pPr>
              <w:pStyle w:val="Default"/>
              <w:rPr>
                <w:rFonts w:asciiTheme="minorEastAsia" w:eastAsiaTheme="minorEastAsia" w:hAnsiTheme="minorEastAsia"/>
                <w:sz w:val="21"/>
                <w:szCs w:val="21"/>
              </w:rPr>
            </w:pP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Sign of Rights quantity</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X(1)</w:t>
            </w:r>
          </w:p>
        </w:tc>
        <w:tc>
          <w:tcPr>
            <w:tcW w:w="3969" w:type="dxa"/>
          </w:tcPr>
          <w:p w:rsidR="00D659B0" w:rsidRPr="00431756" w:rsidRDefault="00D659B0" w:rsidP="00D659B0">
            <w:pPr>
              <w:rPr>
                <w:rFonts w:asciiTheme="minorEastAsia" w:hAnsiTheme="minorEastAsia"/>
                <w:sz w:val="22"/>
              </w:rPr>
            </w:pPr>
            <w:r w:rsidRPr="00431756">
              <w:rPr>
                <w:rFonts w:asciiTheme="minorEastAsia" w:hAnsiTheme="minorEastAsia"/>
                <w:sz w:val="22"/>
              </w:rPr>
              <w:t>"-" = negative</w:t>
            </w:r>
          </w:p>
          <w:p w:rsidR="00D659B0" w:rsidRPr="00431756" w:rsidRDefault="00D659B0" w:rsidP="00D659B0">
            <w:pPr>
              <w:rPr>
                <w:rFonts w:asciiTheme="minorEastAsia" w:hAnsiTheme="minorEastAsia"/>
                <w:sz w:val="22"/>
              </w:rPr>
            </w:pPr>
            <w:r w:rsidRPr="00431756">
              <w:rPr>
                <w:rFonts w:asciiTheme="minorEastAsia" w:hAnsiTheme="minorEastAsia"/>
                <w:sz w:val="22"/>
              </w:rPr>
              <w:t>blank = 0 or positive</w:t>
            </w:r>
          </w:p>
        </w:tc>
        <w:tc>
          <w:tcPr>
            <w:tcW w:w="3969" w:type="dxa"/>
          </w:tcPr>
          <w:p w:rsidR="00D659B0" w:rsidRDefault="00D659B0" w:rsidP="00D659B0">
            <w:r w:rsidRPr="00FD62DB">
              <w:rPr>
                <w:rFonts w:asciiTheme="minorEastAsia" w:hAnsiTheme="minorEastAsia" w:hint="eastAsia"/>
                <w:b/>
                <w:color w:val="0000FF"/>
                <w:sz w:val="18"/>
                <w:szCs w:val="18"/>
              </w:rPr>
              <w:t>【</w:t>
            </w:r>
            <w:r>
              <w:rPr>
                <w:rFonts w:asciiTheme="minorEastAsia" w:hAnsiTheme="minorEastAsia" w:hint="eastAsia"/>
                <w:sz w:val="18"/>
                <w:szCs w:val="18"/>
              </w:rPr>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即SPACE(1)</w:t>
            </w:r>
          </w:p>
        </w:tc>
      </w:tr>
      <w:tr w:rsidR="00D659B0" w:rsidRPr="002B717F" w:rsidTr="00E97E38">
        <w:tc>
          <w:tcPr>
            <w:tcW w:w="3294" w:type="dxa"/>
          </w:tcPr>
          <w:p w:rsidR="00D659B0" w:rsidRDefault="00E97E38" w:rsidP="00D659B0">
            <w:pPr>
              <w:pStyle w:val="Default"/>
              <w:rPr>
                <w:rFonts w:asciiTheme="minorEastAsia" w:eastAsiaTheme="minorEastAsia" w:hAnsiTheme="minorEastAsia"/>
                <w:sz w:val="21"/>
                <w:szCs w:val="21"/>
              </w:rPr>
            </w:pPr>
            <w:r>
              <w:rPr>
                <w:rFonts w:asciiTheme="minorEastAsia" w:eastAsiaTheme="minorEastAsia" w:hAnsiTheme="minorEastAsia" w:hint="eastAsia"/>
                <w:sz w:val="21"/>
                <w:szCs w:val="21"/>
              </w:rPr>
              <w:t>分股股票代码</w:t>
            </w:r>
          </w:p>
          <w:p w:rsidR="00E97E38" w:rsidRPr="00E97E38" w:rsidRDefault="00E97E38" w:rsidP="00D659B0">
            <w:pPr>
              <w:pStyle w:val="Default"/>
              <w:rPr>
                <w:rFonts w:asciiTheme="minorEastAsia" w:eastAsiaTheme="minorEastAsia" w:hAnsiTheme="minorEastAsia"/>
                <w:b/>
                <w:color w:val="0000FF"/>
                <w:sz w:val="21"/>
                <w:szCs w:val="21"/>
              </w:rPr>
            </w:pPr>
            <w:r w:rsidRPr="00E97E38">
              <w:rPr>
                <w:rFonts w:asciiTheme="minorEastAsia" w:eastAsiaTheme="minorEastAsia" w:hAnsiTheme="minorEastAsia" w:hint="eastAsia"/>
                <w:b/>
                <w:color w:val="0000FF"/>
                <w:sz w:val="21"/>
                <w:szCs w:val="21"/>
              </w:rPr>
              <w:t>这里是供股认购的标股证券代码</w:t>
            </w: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Distributed stock code</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9(5)</w:t>
            </w:r>
          </w:p>
        </w:tc>
        <w:tc>
          <w:tcPr>
            <w:tcW w:w="3969" w:type="dxa"/>
          </w:tcPr>
          <w:p w:rsidR="00D659B0" w:rsidRPr="00431756" w:rsidRDefault="00D659B0" w:rsidP="00D659B0">
            <w:pPr>
              <w:rPr>
                <w:rFonts w:asciiTheme="minorEastAsia" w:hAnsiTheme="minorEastAsia"/>
                <w:sz w:val="22"/>
              </w:rPr>
            </w:pPr>
          </w:p>
        </w:tc>
        <w:tc>
          <w:tcPr>
            <w:tcW w:w="3969" w:type="dxa"/>
          </w:tcPr>
          <w:p w:rsidR="00D659B0" w:rsidRDefault="00D659B0" w:rsidP="00D659B0">
            <w:r w:rsidRPr="00FD62DB">
              <w:rPr>
                <w:rFonts w:asciiTheme="minorEastAsia" w:hAnsiTheme="minorEastAsia" w:hint="eastAsia"/>
                <w:b/>
                <w:color w:val="0000FF"/>
                <w:sz w:val="18"/>
                <w:szCs w:val="18"/>
              </w:rPr>
              <w:t>【</w:t>
            </w:r>
            <w:r w:rsidRPr="00D659B0">
              <w:t>0076</w:t>
            </w:r>
            <w:r>
              <w:rPr>
                <w:rFonts w:hint="eastAsia"/>
              </w:rPr>
              <w:t>7</w:t>
            </w:r>
            <w:r w:rsidRPr="00FD62DB">
              <w:rPr>
                <w:rFonts w:asciiTheme="minorEastAsia" w:hAnsiTheme="minorEastAsia" w:hint="eastAsia"/>
                <w:b/>
                <w:color w:val="0000FF"/>
                <w:sz w:val="18"/>
                <w:szCs w:val="18"/>
              </w:rPr>
              <w:t>】</w:t>
            </w:r>
          </w:p>
        </w:tc>
      </w:tr>
      <w:tr w:rsidR="00D659B0" w:rsidRPr="002B717F" w:rsidTr="00E97E38">
        <w:tc>
          <w:tcPr>
            <w:tcW w:w="3294" w:type="dxa"/>
          </w:tcPr>
          <w:p w:rsidR="00D659B0" w:rsidRPr="00E97E38" w:rsidRDefault="00D659B0" w:rsidP="00D659B0">
            <w:pPr>
              <w:pStyle w:val="Default"/>
              <w:rPr>
                <w:rFonts w:asciiTheme="minorEastAsia" w:eastAsiaTheme="minorEastAsia" w:hAnsiTheme="minorEastAsia"/>
                <w:sz w:val="21"/>
                <w:szCs w:val="21"/>
              </w:rPr>
            </w:pP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ISIN</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X(12)</w:t>
            </w:r>
          </w:p>
        </w:tc>
        <w:tc>
          <w:tcPr>
            <w:tcW w:w="3969" w:type="dxa"/>
          </w:tcPr>
          <w:p w:rsidR="00D659B0" w:rsidRPr="00431756" w:rsidRDefault="00D659B0" w:rsidP="00D659B0">
            <w:pPr>
              <w:rPr>
                <w:rFonts w:asciiTheme="minorEastAsia" w:hAnsiTheme="minorEastAsia"/>
                <w:sz w:val="22"/>
              </w:rPr>
            </w:pPr>
          </w:p>
        </w:tc>
        <w:tc>
          <w:tcPr>
            <w:tcW w:w="3969" w:type="dxa"/>
          </w:tcPr>
          <w:p w:rsidR="00D659B0" w:rsidRDefault="00D659B0" w:rsidP="00D659B0">
            <w:r w:rsidRPr="00FD62DB">
              <w:rPr>
                <w:rFonts w:asciiTheme="minorEastAsia" w:hAnsiTheme="minorEastAsia" w:hint="eastAsia"/>
                <w:b/>
                <w:color w:val="0000FF"/>
                <w:sz w:val="18"/>
                <w:szCs w:val="18"/>
              </w:rPr>
              <w:t>【</w:t>
            </w:r>
            <w:r w:rsidRPr="00D659B0">
              <w:t>BMG6853V190</w:t>
            </w:r>
            <w:r>
              <w:rPr>
                <w:rFonts w:hint="eastAsia"/>
              </w:rPr>
              <w:t>0</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即SPACE(3)</w:t>
            </w:r>
          </w:p>
        </w:tc>
      </w:tr>
      <w:tr w:rsidR="00D659B0" w:rsidRPr="0016060E" w:rsidTr="00E97E38">
        <w:tc>
          <w:tcPr>
            <w:tcW w:w="3294" w:type="dxa"/>
          </w:tcPr>
          <w:p w:rsidR="00B03918" w:rsidRPr="00B03918" w:rsidRDefault="00B03918" w:rsidP="00B03918">
            <w:pPr>
              <w:widowControl/>
              <w:jc w:val="left"/>
              <w:textAlignment w:val="top"/>
              <w:rPr>
                <w:rFonts w:asciiTheme="minorEastAsia" w:hAnsiTheme="minorEastAsia" w:cs="Arial"/>
                <w:color w:val="888888"/>
                <w:kern w:val="0"/>
                <w:szCs w:val="21"/>
              </w:rPr>
            </w:pPr>
            <w:r w:rsidRPr="00E97E38">
              <w:rPr>
                <w:rFonts w:asciiTheme="minorEastAsia" w:hAnsiTheme="minorEastAsia" w:cs="Arial" w:hint="eastAsia"/>
                <w:color w:val="000000"/>
                <w:kern w:val="0"/>
                <w:szCs w:val="21"/>
              </w:rPr>
              <w:t>应收量</w:t>
            </w:r>
          </w:p>
          <w:p w:rsidR="00D659B0" w:rsidRPr="00E97E38" w:rsidRDefault="00E97E38" w:rsidP="00E97E38">
            <w:pPr>
              <w:pStyle w:val="Default"/>
              <w:rPr>
                <w:rFonts w:asciiTheme="minorEastAsia" w:eastAsiaTheme="minorEastAsia" w:hAnsiTheme="minorEastAsia"/>
                <w:b/>
                <w:color w:val="0000FF"/>
                <w:sz w:val="21"/>
                <w:szCs w:val="21"/>
              </w:rPr>
            </w:pPr>
            <w:r>
              <w:rPr>
                <w:rFonts w:asciiTheme="minorEastAsia" w:eastAsiaTheme="minorEastAsia" w:hAnsiTheme="minorEastAsia" w:hint="eastAsia"/>
                <w:b/>
                <w:color w:val="0000FF"/>
                <w:sz w:val="21"/>
                <w:szCs w:val="21"/>
              </w:rPr>
              <w:t>这里</w:t>
            </w:r>
            <w:proofErr w:type="gramStart"/>
            <w:r>
              <w:rPr>
                <w:rFonts w:asciiTheme="minorEastAsia" w:eastAsiaTheme="minorEastAsia" w:hAnsiTheme="minorEastAsia" w:hint="eastAsia"/>
                <w:b/>
                <w:color w:val="0000FF"/>
                <w:sz w:val="21"/>
                <w:szCs w:val="21"/>
              </w:rPr>
              <w:t>指</w:t>
            </w:r>
            <w:r w:rsidRPr="00E97E38">
              <w:rPr>
                <w:rFonts w:asciiTheme="minorEastAsia" w:eastAsiaTheme="minorEastAsia" w:hAnsiTheme="minorEastAsia" w:hint="eastAsia"/>
                <w:b/>
                <w:color w:val="0000FF"/>
                <w:sz w:val="21"/>
                <w:szCs w:val="21"/>
              </w:rPr>
              <w:t>股份</w:t>
            </w:r>
            <w:proofErr w:type="gramEnd"/>
            <w:r w:rsidR="00B03918" w:rsidRPr="00E97E38">
              <w:rPr>
                <w:rFonts w:asciiTheme="minorEastAsia" w:eastAsiaTheme="minorEastAsia" w:hAnsiTheme="minorEastAsia" w:hint="eastAsia"/>
                <w:b/>
                <w:color w:val="0000FF"/>
                <w:sz w:val="21"/>
                <w:szCs w:val="21"/>
              </w:rPr>
              <w:t>到账数量</w:t>
            </w: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Receivable quantity</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9(13)</w:t>
            </w:r>
          </w:p>
        </w:tc>
        <w:tc>
          <w:tcPr>
            <w:tcW w:w="3969" w:type="dxa"/>
          </w:tcPr>
          <w:p w:rsidR="00D659B0" w:rsidRPr="00431756" w:rsidRDefault="00D659B0" w:rsidP="00D659B0">
            <w:pPr>
              <w:rPr>
                <w:rFonts w:asciiTheme="minorEastAsia" w:hAnsiTheme="minorEastAsia"/>
                <w:sz w:val="22"/>
              </w:rPr>
            </w:pPr>
            <w:r w:rsidRPr="00431756">
              <w:rPr>
                <w:rFonts w:asciiTheme="minorEastAsia" w:hAnsiTheme="minorEastAsia"/>
                <w:sz w:val="22"/>
              </w:rPr>
              <w:t>0 = To be determined (if Recv type = "C"/"P")</w:t>
            </w:r>
          </w:p>
        </w:tc>
        <w:tc>
          <w:tcPr>
            <w:tcW w:w="3969" w:type="dxa"/>
          </w:tcPr>
          <w:p w:rsidR="00D659B0" w:rsidRDefault="00D659B0" w:rsidP="00D659B0">
            <w:r w:rsidRPr="00FD62DB">
              <w:rPr>
                <w:rFonts w:asciiTheme="minorEastAsia" w:hAnsiTheme="minorEastAsia" w:hint="eastAsia"/>
                <w:b/>
                <w:color w:val="0000FF"/>
                <w:sz w:val="18"/>
                <w:szCs w:val="18"/>
              </w:rPr>
              <w:t>【</w:t>
            </w:r>
            <w:r w:rsidRPr="00D659B0">
              <w:t>0000003992000</w:t>
            </w:r>
            <w:r w:rsidRPr="00FD62DB">
              <w:rPr>
                <w:rFonts w:asciiTheme="minorEastAsia" w:hAnsiTheme="minorEastAsia" w:hint="eastAsia"/>
                <w:b/>
                <w:color w:val="0000FF"/>
                <w:sz w:val="18"/>
                <w:szCs w:val="18"/>
              </w:rPr>
              <w:t>】</w:t>
            </w:r>
          </w:p>
        </w:tc>
      </w:tr>
      <w:tr w:rsidR="00D659B0" w:rsidRPr="0016060E" w:rsidTr="00E97E38">
        <w:tc>
          <w:tcPr>
            <w:tcW w:w="3294" w:type="dxa"/>
          </w:tcPr>
          <w:p w:rsidR="00D659B0" w:rsidRPr="00E97E38" w:rsidRDefault="00D659B0" w:rsidP="00D659B0">
            <w:pPr>
              <w:pStyle w:val="Default"/>
              <w:rPr>
                <w:rFonts w:asciiTheme="minorEastAsia" w:eastAsiaTheme="minorEastAsia" w:hAnsiTheme="minorEastAsia"/>
                <w:sz w:val="21"/>
                <w:szCs w:val="21"/>
              </w:rPr>
            </w:pP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Sign of Receivable quantity</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hint="eastAsia"/>
                <w:sz w:val="22"/>
              </w:rPr>
              <w:t>X(1)</w:t>
            </w:r>
          </w:p>
        </w:tc>
        <w:tc>
          <w:tcPr>
            <w:tcW w:w="3969" w:type="dxa"/>
          </w:tcPr>
          <w:p w:rsidR="00D659B0" w:rsidRPr="00431756" w:rsidRDefault="00D659B0" w:rsidP="00D659B0">
            <w:pPr>
              <w:rPr>
                <w:rFonts w:asciiTheme="minorEastAsia" w:hAnsiTheme="minorEastAsia"/>
                <w:sz w:val="22"/>
              </w:rPr>
            </w:pPr>
            <w:r w:rsidRPr="00431756">
              <w:rPr>
                <w:rFonts w:asciiTheme="minorEastAsia" w:hAnsiTheme="minorEastAsia"/>
                <w:sz w:val="22"/>
              </w:rPr>
              <w:t>"-" = negative</w:t>
            </w:r>
            <w:r w:rsidRPr="00431756">
              <w:rPr>
                <w:rFonts w:asciiTheme="minorEastAsia" w:hAnsiTheme="minorEastAsia" w:hint="eastAsia"/>
                <w:sz w:val="22"/>
              </w:rPr>
              <w:t xml:space="preserve"> </w:t>
            </w:r>
          </w:p>
          <w:p w:rsidR="00D659B0" w:rsidRPr="00431756" w:rsidRDefault="00D659B0" w:rsidP="00D659B0">
            <w:pPr>
              <w:rPr>
                <w:rFonts w:asciiTheme="minorEastAsia" w:hAnsiTheme="minorEastAsia"/>
                <w:sz w:val="22"/>
              </w:rPr>
            </w:pPr>
            <w:r w:rsidRPr="00431756">
              <w:rPr>
                <w:rFonts w:asciiTheme="minorEastAsia" w:hAnsiTheme="minorEastAsia"/>
                <w:sz w:val="22"/>
              </w:rPr>
              <w:t>blank = 0 or positive</w:t>
            </w:r>
          </w:p>
        </w:tc>
        <w:tc>
          <w:tcPr>
            <w:tcW w:w="3969" w:type="dxa"/>
          </w:tcPr>
          <w:p w:rsidR="00D659B0" w:rsidRDefault="00D659B0" w:rsidP="00D659B0">
            <w:r w:rsidRPr="00FD62DB">
              <w:rPr>
                <w:rFonts w:asciiTheme="minorEastAsia" w:hAnsiTheme="minorEastAsia" w:hint="eastAsia"/>
                <w:b/>
                <w:color w:val="0000FF"/>
                <w:sz w:val="18"/>
                <w:szCs w:val="18"/>
              </w:rPr>
              <w:t>【</w:t>
            </w:r>
            <w:r>
              <w:rPr>
                <w:rFonts w:asciiTheme="minorEastAsia" w:hAnsiTheme="minorEastAsia" w:hint="eastAsia"/>
                <w:sz w:val="18"/>
                <w:szCs w:val="18"/>
              </w:rPr>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即SPACE(1)</w:t>
            </w:r>
          </w:p>
        </w:tc>
      </w:tr>
      <w:tr w:rsidR="00D659B0" w:rsidRPr="0016060E" w:rsidTr="00E97E38">
        <w:tc>
          <w:tcPr>
            <w:tcW w:w="3294" w:type="dxa"/>
          </w:tcPr>
          <w:p w:rsidR="00D659B0" w:rsidRPr="00E97E38" w:rsidRDefault="00D659B0" w:rsidP="00D659B0">
            <w:pPr>
              <w:pStyle w:val="Default"/>
              <w:rPr>
                <w:rFonts w:asciiTheme="minorEastAsia" w:eastAsiaTheme="minorEastAsia" w:hAnsiTheme="minorEastAsia"/>
                <w:sz w:val="21"/>
                <w:szCs w:val="21"/>
              </w:rPr>
            </w:pP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Announcement number</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hint="eastAsia"/>
                <w:sz w:val="22"/>
              </w:rPr>
              <w:t>X(9)</w:t>
            </w:r>
          </w:p>
        </w:tc>
        <w:tc>
          <w:tcPr>
            <w:tcW w:w="3969" w:type="dxa"/>
          </w:tcPr>
          <w:p w:rsidR="00D659B0" w:rsidRPr="00431756" w:rsidRDefault="00D659B0" w:rsidP="00D659B0">
            <w:pPr>
              <w:rPr>
                <w:rFonts w:asciiTheme="minorEastAsia" w:hAnsiTheme="minorEastAsia"/>
                <w:sz w:val="22"/>
              </w:rPr>
            </w:pPr>
          </w:p>
        </w:tc>
        <w:tc>
          <w:tcPr>
            <w:tcW w:w="3969" w:type="dxa"/>
          </w:tcPr>
          <w:p w:rsidR="00D659B0" w:rsidRDefault="00D659B0" w:rsidP="00D659B0">
            <w:r w:rsidRPr="00FD62DB">
              <w:rPr>
                <w:rFonts w:asciiTheme="minorEastAsia" w:hAnsiTheme="minorEastAsia" w:hint="eastAsia"/>
                <w:b/>
                <w:color w:val="0000FF"/>
                <w:sz w:val="18"/>
                <w:szCs w:val="18"/>
              </w:rPr>
              <w:t>【</w:t>
            </w:r>
            <w:r w:rsidRPr="00D659B0">
              <w:t>A00132870</w:t>
            </w:r>
            <w:r w:rsidRPr="00FD62DB">
              <w:rPr>
                <w:rFonts w:asciiTheme="minorEastAsia" w:hAnsiTheme="minorEastAsia" w:hint="eastAsia"/>
                <w:b/>
                <w:color w:val="0000FF"/>
                <w:sz w:val="18"/>
                <w:szCs w:val="18"/>
              </w:rPr>
              <w:t>】</w:t>
            </w:r>
          </w:p>
        </w:tc>
      </w:tr>
      <w:tr w:rsidR="00D659B0" w:rsidRPr="0016060E" w:rsidTr="00E97E38">
        <w:tc>
          <w:tcPr>
            <w:tcW w:w="3294" w:type="dxa"/>
          </w:tcPr>
          <w:p w:rsidR="00D659B0" w:rsidRPr="00E97E38" w:rsidRDefault="00D659B0" w:rsidP="00D659B0">
            <w:pPr>
              <w:pStyle w:val="Default"/>
              <w:rPr>
                <w:rFonts w:asciiTheme="minorEastAsia" w:eastAsiaTheme="minorEastAsia" w:hAnsiTheme="minorEastAsia"/>
                <w:sz w:val="21"/>
                <w:szCs w:val="21"/>
              </w:rPr>
            </w:pP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Event sequential number</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9(2)</w:t>
            </w:r>
          </w:p>
        </w:tc>
        <w:tc>
          <w:tcPr>
            <w:tcW w:w="3969" w:type="dxa"/>
          </w:tcPr>
          <w:p w:rsidR="00D659B0" w:rsidRPr="00431756" w:rsidRDefault="00D659B0" w:rsidP="00D659B0">
            <w:pPr>
              <w:rPr>
                <w:rFonts w:asciiTheme="minorEastAsia" w:hAnsiTheme="minorEastAsia"/>
                <w:sz w:val="22"/>
              </w:rPr>
            </w:pPr>
          </w:p>
        </w:tc>
        <w:tc>
          <w:tcPr>
            <w:tcW w:w="3969" w:type="dxa"/>
          </w:tcPr>
          <w:p w:rsidR="00D659B0" w:rsidRDefault="00D659B0" w:rsidP="00B03918">
            <w:r w:rsidRPr="00FD62DB">
              <w:rPr>
                <w:rFonts w:asciiTheme="minorEastAsia" w:hAnsiTheme="minorEastAsia" w:hint="eastAsia"/>
                <w:b/>
                <w:color w:val="0000FF"/>
                <w:sz w:val="18"/>
                <w:szCs w:val="18"/>
              </w:rPr>
              <w:t>【</w:t>
            </w:r>
            <w:r>
              <w:rPr>
                <w:rFonts w:hint="eastAsia"/>
              </w:rPr>
              <w:t>01</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w:t>
            </w:r>
          </w:p>
        </w:tc>
      </w:tr>
      <w:tr w:rsidR="00D659B0" w:rsidRPr="0016060E" w:rsidTr="00E97E38">
        <w:tc>
          <w:tcPr>
            <w:tcW w:w="3294" w:type="dxa"/>
          </w:tcPr>
          <w:p w:rsidR="00B03918" w:rsidRDefault="00B03918" w:rsidP="00B03918">
            <w:pPr>
              <w:widowControl/>
              <w:jc w:val="left"/>
              <w:textAlignment w:val="top"/>
              <w:rPr>
                <w:rFonts w:asciiTheme="minorEastAsia" w:hAnsiTheme="minorEastAsia" w:cs="Arial"/>
                <w:color w:val="000000"/>
                <w:kern w:val="0"/>
                <w:szCs w:val="21"/>
              </w:rPr>
            </w:pPr>
            <w:r w:rsidRPr="00E97E38">
              <w:rPr>
                <w:rFonts w:asciiTheme="minorEastAsia" w:hAnsiTheme="minorEastAsia" w:cs="Arial" w:hint="eastAsia"/>
                <w:color w:val="000000"/>
                <w:kern w:val="0"/>
                <w:szCs w:val="21"/>
              </w:rPr>
              <w:t>公司行动费</w:t>
            </w:r>
          </w:p>
          <w:p w:rsidR="00D659B0" w:rsidRPr="00E97E38" w:rsidRDefault="00E97E38" w:rsidP="00E97E38">
            <w:pPr>
              <w:widowControl/>
              <w:jc w:val="left"/>
              <w:textAlignment w:val="top"/>
              <w:rPr>
                <w:rFonts w:asciiTheme="minorEastAsia" w:hAnsiTheme="minorEastAsia"/>
                <w:b/>
                <w:color w:val="0000FF"/>
                <w:szCs w:val="21"/>
              </w:rPr>
            </w:pPr>
            <w:r w:rsidRPr="00E97E38">
              <w:rPr>
                <w:rFonts w:asciiTheme="minorEastAsia" w:hAnsiTheme="minorEastAsia" w:cs="Arial" w:hint="eastAsia"/>
                <w:b/>
                <w:color w:val="0000FF"/>
                <w:kern w:val="0"/>
                <w:szCs w:val="21"/>
              </w:rPr>
              <w:t>这里指香港结算收取行权费用</w:t>
            </w: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Corporate action fee</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9(7)V9(2)</w:t>
            </w:r>
          </w:p>
        </w:tc>
        <w:tc>
          <w:tcPr>
            <w:tcW w:w="3969" w:type="dxa"/>
          </w:tcPr>
          <w:p w:rsidR="00D659B0" w:rsidRPr="00431756" w:rsidRDefault="00D659B0" w:rsidP="00D659B0">
            <w:pPr>
              <w:rPr>
                <w:rFonts w:asciiTheme="minorEastAsia" w:hAnsiTheme="minorEastAsia"/>
                <w:sz w:val="22"/>
              </w:rPr>
            </w:pPr>
          </w:p>
        </w:tc>
        <w:tc>
          <w:tcPr>
            <w:tcW w:w="3969" w:type="dxa"/>
          </w:tcPr>
          <w:p w:rsidR="00D659B0" w:rsidRDefault="00D659B0" w:rsidP="00D659B0">
            <w:r w:rsidRPr="00FD62DB">
              <w:rPr>
                <w:rFonts w:asciiTheme="minorEastAsia" w:hAnsiTheme="minorEastAsia" w:hint="eastAsia"/>
                <w:b/>
                <w:color w:val="0000FF"/>
                <w:sz w:val="18"/>
                <w:szCs w:val="18"/>
              </w:rPr>
              <w:t>【</w:t>
            </w:r>
            <w:r w:rsidRPr="00D659B0">
              <w:t>00000800</w:t>
            </w:r>
            <w:r>
              <w:rPr>
                <w:rFonts w:hint="eastAsia"/>
              </w:rPr>
              <w:t>0</w:t>
            </w:r>
            <w:r w:rsidRPr="00FD62DB">
              <w:rPr>
                <w:rFonts w:asciiTheme="minorEastAsia" w:hAnsiTheme="minorEastAsia" w:hint="eastAsia"/>
                <w:b/>
                <w:color w:val="0000FF"/>
                <w:sz w:val="18"/>
                <w:szCs w:val="18"/>
              </w:rPr>
              <w:t>】</w:t>
            </w:r>
          </w:p>
        </w:tc>
      </w:tr>
      <w:tr w:rsidR="00D659B0" w:rsidRPr="0016060E" w:rsidTr="00E97E38">
        <w:tc>
          <w:tcPr>
            <w:tcW w:w="3294" w:type="dxa"/>
          </w:tcPr>
          <w:p w:rsidR="00D659B0" w:rsidRPr="00E97E38" w:rsidRDefault="00B03918" w:rsidP="00D659B0">
            <w:pPr>
              <w:pStyle w:val="Default"/>
              <w:rPr>
                <w:rFonts w:asciiTheme="minorEastAsia" w:eastAsiaTheme="minorEastAsia" w:hAnsiTheme="minorEastAsia"/>
                <w:sz w:val="21"/>
                <w:szCs w:val="21"/>
              </w:rPr>
            </w:pPr>
            <w:r w:rsidRPr="00E97E38">
              <w:rPr>
                <w:rStyle w:val="shorttext"/>
                <w:rFonts w:asciiTheme="minorEastAsia" w:eastAsiaTheme="minorEastAsia" w:hAnsiTheme="minorEastAsia" w:cs="Arial" w:hint="eastAsia"/>
                <w:sz w:val="21"/>
                <w:szCs w:val="21"/>
              </w:rPr>
              <w:t>认购款项扣款</w:t>
            </w: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Subscription money collected</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9(13)V9(2)</w:t>
            </w:r>
          </w:p>
        </w:tc>
        <w:tc>
          <w:tcPr>
            <w:tcW w:w="3969" w:type="dxa"/>
          </w:tcPr>
          <w:p w:rsidR="00D659B0" w:rsidRPr="00431756" w:rsidRDefault="00D659B0" w:rsidP="00D659B0">
            <w:pPr>
              <w:rPr>
                <w:rFonts w:asciiTheme="minorEastAsia" w:hAnsiTheme="minorEastAsia"/>
                <w:sz w:val="22"/>
              </w:rPr>
            </w:pPr>
          </w:p>
        </w:tc>
        <w:tc>
          <w:tcPr>
            <w:tcW w:w="3969" w:type="dxa"/>
          </w:tcPr>
          <w:p w:rsidR="00D659B0" w:rsidRDefault="00D659B0" w:rsidP="00D659B0">
            <w:r w:rsidRPr="00FD62DB">
              <w:rPr>
                <w:rFonts w:asciiTheme="minorEastAsia" w:hAnsiTheme="minorEastAsia" w:hint="eastAsia"/>
                <w:b/>
                <w:color w:val="0000FF"/>
                <w:sz w:val="18"/>
                <w:szCs w:val="18"/>
              </w:rPr>
              <w:t>【</w:t>
            </w:r>
            <w:r w:rsidRPr="00D659B0">
              <w:t>00000003193600</w:t>
            </w:r>
            <w:r w:rsidRPr="00FD62DB">
              <w:rPr>
                <w:rFonts w:asciiTheme="minorEastAsia" w:hAnsiTheme="minorEastAsia" w:hint="eastAsia"/>
                <w:b/>
                <w:color w:val="0000FF"/>
                <w:sz w:val="18"/>
                <w:szCs w:val="18"/>
              </w:rPr>
              <w:t>】</w:t>
            </w:r>
          </w:p>
        </w:tc>
      </w:tr>
      <w:tr w:rsidR="00D659B0" w:rsidRPr="0016060E" w:rsidTr="00E97E38">
        <w:tc>
          <w:tcPr>
            <w:tcW w:w="3294" w:type="dxa"/>
          </w:tcPr>
          <w:p w:rsidR="00D659B0" w:rsidRDefault="00B03918" w:rsidP="00D659B0">
            <w:pPr>
              <w:pStyle w:val="Default"/>
              <w:rPr>
                <w:rStyle w:val="shorttext"/>
                <w:rFonts w:asciiTheme="minorEastAsia" w:eastAsiaTheme="minorEastAsia" w:hAnsiTheme="minorEastAsia" w:cs="Arial"/>
                <w:sz w:val="21"/>
                <w:szCs w:val="21"/>
              </w:rPr>
            </w:pPr>
            <w:r w:rsidRPr="00E97E38">
              <w:rPr>
                <w:rStyle w:val="shorttext"/>
                <w:rFonts w:asciiTheme="minorEastAsia" w:eastAsiaTheme="minorEastAsia" w:hAnsiTheme="minorEastAsia" w:cs="Arial" w:hint="eastAsia"/>
                <w:sz w:val="21"/>
                <w:szCs w:val="21"/>
              </w:rPr>
              <w:t>认购款项退还</w:t>
            </w:r>
          </w:p>
          <w:p w:rsidR="00A45842" w:rsidRPr="00A45842" w:rsidRDefault="00A45842" w:rsidP="00D659B0">
            <w:pPr>
              <w:pStyle w:val="Default"/>
              <w:rPr>
                <w:rFonts w:asciiTheme="minorEastAsia" w:eastAsiaTheme="minorEastAsia" w:hAnsiTheme="minorEastAsia"/>
                <w:b/>
                <w:color w:val="0000FF"/>
                <w:sz w:val="21"/>
                <w:szCs w:val="21"/>
              </w:rPr>
            </w:pPr>
            <w:r w:rsidRPr="00A45842">
              <w:rPr>
                <w:rStyle w:val="shorttext"/>
                <w:rFonts w:asciiTheme="minorEastAsia" w:eastAsiaTheme="minorEastAsia" w:hAnsiTheme="minorEastAsia" w:cs="Arial" w:hint="eastAsia"/>
                <w:b/>
                <w:color w:val="0000FF"/>
                <w:sz w:val="21"/>
                <w:szCs w:val="21"/>
              </w:rPr>
              <w:lastRenderedPageBreak/>
              <w:t>有额外供股时才会有退款</w:t>
            </w:r>
          </w:p>
        </w:tc>
        <w:tc>
          <w:tcPr>
            <w:tcW w:w="2835" w:type="dxa"/>
          </w:tcPr>
          <w:p w:rsidR="00D659B0"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lastRenderedPageBreak/>
              <w:t xml:space="preserve">Subscription money </w:t>
            </w:r>
            <w:r w:rsidRPr="00431756">
              <w:rPr>
                <w:rFonts w:asciiTheme="minorEastAsia" w:eastAsiaTheme="minorEastAsia" w:hAnsiTheme="minorEastAsia"/>
                <w:sz w:val="21"/>
                <w:szCs w:val="21"/>
              </w:rPr>
              <w:lastRenderedPageBreak/>
              <w:t>refunded for</w:t>
            </w:r>
          </w:p>
          <w:p w:rsidR="00B03918" w:rsidRPr="00431756" w:rsidRDefault="00B03918"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Unsuccessful</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lastRenderedPageBreak/>
              <w:t>9(13)V9</w:t>
            </w:r>
            <w:r w:rsidRPr="00431756">
              <w:rPr>
                <w:rFonts w:asciiTheme="minorEastAsia" w:hAnsiTheme="minorEastAsia"/>
                <w:sz w:val="22"/>
              </w:rPr>
              <w:lastRenderedPageBreak/>
              <w:t>(2)</w:t>
            </w:r>
          </w:p>
        </w:tc>
        <w:tc>
          <w:tcPr>
            <w:tcW w:w="3969" w:type="dxa"/>
          </w:tcPr>
          <w:p w:rsidR="00D659B0" w:rsidRPr="00431756" w:rsidRDefault="00D659B0" w:rsidP="00D659B0">
            <w:pPr>
              <w:rPr>
                <w:rFonts w:asciiTheme="minorEastAsia" w:hAnsiTheme="minorEastAsia"/>
                <w:sz w:val="22"/>
              </w:rPr>
            </w:pPr>
          </w:p>
        </w:tc>
        <w:tc>
          <w:tcPr>
            <w:tcW w:w="3969" w:type="dxa"/>
          </w:tcPr>
          <w:p w:rsidR="00D659B0" w:rsidRDefault="00D659B0" w:rsidP="00D659B0">
            <w:r w:rsidRPr="00FD62DB">
              <w:rPr>
                <w:rFonts w:asciiTheme="minorEastAsia" w:hAnsiTheme="minorEastAsia" w:hint="eastAsia"/>
                <w:b/>
                <w:color w:val="0000FF"/>
                <w:sz w:val="18"/>
                <w:szCs w:val="18"/>
              </w:rPr>
              <w:t>【</w:t>
            </w:r>
            <w:r w:rsidRPr="00D659B0">
              <w:t>000000000000000</w:t>
            </w:r>
            <w:r w:rsidRPr="00FD62DB">
              <w:rPr>
                <w:rFonts w:asciiTheme="minorEastAsia" w:hAnsiTheme="minorEastAsia" w:hint="eastAsia"/>
                <w:b/>
                <w:color w:val="0000FF"/>
                <w:sz w:val="18"/>
                <w:szCs w:val="18"/>
              </w:rPr>
              <w:t>】</w:t>
            </w:r>
          </w:p>
        </w:tc>
      </w:tr>
      <w:tr w:rsidR="00D659B0" w:rsidRPr="0016060E" w:rsidTr="00E97E38">
        <w:tc>
          <w:tcPr>
            <w:tcW w:w="3294" w:type="dxa"/>
          </w:tcPr>
          <w:p w:rsidR="00B03918" w:rsidRPr="00B03918" w:rsidRDefault="00B03918" w:rsidP="00B03918">
            <w:pPr>
              <w:widowControl/>
              <w:jc w:val="left"/>
              <w:textAlignment w:val="top"/>
              <w:rPr>
                <w:rFonts w:asciiTheme="minorEastAsia" w:hAnsiTheme="minorEastAsia" w:cs="Arial"/>
                <w:color w:val="888888"/>
                <w:kern w:val="0"/>
                <w:szCs w:val="21"/>
              </w:rPr>
            </w:pPr>
            <w:r w:rsidRPr="00E97E38">
              <w:rPr>
                <w:rFonts w:asciiTheme="minorEastAsia" w:hAnsiTheme="minorEastAsia" w:cs="Arial" w:hint="eastAsia"/>
                <w:color w:val="000000"/>
                <w:kern w:val="0"/>
                <w:szCs w:val="21"/>
              </w:rPr>
              <w:lastRenderedPageBreak/>
              <w:t>认购货币</w:t>
            </w:r>
          </w:p>
          <w:p w:rsidR="00D659B0" w:rsidRPr="00E97E38" w:rsidRDefault="00D659B0" w:rsidP="00D659B0">
            <w:pPr>
              <w:pStyle w:val="Default"/>
              <w:rPr>
                <w:rFonts w:asciiTheme="minorEastAsia" w:eastAsiaTheme="minorEastAsia" w:hAnsiTheme="minorEastAsia"/>
                <w:sz w:val="21"/>
                <w:szCs w:val="21"/>
              </w:rPr>
            </w:pP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Subscription currency</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X(3)</w:t>
            </w:r>
          </w:p>
        </w:tc>
        <w:tc>
          <w:tcPr>
            <w:tcW w:w="3969" w:type="dxa"/>
          </w:tcPr>
          <w:p w:rsidR="00D659B0" w:rsidRPr="00431756" w:rsidRDefault="00D659B0" w:rsidP="00D659B0">
            <w:pPr>
              <w:rPr>
                <w:rFonts w:asciiTheme="minorEastAsia" w:hAnsiTheme="minorEastAsia"/>
                <w:sz w:val="22"/>
              </w:rPr>
            </w:pPr>
            <w:r w:rsidRPr="00431756">
              <w:rPr>
                <w:rFonts w:asciiTheme="minorEastAsia" w:hAnsiTheme="minorEastAsia"/>
                <w:sz w:val="22"/>
              </w:rPr>
              <w:t>Blank if HKD</w:t>
            </w:r>
          </w:p>
        </w:tc>
        <w:tc>
          <w:tcPr>
            <w:tcW w:w="3969" w:type="dxa"/>
          </w:tcPr>
          <w:p w:rsidR="00D659B0" w:rsidRDefault="00D659B0" w:rsidP="00B03918">
            <w:r w:rsidRPr="00FD62DB">
              <w:rPr>
                <w:rFonts w:asciiTheme="minorEastAsia" w:hAnsiTheme="minorEastAsia" w:hint="eastAsia"/>
                <w:b/>
                <w:color w:val="0000FF"/>
                <w:sz w:val="18"/>
                <w:szCs w:val="18"/>
              </w:rPr>
              <w:t>【】</w:t>
            </w:r>
            <w:r w:rsidR="00B03918">
              <w:rPr>
                <w:rFonts w:asciiTheme="minorEastAsia" w:hAnsiTheme="minorEastAsia" w:hint="eastAsia"/>
                <w:b/>
                <w:color w:val="0000FF"/>
                <w:sz w:val="18"/>
                <w:szCs w:val="18"/>
              </w:rPr>
              <w:t xml:space="preserve"> 空为HKD</w:t>
            </w:r>
          </w:p>
        </w:tc>
      </w:tr>
      <w:tr w:rsidR="00D659B0" w:rsidRPr="0016060E" w:rsidTr="00E97E38">
        <w:tc>
          <w:tcPr>
            <w:tcW w:w="3294" w:type="dxa"/>
          </w:tcPr>
          <w:p w:rsidR="00D659B0" w:rsidRPr="00E97E38" w:rsidRDefault="00D659B0" w:rsidP="00D659B0">
            <w:pPr>
              <w:pStyle w:val="Default"/>
              <w:rPr>
                <w:rFonts w:asciiTheme="minorEastAsia" w:eastAsiaTheme="minorEastAsia" w:hAnsiTheme="minorEastAsia"/>
                <w:sz w:val="21"/>
                <w:szCs w:val="21"/>
              </w:rPr>
            </w:pP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Payable Date</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hint="eastAsia"/>
                <w:sz w:val="22"/>
              </w:rPr>
              <w:t>9(8)</w:t>
            </w:r>
          </w:p>
        </w:tc>
        <w:tc>
          <w:tcPr>
            <w:tcW w:w="3969" w:type="dxa"/>
          </w:tcPr>
          <w:p w:rsidR="00D659B0" w:rsidRPr="00431756" w:rsidRDefault="00D659B0" w:rsidP="00D659B0">
            <w:pPr>
              <w:rPr>
                <w:rFonts w:asciiTheme="minorEastAsia" w:hAnsiTheme="minorEastAsia"/>
                <w:sz w:val="22"/>
              </w:rPr>
            </w:pPr>
            <w:r w:rsidRPr="00431756">
              <w:rPr>
                <w:rFonts w:asciiTheme="minorEastAsia" w:hAnsiTheme="minorEastAsia" w:hint="eastAsia"/>
                <w:sz w:val="22"/>
              </w:rPr>
              <w:t>YYYYMMDD</w:t>
            </w:r>
          </w:p>
        </w:tc>
        <w:tc>
          <w:tcPr>
            <w:tcW w:w="3969" w:type="dxa"/>
          </w:tcPr>
          <w:p w:rsidR="00D659B0" w:rsidRDefault="00D659B0" w:rsidP="00D659B0">
            <w:r w:rsidRPr="00FD62DB">
              <w:rPr>
                <w:rFonts w:asciiTheme="minorEastAsia" w:hAnsiTheme="minorEastAsia" w:hint="eastAsia"/>
                <w:b/>
                <w:color w:val="0000FF"/>
                <w:sz w:val="18"/>
                <w:szCs w:val="18"/>
              </w:rPr>
              <w:t>【</w:t>
            </w:r>
            <w:r w:rsidR="00B03918" w:rsidRPr="00D659B0">
              <w:t>20110523</w:t>
            </w:r>
            <w:r w:rsidRPr="00FD62DB">
              <w:rPr>
                <w:rFonts w:asciiTheme="minorEastAsia" w:hAnsiTheme="minorEastAsia" w:hint="eastAsia"/>
                <w:b/>
                <w:color w:val="0000FF"/>
                <w:sz w:val="18"/>
                <w:szCs w:val="18"/>
              </w:rPr>
              <w:t>】</w:t>
            </w:r>
          </w:p>
        </w:tc>
      </w:tr>
      <w:tr w:rsidR="00D659B0" w:rsidRPr="0016060E" w:rsidTr="00E97E38">
        <w:tc>
          <w:tcPr>
            <w:tcW w:w="3294" w:type="dxa"/>
          </w:tcPr>
          <w:p w:rsidR="00D659B0" w:rsidRPr="00E97E38" w:rsidRDefault="00D659B0" w:rsidP="00D659B0">
            <w:pPr>
              <w:pStyle w:val="Default"/>
              <w:rPr>
                <w:rFonts w:asciiTheme="minorEastAsia" w:eastAsiaTheme="minorEastAsia" w:hAnsiTheme="minorEastAsia"/>
                <w:sz w:val="21"/>
                <w:szCs w:val="21"/>
              </w:rPr>
            </w:pP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Record checksum</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9(17)</w:t>
            </w:r>
          </w:p>
        </w:tc>
        <w:tc>
          <w:tcPr>
            <w:tcW w:w="3969" w:type="dxa"/>
          </w:tcPr>
          <w:p w:rsidR="00D659B0" w:rsidRPr="00431756" w:rsidRDefault="00A45842" w:rsidP="00A45842">
            <w:pPr>
              <w:rPr>
                <w:rFonts w:asciiTheme="minorEastAsia" w:hAnsiTheme="minorEastAsia"/>
                <w:sz w:val="22"/>
              </w:rPr>
            </w:pPr>
            <w:r>
              <w:rPr>
                <w:rFonts w:asciiTheme="minorEastAsia" w:hAnsiTheme="minorEastAsia" w:hint="eastAsia"/>
                <w:sz w:val="22"/>
              </w:rPr>
              <w:t>应付日期+退款+扣款+费用+供股权代码</w:t>
            </w:r>
            <w:proofErr w:type="gramStart"/>
            <w:r>
              <w:rPr>
                <w:rFonts w:asciiTheme="minorEastAsia" w:hAnsiTheme="minorEastAsia" w:hint="eastAsia"/>
                <w:sz w:val="22"/>
              </w:rPr>
              <w:t>码</w:t>
            </w:r>
            <w:proofErr w:type="gramEnd"/>
            <w:r>
              <w:rPr>
                <w:rFonts w:asciiTheme="minorEastAsia" w:hAnsiTheme="minorEastAsia" w:hint="eastAsia"/>
                <w:sz w:val="22"/>
              </w:rPr>
              <w:t>+标的证券代码+供股数量（额外供股数量）+到账数据+事件号</w:t>
            </w:r>
          </w:p>
        </w:tc>
        <w:tc>
          <w:tcPr>
            <w:tcW w:w="3969" w:type="dxa"/>
          </w:tcPr>
          <w:p w:rsidR="00D659B0" w:rsidRDefault="00D659B0" w:rsidP="00D659B0">
            <w:r w:rsidRPr="00FD62DB">
              <w:rPr>
                <w:rFonts w:asciiTheme="minorEastAsia" w:hAnsiTheme="minorEastAsia" w:hint="eastAsia"/>
                <w:b/>
                <w:color w:val="0000FF"/>
                <w:sz w:val="18"/>
                <w:szCs w:val="18"/>
              </w:rPr>
              <w:t>【</w:t>
            </w:r>
            <w:r w:rsidR="00A45842" w:rsidRPr="00D659B0">
              <w:t>00000000060042201</w:t>
            </w:r>
            <w:r w:rsidRPr="00FD62DB">
              <w:rPr>
                <w:rFonts w:asciiTheme="minorEastAsia" w:hAnsiTheme="minorEastAsia" w:hint="eastAsia"/>
                <w:b/>
                <w:color w:val="0000FF"/>
                <w:sz w:val="18"/>
                <w:szCs w:val="18"/>
              </w:rPr>
              <w:t>】</w:t>
            </w:r>
          </w:p>
        </w:tc>
      </w:tr>
      <w:tr w:rsidR="00D659B0" w:rsidRPr="0016060E" w:rsidTr="00E97E38">
        <w:tc>
          <w:tcPr>
            <w:tcW w:w="3294" w:type="dxa"/>
          </w:tcPr>
          <w:p w:rsidR="00D659B0" w:rsidRPr="00E97E38" w:rsidRDefault="00D659B0" w:rsidP="00D659B0">
            <w:pPr>
              <w:pStyle w:val="Default"/>
              <w:rPr>
                <w:rFonts w:asciiTheme="minorEastAsia" w:eastAsiaTheme="minorEastAsia" w:hAnsiTheme="minorEastAsia"/>
                <w:sz w:val="21"/>
                <w:szCs w:val="21"/>
              </w:rPr>
            </w:pP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Filler</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X(127)</w:t>
            </w:r>
          </w:p>
        </w:tc>
        <w:tc>
          <w:tcPr>
            <w:tcW w:w="3969" w:type="dxa"/>
          </w:tcPr>
          <w:p w:rsidR="00D659B0" w:rsidRPr="00431756" w:rsidRDefault="00D659B0" w:rsidP="00D659B0">
            <w:pPr>
              <w:rPr>
                <w:rFonts w:asciiTheme="minorEastAsia" w:hAnsiTheme="minorEastAsia"/>
                <w:sz w:val="22"/>
              </w:rPr>
            </w:pPr>
            <w:r w:rsidRPr="00431756">
              <w:rPr>
                <w:rFonts w:asciiTheme="minorEastAsia" w:hAnsiTheme="minorEastAsia"/>
                <w:sz w:val="22"/>
              </w:rPr>
              <w:t>Spaces</w:t>
            </w:r>
          </w:p>
        </w:tc>
        <w:tc>
          <w:tcPr>
            <w:tcW w:w="3969" w:type="dxa"/>
          </w:tcPr>
          <w:p w:rsidR="00D659B0" w:rsidRDefault="00D659B0" w:rsidP="00B03918">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w:t>
            </w:r>
          </w:p>
        </w:tc>
      </w:tr>
      <w:tr w:rsidR="00D659B0" w:rsidRPr="0016060E" w:rsidTr="00E97E38">
        <w:tc>
          <w:tcPr>
            <w:tcW w:w="3294" w:type="dxa"/>
          </w:tcPr>
          <w:p w:rsidR="00D659B0" w:rsidRPr="00E97E38" w:rsidRDefault="00D659B0" w:rsidP="00D659B0">
            <w:pPr>
              <w:pStyle w:val="Default"/>
              <w:rPr>
                <w:rFonts w:asciiTheme="minorEastAsia" w:eastAsiaTheme="minorEastAsia" w:hAnsiTheme="minorEastAsia"/>
                <w:sz w:val="21"/>
                <w:szCs w:val="21"/>
              </w:rPr>
            </w:pPr>
          </w:p>
        </w:tc>
        <w:tc>
          <w:tcPr>
            <w:tcW w:w="2835" w:type="dxa"/>
          </w:tcPr>
          <w:p w:rsidR="00D659B0" w:rsidRPr="00431756" w:rsidRDefault="00D659B0" w:rsidP="00D659B0">
            <w:pPr>
              <w:pStyle w:val="Default"/>
              <w:rPr>
                <w:rFonts w:asciiTheme="minorEastAsia" w:eastAsiaTheme="minorEastAsia" w:hAnsiTheme="minorEastAsia"/>
                <w:sz w:val="21"/>
                <w:szCs w:val="21"/>
              </w:rPr>
            </w:pPr>
            <w:r w:rsidRPr="00431756">
              <w:rPr>
                <w:rFonts w:asciiTheme="minorEastAsia" w:eastAsiaTheme="minorEastAsia" w:hAnsiTheme="minorEastAsia"/>
                <w:sz w:val="21"/>
                <w:szCs w:val="21"/>
              </w:rPr>
              <w:t>Filler</w:t>
            </w:r>
          </w:p>
        </w:tc>
        <w:tc>
          <w:tcPr>
            <w:tcW w:w="992" w:type="dxa"/>
          </w:tcPr>
          <w:p w:rsidR="00D659B0" w:rsidRPr="00431756" w:rsidRDefault="00D659B0" w:rsidP="00D659B0">
            <w:pPr>
              <w:rPr>
                <w:rFonts w:asciiTheme="minorEastAsia" w:hAnsiTheme="minorEastAsia"/>
                <w:sz w:val="22"/>
              </w:rPr>
            </w:pPr>
            <w:r w:rsidRPr="00431756">
              <w:rPr>
                <w:rFonts w:asciiTheme="minorEastAsia" w:hAnsiTheme="minorEastAsia"/>
                <w:sz w:val="22"/>
              </w:rPr>
              <w:t>X(3)</w:t>
            </w:r>
          </w:p>
        </w:tc>
        <w:tc>
          <w:tcPr>
            <w:tcW w:w="3969" w:type="dxa"/>
          </w:tcPr>
          <w:p w:rsidR="00D659B0" w:rsidRPr="00431756" w:rsidRDefault="00D659B0" w:rsidP="00D659B0">
            <w:pPr>
              <w:rPr>
                <w:rFonts w:asciiTheme="minorEastAsia" w:hAnsiTheme="minorEastAsia"/>
                <w:sz w:val="22"/>
              </w:rPr>
            </w:pPr>
            <w:r w:rsidRPr="00431756">
              <w:rPr>
                <w:rFonts w:asciiTheme="minorEastAsia" w:hAnsiTheme="minorEastAsia"/>
                <w:sz w:val="22"/>
              </w:rPr>
              <w:t>Reserved for system use</w:t>
            </w:r>
          </w:p>
        </w:tc>
        <w:tc>
          <w:tcPr>
            <w:tcW w:w="3969" w:type="dxa"/>
          </w:tcPr>
          <w:p w:rsidR="00D659B0" w:rsidRDefault="00D659B0" w:rsidP="00B03918">
            <w:r w:rsidRPr="00FD62DB">
              <w:rPr>
                <w:rFonts w:asciiTheme="minorEastAsia" w:hAnsiTheme="minorEastAsia" w:hint="eastAsia"/>
                <w:b/>
                <w:color w:val="0000FF"/>
                <w:sz w:val="18"/>
                <w:szCs w:val="18"/>
              </w:rPr>
              <w:t>【】</w:t>
            </w:r>
          </w:p>
        </w:tc>
      </w:tr>
    </w:tbl>
    <w:p w:rsidR="00D659B0" w:rsidRDefault="00D659B0" w:rsidP="00D659B0"/>
    <w:p w:rsidR="00D659B0" w:rsidRDefault="00F82575" w:rsidP="00D659B0">
      <w:pPr>
        <w:pStyle w:val="2"/>
        <w:rPr>
          <w:color w:val="C00000"/>
        </w:rPr>
      </w:pPr>
      <w:bookmarkStart w:id="168" w:name="_Toc296808773"/>
      <w:r>
        <w:rPr>
          <w:rFonts w:hint="eastAsia"/>
          <w:color w:val="C00000"/>
        </w:rPr>
        <w:t xml:space="preserve">4.3 </w:t>
      </w:r>
      <w:r w:rsidR="00D659B0">
        <w:rPr>
          <w:rFonts w:hint="eastAsia"/>
          <w:color w:val="C00000"/>
        </w:rPr>
        <w:t>Script Fee(</w:t>
      </w:r>
      <w:r w:rsidR="00D659B0">
        <w:rPr>
          <w:rFonts w:hint="eastAsia"/>
          <w:color w:val="C00000"/>
        </w:rPr>
        <w:t>过户费</w:t>
      </w:r>
      <w:r w:rsidR="00D659B0">
        <w:rPr>
          <w:rFonts w:hint="eastAsia"/>
          <w:color w:val="C00000"/>
        </w:rPr>
        <w:t>)</w:t>
      </w:r>
      <w:r w:rsidR="00D659B0">
        <w:rPr>
          <w:rFonts w:hint="eastAsia"/>
          <w:color w:val="C00000"/>
        </w:rPr>
        <w:t>段的数据分析</w:t>
      </w:r>
      <w:bookmarkEnd w:id="168"/>
    </w:p>
    <w:p w:rsidR="00D659B0" w:rsidRPr="00D659B0" w:rsidRDefault="00D659B0" w:rsidP="00D659B0"/>
    <w:tbl>
      <w:tblPr>
        <w:tblW w:w="14318" w:type="dxa"/>
        <w:tblInd w:w="-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86"/>
        <w:gridCol w:w="3402"/>
        <w:gridCol w:w="992"/>
        <w:gridCol w:w="3969"/>
        <w:gridCol w:w="3969"/>
      </w:tblGrid>
      <w:tr w:rsidR="001B79AD" w:rsidTr="00A53817">
        <w:tc>
          <w:tcPr>
            <w:tcW w:w="14318" w:type="dxa"/>
            <w:gridSpan w:val="5"/>
            <w:shd w:val="clear" w:color="auto" w:fill="D9D9D9" w:themeFill="background1" w:themeFillShade="D9"/>
          </w:tcPr>
          <w:p w:rsidR="001B79AD" w:rsidRDefault="001B79AD" w:rsidP="00A53817">
            <w:pPr>
              <w:jc w:val="center"/>
              <w:rPr>
                <w:b/>
                <w:color w:val="C00000"/>
              </w:rPr>
            </w:pPr>
            <w:r>
              <w:rPr>
                <w:rFonts w:hint="eastAsia"/>
                <w:b/>
                <w:color w:val="C00000"/>
              </w:rPr>
              <w:t>第三部分：过户费</w:t>
            </w:r>
            <w:r w:rsidRPr="00DF433F">
              <w:rPr>
                <w:rFonts w:hint="eastAsia"/>
                <w:b/>
                <w:color w:val="C00000"/>
              </w:rPr>
              <w:t>，</w:t>
            </w:r>
            <w:r>
              <w:rPr>
                <w:rFonts w:hint="eastAsia"/>
                <w:b/>
                <w:color w:val="C00000"/>
              </w:rPr>
              <w:t>N</w:t>
            </w:r>
            <w:r w:rsidRPr="00DF433F">
              <w:rPr>
                <w:rFonts w:hint="eastAsia"/>
                <w:b/>
                <w:color w:val="C00000"/>
              </w:rPr>
              <w:t>条记录，包含以下字段</w:t>
            </w:r>
          </w:p>
        </w:tc>
      </w:tr>
      <w:tr w:rsidR="001B79AD" w:rsidTr="001B79AD">
        <w:tc>
          <w:tcPr>
            <w:tcW w:w="1986" w:type="dxa"/>
            <w:shd w:val="clear" w:color="auto" w:fill="D9D9D9" w:themeFill="background1" w:themeFillShade="D9"/>
          </w:tcPr>
          <w:p w:rsidR="001B79AD" w:rsidRPr="005A206F" w:rsidRDefault="001B79AD" w:rsidP="001B79AD">
            <w:pPr>
              <w:pStyle w:val="Default"/>
              <w:rPr>
                <w:b/>
                <w:color w:val="0000FF"/>
                <w:sz w:val="18"/>
                <w:szCs w:val="18"/>
              </w:rPr>
            </w:pPr>
            <w:r w:rsidRPr="005A206F">
              <w:rPr>
                <w:rFonts w:hint="eastAsia"/>
                <w:b/>
                <w:color w:val="0000FF"/>
                <w:sz w:val="18"/>
                <w:szCs w:val="18"/>
              </w:rPr>
              <w:t>字段中文解释</w:t>
            </w:r>
          </w:p>
        </w:tc>
        <w:tc>
          <w:tcPr>
            <w:tcW w:w="3402" w:type="dxa"/>
            <w:shd w:val="clear" w:color="auto" w:fill="D9D9D9" w:themeFill="background1" w:themeFillShade="D9"/>
          </w:tcPr>
          <w:p w:rsidR="001B79AD" w:rsidRPr="005A206F" w:rsidRDefault="001B79AD" w:rsidP="001B79AD">
            <w:pPr>
              <w:pStyle w:val="Default"/>
              <w:rPr>
                <w:rFonts w:asciiTheme="minorEastAsia" w:eastAsiaTheme="minorEastAsia" w:hAnsiTheme="minorEastAsia"/>
                <w:b/>
                <w:color w:val="0000FF"/>
                <w:sz w:val="21"/>
                <w:szCs w:val="21"/>
              </w:rPr>
            </w:pPr>
            <w:r w:rsidRPr="005A206F">
              <w:rPr>
                <w:rFonts w:hint="eastAsia"/>
                <w:b/>
                <w:color w:val="0000FF"/>
                <w:sz w:val="18"/>
                <w:szCs w:val="18"/>
              </w:rPr>
              <w:t>字段英文解释</w:t>
            </w:r>
          </w:p>
        </w:tc>
        <w:tc>
          <w:tcPr>
            <w:tcW w:w="992" w:type="dxa"/>
            <w:shd w:val="clear" w:color="auto" w:fill="D9D9D9" w:themeFill="background1" w:themeFillShade="D9"/>
          </w:tcPr>
          <w:p w:rsidR="001B79AD" w:rsidRPr="005A206F" w:rsidRDefault="001B79AD" w:rsidP="001B79AD">
            <w:pPr>
              <w:rPr>
                <w:rFonts w:asciiTheme="minorEastAsia" w:hAnsiTheme="minorEastAsia"/>
                <w:b/>
                <w:color w:val="0000FF"/>
                <w:sz w:val="22"/>
              </w:rPr>
            </w:pPr>
            <w:r w:rsidRPr="005A206F">
              <w:rPr>
                <w:rFonts w:asciiTheme="minorEastAsia" w:hAnsiTheme="minorEastAsia" w:hint="eastAsia"/>
                <w:b/>
                <w:color w:val="0000FF"/>
                <w:sz w:val="22"/>
              </w:rPr>
              <w:t>长度</w:t>
            </w:r>
          </w:p>
        </w:tc>
        <w:tc>
          <w:tcPr>
            <w:tcW w:w="3969" w:type="dxa"/>
            <w:shd w:val="clear" w:color="auto" w:fill="D9D9D9" w:themeFill="background1" w:themeFillShade="D9"/>
          </w:tcPr>
          <w:p w:rsidR="001B79AD" w:rsidRPr="005A206F" w:rsidRDefault="001B79AD" w:rsidP="001B79AD">
            <w:pPr>
              <w:rPr>
                <w:rFonts w:asciiTheme="minorEastAsia" w:hAnsiTheme="minorEastAsia"/>
                <w:b/>
                <w:color w:val="0000FF"/>
                <w:sz w:val="18"/>
                <w:szCs w:val="18"/>
              </w:rPr>
            </w:pPr>
            <w:r w:rsidRPr="005A206F">
              <w:rPr>
                <w:rFonts w:asciiTheme="minorEastAsia" w:hAnsiTheme="minorEastAsia" w:hint="eastAsia"/>
                <w:b/>
                <w:color w:val="0000FF"/>
                <w:sz w:val="18"/>
                <w:szCs w:val="18"/>
              </w:rPr>
              <w:t>说明</w:t>
            </w:r>
          </w:p>
        </w:tc>
        <w:tc>
          <w:tcPr>
            <w:tcW w:w="3969" w:type="dxa"/>
            <w:shd w:val="clear" w:color="auto" w:fill="D9D9D9" w:themeFill="background1" w:themeFillShade="D9"/>
          </w:tcPr>
          <w:p w:rsidR="001B79AD" w:rsidRPr="005A206F" w:rsidRDefault="001B79AD" w:rsidP="001B79AD">
            <w:pPr>
              <w:rPr>
                <w:rFonts w:asciiTheme="minorEastAsia" w:hAnsiTheme="minorEastAsia"/>
                <w:b/>
                <w:color w:val="0000FF"/>
                <w:sz w:val="18"/>
                <w:szCs w:val="18"/>
              </w:rPr>
            </w:pPr>
            <w:r w:rsidRPr="005A206F">
              <w:rPr>
                <w:rFonts w:asciiTheme="minorEastAsia" w:hAnsiTheme="minorEastAsia" w:hint="eastAsia"/>
                <w:b/>
                <w:color w:val="0000FF"/>
                <w:sz w:val="18"/>
                <w:szCs w:val="18"/>
              </w:rPr>
              <w:t>真实数据</w:t>
            </w:r>
          </w:p>
        </w:tc>
      </w:tr>
      <w:tr w:rsidR="00DD5210" w:rsidTr="001B79AD">
        <w:tc>
          <w:tcPr>
            <w:tcW w:w="1986" w:type="dxa"/>
          </w:tcPr>
          <w:p w:rsidR="00DD5210" w:rsidRPr="00037DE7" w:rsidRDefault="00DD5210" w:rsidP="00C21DAA">
            <w:pPr>
              <w:pStyle w:val="Default"/>
              <w:rPr>
                <w:sz w:val="18"/>
                <w:szCs w:val="18"/>
              </w:rPr>
            </w:pPr>
            <w:r w:rsidRPr="00037DE7">
              <w:rPr>
                <w:rFonts w:hint="eastAsia"/>
                <w:sz w:val="18"/>
                <w:szCs w:val="18"/>
              </w:rPr>
              <w:t>记录类型</w:t>
            </w:r>
          </w:p>
        </w:tc>
        <w:tc>
          <w:tcPr>
            <w:tcW w:w="3402" w:type="dxa"/>
          </w:tcPr>
          <w:p w:rsidR="00DD5210" w:rsidRPr="000F0BFD" w:rsidRDefault="00DD5210" w:rsidP="00C21DAA">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Record type code </w:t>
            </w:r>
          </w:p>
        </w:tc>
        <w:tc>
          <w:tcPr>
            <w:tcW w:w="992" w:type="dxa"/>
          </w:tcPr>
          <w:p w:rsidR="00DD5210" w:rsidRPr="000F0BFD" w:rsidRDefault="00DD5210" w:rsidP="00C21DAA">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X(1) </w:t>
            </w:r>
          </w:p>
        </w:tc>
        <w:tc>
          <w:tcPr>
            <w:tcW w:w="3969" w:type="dxa"/>
          </w:tcPr>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w:t>
            </w:r>
            <w:r w:rsidRPr="00037DE7">
              <w:rPr>
                <w:rFonts w:asciiTheme="minorEastAsia" w:hAnsiTheme="minorEastAsia" w:hint="eastAsia"/>
                <w:sz w:val="18"/>
                <w:szCs w:val="18"/>
              </w:rPr>
              <w:t>L</w:t>
            </w:r>
            <w:r w:rsidRPr="00037DE7">
              <w:rPr>
                <w:rFonts w:asciiTheme="minorEastAsia" w:hAnsiTheme="minorEastAsia"/>
                <w:sz w:val="18"/>
                <w:szCs w:val="18"/>
              </w:rPr>
              <w:t>”</w:t>
            </w:r>
            <w:r w:rsidRPr="00037DE7">
              <w:rPr>
                <w:rFonts w:asciiTheme="minorEastAsia" w:hAnsiTheme="minorEastAsia" w:hint="eastAsia"/>
                <w:sz w:val="18"/>
                <w:szCs w:val="18"/>
              </w:rPr>
              <w:t>=SCRIPT FEE</w:t>
            </w:r>
          </w:p>
        </w:tc>
        <w:tc>
          <w:tcPr>
            <w:tcW w:w="3969" w:type="dxa"/>
          </w:tcPr>
          <w:p w:rsidR="00DD5210" w:rsidRPr="000706B9" w:rsidRDefault="00DD5210" w:rsidP="00C21DAA">
            <w:pPr>
              <w:rPr>
                <w:rFonts w:asciiTheme="minorEastAsia" w:hAnsiTheme="minorEastAsia"/>
                <w:b/>
                <w:color w:val="0000FF"/>
                <w:sz w:val="18"/>
                <w:szCs w:val="18"/>
              </w:rPr>
            </w:pPr>
            <w:r>
              <w:rPr>
                <w:rFonts w:asciiTheme="minorEastAsia" w:hAnsiTheme="minorEastAsia" w:hint="eastAsia"/>
                <w:b/>
                <w:color w:val="0000FF"/>
                <w:sz w:val="18"/>
                <w:szCs w:val="18"/>
              </w:rPr>
              <w:t>【</w:t>
            </w:r>
            <w:r w:rsidRPr="005D433E">
              <w:rPr>
                <w:rFonts w:asciiTheme="majorEastAsia" w:eastAsiaTheme="majorEastAsia" w:hAnsiTheme="majorEastAsia"/>
              </w:rPr>
              <w:t>L</w:t>
            </w:r>
            <w:r>
              <w:rPr>
                <w:rFonts w:asciiTheme="minorEastAsia" w:hAnsiTheme="minorEastAsia" w:hint="eastAsia"/>
                <w:b/>
                <w:color w:val="0000FF"/>
                <w:sz w:val="18"/>
                <w:szCs w:val="18"/>
              </w:rPr>
              <w:t>】</w:t>
            </w:r>
          </w:p>
        </w:tc>
      </w:tr>
      <w:tr w:rsidR="00DD5210" w:rsidTr="001B79AD">
        <w:tc>
          <w:tcPr>
            <w:tcW w:w="1986" w:type="dxa"/>
          </w:tcPr>
          <w:p w:rsidR="00DD5210" w:rsidRPr="00037DE7" w:rsidRDefault="00DD5210" w:rsidP="00C21DAA">
            <w:pPr>
              <w:pStyle w:val="Default"/>
              <w:rPr>
                <w:sz w:val="18"/>
                <w:szCs w:val="18"/>
              </w:rPr>
            </w:pPr>
            <w:r w:rsidRPr="00037DE7">
              <w:rPr>
                <w:rFonts w:hint="eastAsia"/>
                <w:sz w:val="18"/>
                <w:szCs w:val="18"/>
              </w:rPr>
              <w:t>证券代码</w:t>
            </w:r>
          </w:p>
        </w:tc>
        <w:tc>
          <w:tcPr>
            <w:tcW w:w="3402" w:type="dxa"/>
          </w:tcPr>
          <w:p w:rsidR="00DD5210" w:rsidRPr="000F0BFD" w:rsidRDefault="00DD5210" w:rsidP="00C21DAA">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Stock </w:t>
            </w:r>
            <w:r w:rsidRPr="000F0BFD">
              <w:rPr>
                <w:rFonts w:asciiTheme="minorEastAsia" w:eastAsiaTheme="minorEastAsia" w:hAnsiTheme="minorEastAsia" w:hint="eastAsia"/>
                <w:sz w:val="22"/>
                <w:szCs w:val="22"/>
              </w:rPr>
              <w:t>code</w:t>
            </w:r>
          </w:p>
        </w:tc>
        <w:tc>
          <w:tcPr>
            <w:tcW w:w="992" w:type="dxa"/>
          </w:tcPr>
          <w:p w:rsidR="00DD5210" w:rsidRPr="000F0BFD" w:rsidRDefault="00DD5210" w:rsidP="00C21DAA">
            <w:pPr>
              <w:rPr>
                <w:rFonts w:asciiTheme="minorEastAsia" w:hAnsiTheme="minorEastAsia"/>
                <w:sz w:val="22"/>
              </w:rPr>
            </w:pPr>
            <w:r w:rsidRPr="000F0BFD">
              <w:rPr>
                <w:rFonts w:asciiTheme="minorEastAsia" w:hAnsiTheme="minorEastAsia"/>
                <w:sz w:val="22"/>
              </w:rPr>
              <w:t>9(5)</w:t>
            </w:r>
          </w:p>
        </w:tc>
        <w:tc>
          <w:tcPr>
            <w:tcW w:w="3969" w:type="dxa"/>
          </w:tcPr>
          <w:p w:rsidR="00DD5210" w:rsidRPr="00037DE7" w:rsidRDefault="00DD5210" w:rsidP="00C21DAA">
            <w:pPr>
              <w:rPr>
                <w:rFonts w:asciiTheme="minorEastAsia" w:hAnsiTheme="minorEastAsia"/>
                <w:sz w:val="18"/>
                <w:szCs w:val="18"/>
              </w:rPr>
            </w:pPr>
          </w:p>
        </w:tc>
        <w:tc>
          <w:tcPr>
            <w:tcW w:w="3969" w:type="dxa"/>
          </w:tcPr>
          <w:p w:rsidR="00DD5210" w:rsidRDefault="00DD5210" w:rsidP="00C21DAA">
            <w:r w:rsidRPr="00FD62DB">
              <w:rPr>
                <w:rFonts w:asciiTheme="minorEastAsia" w:hAnsiTheme="minorEastAsia" w:hint="eastAsia"/>
                <w:b/>
                <w:color w:val="0000FF"/>
                <w:sz w:val="18"/>
                <w:szCs w:val="18"/>
              </w:rPr>
              <w:t>【</w:t>
            </w:r>
            <w:r w:rsidRPr="005D433E">
              <w:rPr>
                <w:rFonts w:asciiTheme="majorEastAsia" w:eastAsiaTheme="majorEastAsia" w:hAnsiTheme="majorEastAsia"/>
              </w:rPr>
              <w:t>00138</w:t>
            </w:r>
            <w:r w:rsidRPr="00FD62DB">
              <w:rPr>
                <w:rFonts w:asciiTheme="minorEastAsia" w:hAnsiTheme="minorEastAsia" w:hint="eastAsia"/>
                <w:b/>
                <w:color w:val="0000FF"/>
                <w:sz w:val="18"/>
                <w:szCs w:val="18"/>
              </w:rPr>
              <w:t>】</w:t>
            </w:r>
          </w:p>
        </w:tc>
      </w:tr>
      <w:tr w:rsidR="00DD5210" w:rsidTr="001B79AD">
        <w:tc>
          <w:tcPr>
            <w:tcW w:w="1986" w:type="dxa"/>
            <w:shd w:val="clear" w:color="auto" w:fill="auto"/>
          </w:tcPr>
          <w:p w:rsidR="00DD5210" w:rsidRPr="00037DE7" w:rsidRDefault="00DD5210" w:rsidP="00C21DAA">
            <w:pPr>
              <w:pStyle w:val="Default"/>
              <w:rPr>
                <w:color w:val="auto"/>
                <w:sz w:val="18"/>
                <w:szCs w:val="18"/>
              </w:rPr>
            </w:pPr>
            <w:r w:rsidRPr="00037DE7">
              <w:rPr>
                <w:rFonts w:ascii="Arial" w:hAnsi="Arial" w:cs="Arial" w:hint="eastAsia"/>
                <w:b/>
                <w:color w:val="auto"/>
                <w:sz w:val="18"/>
                <w:szCs w:val="18"/>
              </w:rPr>
              <w:t>国际证券识别号码</w:t>
            </w:r>
          </w:p>
        </w:tc>
        <w:tc>
          <w:tcPr>
            <w:tcW w:w="3402" w:type="dxa"/>
            <w:shd w:val="clear" w:color="auto" w:fill="auto"/>
          </w:tcPr>
          <w:p w:rsidR="00DD5210" w:rsidRPr="000F0BFD" w:rsidRDefault="00DD5210" w:rsidP="00C21DAA">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ISIN </w:t>
            </w:r>
          </w:p>
        </w:tc>
        <w:tc>
          <w:tcPr>
            <w:tcW w:w="992" w:type="dxa"/>
            <w:shd w:val="clear" w:color="auto" w:fill="auto"/>
          </w:tcPr>
          <w:p w:rsidR="00DD5210" w:rsidRPr="000F0BFD" w:rsidRDefault="00DD5210" w:rsidP="00C21DAA">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X(12) </w:t>
            </w:r>
          </w:p>
        </w:tc>
        <w:tc>
          <w:tcPr>
            <w:tcW w:w="3969" w:type="dxa"/>
            <w:shd w:val="clear" w:color="auto" w:fill="auto"/>
          </w:tcPr>
          <w:p w:rsidR="00DD5210" w:rsidRPr="00037DE7" w:rsidRDefault="00DD5210" w:rsidP="00C21DAA">
            <w:pPr>
              <w:rPr>
                <w:rFonts w:asciiTheme="minorEastAsia" w:hAnsiTheme="minorEastAsia"/>
                <w:sz w:val="18"/>
                <w:szCs w:val="18"/>
              </w:rPr>
            </w:pPr>
          </w:p>
        </w:tc>
        <w:tc>
          <w:tcPr>
            <w:tcW w:w="3969" w:type="dxa"/>
          </w:tcPr>
          <w:p w:rsidR="00DD5210" w:rsidRDefault="00DD5210" w:rsidP="00C21DAA">
            <w:r w:rsidRPr="00FD62DB">
              <w:rPr>
                <w:rFonts w:asciiTheme="minorEastAsia" w:hAnsiTheme="minorEastAsia" w:hint="eastAsia"/>
                <w:b/>
                <w:color w:val="0000FF"/>
                <w:sz w:val="18"/>
                <w:szCs w:val="18"/>
              </w:rPr>
              <w:t>【</w:t>
            </w:r>
            <w:r w:rsidRPr="005D433E">
              <w:rPr>
                <w:rFonts w:asciiTheme="majorEastAsia" w:eastAsiaTheme="majorEastAsia" w:hAnsiTheme="majorEastAsia"/>
              </w:rPr>
              <w:t>BMG198791813</w:t>
            </w:r>
            <w:r w:rsidRPr="00FD62DB">
              <w:rPr>
                <w:rFonts w:asciiTheme="minorEastAsia" w:hAnsiTheme="minorEastAsia" w:hint="eastAsia"/>
                <w:b/>
                <w:color w:val="0000FF"/>
                <w:sz w:val="18"/>
                <w:szCs w:val="18"/>
              </w:rPr>
              <w:t>】</w:t>
            </w:r>
          </w:p>
        </w:tc>
      </w:tr>
      <w:tr w:rsidR="00DD5210" w:rsidTr="001B79AD">
        <w:tc>
          <w:tcPr>
            <w:tcW w:w="1986" w:type="dxa"/>
          </w:tcPr>
          <w:p w:rsidR="00DD5210" w:rsidRPr="00731A83" w:rsidRDefault="00DD5210" w:rsidP="00C21DAA">
            <w:pPr>
              <w:widowControl/>
              <w:jc w:val="left"/>
              <w:textAlignment w:val="top"/>
              <w:rPr>
                <w:rFonts w:ascii="Arial" w:eastAsia="宋体" w:hAnsi="Arial" w:cs="Arial"/>
                <w:color w:val="888888"/>
                <w:kern w:val="0"/>
                <w:sz w:val="18"/>
                <w:szCs w:val="18"/>
              </w:rPr>
            </w:pPr>
            <w:r w:rsidRPr="00037DE7">
              <w:rPr>
                <w:rFonts w:ascii="Arial" w:eastAsia="宋体" w:hAnsi="Arial" w:cs="Arial" w:hint="eastAsia"/>
                <w:color w:val="000000"/>
                <w:kern w:val="0"/>
                <w:sz w:val="18"/>
                <w:szCs w:val="18"/>
              </w:rPr>
              <w:t>收费代码</w:t>
            </w:r>
          </w:p>
          <w:p w:rsidR="00DD5210" w:rsidRPr="00037DE7" w:rsidRDefault="00DD5210" w:rsidP="00C21DAA">
            <w:pPr>
              <w:pStyle w:val="Default"/>
              <w:rPr>
                <w:sz w:val="18"/>
                <w:szCs w:val="18"/>
              </w:rPr>
            </w:pPr>
          </w:p>
        </w:tc>
        <w:tc>
          <w:tcPr>
            <w:tcW w:w="3402" w:type="dxa"/>
          </w:tcPr>
          <w:p w:rsidR="00DD5210" w:rsidRPr="000F0BFD" w:rsidRDefault="00DD5210" w:rsidP="00C21DAA">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C</w:t>
            </w:r>
            <w:r w:rsidRPr="000F0BFD">
              <w:rPr>
                <w:rFonts w:asciiTheme="minorEastAsia" w:eastAsiaTheme="minorEastAsia" w:hAnsiTheme="minorEastAsia" w:hint="eastAsia"/>
                <w:sz w:val="22"/>
                <w:szCs w:val="22"/>
              </w:rPr>
              <w:t>harge code</w:t>
            </w:r>
          </w:p>
        </w:tc>
        <w:tc>
          <w:tcPr>
            <w:tcW w:w="992" w:type="dxa"/>
          </w:tcPr>
          <w:p w:rsidR="00DD5210" w:rsidRPr="000F0BFD" w:rsidRDefault="00DD5210" w:rsidP="00C21DAA">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X(1)</w:t>
            </w:r>
          </w:p>
        </w:tc>
        <w:tc>
          <w:tcPr>
            <w:tcW w:w="3969" w:type="dxa"/>
            <w:shd w:val="clear" w:color="auto" w:fill="B6DDE8" w:themeFill="accent5" w:themeFillTint="66"/>
          </w:tcPr>
          <w:p w:rsidR="00DD5210" w:rsidRPr="00037DE7" w:rsidRDefault="00DD5210" w:rsidP="00C21DAA">
            <w:pPr>
              <w:pStyle w:val="Default"/>
              <w:rPr>
                <w:rFonts w:asciiTheme="minorEastAsia" w:eastAsiaTheme="minorEastAsia" w:hAnsiTheme="minorEastAsia"/>
                <w:sz w:val="18"/>
                <w:szCs w:val="18"/>
              </w:rPr>
            </w:pPr>
            <w:r w:rsidRPr="00037DE7">
              <w:rPr>
                <w:rFonts w:asciiTheme="minorEastAsia" w:eastAsiaTheme="minorEastAsia" w:hAnsiTheme="minorEastAsia"/>
                <w:sz w:val="18"/>
                <w:szCs w:val="18"/>
              </w:rPr>
              <w:t xml:space="preserve">“B” for Book-close </w:t>
            </w:r>
            <w:r>
              <w:rPr>
                <w:rFonts w:asciiTheme="minorEastAsia" w:eastAsiaTheme="minorEastAsia" w:hAnsiTheme="minorEastAsia" w:hint="eastAsia"/>
                <w:sz w:val="18"/>
                <w:szCs w:val="18"/>
              </w:rPr>
              <w:t xml:space="preserve">  过户</w:t>
            </w:r>
          </w:p>
          <w:p w:rsidR="00DD5210" w:rsidRPr="00037DE7" w:rsidRDefault="00DD5210" w:rsidP="00C21DAA">
            <w:pPr>
              <w:pStyle w:val="Default"/>
              <w:rPr>
                <w:rFonts w:asciiTheme="minorEastAsia" w:eastAsiaTheme="minorEastAsia" w:hAnsiTheme="minorEastAsia"/>
                <w:sz w:val="18"/>
                <w:szCs w:val="18"/>
              </w:rPr>
            </w:pPr>
            <w:r w:rsidRPr="00037DE7">
              <w:rPr>
                <w:rFonts w:asciiTheme="minorEastAsia" w:eastAsiaTheme="minorEastAsia" w:hAnsiTheme="minorEastAsia"/>
                <w:sz w:val="18"/>
                <w:szCs w:val="18"/>
              </w:rPr>
              <w:t>“D” for Deemed B</w:t>
            </w:r>
            <w:r>
              <w:rPr>
                <w:rFonts w:asciiTheme="minorEastAsia" w:eastAsiaTheme="minorEastAsia" w:hAnsiTheme="minorEastAsia" w:hint="eastAsia"/>
                <w:sz w:val="18"/>
                <w:szCs w:val="18"/>
              </w:rPr>
              <w:t xml:space="preserve">     同过户</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“E” for other evt</w:t>
            </w:r>
            <w:r>
              <w:rPr>
                <w:rFonts w:asciiTheme="minorEastAsia" w:hAnsiTheme="minorEastAsia" w:hint="eastAsia"/>
                <w:sz w:val="18"/>
                <w:szCs w:val="18"/>
              </w:rPr>
              <w:t xml:space="preserve">    其它</w:t>
            </w:r>
          </w:p>
        </w:tc>
        <w:tc>
          <w:tcPr>
            <w:tcW w:w="3969" w:type="dxa"/>
            <w:shd w:val="clear" w:color="auto" w:fill="B6DDE8" w:themeFill="accent5" w:themeFillTint="66"/>
          </w:tcPr>
          <w:p w:rsidR="00DD5210" w:rsidRDefault="00DD5210" w:rsidP="00C21DAA">
            <w:r w:rsidRPr="00FD62DB">
              <w:rPr>
                <w:rFonts w:asciiTheme="minorEastAsia" w:hAnsiTheme="minorEastAsia" w:hint="eastAsia"/>
                <w:b/>
                <w:color w:val="0000FF"/>
                <w:sz w:val="18"/>
                <w:szCs w:val="18"/>
              </w:rPr>
              <w:t>【</w:t>
            </w:r>
            <w:r>
              <w:rPr>
                <w:rFonts w:hint="eastAsia"/>
              </w:rPr>
              <w:t>B</w:t>
            </w:r>
            <w:r w:rsidRPr="00FD62DB">
              <w:rPr>
                <w:rFonts w:asciiTheme="minorEastAsia" w:hAnsiTheme="minorEastAsia" w:hint="eastAsia"/>
                <w:b/>
                <w:color w:val="0000FF"/>
                <w:sz w:val="18"/>
                <w:szCs w:val="18"/>
              </w:rPr>
              <w:t>】</w:t>
            </w:r>
          </w:p>
        </w:tc>
      </w:tr>
      <w:tr w:rsidR="00DD5210" w:rsidTr="001B79AD">
        <w:tc>
          <w:tcPr>
            <w:tcW w:w="1986" w:type="dxa"/>
            <w:shd w:val="clear" w:color="auto" w:fill="auto"/>
          </w:tcPr>
          <w:p w:rsidR="00DD5210" w:rsidRPr="00731A83" w:rsidRDefault="00DD5210" w:rsidP="00C21DAA">
            <w:pPr>
              <w:widowControl/>
              <w:jc w:val="left"/>
              <w:textAlignment w:val="top"/>
              <w:rPr>
                <w:rFonts w:ascii="Arial" w:eastAsia="宋体" w:hAnsi="Arial" w:cs="Arial"/>
                <w:color w:val="888888"/>
                <w:kern w:val="0"/>
                <w:sz w:val="18"/>
                <w:szCs w:val="18"/>
              </w:rPr>
            </w:pPr>
            <w:r>
              <w:rPr>
                <w:rFonts w:ascii="Arial" w:eastAsia="宋体" w:hAnsi="Arial" w:cs="Arial" w:hint="eastAsia"/>
                <w:color w:val="000000"/>
                <w:kern w:val="0"/>
                <w:sz w:val="18"/>
                <w:szCs w:val="18"/>
              </w:rPr>
              <w:t>最后</w:t>
            </w:r>
            <w:r w:rsidRPr="00037DE7">
              <w:rPr>
                <w:rFonts w:ascii="Arial" w:eastAsia="宋体" w:hAnsi="Arial" w:cs="Arial" w:hint="eastAsia"/>
                <w:color w:val="000000"/>
                <w:kern w:val="0"/>
                <w:sz w:val="18"/>
                <w:szCs w:val="18"/>
              </w:rPr>
              <w:t>收费日期</w:t>
            </w:r>
          </w:p>
          <w:p w:rsidR="00DD5210" w:rsidRPr="00BF04F5" w:rsidRDefault="00DD5210" w:rsidP="00C21DAA">
            <w:pPr>
              <w:pStyle w:val="Default"/>
              <w:rPr>
                <w:color w:val="FF0000"/>
                <w:sz w:val="18"/>
                <w:szCs w:val="18"/>
              </w:rPr>
            </w:pPr>
            <w:r w:rsidRPr="00BF04F5">
              <w:rPr>
                <w:rFonts w:hint="eastAsia"/>
                <w:color w:val="FF0000"/>
                <w:sz w:val="18"/>
                <w:szCs w:val="18"/>
              </w:rPr>
              <w:t>上次缴款日</w:t>
            </w:r>
          </w:p>
        </w:tc>
        <w:tc>
          <w:tcPr>
            <w:tcW w:w="3402" w:type="dxa"/>
            <w:shd w:val="clear" w:color="auto" w:fill="auto"/>
          </w:tcPr>
          <w:p w:rsidR="00DD5210" w:rsidRPr="000F0BFD" w:rsidRDefault="00DD5210" w:rsidP="00C21DAA">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Last scrip fee collection date </w:t>
            </w:r>
          </w:p>
        </w:tc>
        <w:tc>
          <w:tcPr>
            <w:tcW w:w="992" w:type="dxa"/>
            <w:shd w:val="clear" w:color="auto" w:fill="auto"/>
          </w:tcPr>
          <w:p w:rsidR="00DD5210" w:rsidRPr="000F0BFD" w:rsidRDefault="00DD5210" w:rsidP="00C21DAA">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9(8) </w:t>
            </w:r>
          </w:p>
        </w:tc>
        <w:tc>
          <w:tcPr>
            <w:tcW w:w="3969" w:type="dxa"/>
            <w:shd w:val="clear" w:color="auto" w:fill="auto"/>
          </w:tcPr>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YYYYMMDD</w:t>
            </w:r>
          </w:p>
        </w:tc>
        <w:tc>
          <w:tcPr>
            <w:tcW w:w="3969" w:type="dxa"/>
          </w:tcPr>
          <w:p w:rsidR="00DD5210" w:rsidRDefault="00DD5210" w:rsidP="00C21DAA">
            <w:r w:rsidRPr="00FD62DB">
              <w:rPr>
                <w:rFonts w:asciiTheme="minorEastAsia" w:hAnsiTheme="minorEastAsia" w:hint="eastAsia"/>
                <w:b/>
                <w:color w:val="0000FF"/>
                <w:sz w:val="18"/>
                <w:szCs w:val="18"/>
              </w:rPr>
              <w:t>【</w:t>
            </w:r>
            <w:r w:rsidRPr="005D433E">
              <w:rPr>
                <w:rFonts w:asciiTheme="majorEastAsia" w:eastAsiaTheme="majorEastAsia" w:hAnsiTheme="majorEastAsia"/>
              </w:rPr>
              <w:t>20100907</w:t>
            </w:r>
            <w:r w:rsidRPr="00FD62DB">
              <w:rPr>
                <w:rFonts w:asciiTheme="minorEastAsia" w:hAnsiTheme="minorEastAsia" w:hint="eastAsia"/>
                <w:b/>
                <w:color w:val="0000FF"/>
                <w:sz w:val="18"/>
                <w:szCs w:val="18"/>
              </w:rPr>
              <w:t>】</w:t>
            </w:r>
          </w:p>
        </w:tc>
      </w:tr>
      <w:tr w:rsidR="00DD5210" w:rsidTr="001B79AD">
        <w:tc>
          <w:tcPr>
            <w:tcW w:w="1986" w:type="dxa"/>
            <w:shd w:val="clear" w:color="auto" w:fill="B6DDE8" w:themeFill="accent5" w:themeFillTint="66"/>
          </w:tcPr>
          <w:p w:rsidR="00DD5210" w:rsidRPr="00BF04F5" w:rsidRDefault="00DD5210" w:rsidP="00C21DAA">
            <w:pPr>
              <w:pStyle w:val="Default"/>
              <w:rPr>
                <w:color w:val="FF0000"/>
                <w:sz w:val="18"/>
                <w:szCs w:val="18"/>
              </w:rPr>
            </w:pPr>
            <w:r w:rsidRPr="00BF04F5">
              <w:rPr>
                <w:rFonts w:ascii="微软雅黑" w:eastAsia="微软雅黑" w:hAnsi="微软雅黑" w:cs="Arial" w:hint="eastAsia"/>
                <w:color w:val="FF0000"/>
                <w:sz w:val="18"/>
                <w:szCs w:val="18"/>
              </w:rPr>
              <w:lastRenderedPageBreak/>
              <w:t>股份余额</w:t>
            </w:r>
          </w:p>
        </w:tc>
        <w:tc>
          <w:tcPr>
            <w:tcW w:w="3402" w:type="dxa"/>
            <w:shd w:val="clear" w:color="auto" w:fill="B6DDE8" w:themeFill="accent5" w:themeFillTint="66"/>
          </w:tcPr>
          <w:p w:rsidR="00DD5210" w:rsidRPr="000F0BFD" w:rsidRDefault="00DD5210" w:rsidP="00C21DAA">
            <w:pPr>
              <w:pStyle w:val="Default"/>
              <w:rPr>
                <w:rFonts w:asciiTheme="minorEastAsia" w:eastAsiaTheme="minorEastAsia" w:hAnsiTheme="minorEastAsia"/>
                <w:sz w:val="22"/>
                <w:szCs w:val="22"/>
              </w:rPr>
            </w:pPr>
            <w:r w:rsidRPr="000F0BFD">
              <w:rPr>
                <w:rFonts w:asciiTheme="minorEastAsia" w:eastAsiaTheme="minorEastAsia" w:hAnsiTheme="minorEastAsia"/>
                <w:sz w:val="22"/>
                <w:szCs w:val="22"/>
              </w:rPr>
              <w:t xml:space="preserve">New Collection Date Balance </w:t>
            </w:r>
          </w:p>
        </w:tc>
        <w:tc>
          <w:tcPr>
            <w:tcW w:w="992" w:type="dxa"/>
            <w:shd w:val="clear" w:color="auto" w:fill="B6DDE8" w:themeFill="accent5" w:themeFillTint="66"/>
          </w:tcPr>
          <w:p w:rsidR="00DD5210" w:rsidRPr="000F0BFD" w:rsidRDefault="00DD5210" w:rsidP="00C21DAA">
            <w:pPr>
              <w:rPr>
                <w:rFonts w:asciiTheme="minorEastAsia" w:hAnsiTheme="minorEastAsia"/>
                <w:sz w:val="22"/>
              </w:rPr>
            </w:pPr>
            <w:r w:rsidRPr="000F0BFD">
              <w:rPr>
                <w:rFonts w:asciiTheme="minorEastAsia" w:hAnsiTheme="minorEastAsia"/>
                <w:sz w:val="22"/>
              </w:rPr>
              <w:t>9(13)</w:t>
            </w:r>
          </w:p>
        </w:tc>
        <w:tc>
          <w:tcPr>
            <w:tcW w:w="3969" w:type="dxa"/>
            <w:shd w:val="clear" w:color="auto" w:fill="B6DDE8" w:themeFill="accent5" w:themeFillTint="66"/>
          </w:tcPr>
          <w:p w:rsidR="00DD5210" w:rsidRPr="00037DE7" w:rsidRDefault="00DD5210" w:rsidP="00C21DAA">
            <w:pPr>
              <w:rPr>
                <w:rFonts w:asciiTheme="minorEastAsia" w:hAnsiTheme="minorEastAsia"/>
                <w:sz w:val="18"/>
                <w:szCs w:val="18"/>
              </w:rPr>
            </w:pPr>
          </w:p>
        </w:tc>
        <w:tc>
          <w:tcPr>
            <w:tcW w:w="3969" w:type="dxa"/>
            <w:shd w:val="clear" w:color="auto" w:fill="B6DDE8" w:themeFill="accent5" w:themeFillTint="66"/>
          </w:tcPr>
          <w:p w:rsidR="00DD5210" w:rsidRDefault="00DD5210" w:rsidP="00C21DAA">
            <w:r w:rsidRPr="00FD62DB">
              <w:rPr>
                <w:rFonts w:asciiTheme="minorEastAsia" w:hAnsiTheme="minorEastAsia" w:hint="eastAsia"/>
                <w:b/>
                <w:color w:val="0000FF"/>
                <w:sz w:val="18"/>
                <w:szCs w:val="18"/>
              </w:rPr>
              <w:t>【</w:t>
            </w:r>
            <w:r w:rsidRPr="005D433E">
              <w:rPr>
                <w:rFonts w:asciiTheme="majorEastAsia" w:eastAsiaTheme="majorEastAsia" w:hAnsiTheme="majorEastAsia"/>
              </w:rPr>
              <w:t>0000000002000</w:t>
            </w:r>
            <w:r w:rsidRPr="00FD62DB">
              <w:rPr>
                <w:rFonts w:asciiTheme="minorEastAsia" w:hAnsiTheme="minorEastAsia" w:hint="eastAsia"/>
                <w:b/>
                <w:color w:val="0000FF"/>
                <w:sz w:val="18"/>
                <w:szCs w:val="18"/>
              </w:rPr>
              <w:t>】</w:t>
            </w:r>
          </w:p>
        </w:tc>
      </w:tr>
      <w:tr w:rsidR="00DD5210" w:rsidTr="001B79AD">
        <w:tc>
          <w:tcPr>
            <w:tcW w:w="1986" w:type="dxa"/>
            <w:shd w:val="clear" w:color="auto" w:fill="auto"/>
          </w:tcPr>
          <w:p w:rsidR="00DD5210" w:rsidRPr="00037DE7" w:rsidRDefault="00DD5210" w:rsidP="00C21DAA">
            <w:pPr>
              <w:pStyle w:val="Default"/>
              <w:rPr>
                <w:sz w:val="18"/>
                <w:szCs w:val="18"/>
              </w:rPr>
            </w:pPr>
            <w:r>
              <w:rPr>
                <w:rFonts w:hint="eastAsia"/>
                <w:sz w:val="18"/>
                <w:szCs w:val="18"/>
              </w:rPr>
              <w:t>正负方向标识</w:t>
            </w:r>
          </w:p>
        </w:tc>
        <w:tc>
          <w:tcPr>
            <w:tcW w:w="3402" w:type="dxa"/>
            <w:shd w:val="clear" w:color="auto" w:fill="auto"/>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New Collection Date Balance</w:t>
            </w:r>
          </w:p>
        </w:tc>
        <w:tc>
          <w:tcPr>
            <w:tcW w:w="992" w:type="dxa"/>
            <w:shd w:val="clear" w:color="auto" w:fill="auto"/>
          </w:tcPr>
          <w:p w:rsidR="00DD5210" w:rsidRPr="000F0BFD" w:rsidRDefault="00DD5210" w:rsidP="00C21DAA">
            <w:pPr>
              <w:rPr>
                <w:rFonts w:asciiTheme="minorEastAsia" w:hAnsiTheme="minorEastAsia"/>
                <w:sz w:val="22"/>
              </w:rPr>
            </w:pPr>
            <w:r w:rsidRPr="000F0BFD">
              <w:rPr>
                <w:rFonts w:asciiTheme="minorEastAsia" w:hAnsiTheme="minorEastAsia"/>
                <w:sz w:val="22"/>
              </w:rPr>
              <w:t>X(1)</w:t>
            </w:r>
          </w:p>
        </w:tc>
        <w:tc>
          <w:tcPr>
            <w:tcW w:w="3969" w:type="dxa"/>
            <w:shd w:val="clear" w:color="auto" w:fill="auto"/>
          </w:tcPr>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 = negative</w:t>
            </w:r>
            <w:r w:rsidRPr="00037DE7">
              <w:rPr>
                <w:rFonts w:asciiTheme="minorEastAsia" w:hAnsiTheme="minorEastAsia" w:hint="eastAsia"/>
                <w:sz w:val="18"/>
                <w:szCs w:val="18"/>
              </w:rPr>
              <w:t xml:space="preserve">  </w:t>
            </w:r>
            <w:r>
              <w:rPr>
                <w:rFonts w:asciiTheme="minorEastAsia" w:hAnsiTheme="minorEastAsia" w:hint="eastAsia"/>
                <w:sz w:val="18"/>
                <w:szCs w:val="18"/>
              </w:rPr>
              <w:t xml:space="preserve">       负</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blank = 0 or positive</w:t>
            </w:r>
            <w:r>
              <w:rPr>
                <w:rFonts w:asciiTheme="minorEastAsia" w:hAnsiTheme="minorEastAsia" w:hint="eastAsia"/>
                <w:sz w:val="18"/>
                <w:szCs w:val="18"/>
              </w:rPr>
              <w:t xml:space="preserve">  </w:t>
            </w:r>
          </w:p>
          <w:p w:rsidR="00DD5210" w:rsidRPr="00037DE7" w:rsidRDefault="00DD5210" w:rsidP="00C21DAA">
            <w:pPr>
              <w:rPr>
                <w:rFonts w:asciiTheme="minorEastAsia" w:hAnsiTheme="minorEastAsia"/>
                <w:sz w:val="18"/>
                <w:szCs w:val="18"/>
              </w:rPr>
            </w:pPr>
            <w:r w:rsidRPr="00037DE7">
              <w:rPr>
                <w:rFonts w:asciiTheme="minorEastAsia" w:hAnsiTheme="minorEastAsia" w:hint="eastAsia"/>
                <w:sz w:val="18"/>
                <w:szCs w:val="18"/>
              </w:rPr>
              <w:t>(负、正、空为0)</w:t>
            </w:r>
          </w:p>
        </w:tc>
        <w:tc>
          <w:tcPr>
            <w:tcW w:w="3969" w:type="dxa"/>
          </w:tcPr>
          <w:p w:rsidR="00DD5210" w:rsidRDefault="00DD5210" w:rsidP="00C21DAA">
            <w:r w:rsidRPr="00FD62DB">
              <w:rPr>
                <w:rFonts w:asciiTheme="minorEastAsia" w:hAnsiTheme="minorEastAsia" w:hint="eastAsia"/>
                <w:b/>
                <w:color w:val="0000FF"/>
                <w:sz w:val="18"/>
                <w:szCs w:val="18"/>
              </w:rPr>
              <w:t>【</w:t>
            </w:r>
            <w:r>
              <w:rPr>
                <w:rFonts w:asciiTheme="minorEastAsia" w:hAnsiTheme="minorEastAsia" w:hint="eastAsia"/>
                <w:sz w:val="18"/>
                <w:szCs w:val="18"/>
              </w:rPr>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即SPACE(1)</w:t>
            </w:r>
          </w:p>
        </w:tc>
      </w:tr>
      <w:tr w:rsidR="00DD5210" w:rsidTr="001B79AD">
        <w:tc>
          <w:tcPr>
            <w:tcW w:w="1986" w:type="dxa"/>
            <w:shd w:val="clear" w:color="auto" w:fill="B6DDE8" w:themeFill="accent5" w:themeFillTint="66"/>
          </w:tcPr>
          <w:p w:rsidR="00DD5210" w:rsidRPr="00BF04F5" w:rsidRDefault="00DD5210" w:rsidP="00C21DAA">
            <w:pPr>
              <w:pStyle w:val="Default"/>
              <w:rPr>
                <w:color w:val="FF0000"/>
                <w:sz w:val="18"/>
                <w:szCs w:val="18"/>
              </w:rPr>
            </w:pPr>
            <w:r w:rsidRPr="00BF04F5">
              <w:rPr>
                <w:rFonts w:ascii="微软雅黑" w:eastAsia="微软雅黑" w:hAnsi="微软雅黑" w:cs="Arial" w:hint="eastAsia"/>
                <w:color w:val="FF0000"/>
                <w:sz w:val="18"/>
                <w:szCs w:val="18"/>
              </w:rPr>
              <w:t>在上次缴费日</w:t>
            </w:r>
            <w:proofErr w:type="gramStart"/>
            <w:r w:rsidRPr="00BF04F5">
              <w:rPr>
                <w:rFonts w:ascii="微软雅黑" w:eastAsia="微软雅黑" w:hAnsi="微软雅黑" w:cs="Arial" w:hint="eastAsia"/>
                <w:color w:val="FF0000"/>
                <w:sz w:val="18"/>
                <w:szCs w:val="18"/>
              </w:rPr>
              <w:t>时股份</w:t>
            </w:r>
            <w:proofErr w:type="gramEnd"/>
            <w:r w:rsidRPr="00BF04F5">
              <w:rPr>
                <w:rFonts w:ascii="微软雅黑" w:eastAsia="微软雅黑" w:hAnsi="微软雅黑" w:cs="Arial" w:hint="eastAsia"/>
                <w:color w:val="FF0000"/>
                <w:sz w:val="18"/>
                <w:szCs w:val="18"/>
              </w:rPr>
              <w:t>余额</w:t>
            </w:r>
          </w:p>
        </w:tc>
        <w:tc>
          <w:tcPr>
            <w:tcW w:w="3402" w:type="dxa"/>
            <w:shd w:val="clear" w:color="auto" w:fill="B6DDE8" w:themeFill="accent5" w:themeFillTint="66"/>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Last Collection Date Balance/Rush Scrip Fee</w:t>
            </w:r>
          </w:p>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Date Balance</w:t>
            </w:r>
          </w:p>
        </w:tc>
        <w:tc>
          <w:tcPr>
            <w:tcW w:w="992" w:type="dxa"/>
            <w:shd w:val="clear" w:color="auto" w:fill="B6DDE8" w:themeFill="accent5" w:themeFillTint="66"/>
          </w:tcPr>
          <w:p w:rsidR="00DD5210" w:rsidRPr="000F0BFD" w:rsidRDefault="00DD5210" w:rsidP="00C21DAA">
            <w:pPr>
              <w:rPr>
                <w:rFonts w:asciiTheme="minorEastAsia" w:hAnsiTheme="minorEastAsia"/>
                <w:sz w:val="22"/>
              </w:rPr>
            </w:pPr>
            <w:r w:rsidRPr="000F0BFD">
              <w:rPr>
                <w:rFonts w:asciiTheme="minorEastAsia" w:hAnsiTheme="minorEastAsia"/>
                <w:sz w:val="22"/>
              </w:rPr>
              <w:t>9(13)</w:t>
            </w:r>
          </w:p>
        </w:tc>
        <w:tc>
          <w:tcPr>
            <w:tcW w:w="3969" w:type="dxa"/>
            <w:shd w:val="clear" w:color="auto" w:fill="B6DDE8" w:themeFill="accent5" w:themeFillTint="66"/>
          </w:tcPr>
          <w:p w:rsidR="00DD5210" w:rsidRPr="00037DE7" w:rsidRDefault="00DD5210" w:rsidP="00C21DAA">
            <w:pPr>
              <w:rPr>
                <w:rFonts w:asciiTheme="minorEastAsia" w:hAnsiTheme="minorEastAsia"/>
                <w:sz w:val="18"/>
                <w:szCs w:val="18"/>
              </w:rPr>
            </w:pPr>
          </w:p>
        </w:tc>
        <w:tc>
          <w:tcPr>
            <w:tcW w:w="3969" w:type="dxa"/>
            <w:shd w:val="clear" w:color="auto" w:fill="B6DDE8" w:themeFill="accent5" w:themeFillTint="66"/>
          </w:tcPr>
          <w:p w:rsidR="00DD5210" w:rsidRDefault="00DD5210" w:rsidP="00C21DAA">
            <w:r w:rsidRPr="00FD62DB">
              <w:rPr>
                <w:rFonts w:asciiTheme="minorEastAsia" w:hAnsiTheme="minorEastAsia" w:hint="eastAsia"/>
                <w:b/>
                <w:color w:val="0000FF"/>
                <w:sz w:val="18"/>
                <w:szCs w:val="18"/>
              </w:rPr>
              <w:t>【</w:t>
            </w:r>
            <w:r w:rsidRPr="005D433E">
              <w:rPr>
                <w:rFonts w:asciiTheme="majorEastAsia" w:eastAsiaTheme="majorEastAsia" w:hAnsiTheme="majorEastAsia"/>
              </w:rPr>
              <w:t>0000000000000</w:t>
            </w:r>
            <w:r w:rsidRPr="00FD62DB">
              <w:rPr>
                <w:rFonts w:asciiTheme="minorEastAsia" w:hAnsiTheme="minorEastAsia" w:hint="eastAsia"/>
                <w:b/>
                <w:color w:val="0000FF"/>
                <w:sz w:val="18"/>
                <w:szCs w:val="18"/>
              </w:rPr>
              <w:t>】</w:t>
            </w:r>
          </w:p>
        </w:tc>
      </w:tr>
      <w:tr w:rsidR="00DD5210" w:rsidTr="001B79AD">
        <w:tc>
          <w:tcPr>
            <w:tcW w:w="1986" w:type="dxa"/>
            <w:shd w:val="clear" w:color="auto" w:fill="auto"/>
          </w:tcPr>
          <w:p w:rsidR="00DD5210" w:rsidRPr="00037DE7" w:rsidRDefault="00DD5210" w:rsidP="00C21DAA">
            <w:pPr>
              <w:pStyle w:val="Default"/>
              <w:rPr>
                <w:sz w:val="18"/>
                <w:szCs w:val="18"/>
              </w:rPr>
            </w:pPr>
            <w:r>
              <w:rPr>
                <w:rFonts w:hint="eastAsia"/>
                <w:sz w:val="18"/>
                <w:szCs w:val="18"/>
              </w:rPr>
              <w:t>正负方向标识</w:t>
            </w:r>
          </w:p>
        </w:tc>
        <w:tc>
          <w:tcPr>
            <w:tcW w:w="3402" w:type="dxa"/>
            <w:shd w:val="clear" w:color="auto" w:fill="auto"/>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Last Collection Date Balance/Rush</w:t>
            </w:r>
          </w:p>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Scrip Fee Date Balance</w:t>
            </w:r>
          </w:p>
        </w:tc>
        <w:tc>
          <w:tcPr>
            <w:tcW w:w="992" w:type="dxa"/>
            <w:shd w:val="clear" w:color="auto" w:fill="auto"/>
          </w:tcPr>
          <w:p w:rsidR="00DD5210" w:rsidRPr="000F0BFD" w:rsidRDefault="00DD5210" w:rsidP="00C21DAA">
            <w:pPr>
              <w:rPr>
                <w:rFonts w:asciiTheme="minorEastAsia" w:hAnsiTheme="minorEastAsia"/>
                <w:sz w:val="22"/>
              </w:rPr>
            </w:pPr>
            <w:r w:rsidRPr="000F0BFD">
              <w:rPr>
                <w:rFonts w:asciiTheme="minorEastAsia" w:hAnsiTheme="minorEastAsia"/>
                <w:sz w:val="22"/>
              </w:rPr>
              <w:t>X(1)</w:t>
            </w:r>
          </w:p>
        </w:tc>
        <w:tc>
          <w:tcPr>
            <w:tcW w:w="3969" w:type="dxa"/>
            <w:shd w:val="clear" w:color="auto" w:fill="auto"/>
          </w:tcPr>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 = negative</w:t>
            </w:r>
            <w:r w:rsidRPr="00037DE7">
              <w:rPr>
                <w:rFonts w:asciiTheme="minorEastAsia" w:hAnsiTheme="minorEastAsia" w:hint="eastAsia"/>
                <w:sz w:val="18"/>
                <w:szCs w:val="18"/>
              </w:rPr>
              <w:t xml:space="preserve">  </w:t>
            </w:r>
            <w:r>
              <w:rPr>
                <w:rFonts w:asciiTheme="minorEastAsia" w:hAnsiTheme="minorEastAsia" w:hint="eastAsia"/>
                <w:sz w:val="18"/>
                <w:szCs w:val="18"/>
              </w:rPr>
              <w:t xml:space="preserve">       负</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blank = 0 or positive</w:t>
            </w:r>
            <w:r>
              <w:rPr>
                <w:rFonts w:asciiTheme="minorEastAsia" w:hAnsiTheme="minorEastAsia" w:hint="eastAsia"/>
                <w:sz w:val="18"/>
                <w:szCs w:val="18"/>
              </w:rPr>
              <w:t xml:space="preserve">  </w:t>
            </w:r>
          </w:p>
          <w:p w:rsidR="00DD5210" w:rsidRPr="00037DE7" w:rsidRDefault="00DD5210" w:rsidP="00C21DAA">
            <w:pPr>
              <w:rPr>
                <w:rFonts w:asciiTheme="minorEastAsia" w:hAnsiTheme="minorEastAsia"/>
                <w:sz w:val="18"/>
                <w:szCs w:val="18"/>
              </w:rPr>
            </w:pPr>
            <w:r w:rsidRPr="00037DE7">
              <w:rPr>
                <w:rFonts w:asciiTheme="minorEastAsia" w:hAnsiTheme="minorEastAsia" w:hint="eastAsia"/>
                <w:sz w:val="18"/>
                <w:szCs w:val="18"/>
              </w:rPr>
              <w:t>(负、正、空为0)</w:t>
            </w:r>
          </w:p>
        </w:tc>
        <w:tc>
          <w:tcPr>
            <w:tcW w:w="3969" w:type="dxa"/>
          </w:tcPr>
          <w:p w:rsidR="00DD5210" w:rsidRDefault="00DD5210" w:rsidP="00C21DAA">
            <w:r w:rsidRPr="00FD62DB">
              <w:rPr>
                <w:rFonts w:asciiTheme="minorEastAsia" w:hAnsiTheme="minorEastAsia" w:hint="eastAsia"/>
                <w:b/>
                <w:color w:val="0000FF"/>
                <w:sz w:val="18"/>
                <w:szCs w:val="18"/>
              </w:rPr>
              <w:t>【</w:t>
            </w:r>
            <w:r>
              <w:rPr>
                <w:rFonts w:asciiTheme="minorEastAsia" w:hAnsiTheme="minorEastAsia" w:hint="eastAsia"/>
                <w:sz w:val="18"/>
                <w:szCs w:val="18"/>
              </w:rPr>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即SPACE(1)</w:t>
            </w:r>
          </w:p>
        </w:tc>
      </w:tr>
      <w:tr w:rsidR="00DD5210" w:rsidTr="001B79AD">
        <w:tc>
          <w:tcPr>
            <w:tcW w:w="1986" w:type="dxa"/>
          </w:tcPr>
          <w:p w:rsidR="00DD5210" w:rsidRDefault="00DD5210" w:rsidP="00C21DAA">
            <w:pPr>
              <w:pStyle w:val="Default"/>
              <w:rPr>
                <w:rFonts w:ascii="Arial" w:hAnsi="Arial" w:cs="Arial"/>
                <w:sz w:val="18"/>
                <w:szCs w:val="18"/>
              </w:rPr>
            </w:pPr>
            <w:r w:rsidRPr="00037DE7">
              <w:rPr>
                <w:rFonts w:ascii="Arial" w:hAnsi="Arial" w:cs="Arial" w:hint="eastAsia"/>
                <w:sz w:val="18"/>
                <w:szCs w:val="18"/>
              </w:rPr>
              <w:t>持股净增加</w:t>
            </w:r>
            <w:r>
              <w:rPr>
                <w:rFonts w:ascii="Arial" w:hAnsi="Arial" w:cs="Arial" w:hint="eastAsia"/>
                <w:sz w:val="18"/>
                <w:szCs w:val="18"/>
              </w:rPr>
              <w:t>额</w:t>
            </w:r>
          </w:p>
          <w:p w:rsidR="00DD5210" w:rsidRPr="00586B87" w:rsidRDefault="00DD5210" w:rsidP="00C21DAA">
            <w:pPr>
              <w:pStyle w:val="Default"/>
              <w:rPr>
                <w:rFonts w:ascii="Arial" w:hAnsi="Arial" w:cs="Arial"/>
                <w:b/>
                <w:color w:val="002060"/>
                <w:sz w:val="18"/>
                <w:szCs w:val="18"/>
              </w:rPr>
            </w:pPr>
          </w:p>
          <w:p w:rsidR="00DD5210" w:rsidRPr="00037DE7" w:rsidRDefault="00DD5210" w:rsidP="00C21DAA">
            <w:pPr>
              <w:widowControl/>
              <w:jc w:val="left"/>
              <w:textAlignment w:val="top"/>
              <w:rPr>
                <w:sz w:val="18"/>
                <w:szCs w:val="18"/>
              </w:rPr>
            </w:pPr>
            <w:r w:rsidRPr="00586B87">
              <w:rPr>
                <w:rFonts w:ascii="Arial" w:hAnsi="Arial" w:cs="Arial" w:hint="eastAsia"/>
                <w:b/>
                <w:color w:val="002060"/>
                <w:kern w:val="0"/>
                <w:sz w:val="18"/>
                <w:szCs w:val="18"/>
              </w:rPr>
              <w:t>持股净增加：（集合日期</w:t>
            </w:r>
            <w:r w:rsidRPr="00586B87">
              <w:rPr>
                <w:rFonts w:ascii="Arial" w:hAnsi="Arial" w:cs="Arial" w:hint="eastAsia"/>
                <w:b/>
                <w:color w:val="002060"/>
                <w:kern w:val="0"/>
                <w:sz w:val="18"/>
                <w:szCs w:val="18"/>
              </w:rPr>
              <w:t>+</w:t>
            </w:r>
            <w:r w:rsidRPr="00586B87">
              <w:rPr>
                <w:rFonts w:ascii="Arial" w:hAnsi="Arial" w:cs="Arial" w:hint="eastAsia"/>
                <w:b/>
                <w:color w:val="002060"/>
                <w:kern w:val="0"/>
                <w:sz w:val="18"/>
                <w:szCs w:val="18"/>
              </w:rPr>
              <w:t>取款数量的平衡转换）</w:t>
            </w:r>
            <w:r w:rsidRPr="00586B87">
              <w:rPr>
                <w:rFonts w:ascii="Arial" w:hAnsi="Arial" w:cs="Arial" w:hint="eastAsia"/>
                <w:b/>
                <w:color w:val="002060"/>
                <w:kern w:val="0"/>
                <w:sz w:val="18"/>
                <w:szCs w:val="18"/>
              </w:rPr>
              <w:t>-</w:t>
            </w:r>
            <w:r w:rsidRPr="00586B87">
              <w:rPr>
                <w:rFonts w:ascii="Arial" w:hAnsi="Arial" w:cs="Arial" w:hint="eastAsia"/>
                <w:b/>
                <w:color w:val="002060"/>
                <w:kern w:val="0"/>
                <w:sz w:val="18"/>
                <w:szCs w:val="18"/>
              </w:rPr>
              <w:t>（最后收集日期结余</w:t>
            </w:r>
            <w:r w:rsidRPr="00586B87">
              <w:rPr>
                <w:rFonts w:ascii="Arial" w:hAnsi="Arial" w:cs="Arial" w:hint="eastAsia"/>
                <w:b/>
                <w:color w:val="002060"/>
                <w:kern w:val="0"/>
                <w:sz w:val="18"/>
                <w:szCs w:val="18"/>
              </w:rPr>
              <w:t>++</w:t>
            </w:r>
            <w:r w:rsidRPr="00586B87">
              <w:rPr>
                <w:rFonts w:ascii="Arial" w:hAnsi="Arial" w:cs="Arial" w:hint="eastAsia"/>
                <w:b/>
                <w:color w:val="002060"/>
                <w:kern w:val="0"/>
                <w:sz w:val="18"/>
                <w:szCs w:val="18"/>
              </w:rPr>
              <w:t>专用存款数量居数量）</w:t>
            </w:r>
            <w:r w:rsidRPr="00586B87">
              <w:rPr>
                <w:rFonts w:ascii="Arial" w:hAnsi="Arial" w:cs="Arial" w:hint="eastAsia"/>
                <w:b/>
                <w:color w:val="002060"/>
                <w:kern w:val="0"/>
                <w:sz w:val="18"/>
                <w:szCs w:val="18"/>
              </w:rPr>
              <w:br/>
            </w:r>
            <w:r w:rsidRPr="00586B87">
              <w:rPr>
                <w:rFonts w:ascii="Arial" w:hAnsi="Arial" w:cs="Arial" w:hint="eastAsia"/>
                <w:b/>
                <w:color w:val="002060"/>
                <w:kern w:val="0"/>
                <w:sz w:val="18"/>
                <w:szCs w:val="18"/>
              </w:rPr>
              <w:t>或者，在以股代息的加急服务费的情况：（订阅数量</w:t>
            </w:r>
            <w:r w:rsidRPr="00586B87">
              <w:rPr>
                <w:rFonts w:ascii="Arial" w:hAnsi="Arial" w:cs="Arial" w:hint="eastAsia"/>
                <w:b/>
                <w:color w:val="002060"/>
                <w:kern w:val="0"/>
                <w:sz w:val="18"/>
                <w:szCs w:val="18"/>
              </w:rPr>
              <w:t xml:space="preserve"> -</w:t>
            </w:r>
            <w:r w:rsidRPr="00586B87">
              <w:rPr>
                <w:rFonts w:ascii="Arial" w:hAnsi="Arial" w:cs="Arial" w:hint="eastAsia"/>
                <w:b/>
                <w:color w:val="002060"/>
                <w:kern w:val="0"/>
                <w:sz w:val="18"/>
                <w:szCs w:val="18"/>
              </w:rPr>
              <w:t>股份制平衡的前一天</w:t>
            </w:r>
            <w:proofErr w:type="gramStart"/>
            <w:r w:rsidRPr="00586B87">
              <w:rPr>
                <w:rFonts w:ascii="Arial" w:hAnsi="Arial" w:cs="Arial" w:hint="eastAsia"/>
                <w:b/>
                <w:color w:val="002060"/>
                <w:kern w:val="0"/>
                <w:sz w:val="18"/>
                <w:szCs w:val="18"/>
              </w:rPr>
              <w:t>拉什股代</w:t>
            </w:r>
            <w:proofErr w:type="gramEnd"/>
            <w:r w:rsidRPr="00586B87">
              <w:rPr>
                <w:rFonts w:ascii="Arial" w:hAnsi="Arial" w:cs="Arial" w:hint="eastAsia"/>
                <w:b/>
                <w:color w:val="002060"/>
                <w:kern w:val="0"/>
                <w:sz w:val="18"/>
                <w:szCs w:val="18"/>
              </w:rPr>
              <w:t>收费开始日期）</w:t>
            </w:r>
            <w:r w:rsidRPr="00586B87">
              <w:rPr>
                <w:rFonts w:ascii="Arial" w:hAnsi="Arial" w:cs="Arial" w:hint="eastAsia"/>
                <w:b/>
                <w:color w:val="002060"/>
                <w:kern w:val="0"/>
                <w:sz w:val="18"/>
                <w:szCs w:val="18"/>
              </w:rPr>
              <w:t>/</w:t>
            </w:r>
            <w:r w:rsidRPr="00586B87">
              <w:rPr>
                <w:rFonts w:ascii="Arial" w:hAnsi="Arial" w:cs="Arial" w:hint="eastAsia"/>
                <w:b/>
                <w:color w:val="002060"/>
                <w:kern w:val="0"/>
                <w:sz w:val="18"/>
                <w:szCs w:val="18"/>
              </w:rPr>
              <w:t>每手买卖单位</w:t>
            </w:r>
          </w:p>
        </w:tc>
        <w:tc>
          <w:tcPr>
            <w:tcW w:w="3402" w:type="dxa"/>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Net Increase</w:t>
            </w:r>
          </w:p>
        </w:tc>
        <w:tc>
          <w:tcPr>
            <w:tcW w:w="992" w:type="dxa"/>
          </w:tcPr>
          <w:p w:rsidR="00DD5210" w:rsidRPr="000F0BFD" w:rsidRDefault="00DD5210" w:rsidP="00C21DAA">
            <w:pPr>
              <w:rPr>
                <w:rFonts w:asciiTheme="minorEastAsia" w:hAnsiTheme="minorEastAsia"/>
                <w:sz w:val="22"/>
              </w:rPr>
            </w:pPr>
            <w:r w:rsidRPr="000F0BFD">
              <w:rPr>
                <w:rFonts w:asciiTheme="minorEastAsia" w:hAnsiTheme="minorEastAsia"/>
                <w:sz w:val="22"/>
              </w:rPr>
              <w:t>9(13)</w:t>
            </w:r>
          </w:p>
        </w:tc>
        <w:tc>
          <w:tcPr>
            <w:tcW w:w="3969" w:type="dxa"/>
            <w:shd w:val="clear" w:color="auto" w:fill="B6DDE8" w:themeFill="accent5" w:themeFillTint="66"/>
          </w:tcPr>
          <w:p w:rsidR="00DD5210" w:rsidRDefault="00DD5210" w:rsidP="00C21DAA">
            <w:pPr>
              <w:rPr>
                <w:rFonts w:asciiTheme="minorEastAsia" w:hAnsiTheme="minorEastAsia"/>
                <w:sz w:val="18"/>
                <w:szCs w:val="18"/>
              </w:rPr>
            </w:pPr>
            <w:r w:rsidRPr="00037DE7">
              <w:rPr>
                <w:rFonts w:asciiTheme="minorEastAsia" w:hAnsiTheme="minorEastAsia"/>
                <w:sz w:val="18"/>
                <w:szCs w:val="18"/>
              </w:rPr>
              <w:t>For scrip fee:</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 New coll date bal - Last coll</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date bal - Etlm qty - Wdtl for</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Conv qty - Spec dep qty – scrip</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fee concession qty</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For rush scrip fee:</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 Sub qty - Rush scp fee date</w:t>
            </w:r>
          </w:p>
          <w:p w:rsidR="00DD5210" w:rsidRPr="00037DE7" w:rsidRDefault="00DD5210" w:rsidP="00C21DAA">
            <w:pPr>
              <w:rPr>
                <w:rFonts w:asciiTheme="minorEastAsia" w:hAnsiTheme="minorEastAsia"/>
                <w:sz w:val="18"/>
                <w:szCs w:val="18"/>
              </w:rPr>
            </w:pPr>
            <w:r w:rsidRPr="00037DE7">
              <w:rPr>
                <w:rFonts w:asciiTheme="minorEastAsia" w:hAnsiTheme="minorEastAsia" w:hint="eastAsia"/>
                <w:sz w:val="18"/>
                <w:szCs w:val="18"/>
              </w:rPr>
              <w:t>bal</w:t>
            </w:r>
            <w:r w:rsidRPr="00037DE7">
              <w:rPr>
                <w:rFonts w:asciiTheme="minorEastAsia" w:hAnsiTheme="minorEastAsia"/>
                <w:sz w:val="18"/>
                <w:szCs w:val="18"/>
              </w:rPr>
              <w:t xml:space="preserve">   </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 xml:space="preserve">                                                                                                                     </w:t>
            </w:r>
          </w:p>
        </w:tc>
        <w:tc>
          <w:tcPr>
            <w:tcW w:w="3969" w:type="dxa"/>
            <w:shd w:val="clear" w:color="auto" w:fill="B6DDE8" w:themeFill="accent5" w:themeFillTint="66"/>
          </w:tcPr>
          <w:p w:rsidR="00DD5210" w:rsidRDefault="00DD5210" w:rsidP="00C21DAA">
            <w:r w:rsidRPr="00FD62DB">
              <w:rPr>
                <w:rFonts w:asciiTheme="minorEastAsia" w:hAnsiTheme="minorEastAsia" w:hint="eastAsia"/>
                <w:b/>
                <w:color w:val="0000FF"/>
                <w:sz w:val="18"/>
                <w:szCs w:val="18"/>
              </w:rPr>
              <w:t>【</w:t>
            </w:r>
            <w:r w:rsidRPr="005D433E">
              <w:rPr>
                <w:rFonts w:asciiTheme="majorEastAsia" w:eastAsiaTheme="majorEastAsia" w:hAnsiTheme="majorEastAsia"/>
              </w:rPr>
              <w:t>0000000002000</w:t>
            </w:r>
            <w:r w:rsidRPr="00FD62DB">
              <w:rPr>
                <w:rFonts w:asciiTheme="minorEastAsia" w:hAnsiTheme="minorEastAsia" w:hint="eastAsia"/>
                <w:b/>
                <w:color w:val="0000FF"/>
                <w:sz w:val="18"/>
                <w:szCs w:val="18"/>
              </w:rPr>
              <w:t>】</w:t>
            </w:r>
          </w:p>
        </w:tc>
      </w:tr>
      <w:tr w:rsidR="00DD5210" w:rsidTr="001B79AD">
        <w:tc>
          <w:tcPr>
            <w:tcW w:w="1986" w:type="dxa"/>
          </w:tcPr>
          <w:p w:rsidR="00DD5210" w:rsidRPr="00037DE7" w:rsidRDefault="00DD5210" w:rsidP="00C21DAA">
            <w:pPr>
              <w:pStyle w:val="Default"/>
              <w:rPr>
                <w:sz w:val="18"/>
                <w:szCs w:val="18"/>
              </w:rPr>
            </w:pPr>
            <w:r>
              <w:rPr>
                <w:rFonts w:hint="eastAsia"/>
                <w:sz w:val="18"/>
                <w:szCs w:val="18"/>
              </w:rPr>
              <w:t>正负方向标识</w:t>
            </w:r>
          </w:p>
        </w:tc>
        <w:tc>
          <w:tcPr>
            <w:tcW w:w="3402" w:type="dxa"/>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Net Increase</w:t>
            </w:r>
          </w:p>
        </w:tc>
        <w:tc>
          <w:tcPr>
            <w:tcW w:w="992" w:type="dxa"/>
          </w:tcPr>
          <w:p w:rsidR="00DD5210" w:rsidRPr="000F0BFD" w:rsidRDefault="00DD5210" w:rsidP="00C21DAA">
            <w:pPr>
              <w:rPr>
                <w:rFonts w:asciiTheme="minorEastAsia" w:hAnsiTheme="minorEastAsia"/>
                <w:sz w:val="22"/>
              </w:rPr>
            </w:pPr>
            <w:r w:rsidRPr="000F0BFD">
              <w:rPr>
                <w:rFonts w:asciiTheme="minorEastAsia" w:hAnsiTheme="minorEastAsia"/>
                <w:sz w:val="22"/>
              </w:rPr>
              <w:t>X(1)</w:t>
            </w:r>
          </w:p>
        </w:tc>
        <w:tc>
          <w:tcPr>
            <w:tcW w:w="3969" w:type="dxa"/>
          </w:tcPr>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 = negative</w:t>
            </w:r>
          </w:p>
        </w:tc>
        <w:tc>
          <w:tcPr>
            <w:tcW w:w="3969" w:type="dxa"/>
          </w:tcPr>
          <w:p w:rsidR="00DD5210" w:rsidRDefault="00DD5210" w:rsidP="00C21DAA">
            <w:r w:rsidRPr="00FD62DB">
              <w:rPr>
                <w:rFonts w:asciiTheme="minorEastAsia" w:hAnsiTheme="minorEastAsia" w:hint="eastAsia"/>
                <w:b/>
                <w:color w:val="0000FF"/>
                <w:sz w:val="18"/>
                <w:szCs w:val="18"/>
              </w:rPr>
              <w:t>【</w:t>
            </w:r>
            <w:r>
              <w:rPr>
                <w:rFonts w:asciiTheme="minorEastAsia" w:hAnsiTheme="minorEastAsia" w:hint="eastAsia"/>
                <w:sz w:val="18"/>
                <w:szCs w:val="18"/>
              </w:rPr>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即SPACE(1)</w:t>
            </w:r>
          </w:p>
        </w:tc>
      </w:tr>
      <w:tr w:rsidR="00DD5210" w:rsidTr="001B79AD">
        <w:tc>
          <w:tcPr>
            <w:tcW w:w="1986" w:type="dxa"/>
            <w:shd w:val="clear" w:color="auto" w:fill="B6DDE8" w:themeFill="accent5" w:themeFillTint="66"/>
          </w:tcPr>
          <w:p w:rsidR="00DD5210" w:rsidRDefault="00DD5210" w:rsidP="00C21DAA">
            <w:pPr>
              <w:widowControl/>
              <w:jc w:val="left"/>
              <w:textAlignment w:val="top"/>
              <w:rPr>
                <w:rFonts w:ascii="Arial" w:eastAsia="宋体" w:hAnsi="Arial" w:cs="Arial"/>
                <w:color w:val="000000"/>
                <w:kern w:val="0"/>
                <w:sz w:val="18"/>
                <w:szCs w:val="18"/>
              </w:rPr>
            </w:pPr>
            <w:r>
              <w:rPr>
                <w:rFonts w:ascii="Arial" w:eastAsia="宋体" w:hAnsi="Arial" w:cs="Arial" w:hint="eastAsia"/>
                <w:color w:val="000000"/>
                <w:kern w:val="0"/>
                <w:sz w:val="18"/>
                <w:szCs w:val="18"/>
              </w:rPr>
              <w:t>权益</w:t>
            </w:r>
            <w:r w:rsidRPr="00037DE7">
              <w:rPr>
                <w:rFonts w:ascii="Arial" w:eastAsia="宋体" w:hAnsi="Arial" w:cs="Arial" w:hint="eastAsia"/>
                <w:color w:val="000000"/>
                <w:kern w:val="0"/>
                <w:sz w:val="18"/>
                <w:szCs w:val="18"/>
              </w:rPr>
              <w:t>数量</w:t>
            </w:r>
            <w:r w:rsidRPr="00037DE7">
              <w:rPr>
                <w:rFonts w:ascii="Arial" w:eastAsia="宋体" w:hAnsi="Arial" w:cs="Arial" w:hint="eastAsia"/>
                <w:color w:val="000000"/>
                <w:kern w:val="0"/>
                <w:sz w:val="18"/>
                <w:szCs w:val="18"/>
              </w:rPr>
              <w:t>/</w:t>
            </w:r>
            <w:r w:rsidRPr="00037DE7">
              <w:rPr>
                <w:rFonts w:ascii="Arial" w:eastAsia="宋体" w:hAnsi="Arial" w:cs="Arial" w:hint="eastAsia"/>
                <w:color w:val="000000"/>
                <w:kern w:val="0"/>
                <w:sz w:val="18"/>
                <w:szCs w:val="18"/>
              </w:rPr>
              <w:t>订阅数量</w:t>
            </w:r>
          </w:p>
          <w:p w:rsidR="00DD5210" w:rsidRDefault="00DD5210" w:rsidP="00C21DAA">
            <w:pPr>
              <w:widowControl/>
              <w:jc w:val="left"/>
              <w:textAlignment w:val="top"/>
              <w:rPr>
                <w:rFonts w:ascii="Arial" w:eastAsia="宋体" w:hAnsi="Arial" w:cs="Arial"/>
                <w:color w:val="000000"/>
                <w:kern w:val="0"/>
                <w:sz w:val="18"/>
                <w:szCs w:val="18"/>
              </w:rPr>
            </w:pPr>
          </w:p>
          <w:p w:rsidR="00DD5210" w:rsidRPr="001A1832" w:rsidRDefault="00DD5210" w:rsidP="00C21DAA">
            <w:pPr>
              <w:widowControl/>
              <w:jc w:val="left"/>
              <w:textAlignment w:val="top"/>
              <w:rPr>
                <w:rFonts w:ascii="Arial" w:eastAsia="宋体" w:hAnsi="Arial" w:cs="Arial"/>
                <w:color w:val="FF0000"/>
                <w:kern w:val="0"/>
                <w:sz w:val="18"/>
                <w:szCs w:val="18"/>
              </w:rPr>
            </w:pPr>
            <w:r w:rsidRPr="001A1832">
              <w:rPr>
                <w:rFonts w:ascii="微软雅黑" w:eastAsia="微软雅黑" w:hAnsi="微软雅黑" w:cs="Arial" w:hint="eastAsia"/>
                <w:color w:val="FF0000"/>
                <w:kern w:val="0"/>
                <w:sz w:val="18"/>
                <w:szCs w:val="18"/>
              </w:rPr>
              <w:lastRenderedPageBreak/>
              <w:t>至上次缴费日后因公司行动而导致的股份增加额</w:t>
            </w:r>
          </w:p>
          <w:p w:rsidR="00DD5210" w:rsidRPr="00037DE7" w:rsidRDefault="00DD5210" w:rsidP="00C21DAA">
            <w:pPr>
              <w:widowControl/>
              <w:jc w:val="left"/>
              <w:textAlignment w:val="top"/>
              <w:rPr>
                <w:rFonts w:ascii="Arial" w:eastAsia="宋体" w:hAnsi="Arial" w:cs="Arial"/>
                <w:color w:val="888888"/>
                <w:kern w:val="0"/>
                <w:sz w:val="18"/>
                <w:szCs w:val="18"/>
              </w:rPr>
            </w:pPr>
          </w:p>
          <w:p w:rsidR="00DD5210" w:rsidRPr="00037DE7" w:rsidRDefault="00DD5210" w:rsidP="00C21DAA">
            <w:pPr>
              <w:pStyle w:val="Default"/>
              <w:rPr>
                <w:sz w:val="18"/>
                <w:szCs w:val="18"/>
              </w:rPr>
            </w:pPr>
          </w:p>
        </w:tc>
        <w:tc>
          <w:tcPr>
            <w:tcW w:w="3402" w:type="dxa"/>
            <w:shd w:val="clear" w:color="auto" w:fill="B6DDE8" w:themeFill="accent5" w:themeFillTint="66"/>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lastRenderedPageBreak/>
              <w:t>Entitlement quantity/Subscribe quantity</w:t>
            </w:r>
          </w:p>
        </w:tc>
        <w:tc>
          <w:tcPr>
            <w:tcW w:w="992" w:type="dxa"/>
            <w:shd w:val="clear" w:color="auto" w:fill="B6DDE8" w:themeFill="accent5" w:themeFillTint="66"/>
          </w:tcPr>
          <w:p w:rsidR="00DD5210" w:rsidRPr="000F0BFD" w:rsidRDefault="00DD5210" w:rsidP="00C21DAA">
            <w:pPr>
              <w:rPr>
                <w:rFonts w:asciiTheme="minorEastAsia" w:hAnsiTheme="minorEastAsia"/>
                <w:sz w:val="22"/>
              </w:rPr>
            </w:pPr>
            <w:r w:rsidRPr="000F0BFD">
              <w:rPr>
                <w:rFonts w:asciiTheme="minorEastAsia" w:hAnsiTheme="minorEastAsia"/>
                <w:sz w:val="22"/>
              </w:rPr>
              <w:t>9(13)</w:t>
            </w:r>
          </w:p>
        </w:tc>
        <w:tc>
          <w:tcPr>
            <w:tcW w:w="3969" w:type="dxa"/>
            <w:shd w:val="clear" w:color="auto" w:fill="B6DDE8" w:themeFill="accent5" w:themeFillTint="66"/>
          </w:tcPr>
          <w:p w:rsidR="00DD5210" w:rsidRPr="00037DE7" w:rsidRDefault="00DD5210" w:rsidP="00C21DAA">
            <w:pPr>
              <w:rPr>
                <w:rFonts w:asciiTheme="minorEastAsia" w:hAnsiTheme="minorEastAsia"/>
                <w:sz w:val="18"/>
                <w:szCs w:val="18"/>
              </w:rPr>
            </w:pPr>
          </w:p>
        </w:tc>
        <w:tc>
          <w:tcPr>
            <w:tcW w:w="3969" w:type="dxa"/>
            <w:shd w:val="clear" w:color="auto" w:fill="B6DDE8" w:themeFill="accent5" w:themeFillTint="66"/>
          </w:tcPr>
          <w:p w:rsidR="00DD5210" w:rsidRDefault="00DD5210" w:rsidP="00C21DAA">
            <w:r w:rsidRPr="00FD62DB">
              <w:rPr>
                <w:rFonts w:asciiTheme="minorEastAsia" w:hAnsiTheme="minorEastAsia" w:hint="eastAsia"/>
                <w:b/>
                <w:color w:val="0000FF"/>
                <w:sz w:val="18"/>
                <w:szCs w:val="18"/>
              </w:rPr>
              <w:t>【</w:t>
            </w:r>
            <w:r w:rsidRPr="005D433E">
              <w:rPr>
                <w:rFonts w:asciiTheme="majorEastAsia" w:eastAsiaTheme="majorEastAsia" w:hAnsiTheme="majorEastAsia"/>
              </w:rPr>
              <w:t>0000000000000</w:t>
            </w:r>
            <w:r w:rsidRPr="00FD62DB">
              <w:rPr>
                <w:rFonts w:asciiTheme="minorEastAsia" w:hAnsiTheme="minorEastAsia" w:hint="eastAsia"/>
                <w:b/>
                <w:color w:val="0000FF"/>
                <w:sz w:val="18"/>
                <w:szCs w:val="18"/>
              </w:rPr>
              <w:t>】</w:t>
            </w:r>
          </w:p>
        </w:tc>
      </w:tr>
      <w:tr w:rsidR="00DD5210" w:rsidTr="001B79AD">
        <w:tc>
          <w:tcPr>
            <w:tcW w:w="1986" w:type="dxa"/>
          </w:tcPr>
          <w:p w:rsidR="00DD5210" w:rsidRPr="00037DE7" w:rsidRDefault="00DD5210" w:rsidP="00C21DAA">
            <w:pPr>
              <w:pStyle w:val="Default"/>
              <w:rPr>
                <w:sz w:val="18"/>
                <w:szCs w:val="18"/>
              </w:rPr>
            </w:pPr>
            <w:r>
              <w:rPr>
                <w:rFonts w:hint="eastAsia"/>
                <w:sz w:val="18"/>
                <w:szCs w:val="18"/>
              </w:rPr>
              <w:lastRenderedPageBreak/>
              <w:t>正负方向标识</w:t>
            </w:r>
          </w:p>
        </w:tc>
        <w:tc>
          <w:tcPr>
            <w:tcW w:w="3402" w:type="dxa"/>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Entitlement quantity/Subscribe</w:t>
            </w:r>
          </w:p>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quantity</w:t>
            </w:r>
          </w:p>
        </w:tc>
        <w:tc>
          <w:tcPr>
            <w:tcW w:w="992" w:type="dxa"/>
          </w:tcPr>
          <w:p w:rsidR="00DD5210" w:rsidRPr="000F0BFD" w:rsidRDefault="00DD5210" w:rsidP="00C21DAA">
            <w:pPr>
              <w:rPr>
                <w:rFonts w:asciiTheme="minorEastAsia" w:hAnsiTheme="minorEastAsia"/>
                <w:sz w:val="22"/>
              </w:rPr>
            </w:pPr>
            <w:r w:rsidRPr="000F0BFD">
              <w:rPr>
                <w:rFonts w:asciiTheme="minorEastAsia" w:hAnsiTheme="minorEastAsia" w:hint="eastAsia"/>
                <w:sz w:val="22"/>
              </w:rPr>
              <w:t>X(1)</w:t>
            </w:r>
          </w:p>
        </w:tc>
        <w:tc>
          <w:tcPr>
            <w:tcW w:w="3969" w:type="dxa"/>
          </w:tcPr>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 = negative</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blank = 0 or positive</w:t>
            </w:r>
          </w:p>
        </w:tc>
        <w:tc>
          <w:tcPr>
            <w:tcW w:w="3969" w:type="dxa"/>
          </w:tcPr>
          <w:p w:rsidR="00DD5210" w:rsidRDefault="00DD5210" w:rsidP="00C21DAA">
            <w:r w:rsidRPr="00FD62DB">
              <w:rPr>
                <w:rFonts w:asciiTheme="minorEastAsia" w:hAnsiTheme="minorEastAsia" w:hint="eastAsia"/>
                <w:b/>
                <w:color w:val="0000FF"/>
                <w:sz w:val="18"/>
                <w:szCs w:val="18"/>
              </w:rPr>
              <w:t>【</w:t>
            </w:r>
            <w:r>
              <w:rPr>
                <w:rFonts w:asciiTheme="minorEastAsia" w:hAnsiTheme="minorEastAsia" w:hint="eastAsia"/>
                <w:sz w:val="18"/>
                <w:szCs w:val="18"/>
              </w:rPr>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即SPACE(1)</w:t>
            </w:r>
          </w:p>
        </w:tc>
      </w:tr>
      <w:tr w:rsidR="00DD5210" w:rsidTr="001B79AD">
        <w:tc>
          <w:tcPr>
            <w:tcW w:w="1986" w:type="dxa"/>
            <w:shd w:val="clear" w:color="auto" w:fill="B6DDE8" w:themeFill="accent5" w:themeFillTint="66"/>
          </w:tcPr>
          <w:p w:rsidR="00DD5210" w:rsidRDefault="00DD5210" w:rsidP="00C21DAA">
            <w:pPr>
              <w:pStyle w:val="Default"/>
              <w:rPr>
                <w:sz w:val="18"/>
                <w:szCs w:val="18"/>
              </w:rPr>
            </w:pPr>
          </w:p>
          <w:p w:rsidR="00DD5210" w:rsidRPr="00BF04F5" w:rsidRDefault="00DD5210" w:rsidP="00C21DAA">
            <w:pPr>
              <w:pStyle w:val="Default"/>
              <w:rPr>
                <w:color w:val="FF0000"/>
                <w:sz w:val="18"/>
                <w:szCs w:val="18"/>
              </w:rPr>
            </w:pPr>
            <w:r w:rsidRPr="00BF04F5">
              <w:rPr>
                <w:rFonts w:ascii="微软雅黑" w:eastAsia="微软雅黑" w:hAnsi="微软雅黑" w:cs="Arial" w:hint="eastAsia"/>
                <w:color w:val="FF0000"/>
                <w:sz w:val="18"/>
                <w:szCs w:val="18"/>
              </w:rPr>
              <w:t>自上次缴费日之后提取及赎回的股份数额</w:t>
            </w:r>
          </w:p>
        </w:tc>
        <w:tc>
          <w:tcPr>
            <w:tcW w:w="3402" w:type="dxa"/>
            <w:shd w:val="clear" w:color="auto" w:fill="B6DDE8" w:themeFill="accent5" w:themeFillTint="66"/>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Withdrawal for Conversion quantity</w:t>
            </w:r>
            <w:r>
              <w:rPr>
                <w:rFonts w:asciiTheme="minorEastAsia" w:eastAsiaTheme="minorEastAsia" w:hAnsiTheme="minorEastAsia" w:hint="eastAsia"/>
                <w:sz w:val="21"/>
                <w:szCs w:val="21"/>
              </w:rPr>
              <w:t xml:space="preserve"> </w:t>
            </w:r>
          </w:p>
        </w:tc>
        <w:tc>
          <w:tcPr>
            <w:tcW w:w="992" w:type="dxa"/>
            <w:shd w:val="clear" w:color="auto" w:fill="B6DDE8" w:themeFill="accent5" w:themeFillTint="66"/>
          </w:tcPr>
          <w:p w:rsidR="00DD5210" w:rsidRPr="000F0BFD" w:rsidRDefault="00DD5210" w:rsidP="00C21DAA">
            <w:pPr>
              <w:rPr>
                <w:rFonts w:asciiTheme="minorEastAsia" w:hAnsiTheme="minorEastAsia"/>
                <w:sz w:val="22"/>
              </w:rPr>
            </w:pPr>
            <w:r w:rsidRPr="000F0BFD">
              <w:rPr>
                <w:rFonts w:asciiTheme="minorEastAsia" w:hAnsiTheme="minorEastAsia"/>
                <w:sz w:val="22"/>
              </w:rPr>
              <w:t>9(11)</w:t>
            </w:r>
          </w:p>
        </w:tc>
        <w:tc>
          <w:tcPr>
            <w:tcW w:w="3969" w:type="dxa"/>
            <w:shd w:val="clear" w:color="auto" w:fill="B6DDE8" w:themeFill="accent5" w:themeFillTint="66"/>
          </w:tcPr>
          <w:p w:rsidR="00DD5210" w:rsidRPr="00037DE7" w:rsidRDefault="00DD5210" w:rsidP="00C21DAA">
            <w:pPr>
              <w:rPr>
                <w:rFonts w:asciiTheme="minorEastAsia" w:hAnsiTheme="minorEastAsia"/>
                <w:sz w:val="18"/>
                <w:szCs w:val="18"/>
              </w:rPr>
            </w:pPr>
          </w:p>
        </w:tc>
        <w:tc>
          <w:tcPr>
            <w:tcW w:w="3969" w:type="dxa"/>
            <w:shd w:val="clear" w:color="auto" w:fill="B6DDE8" w:themeFill="accent5" w:themeFillTint="66"/>
          </w:tcPr>
          <w:p w:rsidR="00DD5210" w:rsidRDefault="00DD5210" w:rsidP="00C21DAA">
            <w:r w:rsidRPr="00FD62DB">
              <w:rPr>
                <w:rFonts w:asciiTheme="minorEastAsia" w:hAnsiTheme="minorEastAsia" w:hint="eastAsia"/>
                <w:b/>
                <w:color w:val="0000FF"/>
                <w:sz w:val="18"/>
                <w:szCs w:val="18"/>
              </w:rPr>
              <w:t>【</w:t>
            </w:r>
            <w:r w:rsidRPr="005D433E">
              <w:rPr>
                <w:rFonts w:asciiTheme="majorEastAsia" w:eastAsiaTheme="majorEastAsia" w:hAnsiTheme="majorEastAsia"/>
              </w:rPr>
              <w:t>00000000000</w:t>
            </w:r>
            <w:r w:rsidRPr="00FD62DB">
              <w:rPr>
                <w:rFonts w:asciiTheme="minorEastAsia" w:hAnsiTheme="minorEastAsia" w:hint="eastAsia"/>
                <w:b/>
                <w:color w:val="0000FF"/>
                <w:sz w:val="18"/>
                <w:szCs w:val="18"/>
              </w:rPr>
              <w:t>】</w:t>
            </w:r>
          </w:p>
        </w:tc>
      </w:tr>
      <w:tr w:rsidR="00DD5210" w:rsidTr="001B79AD">
        <w:tc>
          <w:tcPr>
            <w:tcW w:w="1986" w:type="dxa"/>
          </w:tcPr>
          <w:p w:rsidR="00DD5210" w:rsidRPr="00037DE7" w:rsidRDefault="00DD5210" w:rsidP="00C21DAA">
            <w:pPr>
              <w:pStyle w:val="Default"/>
              <w:rPr>
                <w:sz w:val="18"/>
                <w:szCs w:val="18"/>
              </w:rPr>
            </w:pPr>
          </w:p>
        </w:tc>
        <w:tc>
          <w:tcPr>
            <w:tcW w:w="3402" w:type="dxa"/>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Withdrawal for Conversion quantity</w:t>
            </w:r>
          </w:p>
        </w:tc>
        <w:tc>
          <w:tcPr>
            <w:tcW w:w="992" w:type="dxa"/>
          </w:tcPr>
          <w:p w:rsidR="00DD5210" w:rsidRPr="000F0BFD" w:rsidRDefault="00DD5210" w:rsidP="00C21DAA">
            <w:pPr>
              <w:rPr>
                <w:rFonts w:asciiTheme="minorEastAsia" w:hAnsiTheme="minorEastAsia"/>
                <w:sz w:val="22"/>
              </w:rPr>
            </w:pPr>
            <w:r w:rsidRPr="000F0BFD">
              <w:rPr>
                <w:rFonts w:asciiTheme="minorEastAsia" w:hAnsiTheme="minorEastAsia"/>
                <w:sz w:val="22"/>
              </w:rPr>
              <w:t>X(1)</w:t>
            </w:r>
          </w:p>
        </w:tc>
        <w:tc>
          <w:tcPr>
            <w:tcW w:w="3969" w:type="dxa"/>
          </w:tcPr>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 = negative</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blank = 0 or positive</w:t>
            </w:r>
          </w:p>
        </w:tc>
        <w:tc>
          <w:tcPr>
            <w:tcW w:w="3969" w:type="dxa"/>
          </w:tcPr>
          <w:p w:rsidR="00DD5210" w:rsidRDefault="00DD5210" w:rsidP="00C21DAA">
            <w:r w:rsidRPr="00FD62DB">
              <w:rPr>
                <w:rFonts w:asciiTheme="minorEastAsia" w:hAnsiTheme="minorEastAsia" w:hint="eastAsia"/>
                <w:b/>
                <w:color w:val="0000FF"/>
                <w:sz w:val="18"/>
                <w:szCs w:val="18"/>
              </w:rPr>
              <w:t>【</w:t>
            </w:r>
            <w:r>
              <w:rPr>
                <w:rFonts w:asciiTheme="minorEastAsia" w:hAnsiTheme="minorEastAsia" w:hint="eastAsia"/>
                <w:sz w:val="18"/>
                <w:szCs w:val="18"/>
              </w:rPr>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即SPACE(1)</w:t>
            </w:r>
          </w:p>
        </w:tc>
      </w:tr>
      <w:tr w:rsidR="00DD5210" w:rsidTr="001B79AD">
        <w:tc>
          <w:tcPr>
            <w:tcW w:w="1986" w:type="dxa"/>
            <w:shd w:val="clear" w:color="auto" w:fill="B6DDE8" w:themeFill="accent5" w:themeFillTint="66"/>
          </w:tcPr>
          <w:p w:rsidR="00DD5210" w:rsidRDefault="00DD5210" w:rsidP="00C21DAA">
            <w:pPr>
              <w:widowControl/>
              <w:jc w:val="left"/>
              <w:textAlignment w:val="top"/>
              <w:rPr>
                <w:rFonts w:ascii="Arial" w:eastAsia="宋体" w:hAnsi="Arial" w:cs="Arial"/>
                <w:color w:val="000000"/>
                <w:kern w:val="0"/>
                <w:sz w:val="18"/>
                <w:szCs w:val="18"/>
              </w:rPr>
            </w:pPr>
          </w:p>
          <w:p w:rsidR="00DD5210" w:rsidRPr="00BF04F5" w:rsidRDefault="00DD5210" w:rsidP="00C21DAA">
            <w:pPr>
              <w:widowControl/>
              <w:jc w:val="left"/>
              <w:textAlignment w:val="top"/>
              <w:rPr>
                <w:rFonts w:ascii="Arial" w:eastAsia="宋体" w:hAnsi="Arial" w:cs="Arial"/>
                <w:color w:val="FF0000"/>
                <w:kern w:val="0"/>
                <w:sz w:val="18"/>
                <w:szCs w:val="18"/>
              </w:rPr>
            </w:pPr>
            <w:r w:rsidRPr="00BF04F5">
              <w:rPr>
                <w:rFonts w:ascii="微软雅黑" w:eastAsia="微软雅黑" w:hAnsi="微软雅黑" w:cs="Arial" w:hint="eastAsia"/>
                <w:color w:val="FF0000"/>
                <w:kern w:val="0"/>
                <w:sz w:val="18"/>
                <w:szCs w:val="18"/>
              </w:rPr>
              <w:t>存款证数额及记账</w:t>
            </w:r>
            <w:proofErr w:type="gramStart"/>
            <w:r w:rsidRPr="00BF04F5">
              <w:rPr>
                <w:rFonts w:ascii="微软雅黑" w:eastAsia="微软雅黑" w:hAnsi="微软雅黑" w:cs="Arial" w:hint="eastAsia"/>
                <w:color w:val="FF0000"/>
                <w:kern w:val="0"/>
                <w:sz w:val="18"/>
                <w:szCs w:val="18"/>
              </w:rPr>
              <w:t>式存款</w:t>
            </w:r>
            <w:proofErr w:type="gramEnd"/>
            <w:r w:rsidRPr="00BF04F5">
              <w:rPr>
                <w:rFonts w:ascii="微软雅黑" w:eastAsia="微软雅黑" w:hAnsi="微软雅黑" w:cs="Arial" w:hint="eastAsia"/>
                <w:color w:val="FF0000"/>
                <w:kern w:val="0"/>
                <w:sz w:val="18"/>
                <w:szCs w:val="18"/>
              </w:rPr>
              <w:t>数额</w:t>
            </w:r>
          </w:p>
        </w:tc>
        <w:tc>
          <w:tcPr>
            <w:tcW w:w="3402" w:type="dxa"/>
            <w:shd w:val="clear" w:color="auto" w:fill="B6DDE8" w:themeFill="accent5" w:themeFillTint="66"/>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Special deposit quantity</w:t>
            </w:r>
          </w:p>
        </w:tc>
        <w:tc>
          <w:tcPr>
            <w:tcW w:w="992" w:type="dxa"/>
            <w:shd w:val="clear" w:color="auto" w:fill="B6DDE8" w:themeFill="accent5" w:themeFillTint="66"/>
          </w:tcPr>
          <w:p w:rsidR="00DD5210" w:rsidRPr="000F0BFD" w:rsidRDefault="00DD5210" w:rsidP="00C21DAA">
            <w:pPr>
              <w:rPr>
                <w:rFonts w:asciiTheme="minorEastAsia" w:hAnsiTheme="minorEastAsia"/>
                <w:sz w:val="22"/>
              </w:rPr>
            </w:pPr>
            <w:r w:rsidRPr="000F0BFD">
              <w:rPr>
                <w:rFonts w:asciiTheme="minorEastAsia" w:hAnsiTheme="minorEastAsia"/>
                <w:sz w:val="22"/>
              </w:rPr>
              <w:t>9(13)</w:t>
            </w:r>
          </w:p>
        </w:tc>
        <w:tc>
          <w:tcPr>
            <w:tcW w:w="3969" w:type="dxa"/>
            <w:shd w:val="clear" w:color="auto" w:fill="B6DDE8" w:themeFill="accent5" w:themeFillTint="66"/>
          </w:tcPr>
          <w:p w:rsidR="00DD5210" w:rsidRPr="00037DE7" w:rsidRDefault="00DD5210" w:rsidP="00C21DAA">
            <w:pPr>
              <w:rPr>
                <w:rFonts w:asciiTheme="minorEastAsia" w:hAnsiTheme="minorEastAsia"/>
                <w:sz w:val="18"/>
                <w:szCs w:val="18"/>
              </w:rPr>
            </w:pPr>
          </w:p>
        </w:tc>
        <w:tc>
          <w:tcPr>
            <w:tcW w:w="3969" w:type="dxa"/>
            <w:shd w:val="clear" w:color="auto" w:fill="B6DDE8" w:themeFill="accent5" w:themeFillTint="66"/>
          </w:tcPr>
          <w:p w:rsidR="00DD5210" w:rsidRDefault="00DD5210" w:rsidP="00C21DAA">
            <w:r w:rsidRPr="00FD62DB">
              <w:rPr>
                <w:rFonts w:asciiTheme="minorEastAsia" w:hAnsiTheme="minorEastAsia" w:hint="eastAsia"/>
                <w:b/>
                <w:color w:val="0000FF"/>
                <w:sz w:val="18"/>
                <w:szCs w:val="18"/>
              </w:rPr>
              <w:t>【</w:t>
            </w:r>
            <w:r w:rsidRPr="005D433E">
              <w:rPr>
                <w:rFonts w:asciiTheme="majorEastAsia" w:eastAsiaTheme="majorEastAsia" w:hAnsiTheme="majorEastAsia"/>
              </w:rPr>
              <w:t>0000000000000</w:t>
            </w:r>
            <w:r w:rsidRPr="00FD62DB">
              <w:rPr>
                <w:rFonts w:asciiTheme="minorEastAsia" w:hAnsiTheme="minorEastAsia" w:hint="eastAsia"/>
                <w:b/>
                <w:color w:val="0000FF"/>
                <w:sz w:val="18"/>
                <w:szCs w:val="18"/>
              </w:rPr>
              <w:t>】</w:t>
            </w:r>
          </w:p>
        </w:tc>
      </w:tr>
      <w:tr w:rsidR="00DD5210" w:rsidTr="001B79AD">
        <w:tc>
          <w:tcPr>
            <w:tcW w:w="1986" w:type="dxa"/>
          </w:tcPr>
          <w:p w:rsidR="00DD5210" w:rsidRPr="00037DE7" w:rsidRDefault="00DD5210" w:rsidP="00C21DAA">
            <w:pPr>
              <w:pStyle w:val="Default"/>
              <w:rPr>
                <w:sz w:val="18"/>
                <w:szCs w:val="18"/>
              </w:rPr>
            </w:pPr>
          </w:p>
        </w:tc>
        <w:tc>
          <w:tcPr>
            <w:tcW w:w="3402" w:type="dxa"/>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Special deposit quantity</w:t>
            </w:r>
          </w:p>
        </w:tc>
        <w:tc>
          <w:tcPr>
            <w:tcW w:w="992" w:type="dxa"/>
          </w:tcPr>
          <w:p w:rsidR="00DD5210" w:rsidRPr="000F0BFD" w:rsidRDefault="00DD5210" w:rsidP="00C21DAA">
            <w:pPr>
              <w:rPr>
                <w:rFonts w:asciiTheme="minorEastAsia" w:hAnsiTheme="minorEastAsia"/>
                <w:sz w:val="22"/>
              </w:rPr>
            </w:pPr>
            <w:r w:rsidRPr="000F0BFD">
              <w:rPr>
                <w:rFonts w:asciiTheme="minorEastAsia" w:hAnsiTheme="minorEastAsia"/>
                <w:sz w:val="22"/>
              </w:rPr>
              <w:t>X(1)</w:t>
            </w:r>
          </w:p>
        </w:tc>
        <w:tc>
          <w:tcPr>
            <w:tcW w:w="3969" w:type="dxa"/>
          </w:tcPr>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 = negative</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blank = 0 or positive</w:t>
            </w:r>
          </w:p>
        </w:tc>
        <w:tc>
          <w:tcPr>
            <w:tcW w:w="3969" w:type="dxa"/>
          </w:tcPr>
          <w:p w:rsidR="00DD5210" w:rsidRDefault="00DD5210" w:rsidP="00C21DAA">
            <w:r w:rsidRPr="00FD62DB">
              <w:rPr>
                <w:rFonts w:asciiTheme="minorEastAsia" w:hAnsiTheme="minorEastAsia" w:hint="eastAsia"/>
                <w:b/>
                <w:color w:val="0000FF"/>
                <w:sz w:val="18"/>
                <w:szCs w:val="18"/>
              </w:rPr>
              <w:t>【</w:t>
            </w:r>
            <w:r>
              <w:rPr>
                <w:rFonts w:asciiTheme="minorEastAsia" w:hAnsiTheme="minorEastAsia" w:hint="eastAsia"/>
                <w:sz w:val="18"/>
                <w:szCs w:val="18"/>
              </w:rPr>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即SPACE(1)</w:t>
            </w:r>
          </w:p>
        </w:tc>
      </w:tr>
      <w:tr w:rsidR="00DD5210" w:rsidTr="001B79AD">
        <w:tc>
          <w:tcPr>
            <w:tcW w:w="1986" w:type="dxa"/>
            <w:shd w:val="clear" w:color="auto" w:fill="B6DDE8" w:themeFill="accent5" w:themeFillTint="66"/>
          </w:tcPr>
          <w:p w:rsidR="00DD5210" w:rsidRPr="00037DE7" w:rsidRDefault="00DD5210" w:rsidP="00C21DAA">
            <w:pPr>
              <w:widowControl/>
              <w:jc w:val="left"/>
              <w:textAlignment w:val="top"/>
              <w:rPr>
                <w:rFonts w:ascii="Arial" w:eastAsia="宋体" w:hAnsi="Arial" w:cs="Arial"/>
                <w:color w:val="888888"/>
                <w:kern w:val="0"/>
                <w:sz w:val="18"/>
                <w:szCs w:val="18"/>
              </w:rPr>
            </w:pPr>
            <w:r w:rsidRPr="00037DE7">
              <w:rPr>
                <w:rFonts w:ascii="Arial" w:eastAsia="宋体" w:hAnsi="Arial" w:cs="Arial" w:hint="eastAsia"/>
                <w:color w:val="000000"/>
                <w:kern w:val="0"/>
                <w:sz w:val="18"/>
                <w:szCs w:val="18"/>
              </w:rPr>
              <w:t>每手买卖增加</w:t>
            </w:r>
            <w:r>
              <w:rPr>
                <w:rFonts w:ascii="Arial" w:eastAsia="宋体" w:hAnsi="Arial" w:cs="Arial" w:hint="eastAsia"/>
                <w:color w:val="000000"/>
                <w:kern w:val="0"/>
                <w:sz w:val="18"/>
                <w:szCs w:val="18"/>
              </w:rPr>
              <w:t>?</w:t>
            </w:r>
          </w:p>
        </w:tc>
        <w:tc>
          <w:tcPr>
            <w:tcW w:w="3402" w:type="dxa"/>
            <w:shd w:val="clear" w:color="auto" w:fill="B6DDE8" w:themeFill="accent5" w:themeFillTint="66"/>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Board lot increased</w:t>
            </w:r>
          </w:p>
        </w:tc>
        <w:tc>
          <w:tcPr>
            <w:tcW w:w="992" w:type="dxa"/>
            <w:shd w:val="clear" w:color="auto" w:fill="B6DDE8" w:themeFill="accent5" w:themeFillTint="66"/>
          </w:tcPr>
          <w:p w:rsidR="00DD5210" w:rsidRPr="000F0BFD" w:rsidRDefault="00DD5210" w:rsidP="00C21DAA">
            <w:pPr>
              <w:rPr>
                <w:rFonts w:asciiTheme="minorEastAsia" w:hAnsiTheme="minorEastAsia"/>
                <w:sz w:val="22"/>
              </w:rPr>
            </w:pPr>
            <w:r w:rsidRPr="000F0BFD">
              <w:rPr>
                <w:rFonts w:asciiTheme="minorEastAsia" w:hAnsiTheme="minorEastAsia"/>
                <w:sz w:val="22"/>
              </w:rPr>
              <w:t>9(13)</w:t>
            </w:r>
          </w:p>
        </w:tc>
        <w:tc>
          <w:tcPr>
            <w:tcW w:w="3969" w:type="dxa"/>
            <w:shd w:val="clear" w:color="auto" w:fill="B6DDE8" w:themeFill="accent5" w:themeFillTint="66"/>
          </w:tcPr>
          <w:p w:rsidR="00DD5210" w:rsidRPr="00037DE7" w:rsidRDefault="00DD5210" w:rsidP="00C21DAA">
            <w:pPr>
              <w:rPr>
                <w:rFonts w:asciiTheme="minorEastAsia" w:hAnsiTheme="minorEastAsia"/>
                <w:sz w:val="18"/>
                <w:szCs w:val="18"/>
              </w:rPr>
            </w:pPr>
          </w:p>
        </w:tc>
        <w:tc>
          <w:tcPr>
            <w:tcW w:w="3969" w:type="dxa"/>
            <w:shd w:val="clear" w:color="auto" w:fill="B6DDE8" w:themeFill="accent5" w:themeFillTint="66"/>
          </w:tcPr>
          <w:p w:rsidR="00DD5210" w:rsidRDefault="00DD5210" w:rsidP="00C21DAA">
            <w:r w:rsidRPr="00FD62DB">
              <w:rPr>
                <w:rFonts w:asciiTheme="minorEastAsia" w:hAnsiTheme="minorEastAsia" w:hint="eastAsia"/>
                <w:b/>
                <w:color w:val="0000FF"/>
                <w:sz w:val="18"/>
                <w:szCs w:val="18"/>
              </w:rPr>
              <w:t>【</w:t>
            </w:r>
            <w:r w:rsidRPr="005D433E">
              <w:rPr>
                <w:rFonts w:asciiTheme="majorEastAsia" w:eastAsiaTheme="majorEastAsia" w:hAnsiTheme="majorEastAsia"/>
              </w:rPr>
              <w:t>0000000000001</w:t>
            </w:r>
            <w:r w:rsidRPr="00FD62DB">
              <w:rPr>
                <w:rFonts w:asciiTheme="minorEastAsia" w:hAnsiTheme="minorEastAsia" w:hint="eastAsia"/>
                <w:b/>
                <w:color w:val="0000FF"/>
                <w:sz w:val="18"/>
                <w:szCs w:val="18"/>
              </w:rPr>
              <w:t>】</w:t>
            </w:r>
          </w:p>
        </w:tc>
      </w:tr>
      <w:tr w:rsidR="00DD5210" w:rsidTr="001B79AD">
        <w:tc>
          <w:tcPr>
            <w:tcW w:w="1986" w:type="dxa"/>
          </w:tcPr>
          <w:p w:rsidR="00DD5210" w:rsidRPr="00037DE7" w:rsidRDefault="00DD5210" w:rsidP="00C21DAA">
            <w:pPr>
              <w:pStyle w:val="Default"/>
              <w:rPr>
                <w:sz w:val="18"/>
                <w:szCs w:val="18"/>
              </w:rPr>
            </w:pPr>
          </w:p>
        </w:tc>
        <w:tc>
          <w:tcPr>
            <w:tcW w:w="3402" w:type="dxa"/>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Scrip fee</w:t>
            </w:r>
          </w:p>
        </w:tc>
        <w:tc>
          <w:tcPr>
            <w:tcW w:w="992" w:type="dxa"/>
          </w:tcPr>
          <w:p w:rsidR="00DD5210" w:rsidRDefault="00DD5210" w:rsidP="00C21DAA">
            <w:pPr>
              <w:rPr>
                <w:rFonts w:asciiTheme="minorEastAsia" w:hAnsiTheme="minorEastAsia"/>
                <w:sz w:val="22"/>
              </w:rPr>
            </w:pPr>
            <w:r w:rsidRPr="000F0BFD">
              <w:rPr>
                <w:rFonts w:asciiTheme="minorEastAsia" w:hAnsiTheme="minorEastAsia"/>
                <w:sz w:val="22"/>
              </w:rPr>
              <w:t>9(7)</w:t>
            </w:r>
          </w:p>
          <w:p w:rsidR="00DD5210" w:rsidRPr="000F0BFD" w:rsidRDefault="00DD5210" w:rsidP="00C21DAA">
            <w:pPr>
              <w:rPr>
                <w:rFonts w:asciiTheme="minorEastAsia" w:hAnsiTheme="minorEastAsia"/>
                <w:sz w:val="22"/>
              </w:rPr>
            </w:pPr>
            <w:r w:rsidRPr="000F0BFD">
              <w:rPr>
                <w:rFonts w:asciiTheme="minorEastAsia" w:hAnsiTheme="minorEastAsia"/>
                <w:sz w:val="22"/>
              </w:rPr>
              <w:t>V9(2)</w:t>
            </w:r>
          </w:p>
        </w:tc>
        <w:tc>
          <w:tcPr>
            <w:tcW w:w="3969" w:type="dxa"/>
          </w:tcPr>
          <w:p w:rsidR="00DD5210" w:rsidRPr="00037DE7" w:rsidRDefault="00DD5210" w:rsidP="00C21DAA">
            <w:pPr>
              <w:rPr>
                <w:rFonts w:asciiTheme="minorEastAsia" w:hAnsiTheme="minorEastAsia"/>
                <w:sz w:val="18"/>
                <w:szCs w:val="18"/>
              </w:rPr>
            </w:pPr>
          </w:p>
        </w:tc>
        <w:tc>
          <w:tcPr>
            <w:tcW w:w="3969" w:type="dxa"/>
          </w:tcPr>
          <w:p w:rsidR="00DD5210" w:rsidRDefault="00DD5210" w:rsidP="00C21DAA">
            <w:r w:rsidRPr="00FD62DB">
              <w:rPr>
                <w:rFonts w:asciiTheme="minorEastAsia" w:hAnsiTheme="minorEastAsia" w:hint="eastAsia"/>
                <w:b/>
                <w:color w:val="0000FF"/>
                <w:sz w:val="18"/>
                <w:szCs w:val="18"/>
              </w:rPr>
              <w:t>【</w:t>
            </w:r>
            <w:r w:rsidRPr="005D433E">
              <w:rPr>
                <w:rFonts w:asciiTheme="majorEastAsia" w:eastAsiaTheme="majorEastAsia" w:hAnsiTheme="majorEastAsia"/>
              </w:rPr>
              <w:t>000000150</w:t>
            </w:r>
            <w:r w:rsidRPr="00FD62DB">
              <w:rPr>
                <w:rFonts w:asciiTheme="minorEastAsia" w:hAnsiTheme="minorEastAsia" w:hint="eastAsia"/>
                <w:b/>
                <w:color w:val="0000FF"/>
                <w:sz w:val="18"/>
                <w:szCs w:val="18"/>
              </w:rPr>
              <w:t>】</w:t>
            </w:r>
          </w:p>
        </w:tc>
      </w:tr>
      <w:tr w:rsidR="00DD5210" w:rsidRPr="002B717F" w:rsidTr="001B79AD">
        <w:tc>
          <w:tcPr>
            <w:tcW w:w="1986" w:type="dxa"/>
            <w:shd w:val="clear" w:color="auto" w:fill="B6DDE8" w:themeFill="accent5" w:themeFillTint="66"/>
          </w:tcPr>
          <w:p w:rsidR="00DD5210" w:rsidRPr="00037DE7" w:rsidRDefault="00DD5210" w:rsidP="00C21DAA">
            <w:pPr>
              <w:widowControl/>
              <w:jc w:val="left"/>
              <w:textAlignment w:val="top"/>
              <w:rPr>
                <w:rFonts w:ascii="Arial" w:eastAsia="宋体" w:hAnsi="Arial" w:cs="Arial"/>
                <w:color w:val="888888"/>
                <w:kern w:val="0"/>
                <w:sz w:val="18"/>
                <w:szCs w:val="18"/>
              </w:rPr>
            </w:pPr>
            <w:r w:rsidRPr="00037DE7">
              <w:rPr>
                <w:rFonts w:ascii="Arial" w:eastAsia="宋体" w:hAnsi="Arial" w:cs="Arial" w:hint="eastAsia"/>
                <w:color w:val="000000"/>
                <w:kern w:val="0"/>
                <w:sz w:val="18"/>
                <w:szCs w:val="18"/>
              </w:rPr>
              <w:t>过户费优惠数量</w:t>
            </w:r>
          </w:p>
        </w:tc>
        <w:tc>
          <w:tcPr>
            <w:tcW w:w="3402" w:type="dxa"/>
            <w:shd w:val="clear" w:color="auto" w:fill="B6DDE8" w:themeFill="accent5" w:themeFillTint="66"/>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Scrip fee concession quantity</w:t>
            </w:r>
          </w:p>
        </w:tc>
        <w:tc>
          <w:tcPr>
            <w:tcW w:w="992" w:type="dxa"/>
            <w:shd w:val="clear" w:color="auto" w:fill="B6DDE8" w:themeFill="accent5" w:themeFillTint="66"/>
          </w:tcPr>
          <w:p w:rsidR="00DD5210" w:rsidRPr="000F0BFD" w:rsidRDefault="00DD5210" w:rsidP="00C21DAA">
            <w:pPr>
              <w:rPr>
                <w:rFonts w:asciiTheme="minorEastAsia" w:hAnsiTheme="minorEastAsia"/>
                <w:sz w:val="22"/>
              </w:rPr>
            </w:pPr>
            <w:r w:rsidRPr="000F0BFD">
              <w:rPr>
                <w:rFonts w:asciiTheme="minorEastAsia" w:hAnsiTheme="minorEastAsia"/>
                <w:sz w:val="22"/>
              </w:rPr>
              <w:t>9(13)</w:t>
            </w:r>
          </w:p>
        </w:tc>
        <w:tc>
          <w:tcPr>
            <w:tcW w:w="3969" w:type="dxa"/>
            <w:shd w:val="clear" w:color="auto" w:fill="B6DDE8" w:themeFill="accent5" w:themeFillTint="66"/>
          </w:tcPr>
          <w:p w:rsidR="00DD5210" w:rsidRPr="00037DE7" w:rsidRDefault="00DD5210" w:rsidP="00C21DAA">
            <w:pPr>
              <w:rPr>
                <w:rFonts w:asciiTheme="minorEastAsia" w:hAnsiTheme="minorEastAsia"/>
                <w:sz w:val="18"/>
                <w:szCs w:val="18"/>
              </w:rPr>
            </w:pPr>
          </w:p>
        </w:tc>
        <w:tc>
          <w:tcPr>
            <w:tcW w:w="3969" w:type="dxa"/>
            <w:shd w:val="clear" w:color="auto" w:fill="B6DDE8" w:themeFill="accent5" w:themeFillTint="66"/>
          </w:tcPr>
          <w:p w:rsidR="00DD5210" w:rsidRDefault="00DD5210" w:rsidP="00C21DAA">
            <w:r w:rsidRPr="00FD62DB">
              <w:rPr>
                <w:rFonts w:asciiTheme="minorEastAsia" w:hAnsiTheme="minorEastAsia" w:hint="eastAsia"/>
                <w:b/>
                <w:color w:val="0000FF"/>
                <w:sz w:val="18"/>
                <w:szCs w:val="18"/>
              </w:rPr>
              <w:t>【</w:t>
            </w:r>
            <w:r w:rsidRPr="005D433E">
              <w:rPr>
                <w:rFonts w:asciiTheme="majorEastAsia" w:eastAsiaTheme="majorEastAsia" w:hAnsiTheme="majorEastAsia"/>
              </w:rPr>
              <w:t>0000000000000</w:t>
            </w:r>
            <w:r w:rsidRPr="00FD62DB">
              <w:rPr>
                <w:rFonts w:asciiTheme="minorEastAsia" w:hAnsiTheme="minorEastAsia" w:hint="eastAsia"/>
                <w:b/>
                <w:color w:val="0000FF"/>
                <w:sz w:val="18"/>
                <w:szCs w:val="18"/>
              </w:rPr>
              <w:t>】</w:t>
            </w:r>
          </w:p>
        </w:tc>
      </w:tr>
      <w:tr w:rsidR="00DD5210" w:rsidRPr="002B717F" w:rsidTr="001B79AD">
        <w:tc>
          <w:tcPr>
            <w:tcW w:w="1986" w:type="dxa"/>
          </w:tcPr>
          <w:p w:rsidR="00DD5210" w:rsidRPr="00037DE7" w:rsidRDefault="00DD5210" w:rsidP="00C21DAA">
            <w:pPr>
              <w:pStyle w:val="Default"/>
              <w:rPr>
                <w:sz w:val="18"/>
                <w:szCs w:val="18"/>
              </w:rPr>
            </w:pPr>
          </w:p>
        </w:tc>
        <w:tc>
          <w:tcPr>
            <w:tcW w:w="3402" w:type="dxa"/>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Sign of scrip fee concession quantity</w:t>
            </w:r>
          </w:p>
        </w:tc>
        <w:tc>
          <w:tcPr>
            <w:tcW w:w="992" w:type="dxa"/>
          </w:tcPr>
          <w:p w:rsidR="00DD5210" w:rsidRPr="000F0BFD" w:rsidRDefault="00DD5210" w:rsidP="00C21DAA">
            <w:pPr>
              <w:rPr>
                <w:rFonts w:asciiTheme="minorEastAsia" w:hAnsiTheme="minorEastAsia"/>
                <w:sz w:val="22"/>
              </w:rPr>
            </w:pPr>
            <w:r w:rsidRPr="000F0BFD">
              <w:rPr>
                <w:rFonts w:asciiTheme="minorEastAsia" w:hAnsiTheme="minorEastAsia"/>
                <w:sz w:val="22"/>
              </w:rPr>
              <w:t>X(1)</w:t>
            </w:r>
          </w:p>
        </w:tc>
        <w:tc>
          <w:tcPr>
            <w:tcW w:w="3969" w:type="dxa"/>
          </w:tcPr>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 = negative</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blank = 0 or positive</w:t>
            </w:r>
          </w:p>
        </w:tc>
        <w:tc>
          <w:tcPr>
            <w:tcW w:w="3969" w:type="dxa"/>
          </w:tcPr>
          <w:p w:rsidR="00DD5210" w:rsidRDefault="00DD5210" w:rsidP="00C21DAA">
            <w:r w:rsidRPr="00FD62DB">
              <w:rPr>
                <w:rFonts w:asciiTheme="minorEastAsia" w:hAnsiTheme="minorEastAsia" w:hint="eastAsia"/>
                <w:b/>
                <w:color w:val="0000FF"/>
                <w:sz w:val="18"/>
                <w:szCs w:val="18"/>
              </w:rPr>
              <w:t>【</w:t>
            </w:r>
            <w:r>
              <w:rPr>
                <w:rFonts w:asciiTheme="minorEastAsia" w:hAnsiTheme="minorEastAsia" w:hint="eastAsia"/>
                <w:sz w:val="18"/>
                <w:szCs w:val="18"/>
              </w:rPr>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即SPACE(1)</w:t>
            </w:r>
          </w:p>
        </w:tc>
      </w:tr>
      <w:tr w:rsidR="00DD5210" w:rsidRPr="002B717F" w:rsidTr="001B79AD">
        <w:tc>
          <w:tcPr>
            <w:tcW w:w="1986" w:type="dxa"/>
            <w:shd w:val="clear" w:color="auto" w:fill="B6DDE8" w:themeFill="accent5" w:themeFillTint="66"/>
          </w:tcPr>
          <w:p w:rsidR="00DD5210" w:rsidRDefault="00DD5210" w:rsidP="00C21DAA">
            <w:pPr>
              <w:widowControl/>
              <w:jc w:val="left"/>
              <w:textAlignment w:val="top"/>
              <w:rPr>
                <w:rFonts w:ascii="Arial" w:eastAsia="宋体" w:hAnsi="Arial" w:cs="Arial"/>
                <w:color w:val="000000"/>
                <w:kern w:val="0"/>
                <w:sz w:val="18"/>
                <w:szCs w:val="18"/>
              </w:rPr>
            </w:pPr>
            <w:r w:rsidRPr="00037DE7">
              <w:rPr>
                <w:rFonts w:ascii="Arial" w:eastAsia="宋体" w:hAnsi="Arial" w:cs="Arial" w:hint="eastAsia"/>
                <w:color w:val="000000"/>
                <w:kern w:val="0"/>
                <w:sz w:val="18"/>
                <w:szCs w:val="18"/>
              </w:rPr>
              <w:t>前面部分的</w:t>
            </w:r>
            <w:r w:rsidRPr="00037DE7">
              <w:rPr>
                <w:rFonts w:ascii="Arial" w:eastAsia="宋体" w:hAnsi="Arial" w:cs="Arial" w:hint="eastAsia"/>
                <w:color w:val="000000"/>
                <w:kern w:val="0"/>
                <w:sz w:val="18"/>
                <w:szCs w:val="18"/>
              </w:rPr>
              <w:t>ID</w:t>
            </w:r>
          </w:p>
          <w:p w:rsidR="00DD5210" w:rsidRPr="00037DE7" w:rsidRDefault="00DD5210" w:rsidP="00C21DAA">
            <w:pPr>
              <w:widowControl/>
              <w:jc w:val="left"/>
              <w:textAlignment w:val="top"/>
              <w:rPr>
                <w:sz w:val="18"/>
                <w:szCs w:val="18"/>
              </w:rPr>
            </w:pPr>
          </w:p>
        </w:tc>
        <w:tc>
          <w:tcPr>
            <w:tcW w:w="3402" w:type="dxa"/>
            <w:shd w:val="clear" w:color="auto" w:fill="B6DDE8" w:themeFill="accent5" w:themeFillTint="66"/>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Previous Part ID</w:t>
            </w:r>
          </w:p>
        </w:tc>
        <w:tc>
          <w:tcPr>
            <w:tcW w:w="992" w:type="dxa"/>
            <w:shd w:val="clear" w:color="auto" w:fill="B6DDE8" w:themeFill="accent5" w:themeFillTint="66"/>
          </w:tcPr>
          <w:p w:rsidR="00DD5210" w:rsidRPr="000F0BFD" w:rsidRDefault="00DD5210" w:rsidP="00C21DAA">
            <w:pPr>
              <w:rPr>
                <w:rFonts w:asciiTheme="minorEastAsia" w:hAnsiTheme="minorEastAsia"/>
                <w:sz w:val="22"/>
              </w:rPr>
            </w:pPr>
            <w:r w:rsidRPr="000F0BFD">
              <w:rPr>
                <w:rFonts w:asciiTheme="minorEastAsia" w:hAnsiTheme="minorEastAsia"/>
                <w:sz w:val="22"/>
              </w:rPr>
              <w:t>X(6)</w:t>
            </w:r>
          </w:p>
        </w:tc>
        <w:tc>
          <w:tcPr>
            <w:tcW w:w="3969" w:type="dxa"/>
            <w:shd w:val="clear" w:color="auto" w:fill="B6DDE8" w:themeFill="accent5" w:themeFillTint="66"/>
          </w:tcPr>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Part ID before membership</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Change</w:t>
            </w:r>
          </w:p>
          <w:p w:rsidR="00DD5210" w:rsidRPr="00037DE7" w:rsidRDefault="00DD5210" w:rsidP="00C21DAA">
            <w:pPr>
              <w:widowControl/>
              <w:jc w:val="left"/>
              <w:textAlignment w:val="top"/>
              <w:rPr>
                <w:rFonts w:asciiTheme="minorEastAsia" w:hAnsiTheme="minorEastAsia"/>
                <w:sz w:val="18"/>
                <w:szCs w:val="18"/>
              </w:rPr>
            </w:pPr>
            <w:r w:rsidRPr="00037DE7">
              <w:rPr>
                <w:rFonts w:ascii="Arial" w:eastAsia="宋体" w:hAnsi="Arial" w:cs="Arial" w:hint="eastAsia"/>
                <w:color w:val="000000"/>
                <w:kern w:val="0"/>
                <w:sz w:val="18"/>
                <w:szCs w:val="18"/>
              </w:rPr>
              <w:lastRenderedPageBreak/>
              <w:t>编号前部分成员改变</w:t>
            </w:r>
          </w:p>
        </w:tc>
        <w:tc>
          <w:tcPr>
            <w:tcW w:w="3969" w:type="dxa"/>
            <w:shd w:val="clear" w:color="auto" w:fill="B6DDE8" w:themeFill="accent5" w:themeFillTint="66"/>
          </w:tcPr>
          <w:p w:rsidR="00DD5210" w:rsidRDefault="00DD5210" w:rsidP="00C21DAA">
            <w:r w:rsidRPr="00FD62DB">
              <w:rPr>
                <w:rFonts w:asciiTheme="minorEastAsia" w:hAnsiTheme="minorEastAsia" w:hint="eastAsia"/>
                <w:b/>
                <w:color w:val="0000FF"/>
                <w:sz w:val="18"/>
                <w:szCs w:val="18"/>
              </w:rPr>
              <w:lastRenderedPageBreak/>
              <w:t>【</w:t>
            </w:r>
            <w:r>
              <w:rPr>
                <w:rFonts w:asciiTheme="minorEastAsia" w:hAnsiTheme="minorEastAsia" w:hint="eastAsia"/>
                <w:b/>
                <w:color w:val="0000FF"/>
                <w:sz w:val="18"/>
                <w:szCs w:val="18"/>
              </w:rPr>
              <w:t xml:space="preserve">      </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即SPACE(6)</w:t>
            </w:r>
          </w:p>
        </w:tc>
      </w:tr>
      <w:tr w:rsidR="00DD5210" w:rsidRPr="002B717F" w:rsidTr="001B79AD">
        <w:tc>
          <w:tcPr>
            <w:tcW w:w="1986" w:type="dxa"/>
          </w:tcPr>
          <w:p w:rsidR="00DD5210" w:rsidRPr="00037DE7" w:rsidRDefault="00DD5210" w:rsidP="00C21DAA">
            <w:pPr>
              <w:pStyle w:val="Default"/>
              <w:rPr>
                <w:sz w:val="18"/>
                <w:szCs w:val="18"/>
              </w:rPr>
            </w:pPr>
          </w:p>
        </w:tc>
        <w:tc>
          <w:tcPr>
            <w:tcW w:w="3402" w:type="dxa"/>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Record checksum</w:t>
            </w:r>
          </w:p>
        </w:tc>
        <w:tc>
          <w:tcPr>
            <w:tcW w:w="992" w:type="dxa"/>
          </w:tcPr>
          <w:p w:rsidR="00DD5210" w:rsidRPr="000F0BFD" w:rsidRDefault="00DD5210" w:rsidP="00C21DAA">
            <w:pPr>
              <w:rPr>
                <w:rFonts w:asciiTheme="minorEastAsia" w:hAnsiTheme="minorEastAsia"/>
                <w:sz w:val="22"/>
              </w:rPr>
            </w:pPr>
            <w:r w:rsidRPr="000F0BFD">
              <w:rPr>
                <w:rFonts w:asciiTheme="minorEastAsia" w:hAnsiTheme="minorEastAsia"/>
                <w:sz w:val="22"/>
              </w:rPr>
              <w:t>9(17)</w:t>
            </w:r>
          </w:p>
        </w:tc>
        <w:tc>
          <w:tcPr>
            <w:tcW w:w="3969" w:type="dxa"/>
          </w:tcPr>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Sum of Stk cd, Lt scp fee coll</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date, New coll date bal, Lt coll</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date Bal/Rush scp fee date bal,</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Net inc, Etlm qty/Sub qty, Wdtl</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for conv qty, Spec dep qty,</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Scrip fee concession qty, Board</w:t>
            </w:r>
          </w:p>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lot inc &amp; Scp fee</w:t>
            </w:r>
          </w:p>
        </w:tc>
        <w:tc>
          <w:tcPr>
            <w:tcW w:w="3969" w:type="dxa"/>
          </w:tcPr>
          <w:p w:rsidR="00DD5210" w:rsidRDefault="00DD5210" w:rsidP="00C21DAA">
            <w:r w:rsidRPr="00FD62DB">
              <w:rPr>
                <w:rFonts w:asciiTheme="minorEastAsia" w:hAnsiTheme="minorEastAsia" w:hint="eastAsia"/>
                <w:b/>
                <w:color w:val="0000FF"/>
                <w:sz w:val="18"/>
                <w:szCs w:val="18"/>
              </w:rPr>
              <w:t>【</w:t>
            </w:r>
            <w:r w:rsidRPr="005D433E">
              <w:rPr>
                <w:rFonts w:asciiTheme="majorEastAsia" w:eastAsiaTheme="majorEastAsia" w:hAnsiTheme="majorEastAsia"/>
              </w:rPr>
              <w:t>00000000020105196</w:t>
            </w:r>
            <w:r w:rsidRPr="00FD62DB">
              <w:rPr>
                <w:rFonts w:asciiTheme="minorEastAsia" w:hAnsiTheme="minorEastAsia" w:hint="eastAsia"/>
                <w:b/>
                <w:color w:val="0000FF"/>
                <w:sz w:val="18"/>
                <w:szCs w:val="18"/>
              </w:rPr>
              <w:t>】</w:t>
            </w:r>
            <w:r>
              <w:rPr>
                <w:rFonts w:asciiTheme="minorEastAsia" w:hAnsiTheme="minorEastAsia" w:hint="eastAsia"/>
                <w:b/>
                <w:color w:val="0000FF"/>
                <w:sz w:val="18"/>
                <w:szCs w:val="18"/>
              </w:rPr>
              <w:t xml:space="preserve">  </w:t>
            </w:r>
          </w:p>
        </w:tc>
      </w:tr>
      <w:tr w:rsidR="00DD5210" w:rsidRPr="002B717F" w:rsidTr="001B79AD">
        <w:tc>
          <w:tcPr>
            <w:tcW w:w="1986" w:type="dxa"/>
          </w:tcPr>
          <w:p w:rsidR="00DD5210" w:rsidRPr="00037DE7" w:rsidRDefault="00DD5210" w:rsidP="00C21DAA">
            <w:pPr>
              <w:pStyle w:val="Default"/>
              <w:rPr>
                <w:sz w:val="18"/>
                <w:szCs w:val="18"/>
              </w:rPr>
            </w:pPr>
          </w:p>
        </w:tc>
        <w:tc>
          <w:tcPr>
            <w:tcW w:w="3402" w:type="dxa"/>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Filler</w:t>
            </w:r>
          </w:p>
        </w:tc>
        <w:tc>
          <w:tcPr>
            <w:tcW w:w="992" w:type="dxa"/>
          </w:tcPr>
          <w:p w:rsidR="00DD5210" w:rsidRPr="000F0BFD" w:rsidRDefault="00DD5210" w:rsidP="00C21DAA">
            <w:pPr>
              <w:rPr>
                <w:rFonts w:asciiTheme="minorEastAsia" w:hAnsiTheme="minorEastAsia"/>
                <w:sz w:val="22"/>
              </w:rPr>
            </w:pPr>
            <w:r w:rsidRPr="000F0BFD">
              <w:rPr>
                <w:rFonts w:asciiTheme="minorEastAsia" w:hAnsiTheme="minorEastAsia"/>
                <w:sz w:val="22"/>
              </w:rPr>
              <w:t>X(112)</w:t>
            </w:r>
          </w:p>
        </w:tc>
        <w:tc>
          <w:tcPr>
            <w:tcW w:w="3969" w:type="dxa"/>
          </w:tcPr>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Spaces</w:t>
            </w:r>
          </w:p>
        </w:tc>
        <w:tc>
          <w:tcPr>
            <w:tcW w:w="3969" w:type="dxa"/>
          </w:tcPr>
          <w:p w:rsidR="00DD5210" w:rsidRPr="00037DE7" w:rsidRDefault="00DD5210" w:rsidP="00C21DAA">
            <w:pPr>
              <w:rPr>
                <w:rFonts w:asciiTheme="minorEastAsia" w:hAnsiTheme="minorEastAsia"/>
                <w:sz w:val="18"/>
                <w:szCs w:val="18"/>
              </w:rPr>
            </w:pPr>
          </w:p>
        </w:tc>
      </w:tr>
      <w:tr w:rsidR="00DD5210" w:rsidRPr="002B717F" w:rsidTr="001B79AD">
        <w:tc>
          <w:tcPr>
            <w:tcW w:w="1986" w:type="dxa"/>
          </w:tcPr>
          <w:p w:rsidR="00DD5210" w:rsidRPr="00037DE7" w:rsidRDefault="00DD5210" w:rsidP="00C21DAA">
            <w:pPr>
              <w:pStyle w:val="Default"/>
              <w:rPr>
                <w:sz w:val="18"/>
                <w:szCs w:val="18"/>
              </w:rPr>
            </w:pPr>
          </w:p>
        </w:tc>
        <w:tc>
          <w:tcPr>
            <w:tcW w:w="3402" w:type="dxa"/>
          </w:tcPr>
          <w:p w:rsidR="00DD5210" w:rsidRPr="000F0BFD" w:rsidRDefault="00DD5210" w:rsidP="00C21DAA">
            <w:pPr>
              <w:pStyle w:val="Default"/>
              <w:rPr>
                <w:rFonts w:asciiTheme="minorEastAsia" w:eastAsiaTheme="minorEastAsia" w:hAnsiTheme="minorEastAsia"/>
                <w:sz w:val="21"/>
                <w:szCs w:val="21"/>
              </w:rPr>
            </w:pPr>
            <w:r w:rsidRPr="000F0BFD">
              <w:rPr>
                <w:rFonts w:asciiTheme="minorEastAsia" w:eastAsiaTheme="minorEastAsia" w:hAnsiTheme="minorEastAsia"/>
                <w:sz w:val="21"/>
                <w:szCs w:val="21"/>
              </w:rPr>
              <w:t>Filler</w:t>
            </w:r>
          </w:p>
        </w:tc>
        <w:tc>
          <w:tcPr>
            <w:tcW w:w="992" w:type="dxa"/>
          </w:tcPr>
          <w:p w:rsidR="00DD5210" w:rsidRPr="000F0BFD" w:rsidRDefault="00DD5210" w:rsidP="00C21DAA">
            <w:pPr>
              <w:rPr>
                <w:rFonts w:asciiTheme="minorEastAsia" w:hAnsiTheme="minorEastAsia"/>
                <w:sz w:val="22"/>
              </w:rPr>
            </w:pPr>
            <w:r w:rsidRPr="000F0BFD">
              <w:rPr>
                <w:rFonts w:asciiTheme="minorEastAsia" w:hAnsiTheme="minorEastAsia"/>
                <w:sz w:val="22"/>
              </w:rPr>
              <w:t>X(3)</w:t>
            </w:r>
          </w:p>
        </w:tc>
        <w:tc>
          <w:tcPr>
            <w:tcW w:w="3969" w:type="dxa"/>
          </w:tcPr>
          <w:p w:rsidR="00DD5210" w:rsidRPr="00037DE7" w:rsidRDefault="00DD5210" w:rsidP="00C21DAA">
            <w:pPr>
              <w:rPr>
                <w:rFonts w:asciiTheme="minorEastAsia" w:hAnsiTheme="minorEastAsia"/>
                <w:sz w:val="18"/>
                <w:szCs w:val="18"/>
              </w:rPr>
            </w:pPr>
            <w:r w:rsidRPr="00037DE7">
              <w:rPr>
                <w:rFonts w:asciiTheme="minorEastAsia" w:hAnsiTheme="minorEastAsia"/>
                <w:sz w:val="18"/>
                <w:szCs w:val="18"/>
              </w:rPr>
              <w:t>Reserved for system us</w:t>
            </w:r>
            <w:r w:rsidRPr="00037DE7">
              <w:rPr>
                <w:rFonts w:asciiTheme="minorEastAsia" w:hAnsiTheme="minorEastAsia" w:hint="eastAsia"/>
                <w:sz w:val="18"/>
                <w:szCs w:val="18"/>
              </w:rPr>
              <w:t>e</w:t>
            </w:r>
          </w:p>
        </w:tc>
        <w:tc>
          <w:tcPr>
            <w:tcW w:w="3969" w:type="dxa"/>
          </w:tcPr>
          <w:p w:rsidR="00DD5210" w:rsidRPr="00037DE7" w:rsidRDefault="00DD5210" w:rsidP="00C21DAA">
            <w:pPr>
              <w:rPr>
                <w:rFonts w:asciiTheme="minorEastAsia" w:hAnsiTheme="minorEastAsia"/>
                <w:sz w:val="18"/>
                <w:szCs w:val="18"/>
              </w:rPr>
            </w:pPr>
          </w:p>
        </w:tc>
      </w:tr>
    </w:tbl>
    <w:p w:rsidR="001B79AD" w:rsidRDefault="001B79AD">
      <w:pPr>
        <w:rPr>
          <w:rFonts w:asciiTheme="majorEastAsia" w:eastAsiaTheme="majorEastAsia" w:hAnsiTheme="majorEastAsia"/>
        </w:rPr>
      </w:pPr>
    </w:p>
    <w:p w:rsidR="00E53C86" w:rsidRDefault="00F82575" w:rsidP="00E53C86">
      <w:pPr>
        <w:pStyle w:val="2"/>
        <w:rPr>
          <w:rFonts w:asciiTheme="majorEastAsia" w:hAnsiTheme="majorEastAsia"/>
        </w:rPr>
      </w:pPr>
      <w:bookmarkStart w:id="169" w:name="_Toc296808774"/>
      <w:r>
        <w:rPr>
          <w:rFonts w:hint="eastAsia"/>
        </w:rPr>
        <w:t xml:space="preserve">4.4 </w:t>
      </w:r>
      <w:r w:rsidR="00E53C86" w:rsidRPr="0016060E">
        <w:t>Book-close Reminder</w:t>
      </w:r>
      <w:r w:rsidR="00E53C86">
        <w:rPr>
          <w:rFonts w:hint="eastAsia"/>
        </w:rPr>
        <w:t>截止过户提醒</w:t>
      </w:r>
      <w:bookmarkEnd w:id="169"/>
    </w:p>
    <w:p w:rsidR="00E53C86" w:rsidRDefault="00E53C86">
      <w:pPr>
        <w:rPr>
          <w:rFonts w:asciiTheme="majorEastAsia" w:eastAsiaTheme="majorEastAsia" w:hAnsiTheme="majorEastAsia"/>
        </w:rPr>
      </w:pPr>
    </w:p>
    <w:tbl>
      <w:tblPr>
        <w:tblW w:w="14318" w:type="dxa"/>
        <w:tblInd w:w="-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411"/>
        <w:gridCol w:w="2551"/>
        <w:gridCol w:w="993"/>
        <w:gridCol w:w="4110"/>
        <w:gridCol w:w="4253"/>
      </w:tblGrid>
      <w:tr w:rsidR="00E83E59" w:rsidRPr="00CE4F67" w:rsidTr="00A53817">
        <w:tc>
          <w:tcPr>
            <w:tcW w:w="14318" w:type="dxa"/>
            <w:gridSpan w:val="5"/>
            <w:shd w:val="clear" w:color="auto" w:fill="D9D9D9" w:themeFill="background1" w:themeFillShade="D9"/>
          </w:tcPr>
          <w:p w:rsidR="00E83E59" w:rsidRDefault="00E83E59" w:rsidP="00A53817">
            <w:pPr>
              <w:jc w:val="center"/>
              <w:rPr>
                <w:b/>
                <w:color w:val="C00000"/>
              </w:rPr>
            </w:pPr>
            <w:r>
              <w:rPr>
                <w:rFonts w:hint="eastAsia"/>
                <w:b/>
                <w:color w:val="C00000"/>
              </w:rPr>
              <w:t>第十七</w:t>
            </w:r>
            <w:r w:rsidRPr="00DF433F">
              <w:rPr>
                <w:rFonts w:hint="eastAsia"/>
                <w:b/>
                <w:color w:val="C00000"/>
              </w:rPr>
              <w:t>部分：</w:t>
            </w:r>
            <w:r w:rsidRPr="0016060E">
              <w:rPr>
                <w:b/>
                <w:color w:val="C00000"/>
              </w:rPr>
              <w:t>Book-close Reminder</w:t>
            </w:r>
            <w:r w:rsidRPr="00DF433F">
              <w:rPr>
                <w:rFonts w:hint="eastAsia"/>
                <w:b/>
                <w:color w:val="C00000"/>
              </w:rPr>
              <w:t>，</w:t>
            </w:r>
            <w:r>
              <w:rPr>
                <w:rFonts w:hint="eastAsia"/>
                <w:b/>
                <w:color w:val="C00000"/>
              </w:rPr>
              <w:t>n</w:t>
            </w:r>
            <w:r w:rsidRPr="00DF433F">
              <w:rPr>
                <w:rFonts w:hint="eastAsia"/>
                <w:b/>
                <w:color w:val="C00000"/>
              </w:rPr>
              <w:t>条记录，包含以下字段</w:t>
            </w:r>
          </w:p>
          <w:p w:rsidR="00E83E59" w:rsidRDefault="00E83E59" w:rsidP="00A53817">
            <w:pPr>
              <w:jc w:val="center"/>
              <w:rPr>
                <w:b/>
                <w:color w:val="C00000"/>
              </w:rPr>
            </w:pPr>
            <w:r>
              <w:rPr>
                <w:rFonts w:hint="eastAsia"/>
                <w:b/>
                <w:color w:val="C00000"/>
              </w:rPr>
              <w:t>截止过户提醒（过期扣减？）</w:t>
            </w:r>
          </w:p>
        </w:tc>
      </w:tr>
      <w:tr w:rsidR="00E53C86" w:rsidRPr="002B717F" w:rsidTr="00E53C86">
        <w:tc>
          <w:tcPr>
            <w:tcW w:w="2411" w:type="dxa"/>
            <w:shd w:val="clear" w:color="auto" w:fill="D9D9D9" w:themeFill="background1" w:themeFillShade="D9"/>
          </w:tcPr>
          <w:p w:rsidR="00E53C86" w:rsidRPr="005A206F" w:rsidRDefault="00E53C86" w:rsidP="00A53817">
            <w:pPr>
              <w:pStyle w:val="Default"/>
              <w:rPr>
                <w:b/>
                <w:color w:val="0000FF"/>
                <w:sz w:val="18"/>
                <w:szCs w:val="18"/>
              </w:rPr>
            </w:pPr>
            <w:r w:rsidRPr="005A206F">
              <w:rPr>
                <w:rFonts w:hint="eastAsia"/>
                <w:b/>
                <w:color w:val="0000FF"/>
                <w:sz w:val="18"/>
                <w:szCs w:val="18"/>
              </w:rPr>
              <w:t>字段中文解释</w:t>
            </w:r>
          </w:p>
        </w:tc>
        <w:tc>
          <w:tcPr>
            <w:tcW w:w="2551" w:type="dxa"/>
            <w:shd w:val="clear" w:color="auto" w:fill="D9D9D9" w:themeFill="background1" w:themeFillShade="D9"/>
          </w:tcPr>
          <w:p w:rsidR="00E53C86" w:rsidRPr="005A206F" w:rsidRDefault="00E53C86" w:rsidP="00A53817">
            <w:pPr>
              <w:pStyle w:val="Default"/>
              <w:rPr>
                <w:rFonts w:asciiTheme="minorEastAsia" w:eastAsiaTheme="minorEastAsia" w:hAnsiTheme="minorEastAsia"/>
                <w:b/>
                <w:color w:val="0000FF"/>
                <w:sz w:val="21"/>
                <w:szCs w:val="21"/>
              </w:rPr>
            </w:pPr>
            <w:r w:rsidRPr="005A206F">
              <w:rPr>
                <w:rFonts w:hint="eastAsia"/>
                <w:b/>
                <w:color w:val="0000FF"/>
                <w:sz w:val="18"/>
                <w:szCs w:val="18"/>
              </w:rPr>
              <w:t>字段英文解释</w:t>
            </w:r>
          </w:p>
        </w:tc>
        <w:tc>
          <w:tcPr>
            <w:tcW w:w="993" w:type="dxa"/>
            <w:shd w:val="clear" w:color="auto" w:fill="D9D9D9" w:themeFill="background1" w:themeFillShade="D9"/>
          </w:tcPr>
          <w:p w:rsidR="00E53C86" w:rsidRPr="005A206F" w:rsidRDefault="00E53C86" w:rsidP="00A53817">
            <w:pPr>
              <w:rPr>
                <w:rFonts w:asciiTheme="minorEastAsia" w:hAnsiTheme="minorEastAsia"/>
                <w:b/>
                <w:color w:val="0000FF"/>
                <w:sz w:val="22"/>
              </w:rPr>
            </w:pPr>
            <w:r w:rsidRPr="005A206F">
              <w:rPr>
                <w:rFonts w:asciiTheme="minorEastAsia" w:hAnsiTheme="minorEastAsia" w:hint="eastAsia"/>
                <w:b/>
                <w:color w:val="0000FF"/>
                <w:sz w:val="22"/>
              </w:rPr>
              <w:t>长度</w:t>
            </w:r>
          </w:p>
        </w:tc>
        <w:tc>
          <w:tcPr>
            <w:tcW w:w="4110" w:type="dxa"/>
            <w:shd w:val="clear" w:color="auto" w:fill="D9D9D9" w:themeFill="background1" w:themeFillShade="D9"/>
          </w:tcPr>
          <w:p w:rsidR="00E53C86" w:rsidRPr="005A206F" w:rsidRDefault="00E53C86" w:rsidP="00A53817">
            <w:pPr>
              <w:rPr>
                <w:rFonts w:asciiTheme="minorEastAsia" w:hAnsiTheme="minorEastAsia"/>
                <w:b/>
                <w:color w:val="0000FF"/>
                <w:sz w:val="18"/>
                <w:szCs w:val="18"/>
              </w:rPr>
            </w:pPr>
            <w:r w:rsidRPr="005A206F">
              <w:rPr>
                <w:rFonts w:asciiTheme="minorEastAsia" w:hAnsiTheme="minorEastAsia" w:hint="eastAsia"/>
                <w:b/>
                <w:color w:val="0000FF"/>
                <w:sz w:val="18"/>
                <w:szCs w:val="18"/>
              </w:rPr>
              <w:t>说明</w:t>
            </w:r>
          </w:p>
        </w:tc>
        <w:tc>
          <w:tcPr>
            <w:tcW w:w="4253" w:type="dxa"/>
            <w:shd w:val="clear" w:color="auto" w:fill="D9D9D9" w:themeFill="background1" w:themeFillShade="D9"/>
          </w:tcPr>
          <w:p w:rsidR="00E53C86" w:rsidRPr="005A206F" w:rsidRDefault="00E53C86" w:rsidP="00A53817">
            <w:pPr>
              <w:rPr>
                <w:rFonts w:asciiTheme="minorEastAsia" w:hAnsiTheme="minorEastAsia"/>
                <w:b/>
                <w:color w:val="0000FF"/>
                <w:sz w:val="18"/>
                <w:szCs w:val="18"/>
              </w:rPr>
            </w:pPr>
            <w:r w:rsidRPr="005A206F">
              <w:rPr>
                <w:rFonts w:asciiTheme="minorEastAsia" w:hAnsiTheme="minorEastAsia" w:hint="eastAsia"/>
                <w:b/>
                <w:color w:val="0000FF"/>
                <w:sz w:val="18"/>
                <w:szCs w:val="18"/>
              </w:rPr>
              <w:t>真实数据</w:t>
            </w:r>
          </w:p>
        </w:tc>
      </w:tr>
      <w:tr w:rsidR="00E53C86" w:rsidRPr="002B717F" w:rsidTr="00E53C86">
        <w:tc>
          <w:tcPr>
            <w:tcW w:w="2411" w:type="dxa"/>
          </w:tcPr>
          <w:p w:rsidR="00E53C86" w:rsidRDefault="00E53C86" w:rsidP="00A53817">
            <w:pPr>
              <w:pStyle w:val="Default"/>
              <w:rPr>
                <w:sz w:val="21"/>
                <w:szCs w:val="21"/>
              </w:rPr>
            </w:pPr>
          </w:p>
        </w:tc>
        <w:tc>
          <w:tcPr>
            <w:tcW w:w="2551" w:type="dxa"/>
          </w:tcPr>
          <w:p w:rsidR="00E53C86" w:rsidRPr="0016060E" w:rsidRDefault="00E53C86" w:rsidP="00A53817">
            <w:pPr>
              <w:pStyle w:val="Default"/>
              <w:rPr>
                <w:sz w:val="21"/>
                <w:szCs w:val="21"/>
              </w:rPr>
            </w:pPr>
            <w:r w:rsidRPr="00E94F23">
              <w:rPr>
                <w:sz w:val="21"/>
                <w:szCs w:val="21"/>
              </w:rPr>
              <w:t>Record type</w:t>
            </w:r>
          </w:p>
        </w:tc>
        <w:tc>
          <w:tcPr>
            <w:tcW w:w="993" w:type="dxa"/>
          </w:tcPr>
          <w:p w:rsidR="00E53C86" w:rsidRPr="0016060E" w:rsidRDefault="00E53C86" w:rsidP="00A53817">
            <w:pPr>
              <w:rPr>
                <w:sz w:val="22"/>
              </w:rPr>
            </w:pPr>
            <w:r w:rsidRPr="00E94F23">
              <w:rPr>
                <w:sz w:val="22"/>
              </w:rPr>
              <w:t>X(1)</w:t>
            </w:r>
          </w:p>
        </w:tc>
        <w:tc>
          <w:tcPr>
            <w:tcW w:w="4110" w:type="dxa"/>
          </w:tcPr>
          <w:p w:rsidR="00E53C86" w:rsidRPr="0016060E" w:rsidRDefault="00E53C86" w:rsidP="00A53817">
            <w:pPr>
              <w:rPr>
                <w:sz w:val="22"/>
              </w:rPr>
            </w:pPr>
            <w:r w:rsidRPr="00E94F23">
              <w:rPr>
                <w:sz w:val="22"/>
              </w:rPr>
              <w:t>"J" = Book-close Reminder</w:t>
            </w:r>
          </w:p>
        </w:tc>
        <w:tc>
          <w:tcPr>
            <w:tcW w:w="4253" w:type="dxa"/>
          </w:tcPr>
          <w:p w:rsidR="00E53C86" w:rsidRPr="00E94F23" w:rsidRDefault="00CB09F2" w:rsidP="00A53817">
            <w:pPr>
              <w:rPr>
                <w:sz w:val="22"/>
              </w:rPr>
            </w:pPr>
            <w:r w:rsidRPr="00E83E59">
              <w:rPr>
                <w:rFonts w:asciiTheme="majorEastAsia" w:eastAsiaTheme="majorEastAsia" w:hAnsiTheme="majorEastAsia"/>
              </w:rPr>
              <w:t>J</w:t>
            </w:r>
          </w:p>
        </w:tc>
      </w:tr>
      <w:tr w:rsidR="00E53C86" w:rsidRPr="002B717F" w:rsidTr="00E53C86">
        <w:tc>
          <w:tcPr>
            <w:tcW w:w="2411" w:type="dxa"/>
          </w:tcPr>
          <w:p w:rsidR="009479FF" w:rsidRDefault="009479FF" w:rsidP="009479FF">
            <w:pPr>
              <w:pStyle w:val="Default"/>
              <w:rPr>
                <w:rFonts w:ascii="Arial" w:hAnsi="Arial" w:cs="Arial"/>
              </w:rPr>
            </w:pPr>
            <w:r w:rsidRPr="009479FF">
              <w:rPr>
                <w:rFonts w:ascii="Arial" w:hAnsi="Arial" w:cs="Arial" w:hint="eastAsia"/>
              </w:rPr>
              <w:t>投票</w:t>
            </w:r>
          </w:p>
          <w:p w:rsidR="009479FF" w:rsidRDefault="009479FF" w:rsidP="009479FF">
            <w:pPr>
              <w:pStyle w:val="Default"/>
              <w:rPr>
                <w:rFonts w:ascii="Arial" w:hAnsi="Arial" w:cs="Arial"/>
              </w:rPr>
            </w:pPr>
            <w:r w:rsidRPr="009479FF">
              <w:rPr>
                <w:rFonts w:ascii="Arial" w:hAnsi="Arial" w:cs="Arial" w:hint="eastAsia"/>
              </w:rPr>
              <w:t>截止过户</w:t>
            </w:r>
          </w:p>
          <w:p w:rsidR="00E53C86" w:rsidRDefault="009479FF" w:rsidP="009479FF">
            <w:pPr>
              <w:pStyle w:val="Default"/>
              <w:rPr>
                <w:rFonts w:ascii="Arial" w:hAnsi="Arial" w:cs="Arial"/>
              </w:rPr>
            </w:pPr>
            <w:r w:rsidRPr="009479FF">
              <w:rPr>
                <w:rFonts w:ascii="Arial" w:hAnsi="Arial" w:cs="Arial" w:hint="eastAsia"/>
              </w:rPr>
              <w:t>迄今为止指令</w:t>
            </w:r>
          </w:p>
          <w:p w:rsidR="009479FF" w:rsidRDefault="009479FF" w:rsidP="009479FF">
            <w:pPr>
              <w:pStyle w:val="Default"/>
              <w:rPr>
                <w:sz w:val="21"/>
                <w:szCs w:val="21"/>
              </w:rPr>
            </w:pPr>
            <w:r>
              <w:rPr>
                <w:rFonts w:ascii="Arial" w:hAnsi="Arial" w:cs="Arial" w:hint="eastAsia"/>
              </w:rPr>
              <w:t>有效日期</w:t>
            </w:r>
          </w:p>
        </w:tc>
        <w:tc>
          <w:tcPr>
            <w:tcW w:w="2551" w:type="dxa"/>
          </w:tcPr>
          <w:p w:rsidR="00E53C86" w:rsidRPr="0016060E" w:rsidRDefault="00E53C86" w:rsidP="009479FF">
            <w:pPr>
              <w:pStyle w:val="Default"/>
              <w:rPr>
                <w:sz w:val="21"/>
                <w:szCs w:val="21"/>
              </w:rPr>
            </w:pPr>
            <w:r w:rsidRPr="00E94F23">
              <w:rPr>
                <w:sz w:val="21"/>
                <w:szCs w:val="21"/>
              </w:rPr>
              <w:t>Voting/Book-close/Instruction fromdate/Effective date</w:t>
            </w:r>
          </w:p>
        </w:tc>
        <w:tc>
          <w:tcPr>
            <w:tcW w:w="993" w:type="dxa"/>
          </w:tcPr>
          <w:p w:rsidR="00E53C86" w:rsidRPr="0016060E" w:rsidRDefault="00E53C86" w:rsidP="00A53817">
            <w:pPr>
              <w:rPr>
                <w:sz w:val="22"/>
              </w:rPr>
            </w:pPr>
            <w:r w:rsidRPr="00E94F23">
              <w:rPr>
                <w:sz w:val="22"/>
              </w:rPr>
              <w:t>9(8)</w:t>
            </w:r>
          </w:p>
        </w:tc>
        <w:tc>
          <w:tcPr>
            <w:tcW w:w="4110" w:type="dxa"/>
          </w:tcPr>
          <w:p w:rsidR="00E53C86" w:rsidRPr="0016060E" w:rsidRDefault="00E53C86" w:rsidP="00A53817">
            <w:pPr>
              <w:rPr>
                <w:sz w:val="22"/>
              </w:rPr>
            </w:pPr>
            <w:r w:rsidRPr="00E94F23">
              <w:rPr>
                <w:sz w:val="22"/>
              </w:rPr>
              <w:t>YYYYMMDD</w:t>
            </w:r>
          </w:p>
        </w:tc>
        <w:tc>
          <w:tcPr>
            <w:tcW w:w="4253" w:type="dxa"/>
          </w:tcPr>
          <w:p w:rsidR="00E53C86" w:rsidRPr="00E94F23" w:rsidRDefault="00CB09F2" w:rsidP="00A53817">
            <w:pPr>
              <w:rPr>
                <w:sz w:val="22"/>
              </w:rPr>
            </w:pPr>
            <w:r w:rsidRPr="00E83E59">
              <w:rPr>
                <w:rFonts w:asciiTheme="majorEastAsia" w:eastAsiaTheme="majorEastAsia" w:hAnsiTheme="majorEastAsia"/>
              </w:rPr>
              <w:t>20110524</w:t>
            </w:r>
          </w:p>
        </w:tc>
      </w:tr>
      <w:tr w:rsidR="00E53C86" w:rsidRPr="002B717F" w:rsidTr="00E53C86">
        <w:tc>
          <w:tcPr>
            <w:tcW w:w="2411" w:type="dxa"/>
          </w:tcPr>
          <w:p w:rsidR="00E53C86" w:rsidRDefault="009479FF" w:rsidP="00A53817">
            <w:pPr>
              <w:pStyle w:val="Default"/>
              <w:rPr>
                <w:rFonts w:ascii="Arial" w:hAnsi="Arial" w:cs="Arial"/>
              </w:rPr>
            </w:pPr>
            <w:r w:rsidRPr="009479FF">
              <w:rPr>
                <w:rFonts w:ascii="Arial" w:hAnsi="Arial" w:cs="Arial" w:hint="eastAsia"/>
              </w:rPr>
              <w:t>投票</w:t>
            </w:r>
          </w:p>
          <w:p w:rsidR="009479FF" w:rsidRDefault="009479FF" w:rsidP="00A53817">
            <w:pPr>
              <w:pStyle w:val="Default"/>
              <w:rPr>
                <w:rFonts w:ascii="Arial" w:hAnsi="Arial" w:cs="Arial"/>
              </w:rPr>
            </w:pPr>
            <w:r w:rsidRPr="009479FF">
              <w:rPr>
                <w:rFonts w:ascii="Arial" w:hAnsi="Arial" w:cs="Arial" w:hint="eastAsia"/>
              </w:rPr>
              <w:t>截止过户</w:t>
            </w:r>
          </w:p>
          <w:p w:rsidR="009479FF" w:rsidRPr="009479FF" w:rsidRDefault="009479FF" w:rsidP="00A53817">
            <w:pPr>
              <w:pStyle w:val="Default"/>
              <w:rPr>
                <w:sz w:val="21"/>
                <w:szCs w:val="21"/>
              </w:rPr>
            </w:pPr>
            <w:r w:rsidRPr="009479FF">
              <w:rPr>
                <w:rFonts w:ascii="Arial" w:hAnsi="Arial" w:cs="Arial" w:hint="eastAsia"/>
              </w:rPr>
              <w:lastRenderedPageBreak/>
              <w:t>迄今为止指令</w:t>
            </w:r>
          </w:p>
        </w:tc>
        <w:tc>
          <w:tcPr>
            <w:tcW w:w="2551" w:type="dxa"/>
          </w:tcPr>
          <w:p w:rsidR="00E53C86" w:rsidRPr="0016060E" w:rsidRDefault="00E53C86" w:rsidP="00A53817">
            <w:pPr>
              <w:pStyle w:val="Default"/>
              <w:rPr>
                <w:sz w:val="21"/>
                <w:szCs w:val="21"/>
              </w:rPr>
            </w:pPr>
            <w:r w:rsidRPr="00E94F23">
              <w:rPr>
                <w:sz w:val="21"/>
                <w:szCs w:val="21"/>
              </w:rPr>
              <w:lastRenderedPageBreak/>
              <w:t>Voting/Book-close/Instruction to date</w:t>
            </w:r>
          </w:p>
        </w:tc>
        <w:tc>
          <w:tcPr>
            <w:tcW w:w="993" w:type="dxa"/>
          </w:tcPr>
          <w:p w:rsidR="00E53C86" w:rsidRPr="0016060E" w:rsidRDefault="00E53C86" w:rsidP="00A53817">
            <w:pPr>
              <w:rPr>
                <w:sz w:val="22"/>
              </w:rPr>
            </w:pPr>
            <w:r w:rsidRPr="00E94F23">
              <w:rPr>
                <w:sz w:val="22"/>
              </w:rPr>
              <w:t>9(8)</w:t>
            </w:r>
          </w:p>
        </w:tc>
        <w:tc>
          <w:tcPr>
            <w:tcW w:w="4110" w:type="dxa"/>
          </w:tcPr>
          <w:p w:rsidR="00E53C86" w:rsidRDefault="00E53C86" w:rsidP="00A53817">
            <w:pPr>
              <w:rPr>
                <w:sz w:val="22"/>
              </w:rPr>
            </w:pPr>
            <w:r w:rsidRPr="00E94F23">
              <w:rPr>
                <w:sz w:val="22"/>
              </w:rPr>
              <w:t>YYYYMMDD</w:t>
            </w:r>
          </w:p>
          <w:p w:rsidR="00E53C86" w:rsidRPr="0016060E" w:rsidRDefault="00E53C86" w:rsidP="00A53817">
            <w:pPr>
              <w:rPr>
                <w:sz w:val="22"/>
              </w:rPr>
            </w:pPr>
            <w:r w:rsidRPr="00E94F23">
              <w:rPr>
                <w:sz w:val="22"/>
              </w:rPr>
              <w:t>"99991231" = N/A</w:t>
            </w:r>
          </w:p>
        </w:tc>
        <w:tc>
          <w:tcPr>
            <w:tcW w:w="4253" w:type="dxa"/>
          </w:tcPr>
          <w:p w:rsidR="00E53C86" w:rsidRPr="00E94F23" w:rsidRDefault="00CB09F2" w:rsidP="00A53817">
            <w:pPr>
              <w:rPr>
                <w:sz w:val="22"/>
              </w:rPr>
            </w:pPr>
            <w:r w:rsidRPr="00E83E59">
              <w:rPr>
                <w:rFonts w:asciiTheme="majorEastAsia" w:eastAsiaTheme="majorEastAsia" w:hAnsiTheme="majorEastAsia"/>
              </w:rPr>
              <w:t>99991231</w:t>
            </w:r>
          </w:p>
        </w:tc>
      </w:tr>
      <w:tr w:rsidR="00E53C86" w:rsidRPr="002B717F" w:rsidTr="00E53C86">
        <w:tc>
          <w:tcPr>
            <w:tcW w:w="2411" w:type="dxa"/>
          </w:tcPr>
          <w:p w:rsidR="00E53C86" w:rsidRDefault="009479FF" w:rsidP="009479FF">
            <w:pPr>
              <w:pStyle w:val="Default"/>
              <w:rPr>
                <w:sz w:val="21"/>
                <w:szCs w:val="21"/>
              </w:rPr>
            </w:pPr>
            <w:r>
              <w:rPr>
                <w:rFonts w:hint="eastAsia"/>
                <w:sz w:val="21"/>
                <w:szCs w:val="21"/>
              </w:rPr>
              <w:lastRenderedPageBreak/>
              <w:t>选举起始日期</w:t>
            </w:r>
          </w:p>
        </w:tc>
        <w:tc>
          <w:tcPr>
            <w:tcW w:w="2551" w:type="dxa"/>
          </w:tcPr>
          <w:p w:rsidR="00E53C86" w:rsidRPr="0016060E" w:rsidRDefault="00E53C86" w:rsidP="00A53817">
            <w:pPr>
              <w:pStyle w:val="Default"/>
              <w:rPr>
                <w:sz w:val="21"/>
                <w:szCs w:val="21"/>
              </w:rPr>
            </w:pPr>
            <w:r w:rsidRPr="00E94F23">
              <w:rPr>
                <w:sz w:val="21"/>
                <w:szCs w:val="21"/>
              </w:rPr>
              <w:t>Election from date</w:t>
            </w:r>
          </w:p>
        </w:tc>
        <w:tc>
          <w:tcPr>
            <w:tcW w:w="993" w:type="dxa"/>
          </w:tcPr>
          <w:p w:rsidR="00E53C86" w:rsidRPr="0016060E" w:rsidRDefault="00E53C86" w:rsidP="00A53817">
            <w:pPr>
              <w:rPr>
                <w:sz w:val="22"/>
              </w:rPr>
            </w:pPr>
            <w:r w:rsidRPr="00E94F23">
              <w:rPr>
                <w:sz w:val="22"/>
              </w:rPr>
              <w:t>9(8)</w:t>
            </w:r>
          </w:p>
        </w:tc>
        <w:tc>
          <w:tcPr>
            <w:tcW w:w="4110" w:type="dxa"/>
          </w:tcPr>
          <w:p w:rsidR="00E53C86" w:rsidRDefault="00E53C86" w:rsidP="00A53817">
            <w:pPr>
              <w:rPr>
                <w:sz w:val="22"/>
              </w:rPr>
            </w:pPr>
            <w:r w:rsidRPr="00E94F23">
              <w:rPr>
                <w:sz w:val="22"/>
              </w:rPr>
              <w:t>YYYYMMDD</w:t>
            </w:r>
          </w:p>
          <w:p w:rsidR="00E53C86" w:rsidRPr="0016060E" w:rsidRDefault="00E53C86" w:rsidP="00A53817">
            <w:pPr>
              <w:rPr>
                <w:sz w:val="22"/>
              </w:rPr>
            </w:pPr>
            <w:r w:rsidRPr="00E94F23">
              <w:rPr>
                <w:sz w:val="22"/>
              </w:rPr>
              <w:t>"99991231" = N/A</w:t>
            </w:r>
          </w:p>
        </w:tc>
        <w:tc>
          <w:tcPr>
            <w:tcW w:w="4253" w:type="dxa"/>
          </w:tcPr>
          <w:p w:rsidR="00E53C86" w:rsidRPr="00E94F23" w:rsidRDefault="00CB09F2" w:rsidP="00A53817">
            <w:pPr>
              <w:rPr>
                <w:sz w:val="22"/>
              </w:rPr>
            </w:pPr>
            <w:r w:rsidRPr="00E83E59">
              <w:rPr>
                <w:rFonts w:asciiTheme="majorEastAsia" w:eastAsiaTheme="majorEastAsia" w:hAnsiTheme="majorEastAsia"/>
              </w:rPr>
              <w:t>99991231</w:t>
            </w:r>
          </w:p>
        </w:tc>
      </w:tr>
      <w:tr w:rsidR="00E53C86" w:rsidRPr="002B717F" w:rsidTr="00E53C86">
        <w:tc>
          <w:tcPr>
            <w:tcW w:w="2411" w:type="dxa"/>
          </w:tcPr>
          <w:p w:rsidR="00E53C86" w:rsidRDefault="009479FF" w:rsidP="00A53817">
            <w:pPr>
              <w:pStyle w:val="Default"/>
              <w:rPr>
                <w:sz w:val="21"/>
                <w:szCs w:val="21"/>
              </w:rPr>
            </w:pPr>
            <w:r>
              <w:rPr>
                <w:rFonts w:hint="eastAsia"/>
                <w:sz w:val="21"/>
                <w:szCs w:val="21"/>
              </w:rPr>
              <w:t>选举截止日期</w:t>
            </w:r>
          </w:p>
        </w:tc>
        <w:tc>
          <w:tcPr>
            <w:tcW w:w="2551" w:type="dxa"/>
          </w:tcPr>
          <w:p w:rsidR="00E53C86" w:rsidRPr="00E94F23" w:rsidRDefault="00E53C86" w:rsidP="00A53817">
            <w:pPr>
              <w:pStyle w:val="Default"/>
              <w:rPr>
                <w:sz w:val="21"/>
                <w:szCs w:val="21"/>
              </w:rPr>
            </w:pPr>
            <w:r w:rsidRPr="00E94F23">
              <w:rPr>
                <w:sz w:val="21"/>
                <w:szCs w:val="21"/>
              </w:rPr>
              <w:t>Election to date</w:t>
            </w:r>
          </w:p>
        </w:tc>
        <w:tc>
          <w:tcPr>
            <w:tcW w:w="993" w:type="dxa"/>
          </w:tcPr>
          <w:p w:rsidR="00E53C86" w:rsidRPr="0016060E" w:rsidRDefault="00E53C86" w:rsidP="00A53817">
            <w:pPr>
              <w:rPr>
                <w:sz w:val="22"/>
              </w:rPr>
            </w:pPr>
            <w:r w:rsidRPr="00E94F23">
              <w:rPr>
                <w:sz w:val="22"/>
              </w:rPr>
              <w:t>9(8)</w:t>
            </w:r>
          </w:p>
        </w:tc>
        <w:tc>
          <w:tcPr>
            <w:tcW w:w="4110" w:type="dxa"/>
          </w:tcPr>
          <w:p w:rsidR="00E53C86" w:rsidRDefault="00E53C86" w:rsidP="00A53817">
            <w:pPr>
              <w:rPr>
                <w:sz w:val="22"/>
              </w:rPr>
            </w:pPr>
            <w:r w:rsidRPr="00E94F23">
              <w:rPr>
                <w:sz w:val="22"/>
              </w:rPr>
              <w:t>YYYYMMDD</w:t>
            </w:r>
          </w:p>
          <w:p w:rsidR="00E53C86" w:rsidRPr="0016060E" w:rsidRDefault="00E53C86" w:rsidP="00A53817">
            <w:pPr>
              <w:rPr>
                <w:sz w:val="22"/>
              </w:rPr>
            </w:pPr>
            <w:r w:rsidRPr="00E94F23">
              <w:rPr>
                <w:sz w:val="22"/>
              </w:rPr>
              <w:t>"99991231" = N/A</w:t>
            </w:r>
          </w:p>
        </w:tc>
        <w:tc>
          <w:tcPr>
            <w:tcW w:w="4253" w:type="dxa"/>
          </w:tcPr>
          <w:p w:rsidR="00E53C86" w:rsidRPr="00E94F23" w:rsidRDefault="00CB09F2" w:rsidP="00A53817">
            <w:pPr>
              <w:rPr>
                <w:sz w:val="22"/>
              </w:rPr>
            </w:pPr>
            <w:r w:rsidRPr="00E83E59">
              <w:rPr>
                <w:rFonts w:asciiTheme="majorEastAsia" w:eastAsiaTheme="majorEastAsia" w:hAnsiTheme="majorEastAsia"/>
              </w:rPr>
              <w:t>99991231</w:t>
            </w:r>
          </w:p>
        </w:tc>
      </w:tr>
      <w:tr w:rsidR="00E53C86" w:rsidRPr="002B717F" w:rsidTr="00E53C86">
        <w:tc>
          <w:tcPr>
            <w:tcW w:w="2411" w:type="dxa"/>
          </w:tcPr>
          <w:p w:rsidR="00E53C86" w:rsidRDefault="009479FF" w:rsidP="00A53817">
            <w:pPr>
              <w:pStyle w:val="Default"/>
              <w:rPr>
                <w:sz w:val="21"/>
                <w:szCs w:val="21"/>
              </w:rPr>
            </w:pPr>
            <w:r>
              <w:rPr>
                <w:rFonts w:hint="eastAsia"/>
                <w:sz w:val="21"/>
                <w:szCs w:val="21"/>
              </w:rPr>
              <w:t>证券代码</w:t>
            </w:r>
          </w:p>
        </w:tc>
        <w:tc>
          <w:tcPr>
            <w:tcW w:w="2551" w:type="dxa"/>
          </w:tcPr>
          <w:p w:rsidR="00E53C86" w:rsidRPr="00E94F23" w:rsidRDefault="00E53C86" w:rsidP="00A53817">
            <w:pPr>
              <w:pStyle w:val="Default"/>
              <w:rPr>
                <w:sz w:val="21"/>
                <w:szCs w:val="21"/>
              </w:rPr>
            </w:pPr>
            <w:r w:rsidRPr="00E94F23">
              <w:rPr>
                <w:sz w:val="21"/>
                <w:szCs w:val="21"/>
              </w:rPr>
              <w:t>Stock code</w:t>
            </w:r>
          </w:p>
        </w:tc>
        <w:tc>
          <w:tcPr>
            <w:tcW w:w="993" w:type="dxa"/>
          </w:tcPr>
          <w:p w:rsidR="00E53C86" w:rsidRPr="00E94F23" w:rsidRDefault="00E53C86" w:rsidP="00A53817">
            <w:pPr>
              <w:rPr>
                <w:sz w:val="22"/>
              </w:rPr>
            </w:pPr>
            <w:r w:rsidRPr="00E94F23">
              <w:rPr>
                <w:sz w:val="22"/>
              </w:rPr>
              <w:t>9(5)</w:t>
            </w:r>
          </w:p>
        </w:tc>
        <w:tc>
          <w:tcPr>
            <w:tcW w:w="4110" w:type="dxa"/>
          </w:tcPr>
          <w:p w:rsidR="00E53C86" w:rsidRPr="00E94F23" w:rsidRDefault="00E53C86" w:rsidP="00A53817">
            <w:pPr>
              <w:rPr>
                <w:sz w:val="22"/>
              </w:rPr>
            </w:pPr>
          </w:p>
        </w:tc>
        <w:tc>
          <w:tcPr>
            <w:tcW w:w="4253" w:type="dxa"/>
          </w:tcPr>
          <w:p w:rsidR="00E53C86" w:rsidRPr="00E94F23" w:rsidRDefault="00CB09F2" w:rsidP="00A53817">
            <w:pPr>
              <w:rPr>
                <w:sz w:val="22"/>
              </w:rPr>
            </w:pPr>
            <w:r w:rsidRPr="00E83E59">
              <w:rPr>
                <w:rFonts w:asciiTheme="majorEastAsia" w:eastAsiaTheme="majorEastAsia" w:hAnsiTheme="majorEastAsia"/>
              </w:rPr>
              <w:t>66614</w:t>
            </w:r>
          </w:p>
        </w:tc>
      </w:tr>
      <w:tr w:rsidR="00E53C86" w:rsidRPr="002B717F" w:rsidTr="00E53C86">
        <w:tc>
          <w:tcPr>
            <w:tcW w:w="2411" w:type="dxa"/>
          </w:tcPr>
          <w:p w:rsidR="00E53C86" w:rsidRDefault="00E53C86" w:rsidP="00A53817">
            <w:pPr>
              <w:pStyle w:val="Default"/>
              <w:rPr>
                <w:sz w:val="21"/>
                <w:szCs w:val="21"/>
              </w:rPr>
            </w:pPr>
          </w:p>
        </w:tc>
        <w:tc>
          <w:tcPr>
            <w:tcW w:w="2551" w:type="dxa"/>
          </w:tcPr>
          <w:p w:rsidR="00E53C86" w:rsidRPr="00E94F23" w:rsidRDefault="00E53C86" w:rsidP="00A53817">
            <w:pPr>
              <w:pStyle w:val="Default"/>
              <w:rPr>
                <w:sz w:val="21"/>
                <w:szCs w:val="21"/>
              </w:rPr>
            </w:pPr>
            <w:r w:rsidRPr="00E94F23">
              <w:rPr>
                <w:sz w:val="21"/>
                <w:szCs w:val="21"/>
              </w:rPr>
              <w:t xml:space="preserve">ISIN  </w:t>
            </w:r>
          </w:p>
        </w:tc>
        <w:tc>
          <w:tcPr>
            <w:tcW w:w="993" w:type="dxa"/>
          </w:tcPr>
          <w:p w:rsidR="00E53C86" w:rsidRPr="00E94F23" w:rsidRDefault="00E53C86" w:rsidP="00A53817">
            <w:pPr>
              <w:rPr>
                <w:sz w:val="22"/>
              </w:rPr>
            </w:pPr>
            <w:r w:rsidRPr="00E94F23">
              <w:rPr>
                <w:sz w:val="22"/>
              </w:rPr>
              <w:t>X(12)</w:t>
            </w:r>
          </w:p>
        </w:tc>
        <w:tc>
          <w:tcPr>
            <w:tcW w:w="4110" w:type="dxa"/>
          </w:tcPr>
          <w:p w:rsidR="00E53C86" w:rsidRPr="00E94F23" w:rsidRDefault="00E53C86" w:rsidP="00A53817">
            <w:pPr>
              <w:rPr>
                <w:sz w:val="22"/>
              </w:rPr>
            </w:pPr>
          </w:p>
        </w:tc>
        <w:tc>
          <w:tcPr>
            <w:tcW w:w="4253" w:type="dxa"/>
          </w:tcPr>
          <w:p w:rsidR="00E53C86" w:rsidRPr="00E94F23" w:rsidRDefault="00CB09F2" w:rsidP="00A53817">
            <w:pPr>
              <w:rPr>
                <w:sz w:val="22"/>
              </w:rPr>
            </w:pPr>
            <w:r w:rsidRPr="00E83E59">
              <w:rPr>
                <w:rFonts w:asciiTheme="majorEastAsia" w:eastAsiaTheme="majorEastAsia" w:hAnsiTheme="majorEastAsia"/>
              </w:rPr>
              <w:t>CH012160782</w:t>
            </w:r>
            <w:r>
              <w:rPr>
                <w:rFonts w:asciiTheme="majorEastAsia" w:eastAsiaTheme="majorEastAsia" w:hAnsiTheme="majorEastAsia" w:hint="eastAsia"/>
              </w:rPr>
              <w:t>1</w:t>
            </w:r>
          </w:p>
        </w:tc>
      </w:tr>
      <w:tr w:rsidR="00E53C86" w:rsidRPr="002B717F" w:rsidTr="00E53C86">
        <w:tc>
          <w:tcPr>
            <w:tcW w:w="2411" w:type="dxa"/>
          </w:tcPr>
          <w:p w:rsidR="00E53C86" w:rsidRDefault="009479FF" w:rsidP="00A53817">
            <w:pPr>
              <w:pStyle w:val="Default"/>
              <w:rPr>
                <w:sz w:val="21"/>
                <w:szCs w:val="21"/>
              </w:rPr>
            </w:pPr>
            <w:r>
              <w:rPr>
                <w:rFonts w:hint="eastAsia"/>
                <w:sz w:val="21"/>
                <w:szCs w:val="21"/>
              </w:rPr>
              <w:t>通告编号</w:t>
            </w:r>
          </w:p>
        </w:tc>
        <w:tc>
          <w:tcPr>
            <w:tcW w:w="2551" w:type="dxa"/>
          </w:tcPr>
          <w:p w:rsidR="00E53C86" w:rsidRPr="00E94F23" w:rsidRDefault="00E53C86" w:rsidP="00A53817">
            <w:pPr>
              <w:pStyle w:val="Default"/>
              <w:rPr>
                <w:sz w:val="21"/>
                <w:szCs w:val="21"/>
              </w:rPr>
            </w:pPr>
            <w:r w:rsidRPr="00E94F23">
              <w:rPr>
                <w:sz w:val="21"/>
                <w:szCs w:val="21"/>
              </w:rPr>
              <w:t>Announcement number</w:t>
            </w:r>
          </w:p>
        </w:tc>
        <w:tc>
          <w:tcPr>
            <w:tcW w:w="993" w:type="dxa"/>
          </w:tcPr>
          <w:p w:rsidR="00E53C86" w:rsidRPr="00E94F23" w:rsidRDefault="00E53C86" w:rsidP="00A53817">
            <w:pPr>
              <w:rPr>
                <w:sz w:val="22"/>
              </w:rPr>
            </w:pPr>
            <w:r w:rsidRPr="00E94F23">
              <w:rPr>
                <w:sz w:val="22"/>
              </w:rPr>
              <w:t>X(9)</w:t>
            </w:r>
          </w:p>
        </w:tc>
        <w:tc>
          <w:tcPr>
            <w:tcW w:w="4110" w:type="dxa"/>
          </w:tcPr>
          <w:p w:rsidR="00E53C86" w:rsidRPr="00E94F23" w:rsidRDefault="00E53C86" w:rsidP="00A53817">
            <w:pPr>
              <w:rPr>
                <w:sz w:val="22"/>
              </w:rPr>
            </w:pPr>
          </w:p>
        </w:tc>
        <w:tc>
          <w:tcPr>
            <w:tcW w:w="4253" w:type="dxa"/>
          </w:tcPr>
          <w:p w:rsidR="00E53C86" w:rsidRPr="00E94F23" w:rsidRDefault="00CB09F2" w:rsidP="00A53817">
            <w:pPr>
              <w:rPr>
                <w:sz w:val="22"/>
              </w:rPr>
            </w:pPr>
            <w:r w:rsidRPr="00E83E59">
              <w:rPr>
                <w:rFonts w:asciiTheme="majorEastAsia" w:eastAsiaTheme="majorEastAsia" w:hAnsiTheme="majorEastAsia"/>
              </w:rPr>
              <w:t>A4004953</w:t>
            </w:r>
            <w:r>
              <w:rPr>
                <w:rFonts w:asciiTheme="majorEastAsia" w:eastAsiaTheme="majorEastAsia" w:hAnsiTheme="majorEastAsia" w:hint="eastAsia"/>
              </w:rPr>
              <w:t>3</w:t>
            </w:r>
          </w:p>
        </w:tc>
      </w:tr>
      <w:tr w:rsidR="00E53C86" w:rsidRPr="002B717F" w:rsidTr="00E53C86">
        <w:tc>
          <w:tcPr>
            <w:tcW w:w="2411" w:type="dxa"/>
          </w:tcPr>
          <w:p w:rsidR="00E53C86" w:rsidRDefault="009479FF" w:rsidP="00A53817">
            <w:pPr>
              <w:pStyle w:val="Default"/>
              <w:rPr>
                <w:sz w:val="21"/>
                <w:szCs w:val="21"/>
              </w:rPr>
            </w:pPr>
            <w:r>
              <w:rPr>
                <w:rFonts w:hint="eastAsia"/>
                <w:sz w:val="21"/>
                <w:szCs w:val="21"/>
              </w:rPr>
              <w:t>摘要</w:t>
            </w:r>
            <w:proofErr w:type="gramStart"/>
            <w:r>
              <w:rPr>
                <w:rFonts w:hint="eastAsia"/>
                <w:sz w:val="21"/>
                <w:szCs w:val="21"/>
              </w:rPr>
              <w:t>一</w:t>
            </w:r>
            <w:proofErr w:type="gramEnd"/>
          </w:p>
        </w:tc>
        <w:tc>
          <w:tcPr>
            <w:tcW w:w="2551" w:type="dxa"/>
          </w:tcPr>
          <w:p w:rsidR="00E53C86" w:rsidRPr="00E94F23" w:rsidRDefault="00E53C86" w:rsidP="00A53817">
            <w:pPr>
              <w:pStyle w:val="Default"/>
              <w:rPr>
                <w:sz w:val="21"/>
                <w:szCs w:val="21"/>
              </w:rPr>
            </w:pPr>
            <w:r w:rsidRPr="00E94F23">
              <w:rPr>
                <w:sz w:val="21"/>
                <w:szCs w:val="21"/>
              </w:rPr>
              <w:t>Announcement summary 1</w:t>
            </w:r>
          </w:p>
        </w:tc>
        <w:tc>
          <w:tcPr>
            <w:tcW w:w="993" w:type="dxa"/>
          </w:tcPr>
          <w:p w:rsidR="00E53C86" w:rsidRPr="00E94F23" w:rsidRDefault="00E53C86" w:rsidP="00A53817">
            <w:pPr>
              <w:rPr>
                <w:sz w:val="22"/>
              </w:rPr>
            </w:pPr>
            <w:r w:rsidRPr="00E94F23">
              <w:rPr>
                <w:sz w:val="22"/>
              </w:rPr>
              <w:t>X(40)</w:t>
            </w:r>
          </w:p>
        </w:tc>
        <w:tc>
          <w:tcPr>
            <w:tcW w:w="4110" w:type="dxa"/>
          </w:tcPr>
          <w:p w:rsidR="00E53C86" w:rsidRPr="00E94F23" w:rsidRDefault="00E53C86" w:rsidP="00A53817">
            <w:pPr>
              <w:rPr>
                <w:sz w:val="22"/>
              </w:rPr>
            </w:pPr>
          </w:p>
        </w:tc>
        <w:tc>
          <w:tcPr>
            <w:tcW w:w="4253" w:type="dxa"/>
          </w:tcPr>
          <w:p w:rsidR="00E53C86" w:rsidRPr="00E94F23" w:rsidRDefault="00CB09F2" w:rsidP="00A53817">
            <w:pPr>
              <w:rPr>
                <w:sz w:val="22"/>
              </w:rPr>
            </w:pPr>
            <w:r w:rsidRPr="00E83E59">
              <w:rPr>
                <w:rFonts w:asciiTheme="majorEastAsia" w:eastAsiaTheme="majorEastAsia" w:hAnsiTheme="majorEastAsia"/>
              </w:rPr>
              <w:t>AUTO-EX: CLOSING PR ON</w:t>
            </w:r>
          </w:p>
        </w:tc>
      </w:tr>
      <w:tr w:rsidR="00E53C86" w:rsidRPr="002B717F" w:rsidTr="00E53C86">
        <w:tc>
          <w:tcPr>
            <w:tcW w:w="2411" w:type="dxa"/>
          </w:tcPr>
          <w:p w:rsidR="00E53C86" w:rsidRDefault="009479FF" w:rsidP="00A53817">
            <w:pPr>
              <w:pStyle w:val="Default"/>
              <w:rPr>
                <w:sz w:val="21"/>
                <w:szCs w:val="21"/>
              </w:rPr>
            </w:pPr>
            <w:r>
              <w:rPr>
                <w:rFonts w:hint="eastAsia"/>
                <w:sz w:val="21"/>
                <w:szCs w:val="21"/>
              </w:rPr>
              <w:t>摘要二</w:t>
            </w:r>
          </w:p>
        </w:tc>
        <w:tc>
          <w:tcPr>
            <w:tcW w:w="2551" w:type="dxa"/>
          </w:tcPr>
          <w:p w:rsidR="00E53C86" w:rsidRPr="00E94F23" w:rsidRDefault="00E53C86" w:rsidP="00A53817">
            <w:pPr>
              <w:pStyle w:val="Default"/>
              <w:rPr>
                <w:sz w:val="21"/>
                <w:szCs w:val="21"/>
              </w:rPr>
            </w:pPr>
            <w:r w:rsidRPr="00E94F23">
              <w:rPr>
                <w:sz w:val="21"/>
                <w:szCs w:val="21"/>
              </w:rPr>
              <w:t>Announcement summary 2</w:t>
            </w:r>
          </w:p>
        </w:tc>
        <w:tc>
          <w:tcPr>
            <w:tcW w:w="993" w:type="dxa"/>
          </w:tcPr>
          <w:p w:rsidR="00E53C86" w:rsidRPr="00E94F23" w:rsidRDefault="00E53C86" w:rsidP="00A53817">
            <w:pPr>
              <w:rPr>
                <w:sz w:val="22"/>
              </w:rPr>
            </w:pPr>
            <w:r w:rsidRPr="00E94F23">
              <w:rPr>
                <w:sz w:val="22"/>
              </w:rPr>
              <w:t>X(40)</w:t>
            </w:r>
          </w:p>
        </w:tc>
        <w:tc>
          <w:tcPr>
            <w:tcW w:w="4110" w:type="dxa"/>
          </w:tcPr>
          <w:p w:rsidR="00E53C86" w:rsidRPr="00E94F23" w:rsidRDefault="00E53C86" w:rsidP="00A53817">
            <w:pPr>
              <w:rPr>
                <w:sz w:val="22"/>
              </w:rPr>
            </w:pPr>
          </w:p>
        </w:tc>
        <w:tc>
          <w:tcPr>
            <w:tcW w:w="4253" w:type="dxa"/>
          </w:tcPr>
          <w:p w:rsidR="00E53C86" w:rsidRPr="00E94F23" w:rsidRDefault="00CB09F2" w:rsidP="00A53817">
            <w:pPr>
              <w:rPr>
                <w:sz w:val="22"/>
              </w:rPr>
            </w:pPr>
            <w:r w:rsidRPr="00E83E59">
              <w:rPr>
                <w:rFonts w:asciiTheme="majorEastAsia" w:eastAsiaTheme="majorEastAsia" w:hAnsiTheme="majorEastAsia"/>
              </w:rPr>
              <w:t>20MAY11 ('SETTLEMENT PR') &gt; HKD 10.9000</w:t>
            </w:r>
            <w:r>
              <w:rPr>
                <w:rFonts w:asciiTheme="majorEastAsia" w:eastAsiaTheme="majorEastAsia" w:hAnsiTheme="majorEastAsia" w:hint="eastAsia"/>
              </w:rPr>
              <w:t>0</w:t>
            </w:r>
          </w:p>
        </w:tc>
      </w:tr>
      <w:tr w:rsidR="00E53C86" w:rsidRPr="002B717F" w:rsidTr="00E53C86">
        <w:tc>
          <w:tcPr>
            <w:tcW w:w="2411" w:type="dxa"/>
          </w:tcPr>
          <w:p w:rsidR="00E53C86" w:rsidRDefault="009479FF" w:rsidP="00A53817">
            <w:pPr>
              <w:pStyle w:val="Default"/>
              <w:rPr>
                <w:sz w:val="21"/>
                <w:szCs w:val="21"/>
              </w:rPr>
            </w:pPr>
            <w:r>
              <w:rPr>
                <w:rFonts w:hint="eastAsia"/>
                <w:sz w:val="21"/>
                <w:szCs w:val="21"/>
              </w:rPr>
              <w:t>应付日期</w:t>
            </w:r>
          </w:p>
        </w:tc>
        <w:tc>
          <w:tcPr>
            <w:tcW w:w="2551" w:type="dxa"/>
          </w:tcPr>
          <w:p w:rsidR="00E53C86" w:rsidRPr="00E94F23" w:rsidRDefault="00E53C86" w:rsidP="00A53817">
            <w:pPr>
              <w:pStyle w:val="Default"/>
              <w:rPr>
                <w:sz w:val="21"/>
                <w:szCs w:val="21"/>
              </w:rPr>
            </w:pPr>
            <w:r w:rsidRPr="00E94F23">
              <w:rPr>
                <w:sz w:val="21"/>
                <w:szCs w:val="21"/>
              </w:rPr>
              <w:t>Payable Date</w:t>
            </w:r>
          </w:p>
        </w:tc>
        <w:tc>
          <w:tcPr>
            <w:tcW w:w="993" w:type="dxa"/>
          </w:tcPr>
          <w:p w:rsidR="00E53C86" w:rsidRPr="00E94F23" w:rsidRDefault="00E53C86" w:rsidP="00A53817">
            <w:pPr>
              <w:rPr>
                <w:sz w:val="22"/>
              </w:rPr>
            </w:pPr>
            <w:r w:rsidRPr="00E94F23">
              <w:rPr>
                <w:sz w:val="22"/>
              </w:rPr>
              <w:t>9(8)</w:t>
            </w:r>
          </w:p>
        </w:tc>
        <w:tc>
          <w:tcPr>
            <w:tcW w:w="4110" w:type="dxa"/>
          </w:tcPr>
          <w:p w:rsidR="00E53C86" w:rsidRPr="00E94F23" w:rsidRDefault="00E53C86" w:rsidP="00A53817">
            <w:pPr>
              <w:rPr>
                <w:sz w:val="22"/>
              </w:rPr>
            </w:pPr>
            <w:r w:rsidRPr="00E94F23">
              <w:rPr>
                <w:sz w:val="22"/>
              </w:rPr>
              <w:t>YYYYMMDD</w:t>
            </w:r>
          </w:p>
        </w:tc>
        <w:tc>
          <w:tcPr>
            <w:tcW w:w="4253" w:type="dxa"/>
          </w:tcPr>
          <w:p w:rsidR="00E53C86" w:rsidRPr="00E94F23" w:rsidRDefault="00CB09F2" w:rsidP="00A53817">
            <w:pPr>
              <w:rPr>
                <w:sz w:val="22"/>
              </w:rPr>
            </w:pPr>
            <w:r w:rsidRPr="00E83E59">
              <w:rPr>
                <w:rFonts w:asciiTheme="majorEastAsia" w:eastAsiaTheme="majorEastAsia" w:hAnsiTheme="majorEastAsia"/>
              </w:rPr>
              <w:t>20110526</w:t>
            </w:r>
          </w:p>
        </w:tc>
      </w:tr>
      <w:tr w:rsidR="00E53C86" w:rsidRPr="002B717F" w:rsidTr="00E53C86">
        <w:tc>
          <w:tcPr>
            <w:tcW w:w="2411" w:type="dxa"/>
          </w:tcPr>
          <w:p w:rsidR="00E53C86" w:rsidRDefault="00CB09F2" w:rsidP="00CB09F2">
            <w:pPr>
              <w:widowControl/>
              <w:jc w:val="left"/>
              <w:textAlignment w:val="top"/>
              <w:rPr>
                <w:szCs w:val="21"/>
              </w:rPr>
            </w:pPr>
            <w:r w:rsidRPr="00CB09F2">
              <w:rPr>
                <w:rFonts w:ascii="Arial" w:eastAsia="宋体" w:hAnsi="Arial" w:cs="Arial" w:hint="eastAsia"/>
                <w:color w:val="000000"/>
                <w:kern w:val="0"/>
                <w:sz w:val="24"/>
                <w:szCs w:val="24"/>
              </w:rPr>
              <w:t>以股代收费指标</w:t>
            </w:r>
          </w:p>
        </w:tc>
        <w:tc>
          <w:tcPr>
            <w:tcW w:w="2551" w:type="dxa"/>
          </w:tcPr>
          <w:p w:rsidR="00E53C86" w:rsidRPr="00E94F23" w:rsidRDefault="00E53C86" w:rsidP="00A53817">
            <w:pPr>
              <w:pStyle w:val="Default"/>
              <w:rPr>
                <w:sz w:val="21"/>
                <w:szCs w:val="21"/>
              </w:rPr>
            </w:pPr>
            <w:r w:rsidRPr="00E94F23">
              <w:rPr>
                <w:sz w:val="21"/>
                <w:szCs w:val="21"/>
              </w:rPr>
              <w:t>Scrip Fee Indicator</w:t>
            </w:r>
          </w:p>
        </w:tc>
        <w:tc>
          <w:tcPr>
            <w:tcW w:w="993" w:type="dxa"/>
          </w:tcPr>
          <w:p w:rsidR="00E53C86" w:rsidRPr="00E94F23" w:rsidRDefault="00E53C86" w:rsidP="00A53817">
            <w:pPr>
              <w:rPr>
                <w:sz w:val="22"/>
              </w:rPr>
            </w:pPr>
            <w:r>
              <w:rPr>
                <w:rFonts w:hint="eastAsia"/>
                <w:sz w:val="22"/>
              </w:rPr>
              <w:t>X(1)</w:t>
            </w:r>
          </w:p>
        </w:tc>
        <w:tc>
          <w:tcPr>
            <w:tcW w:w="4110" w:type="dxa"/>
          </w:tcPr>
          <w:p w:rsidR="00E53C86" w:rsidRPr="00E94F23" w:rsidRDefault="00E53C86" w:rsidP="00A53817">
            <w:pPr>
              <w:rPr>
                <w:sz w:val="22"/>
              </w:rPr>
            </w:pPr>
          </w:p>
        </w:tc>
        <w:tc>
          <w:tcPr>
            <w:tcW w:w="4253" w:type="dxa"/>
          </w:tcPr>
          <w:p w:rsidR="00E53C86" w:rsidRPr="00E94F23" w:rsidRDefault="00CB09F2" w:rsidP="00A53817">
            <w:pPr>
              <w:rPr>
                <w:sz w:val="22"/>
              </w:rPr>
            </w:pPr>
            <w:r w:rsidRPr="00E83E59">
              <w:rPr>
                <w:rFonts w:asciiTheme="majorEastAsia" w:eastAsiaTheme="majorEastAsia" w:hAnsiTheme="majorEastAsia"/>
              </w:rPr>
              <w:t>N</w:t>
            </w:r>
          </w:p>
        </w:tc>
      </w:tr>
      <w:tr w:rsidR="00E53C86" w:rsidRPr="002B717F" w:rsidTr="00E53C86">
        <w:tc>
          <w:tcPr>
            <w:tcW w:w="2411" w:type="dxa"/>
          </w:tcPr>
          <w:p w:rsidR="00E53C86" w:rsidRDefault="00E53C86" w:rsidP="00A53817">
            <w:pPr>
              <w:pStyle w:val="Default"/>
              <w:rPr>
                <w:sz w:val="21"/>
                <w:szCs w:val="21"/>
              </w:rPr>
            </w:pPr>
          </w:p>
        </w:tc>
        <w:tc>
          <w:tcPr>
            <w:tcW w:w="2551" w:type="dxa"/>
          </w:tcPr>
          <w:p w:rsidR="00E53C86" w:rsidRPr="00E94F23" w:rsidRDefault="00E53C86" w:rsidP="00A53817">
            <w:pPr>
              <w:pStyle w:val="Default"/>
              <w:rPr>
                <w:sz w:val="21"/>
                <w:szCs w:val="21"/>
              </w:rPr>
            </w:pPr>
            <w:r w:rsidRPr="00E94F23">
              <w:rPr>
                <w:sz w:val="21"/>
                <w:szCs w:val="21"/>
              </w:rPr>
              <w:t>Record checksum</w:t>
            </w:r>
          </w:p>
        </w:tc>
        <w:tc>
          <w:tcPr>
            <w:tcW w:w="993" w:type="dxa"/>
          </w:tcPr>
          <w:p w:rsidR="00E53C86" w:rsidRPr="00E94F23" w:rsidRDefault="00E53C86" w:rsidP="00A53817">
            <w:pPr>
              <w:rPr>
                <w:sz w:val="22"/>
              </w:rPr>
            </w:pPr>
            <w:r w:rsidRPr="00E94F23">
              <w:rPr>
                <w:sz w:val="22"/>
              </w:rPr>
              <w:t>9(17)</w:t>
            </w:r>
          </w:p>
        </w:tc>
        <w:tc>
          <w:tcPr>
            <w:tcW w:w="4110" w:type="dxa"/>
          </w:tcPr>
          <w:p w:rsidR="00E53C86" w:rsidRPr="00E94F23" w:rsidRDefault="00E53C86" w:rsidP="00A53817">
            <w:pPr>
              <w:rPr>
                <w:sz w:val="22"/>
              </w:rPr>
            </w:pPr>
            <w:r w:rsidRPr="00E94F23">
              <w:rPr>
                <w:sz w:val="22"/>
              </w:rPr>
              <w:t>Sum of Date fields, Stk cd &amp;</w:t>
            </w:r>
            <w:r>
              <w:rPr>
                <w:rFonts w:hint="eastAsia"/>
                <w:sz w:val="22"/>
              </w:rPr>
              <w:t xml:space="preserve"> </w:t>
            </w:r>
            <w:r w:rsidRPr="00E94F23">
              <w:rPr>
                <w:sz w:val="22"/>
              </w:rPr>
              <w:t>Payable Dt</w:t>
            </w:r>
          </w:p>
        </w:tc>
        <w:tc>
          <w:tcPr>
            <w:tcW w:w="4253" w:type="dxa"/>
          </w:tcPr>
          <w:p w:rsidR="00E53C86" w:rsidRPr="00E94F23" w:rsidRDefault="00CB09F2" w:rsidP="00A53817">
            <w:pPr>
              <w:rPr>
                <w:sz w:val="22"/>
              </w:rPr>
            </w:pPr>
            <w:r w:rsidRPr="00E83E59">
              <w:rPr>
                <w:rFonts w:asciiTheme="majorEastAsia" w:eastAsiaTheme="majorEastAsia" w:hAnsiTheme="majorEastAsia"/>
              </w:rPr>
              <w:t>00000000340261724</w:t>
            </w:r>
          </w:p>
        </w:tc>
      </w:tr>
      <w:tr w:rsidR="00E53C86" w:rsidRPr="002B717F" w:rsidTr="00E53C86">
        <w:tc>
          <w:tcPr>
            <w:tcW w:w="2411" w:type="dxa"/>
          </w:tcPr>
          <w:p w:rsidR="00E53C86" w:rsidRDefault="00E53C86" w:rsidP="00A53817">
            <w:pPr>
              <w:pStyle w:val="Default"/>
              <w:rPr>
                <w:sz w:val="21"/>
                <w:szCs w:val="21"/>
              </w:rPr>
            </w:pPr>
          </w:p>
        </w:tc>
        <w:tc>
          <w:tcPr>
            <w:tcW w:w="2551" w:type="dxa"/>
          </w:tcPr>
          <w:p w:rsidR="00E53C86" w:rsidRPr="00E94F23" w:rsidRDefault="00E53C86" w:rsidP="00A53817">
            <w:pPr>
              <w:pStyle w:val="Default"/>
              <w:rPr>
                <w:sz w:val="21"/>
                <w:szCs w:val="21"/>
              </w:rPr>
            </w:pPr>
            <w:r w:rsidRPr="00E94F23">
              <w:rPr>
                <w:sz w:val="21"/>
                <w:szCs w:val="21"/>
              </w:rPr>
              <w:t>Filler</w:t>
            </w:r>
          </w:p>
        </w:tc>
        <w:tc>
          <w:tcPr>
            <w:tcW w:w="993" w:type="dxa"/>
          </w:tcPr>
          <w:p w:rsidR="00E53C86" w:rsidRPr="00E94F23" w:rsidRDefault="00E53C86" w:rsidP="00A53817">
            <w:pPr>
              <w:rPr>
                <w:sz w:val="22"/>
              </w:rPr>
            </w:pPr>
            <w:r w:rsidRPr="00E94F23">
              <w:rPr>
                <w:sz w:val="22"/>
              </w:rPr>
              <w:t>X(115)</w:t>
            </w:r>
          </w:p>
        </w:tc>
        <w:tc>
          <w:tcPr>
            <w:tcW w:w="4110" w:type="dxa"/>
          </w:tcPr>
          <w:p w:rsidR="00E53C86" w:rsidRPr="00E94F23" w:rsidRDefault="00E53C86" w:rsidP="00A53817">
            <w:pPr>
              <w:rPr>
                <w:sz w:val="22"/>
              </w:rPr>
            </w:pPr>
            <w:r w:rsidRPr="00E94F23">
              <w:rPr>
                <w:sz w:val="22"/>
              </w:rPr>
              <w:t>Spaces</w:t>
            </w:r>
          </w:p>
        </w:tc>
        <w:tc>
          <w:tcPr>
            <w:tcW w:w="4253" w:type="dxa"/>
          </w:tcPr>
          <w:p w:rsidR="00E53C86" w:rsidRPr="00E94F23" w:rsidRDefault="00E53C86" w:rsidP="00A53817">
            <w:pPr>
              <w:rPr>
                <w:sz w:val="22"/>
              </w:rPr>
            </w:pPr>
          </w:p>
        </w:tc>
      </w:tr>
      <w:tr w:rsidR="00E53C86" w:rsidRPr="002B717F" w:rsidTr="00E53C86">
        <w:tc>
          <w:tcPr>
            <w:tcW w:w="2411" w:type="dxa"/>
          </w:tcPr>
          <w:p w:rsidR="00E53C86" w:rsidRDefault="00E53C86" w:rsidP="00A53817">
            <w:pPr>
              <w:pStyle w:val="Default"/>
              <w:rPr>
                <w:sz w:val="21"/>
                <w:szCs w:val="21"/>
              </w:rPr>
            </w:pPr>
          </w:p>
        </w:tc>
        <w:tc>
          <w:tcPr>
            <w:tcW w:w="2551" w:type="dxa"/>
          </w:tcPr>
          <w:p w:rsidR="00E53C86" w:rsidRPr="00E94F23" w:rsidRDefault="00E53C86" w:rsidP="00A53817">
            <w:pPr>
              <w:pStyle w:val="Default"/>
              <w:rPr>
                <w:sz w:val="21"/>
                <w:szCs w:val="21"/>
              </w:rPr>
            </w:pPr>
            <w:r w:rsidRPr="00E94F23">
              <w:rPr>
                <w:sz w:val="21"/>
                <w:szCs w:val="21"/>
              </w:rPr>
              <w:t>Filler</w:t>
            </w:r>
          </w:p>
        </w:tc>
        <w:tc>
          <w:tcPr>
            <w:tcW w:w="993" w:type="dxa"/>
          </w:tcPr>
          <w:p w:rsidR="00E53C86" w:rsidRPr="00E94F23" w:rsidRDefault="00E53C86" w:rsidP="00A53817">
            <w:pPr>
              <w:rPr>
                <w:sz w:val="22"/>
              </w:rPr>
            </w:pPr>
            <w:r w:rsidRPr="00E94F23">
              <w:rPr>
                <w:sz w:val="22"/>
              </w:rPr>
              <w:t>X(3)</w:t>
            </w:r>
          </w:p>
        </w:tc>
        <w:tc>
          <w:tcPr>
            <w:tcW w:w="4110" w:type="dxa"/>
          </w:tcPr>
          <w:p w:rsidR="00E53C86" w:rsidRPr="00E94F23" w:rsidRDefault="00E53C86" w:rsidP="00A53817">
            <w:pPr>
              <w:rPr>
                <w:sz w:val="22"/>
              </w:rPr>
            </w:pPr>
            <w:r w:rsidRPr="00E94F23">
              <w:rPr>
                <w:sz w:val="22"/>
              </w:rPr>
              <w:t>Reserved for system use</w:t>
            </w:r>
          </w:p>
        </w:tc>
        <w:tc>
          <w:tcPr>
            <w:tcW w:w="4253" w:type="dxa"/>
          </w:tcPr>
          <w:p w:rsidR="00E53C86" w:rsidRPr="00E94F23" w:rsidRDefault="00E53C86" w:rsidP="00A53817">
            <w:pPr>
              <w:rPr>
                <w:sz w:val="22"/>
              </w:rPr>
            </w:pPr>
          </w:p>
        </w:tc>
      </w:tr>
    </w:tbl>
    <w:p w:rsidR="007D1DC9" w:rsidRDefault="007D1DC9" w:rsidP="00E83E59">
      <w:pPr>
        <w:rPr>
          <w:rFonts w:asciiTheme="majorEastAsia" w:eastAsiaTheme="majorEastAsia" w:hAnsiTheme="majorEastAsia"/>
        </w:rPr>
      </w:pPr>
    </w:p>
    <w:p w:rsidR="00664239" w:rsidRDefault="00664239" w:rsidP="00E83E59">
      <w:pPr>
        <w:rPr>
          <w:rFonts w:asciiTheme="majorEastAsia" w:eastAsiaTheme="majorEastAsia" w:hAnsiTheme="majorEastAsia"/>
        </w:rPr>
      </w:pPr>
    </w:p>
    <w:p w:rsidR="00664239" w:rsidRDefault="00664239" w:rsidP="00E83E59">
      <w:pPr>
        <w:rPr>
          <w:rFonts w:asciiTheme="majorEastAsia" w:eastAsiaTheme="majorEastAsia" w:hAnsiTheme="majorEastAsia"/>
        </w:rPr>
      </w:pPr>
    </w:p>
    <w:p w:rsidR="00664239" w:rsidRDefault="00664239" w:rsidP="00E83E59">
      <w:pPr>
        <w:rPr>
          <w:rFonts w:asciiTheme="majorEastAsia" w:eastAsiaTheme="majorEastAsia" w:hAnsiTheme="majorEastAsia"/>
        </w:rPr>
      </w:pPr>
    </w:p>
    <w:p w:rsidR="00664239" w:rsidRDefault="00664239" w:rsidP="00E83E59">
      <w:pPr>
        <w:rPr>
          <w:rFonts w:asciiTheme="majorEastAsia" w:eastAsiaTheme="majorEastAsia" w:hAnsiTheme="majorEastAsia"/>
        </w:rPr>
      </w:pPr>
    </w:p>
    <w:p w:rsidR="00664239" w:rsidRDefault="00664239" w:rsidP="00E83E59">
      <w:pPr>
        <w:rPr>
          <w:rFonts w:asciiTheme="majorEastAsia" w:eastAsiaTheme="majorEastAsia" w:hAnsiTheme="majorEastAsia"/>
        </w:rPr>
      </w:pPr>
    </w:p>
    <w:p w:rsidR="00664239" w:rsidRDefault="00664239" w:rsidP="00E83E59">
      <w:pPr>
        <w:rPr>
          <w:rFonts w:asciiTheme="majorEastAsia" w:eastAsiaTheme="majorEastAsia" w:hAnsiTheme="majorEastAsia"/>
        </w:rPr>
      </w:pPr>
    </w:p>
    <w:p w:rsidR="00664239" w:rsidRDefault="00664239" w:rsidP="00E83E59">
      <w:pPr>
        <w:rPr>
          <w:rFonts w:asciiTheme="majorEastAsia" w:eastAsiaTheme="majorEastAsia" w:hAnsiTheme="majorEastAsia"/>
        </w:rPr>
      </w:pPr>
    </w:p>
    <w:p w:rsidR="00664239" w:rsidRDefault="00664239" w:rsidP="00E83E59">
      <w:pPr>
        <w:rPr>
          <w:rFonts w:asciiTheme="majorEastAsia" w:eastAsiaTheme="majorEastAsia" w:hAnsiTheme="majorEastAsia"/>
        </w:rPr>
      </w:pPr>
    </w:p>
    <w:p w:rsidR="00A53817" w:rsidRDefault="00A53817" w:rsidP="00E83E59">
      <w:pPr>
        <w:rPr>
          <w:rFonts w:asciiTheme="majorEastAsia" w:eastAsiaTheme="majorEastAsia" w:hAnsiTheme="majorEastAsia"/>
        </w:rPr>
      </w:pPr>
    </w:p>
    <w:tbl>
      <w:tblPr>
        <w:tblStyle w:val="a8"/>
        <w:tblW w:w="14850" w:type="dxa"/>
        <w:tblLook w:val="04A0"/>
      </w:tblPr>
      <w:tblGrid>
        <w:gridCol w:w="3664"/>
        <w:gridCol w:w="3498"/>
        <w:gridCol w:w="3584"/>
        <w:gridCol w:w="4104"/>
      </w:tblGrid>
      <w:tr w:rsidR="005A523D" w:rsidTr="005A523D">
        <w:tc>
          <w:tcPr>
            <w:tcW w:w="3664" w:type="dxa"/>
          </w:tcPr>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J</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lastRenderedPageBreak/>
              <w:t>20110525</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20110608</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99991231</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99991231</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02917</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 xml:space="preserve">            </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A00133888</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 xml:space="preserve">RIGHTS ISSUE-SUB PRICE:HKD0.18/RTS SH   </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 xml:space="preserve">SUB RATIO: 1(2917) TO 1(419)            </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20110620</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 xml:space="preserve"> </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00000000260317132                                                                                                                   /</w:t>
            </w:r>
          </w:p>
        </w:tc>
        <w:tc>
          <w:tcPr>
            <w:tcW w:w="3498" w:type="dxa"/>
          </w:tcPr>
          <w:p w:rsidR="005A523D" w:rsidRDefault="005A523D" w:rsidP="007413C1">
            <w:pPr>
              <w:rPr>
                <w:rFonts w:asciiTheme="majorEastAsia" w:eastAsiaTheme="majorEastAsia" w:hAnsiTheme="majorEastAsia"/>
              </w:rPr>
            </w:pPr>
            <w:r w:rsidRPr="00A53817">
              <w:rPr>
                <w:rFonts w:asciiTheme="majorEastAsia" w:eastAsiaTheme="majorEastAsia" w:hAnsiTheme="majorEastAsia"/>
              </w:rPr>
              <w:lastRenderedPageBreak/>
              <w:t>J</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lastRenderedPageBreak/>
              <w:t>20110525</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20110608</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99991231</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99991231</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02917</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 xml:space="preserve">            </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A00133889</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 xml:space="preserve">RIGHTS ISSUE - EXCESS APPLICATION:      </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 xml:space="preserve">HKD 0.18 PER RIGHTS SHARE               </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20110620</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 xml:space="preserve"> </w:t>
            </w:r>
          </w:p>
          <w:p w:rsidR="005A523D" w:rsidRDefault="005A523D" w:rsidP="007413C1">
            <w:pPr>
              <w:rPr>
                <w:rFonts w:asciiTheme="majorEastAsia" w:eastAsiaTheme="majorEastAsia" w:hAnsiTheme="majorEastAsia"/>
              </w:rPr>
            </w:pPr>
            <w:r w:rsidRPr="00A53817">
              <w:rPr>
                <w:rFonts w:asciiTheme="majorEastAsia" w:eastAsiaTheme="majorEastAsia" w:hAnsiTheme="majorEastAsia"/>
              </w:rPr>
              <w:t>00000000260317132                                                                                                                   /</w:t>
            </w:r>
          </w:p>
        </w:tc>
        <w:tc>
          <w:tcPr>
            <w:tcW w:w="3584" w:type="dxa"/>
          </w:tcPr>
          <w:p w:rsidR="005A523D" w:rsidRDefault="005A523D" w:rsidP="00732076">
            <w:pPr>
              <w:rPr>
                <w:rFonts w:asciiTheme="majorEastAsia" w:eastAsiaTheme="majorEastAsia" w:hAnsiTheme="majorEastAsia"/>
              </w:rPr>
            </w:pPr>
            <w:r w:rsidRPr="00C86E2D">
              <w:rPr>
                <w:rFonts w:asciiTheme="majorEastAsia" w:eastAsiaTheme="majorEastAsia" w:hAnsiTheme="majorEastAsia"/>
              </w:rPr>
              <w:lastRenderedPageBreak/>
              <w:t>J</w:t>
            </w:r>
          </w:p>
          <w:p w:rsidR="005A523D" w:rsidRDefault="005A523D" w:rsidP="00732076">
            <w:pPr>
              <w:rPr>
                <w:rFonts w:asciiTheme="majorEastAsia" w:eastAsiaTheme="majorEastAsia" w:hAnsiTheme="majorEastAsia"/>
              </w:rPr>
            </w:pPr>
            <w:r w:rsidRPr="00C86E2D">
              <w:rPr>
                <w:rFonts w:asciiTheme="majorEastAsia" w:eastAsiaTheme="majorEastAsia" w:hAnsiTheme="majorEastAsia"/>
              </w:rPr>
              <w:lastRenderedPageBreak/>
              <w:t>20110428</w:t>
            </w:r>
          </w:p>
          <w:p w:rsidR="005A523D" w:rsidRDefault="005A523D" w:rsidP="00732076">
            <w:pPr>
              <w:rPr>
                <w:rFonts w:asciiTheme="majorEastAsia" w:eastAsiaTheme="majorEastAsia" w:hAnsiTheme="majorEastAsia"/>
              </w:rPr>
            </w:pPr>
            <w:r w:rsidRPr="00C86E2D">
              <w:rPr>
                <w:rFonts w:asciiTheme="majorEastAsia" w:eastAsiaTheme="majorEastAsia" w:hAnsiTheme="majorEastAsia"/>
              </w:rPr>
              <w:t>20110527</w:t>
            </w:r>
          </w:p>
          <w:p w:rsidR="005A523D" w:rsidRDefault="005A523D" w:rsidP="00732076">
            <w:pPr>
              <w:rPr>
                <w:rFonts w:asciiTheme="majorEastAsia" w:eastAsiaTheme="majorEastAsia" w:hAnsiTheme="majorEastAsia"/>
              </w:rPr>
            </w:pPr>
            <w:r w:rsidRPr="00C86E2D">
              <w:rPr>
                <w:rFonts w:asciiTheme="majorEastAsia" w:eastAsiaTheme="majorEastAsia" w:hAnsiTheme="majorEastAsia"/>
              </w:rPr>
              <w:t>99991231</w:t>
            </w:r>
          </w:p>
          <w:p w:rsidR="005A523D" w:rsidRDefault="005A523D" w:rsidP="00732076">
            <w:pPr>
              <w:rPr>
                <w:rFonts w:asciiTheme="majorEastAsia" w:eastAsiaTheme="majorEastAsia" w:hAnsiTheme="majorEastAsia"/>
              </w:rPr>
            </w:pPr>
            <w:r w:rsidRPr="00C86E2D">
              <w:rPr>
                <w:rFonts w:asciiTheme="majorEastAsia" w:eastAsiaTheme="majorEastAsia" w:hAnsiTheme="majorEastAsia"/>
              </w:rPr>
              <w:t>99991231</w:t>
            </w:r>
          </w:p>
          <w:p w:rsidR="005A523D" w:rsidRDefault="005A523D" w:rsidP="00732076">
            <w:pPr>
              <w:rPr>
                <w:rFonts w:asciiTheme="majorEastAsia" w:eastAsiaTheme="majorEastAsia" w:hAnsiTheme="majorEastAsia"/>
              </w:rPr>
            </w:pPr>
            <w:r w:rsidRPr="00C86E2D">
              <w:rPr>
                <w:rFonts w:asciiTheme="majorEastAsia" w:eastAsiaTheme="majorEastAsia" w:hAnsiTheme="majorEastAsia"/>
              </w:rPr>
              <w:t>00767</w:t>
            </w:r>
          </w:p>
          <w:p w:rsidR="005A523D" w:rsidRDefault="005A523D" w:rsidP="00732076">
            <w:pPr>
              <w:rPr>
                <w:rFonts w:asciiTheme="majorEastAsia" w:eastAsiaTheme="majorEastAsia" w:hAnsiTheme="majorEastAsia"/>
              </w:rPr>
            </w:pPr>
            <w:r w:rsidRPr="00C86E2D">
              <w:rPr>
                <w:rFonts w:asciiTheme="majorEastAsia" w:eastAsiaTheme="majorEastAsia" w:hAnsiTheme="majorEastAsia"/>
              </w:rPr>
              <w:t>BMG6853V1900</w:t>
            </w:r>
          </w:p>
          <w:p w:rsidR="005A523D" w:rsidRDefault="005A523D" w:rsidP="00732076">
            <w:pPr>
              <w:rPr>
                <w:rFonts w:asciiTheme="majorEastAsia" w:eastAsiaTheme="majorEastAsia" w:hAnsiTheme="majorEastAsia"/>
              </w:rPr>
            </w:pPr>
            <w:r w:rsidRPr="00C86E2D">
              <w:rPr>
                <w:rFonts w:asciiTheme="majorEastAsia" w:eastAsiaTheme="majorEastAsia" w:hAnsiTheme="majorEastAsia"/>
              </w:rPr>
              <w:t>A00132823</w:t>
            </w:r>
            <w:r w:rsidR="00664239">
              <w:rPr>
                <w:rFonts w:asciiTheme="majorEastAsia" w:eastAsiaTheme="majorEastAsia" w:hAnsiTheme="majorEastAsia" w:hint="eastAsia"/>
              </w:rPr>
              <w:t xml:space="preserve"> </w:t>
            </w:r>
          </w:p>
          <w:p w:rsidR="005A523D" w:rsidRDefault="005A523D" w:rsidP="00732076">
            <w:pPr>
              <w:rPr>
                <w:rFonts w:asciiTheme="majorEastAsia" w:eastAsiaTheme="majorEastAsia" w:hAnsiTheme="majorEastAsia"/>
              </w:rPr>
            </w:pPr>
            <w:r w:rsidRPr="00C86E2D">
              <w:rPr>
                <w:rFonts w:asciiTheme="majorEastAsia" w:eastAsiaTheme="majorEastAsia" w:hAnsiTheme="majorEastAsia"/>
              </w:rPr>
              <w:t xml:space="preserve">AGM ON 30MAY11 - 10 RESOLUTION(S)       </w:t>
            </w:r>
          </w:p>
          <w:p w:rsidR="005A523D" w:rsidRDefault="005A523D" w:rsidP="00732076">
            <w:pPr>
              <w:rPr>
                <w:rFonts w:asciiTheme="majorEastAsia" w:eastAsiaTheme="majorEastAsia" w:hAnsiTheme="majorEastAsia"/>
              </w:rPr>
            </w:pPr>
            <w:r w:rsidRPr="00C86E2D">
              <w:rPr>
                <w:rFonts w:asciiTheme="majorEastAsia" w:eastAsiaTheme="majorEastAsia" w:hAnsiTheme="majorEastAsia"/>
              </w:rPr>
              <w:t xml:space="preserve">(APPOINTED AS : CORP REP)               </w:t>
            </w:r>
          </w:p>
          <w:p w:rsidR="005A523D" w:rsidRDefault="005A523D" w:rsidP="00732076">
            <w:pPr>
              <w:rPr>
                <w:rFonts w:asciiTheme="majorEastAsia" w:eastAsiaTheme="majorEastAsia" w:hAnsiTheme="majorEastAsia"/>
              </w:rPr>
            </w:pPr>
            <w:r w:rsidRPr="00C86E2D">
              <w:rPr>
                <w:rFonts w:asciiTheme="majorEastAsia" w:eastAsiaTheme="majorEastAsia" w:hAnsiTheme="majorEastAsia"/>
              </w:rPr>
              <w:t>99991231</w:t>
            </w:r>
          </w:p>
          <w:p w:rsidR="005A523D" w:rsidRDefault="005A523D" w:rsidP="00732076">
            <w:pPr>
              <w:rPr>
                <w:rFonts w:asciiTheme="majorEastAsia" w:eastAsiaTheme="majorEastAsia" w:hAnsiTheme="majorEastAsia"/>
              </w:rPr>
            </w:pPr>
            <w:r w:rsidRPr="00C86E2D">
              <w:rPr>
                <w:rFonts w:asciiTheme="majorEastAsia" w:eastAsiaTheme="majorEastAsia" w:hAnsiTheme="majorEastAsia"/>
              </w:rPr>
              <w:t xml:space="preserve"> 00000000340195415/</w:t>
            </w:r>
          </w:p>
          <w:p w:rsidR="005A523D" w:rsidRPr="00A53817" w:rsidRDefault="005A523D" w:rsidP="00732076">
            <w:pPr>
              <w:rPr>
                <w:rFonts w:asciiTheme="majorEastAsia" w:eastAsiaTheme="majorEastAsia" w:hAnsiTheme="majorEastAsia"/>
              </w:rPr>
            </w:pPr>
          </w:p>
        </w:tc>
        <w:tc>
          <w:tcPr>
            <w:tcW w:w="4104" w:type="dxa"/>
          </w:tcPr>
          <w:p w:rsidR="005A523D" w:rsidRDefault="005A523D" w:rsidP="005A523D">
            <w:pPr>
              <w:rPr>
                <w:rFonts w:asciiTheme="majorEastAsia" w:eastAsiaTheme="majorEastAsia" w:hAnsiTheme="majorEastAsia"/>
              </w:rPr>
            </w:pPr>
            <w:r w:rsidRPr="00D659B0">
              <w:rPr>
                <w:rFonts w:asciiTheme="majorEastAsia" w:eastAsiaTheme="majorEastAsia" w:hAnsiTheme="majorEastAsia"/>
              </w:rPr>
              <w:lastRenderedPageBreak/>
              <w:t>J</w:t>
            </w:r>
          </w:p>
          <w:p w:rsidR="005A523D" w:rsidRDefault="005A523D" w:rsidP="005A523D">
            <w:pPr>
              <w:rPr>
                <w:rFonts w:asciiTheme="majorEastAsia" w:eastAsiaTheme="majorEastAsia" w:hAnsiTheme="majorEastAsia"/>
              </w:rPr>
            </w:pPr>
            <w:r w:rsidRPr="00D659B0">
              <w:rPr>
                <w:rFonts w:asciiTheme="majorEastAsia" w:eastAsiaTheme="majorEastAsia" w:hAnsiTheme="majorEastAsia"/>
              </w:rPr>
              <w:lastRenderedPageBreak/>
              <w:t>20110419</w:t>
            </w:r>
          </w:p>
          <w:p w:rsidR="005A523D" w:rsidRDefault="005A523D" w:rsidP="005A523D">
            <w:pPr>
              <w:rPr>
                <w:rFonts w:asciiTheme="majorEastAsia" w:eastAsiaTheme="majorEastAsia" w:hAnsiTheme="majorEastAsia"/>
              </w:rPr>
            </w:pPr>
            <w:r w:rsidRPr="00D659B0">
              <w:rPr>
                <w:rFonts w:asciiTheme="majorEastAsia" w:eastAsiaTheme="majorEastAsia" w:hAnsiTheme="majorEastAsia"/>
              </w:rPr>
              <w:t>20110505</w:t>
            </w:r>
          </w:p>
          <w:p w:rsidR="005A523D" w:rsidRDefault="005A523D" w:rsidP="005A523D">
            <w:pPr>
              <w:rPr>
                <w:rFonts w:asciiTheme="majorEastAsia" w:eastAsiaTheme="majorEastAsia" w:hAnsiTheme="majorEastAsia"/>
              </w:rPr>
            </w:pPr>
            <w:r w:rsidRPr="00D659B0">
              <w:rPr>
                <w:rFonts w:asciiTheme="majorEastAsia" w:eastAsiaTheme="majorEastAsia" w:hAnsiTheme="majorEastAsia"/>
              </w:rPr>
              <w:t>99991231</w:t>
            </w:r>
          </w:p>
          <w:p w:rsidR="005A523D" w:rsidRDefault="005A523D" w:rsidP="005A523D">
            <w:pPr>
              <w:rPr>
                <w:rFonts w:asciiTheme="majorEastAsia" w:eastAsiaTheme="majorEastAsia" w:hAnsiTheme="majorEastAsia"/>
              </w:rPr>
            </w:pPr>
            <w:r w:rsidRPr="00D659B0">
              <w:rPr>
                <w:rFonts w:asciiTheme="majorEastAsia" w:eastAsiaTheme="majorEastAsia" w:hAnsiTheme="majorEastAsia"/>
              </w:rPr>
              <w:t>99991231</w:t>
            </w:r>
          </w:p>
          <w:p w:rsidR="005A523D" w:rsidRDefault="005A523D" w:rsidP="005A523D">
            <w:pPr>
              <w:rPr>
                <w:rFonts w:asciiTheme="majorEastAsia" w:eastAsiaTheme="majorEastAsia" w:hAnsiTheme="majorEastAsia"/>
              </w:rPr>
            </w:pPr>
            <w:r w:rsidRPr="00D659B0">
              <w:rPr>
                <w:rFonts w:asciiTheme="majorEastAsia" w:eastAsiaTheme="majorEastAsia" w:hAnsiTheme="majorEastAsia"/>
              </w:rPr>
              <w:t>00767</w:t>
            </w:r>
          </w:p>
          <w:p w:rsidR="005A523D" w:rsidRDefault="005A523D" w:rsidP="005A523D">
            <w:pPr>
              <w:rPr>
                <w:rFonts w:asciiTheme="majorEastAsia" w:eastAsiaTheme="majorEastAsia" w:hAnsiTheme="majorEastAsia"/>
              </w:rPr>
            </w:pPr>
            <w:r w:rsidRPr="00D659B0">
              <w:rPr>
                <w:rFonts w:asciiTheme="majorEastAsia" w:eastAsiaTheme="majorEastAsia" w:hAnsiTheme="majorEastAsia"/>
              </w:rPr>
              <w:t>BMG6853V1900</w:t>
            </w:r>
          </w:p>
          <w:p w:rsidR="005A523D" w:rsidRDefault="005A523D" w:rsidP="005A523D">
            <w:pPr>
              <w:rPr>
                <w:rFonts w:asciiTheme="majorEastAsia" w:eastAsiaTheme="majorEastAsia" w:hAnsiTheme="majorEastAsia"/>
              </w:rPr>
            </w:pPr>
            <w:r w:rsidRPr="00D659B0">
              <w:rPr>
                <w:rFonts w:asciiTheme="majorEastAsia" w:eastAsiaTheme="majorEastAsia" w:hAnsiTheme="majorEastAsia"/>
              </w:rPr>
              <w:t>A00132430</w:t>
            </w:r>
          </w:p>
          <w:p w:rsidR="005A523D" w:rsidRDefault="005A523D" w:rsidP="005A523D">
            <w:pPr>
              <w:rPr>
                <w:rFonts w:asciiTheme="majorEastAsia" w:eastAsiaTheme="majorEastAsia" w:hAnsiTheme="majorEastAsia"/>
              </w:rPr>
            </w:pPr>
            <w:r w:rsidRPr="00D659B0">
              <w:rPr>
                <w:rFonts w:asciiTheme="majorEastAsia" w:eastAsiaTheme="majorEastAsia" w:hAnsiTheme="majorEastAsia"/>
              </w:rPr>
              <w:t xml:space="preserve">SGM ON 06MAY11 -  1 RESOLUTION(S)       </w:t>
            </w:r>
          </w:p>
          <w:p w:rsidR="005A523D" w:rsidRDefault="005A523D" w:rsidP="005A523D">
            <w:pPr>
              <w:rPr>
                <w:rFonts w:asciiTheme="majorEastAsia" w:eastAsiaTheme="majorEastAsia" w:hAnsiTheme="majorEastAsia"/>
              </w:rPr>
            </w:pPr>
            <w:r w:rsidRPr="00D659B0">
              <w:rPr>
                <w:rFonts w:asciiTheme="majorEastAsia" w:eastAsiaTheme="majorEastAsia" w:hAnsiTheme="majorEastAsia"/>
              </w:rPr>
              <w:t xml:space="preserve">(APPOINTED AS : CORP REP)               </w:t>
            </w:r>
          </w:p>
          <w:p w:rsidR="005A523D" w:rsidRDefault="005A523D" w:rsidP="005A523D">
            <w:pPr>
              <w:rPr>
                <w:rFonts w:asciiTheme="majorEastAsia" w:eastAsiaTheme="majorEastAsia" w:hAnsiTheme="majorEastAsia"/>
              </w:rPr>
            </w:pPr>
            <w:r w:rsidRPr="00D659B0">
              <w:rPr>
                <w:rFonts w:asciiTheme="majorEastAsia" w:eastAsiaTheme="majorEastAsia" w:hAnsiTheme="majorEastAsia"/>
              </w:rPr>
              <w:t>99991231</w:t>
            </w:r>
          </w:p>
          <w:p w:rsidR="005A523D" w:rsidRPr="00A53817" w:rsidRDefault="005A523D" w:rsidP="005A523D">
            <w:pPr>
              <w:rPr>
                <w:rFonts w:asciiTheme="majorEastAsia" w:eastAsiaTheme="majorEastAsia" w:hAnsiTheme="majorEastAsia"/>
              </w:rPr>
            </w:pPr>
            <w:r>
              <w:rPr>
                <w:rFonts w:asciiTheme="majorEastAsia" w:eastAsiaTheme="majorEastAsia" w:hAnsiTheme="majorEastAsia"/>
              </w:rPr>
              <w:t>00000000340195384</w:t>
            </w:r>
            <w:r w:rsidRPr="00D659B0">
              <w:rPr>
                <w:rFonts w:asciiTheme="majorEastAsia" w:eastAsiaTheme="majorEastAsia" w:hAnsiTheme="majorEastAsia"/>
              </w:rPr>
              <w:t>/</w:t>
            </w:r>
          </w:p>
          <w:p w:rsidR="005A523D" w:rsidRPr="00C86E2D" w:rsidRDefault="005A523D" w:rsidP="00732076">
            <w:pPr>
              <w:rPr>
                <w:rFonts w:asciiTheme="majorEastAsia" w:eastAsiaTheme="majorEastAsia" w:hAnsiTheme="majorEastAsia"/>
              </w:rPr>
            </w:pPr>
          </w:p>
        </w:tc>
      </w:tr>
      <w:tr w:rsidR="005A523D" w:rsidTr="005A523D">
        <w:tc>
          <w:tcPr>
            <w:tcW w:w="3664" w:type="dxa"/>
          </w:tcPr>
          <w:p w:rsidR="005A523D" w:rsidRDefault="005A523D" w:rsidP="00E83E59">
            <w:pPr>
              <w:rPr>
                <w:rFonts w:asciiTheme="majorEastAsia" w:eastAsiaTheme="majorEastAsia" w:hAnsiTheme="majorEastAsia"/>
              </w:rPr>
            </w:pPr>
          </w:p>
        </w:tc>
        <w:tc>
          <w:tcPr>
            <w:tcW w:w="3498" w:type="dxa"/>
          </w:tcPr>
          <w:p w:rsidR="005A523D" w:rsidRDefault="005A523D" w:rsidP="00E83E59">
            <w:pPr>
              <w:rPr>
                <w:rFonts w:asciiTheme="majorEastAsia" w:eastAsiaTheme="majorEastAsia" w:hAnsiTheme="majorEastAsia"/>
              </w:rPr>
            </w:pPr>
          </w:p>
        </w:tc>
        <w:tc>
          <w:tcPr>
            <w:tcW w:w="3584" w:type="dxa"/>
          </w:tcPr>
          <w:p w:rsidR="005A523D" w:rsidRDefault="005A523D" w:rsidP="00E83E59">
            <w:pPr>
              <w:rPr>
                <w:rFonts w:asciiTheme="majorEastAsia" w:eastAsiaTheme="majorEastAsia" w:hAnsiTheme="majorEastAsia"/>
              </w:rPr>
            </w:pPr>
          </w:p>
        </w:tc>
        <w:tc>
          <w:tcPr>
            <w:tcW w:w="4104" w:type="dxa"/>
          </w:tcPr>
          <w:p w:rsidR="005A523D" w:rsidRDefault="005A523D" w:rsidP="00E83E59">
            <w:pPr>
              <w:rPr>
                <w:rFonts w:asciiTheme="majorEastAsia" w:eastAsiaTheme="majorEastAsia" w:hAnsiTheme="majorEastAsia"/>
              </w:rPr>
            </w:pPr>
          </w:p>
        </w:tc>
      </w:tr>
    </w:tbl>
    <w:p w:rsidR="007413C1" w:rsidRDefault="007413C1" w:rsidP="00E83E59">
      <w:pPr>
        <w:rPr>
          <w:rFonts w:asciiTheme="majorEastAsia" w:eastAsiaTheme="majorEastAsia" w:hAnsiTheme="majorEastAsia"/>
        </w:rPr>
      </w:pPr>
    </w:p>
    <w:p w:rsidR="00A53817" w:rsidRDefault="00A53817" w:rsidP="00A53817">
      <w:pPr>
        <w:rPr>
          <w:rFonts w:asciiTheme="majorEastAsia" w:eastAsiaTheme="majorEastAsia" w:hAnsiTheme="majorEastAsia"/>
        </w:rPr>
      </w:pP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J</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20110524</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99991231</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99991231</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99991231</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66981</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CH0122146092</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A40049534</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 xml:space="preserve">AUTO-EX: CLOSING PR ON                  </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lastRenderedPageBreak/>
        <w:t xml:space="preserve">20MAY11 ('SETTLEMENT PR') &gt; </w:t>
      </w:r>
      <w:proofErr w:type="gramStart"/>
      <w:r w:rsidRPr="00E83E59">
        <w:rPr>
          <w:rFonts w:asciiTheme="majorEastAsia" w:eastAsiaTheme="majorEastAsia" w:hAnsiTheme="majorEastAsia"/>
        </w:rPr>
        <w:t>HKD  5.58000</w:t>
      </w:r>
      <w:proofErr w:type="gramEnd"/>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20110526</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N</w:t>
      </w:r>
    </w:p>
    <w:p w:rsidR="00CB09F2" w:rsidRPr="00E83E59" w:rsidRDefault="00CB09F2" w:rsidP="00CB09F2">
      <w:pPr>
        <w:rPr>
          <w:rFonts w:asciiTheme="majorEastAsia" w:eastAsiaTheme="majorEastAsia" w:hAnsiTheme="majorEastAsia"/>
        </w:rPr>
      </w:pPr>
      <w:r w:rsidRPr="00E83E59">
        <w:rPr>
          <w:rFonts w:asciiTheme="majorEastAsia" w:eastAsiaTheme="majorEastAsia" w:hAnsiTheme="majorEastAsia"/>
        </w:rPr>
        <w:t>00000000340261724                                                                                                                   /</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J</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20110524</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20110527</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99991231</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99991231</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00233</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BMG6179J1036</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A40050027</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 xml:space="preserve">BOOK CLOSURE PERIOD FOR MEETING(S)    </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 xml:space="preserve">                                          </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99991231</w:t>
      </w:r>
    </w:p>
    <w:p w:rsidR="00CB09F2" w:rsidRDefault="00CB09F2" w:rsidP="00CB09F2">
      <w:pPr>
        <w:rPr>
          <w:rFonts w:asciiTheme="majorEastAsia" w:eastAsiaTheme="majorEastAsia" w:hAnsiTheme="majorEastAsia"/>
        </w:rPr>
      </w:pPr>
      <w:r w:rsidRPr="00E83E59">
        <w:rPr>
          <w:rFonts w:asciiTheme="majorEastAsia" w:eastAsiaTheme="majorEastAsia" w:hAnsiTheme="majorEastAsia"/>
        </w:rPr>
        <w:t>N</w:t>
      </w:r>
    </w:p>
    <w:p w:rsidR="00CB09F2" w:rsidRPr="00E53C86" w:rsidRDefault="00CB09F2" w:rsidP="00CB09F2">
      <w:pPr>
        <w:rPr>
          <w:rFonts w:asciiTheme="majorEastAsia" w:eastAsiaTheme="majorEastAsia" w:hAnsiTheme="majorEastAsia"/>
        </w:rPr>
      </w:pPr>
      <w:r w:rsidRPr="00E83E59">
        <w:rPr>
          <w:rFonts w:asciiTheme="majorEastAsia" w:eastAsiaTheme="majorEastAsia" w:hAnsiTheme="majorEastAsia"/>
        </w:rPr>
        <w:t>00000000340194977                                                                                                                   /</w:t>
      </w:r>
    </w:p>
    <w:p w:rsidR="00CB09F2" w:rsidRDefault="00CB09F2" w:rsidP="00E83E59">
      <w:pPr>
        <w:rPr>
          <w:rFonts w:asciiTheme="majorEastAsia" w:eastAsiaTheme="majorEastAsia" w:hAnsiTheme="majorEastAsia"/>
        </w:rPr>
      </w:pPr>
    </w:p>
    <w:p w:rsidR="00465B84" w:rsidRDefault="00465B84" w:rsidP="00E83E59">
      <w:pPr>
        <w:rPr>
          <w:rFonts w:asciiTheme="majorEastAsia" w:eastAsiaTheme="majorEastAsia" w:hAnsiTheme="majorEastAsia"/>
        </w:rPr>
      </w:pPr>
    </w:p>
    <w:p w:rsidR="00465B84" w:rsidRDefault="00465B84" w:rsidP="00E83E59">
      <w:pPr>
        <w:rPr>
          <w:rFonts w:asciiTheme="majorEastAsia" w:eastAsiaTheme="majorEastAsia" w:hAnsiTheme="majorEastAsia"/>
        </w:rPr>
      </w:pPr>
    </w:p>
    <w:p w:rsidR="00465B84" w:rsidRDefault="00465B84" w:rsidP="00E83E59">
      <w:pPr>
        <w:rPr>
          <w:rFonts w:asciiTheme="majorEastAsia" w:eastAsiaTheme="majorEastAsia" w:hAnsiTheme="majorEastAsia"/>
        </w:rPr>
      </w:pPr>
    </w:p>
    <w:p w:rsidR="00465B84" w:rsidRDefault="00465B84" w:rsidP="00E83E59">
      <w:pPr>
        <w:rPr>
          <w:rFonts w:asciiTheme="majorEastAsia" w:eastAsiaTheme="majorEastAsia" w:hAnsiTheme="majorEastAsia"/>
        </w:rPr>
      </w:pPr>
    </w:p>
    <w:p w:rsidR="00465B84" w:rsidRDefault="00465B84" w:rsidP="00E83E59">
      <w:pPr>
        <w:rPr>
          <w:rFonts w:asciiTheme="majorEastAsia" w:eastAsiaTheme="majorEastAsia" w:hAnsiTheme="majorEastAsia"/>
        </w:rPr>
      </w:pPr>
    </w:p>
    <w:p w:rsidR="00465B84" w:rsidRDefault="00465B84" w:rsidP="00E83E59">
      <w:pPr>
        <w:rPr>
          <w:rFonts w:asciiTheme="majorEastAsia" w:eastAsiaTheme="majorEastAsia" w:hAnsiTheme="majorEastAsia"/>
        </w:rPr>
      </w:pPr>
    </w:p>
    <w:p w:rsidR="00465B84" w:rsidRDefault="00465B84" w:rsidP="00E83E59">
      <w:pPr>
        <w:rPr>
          <w:rFonts w:asciiTheme="majorEastAsia" w:eastAsiaTheme="majorEastAsia" w:hAnsiTheme="majorEastAsia"/>
        </w:rPr>
      </w:pPr>
    </w:p>
    <w:p w:rsidR="00465B84" w:rsidRDefault="00465B84" w:rsidP="00E83E59">
      <w:pPr>
        <w:rPr>
          <w:rFonts w:asciiTheme="majorEastAsia" w:eastAsiaTheme="majorEastAsia" w:hAnsiTheme="majorEastAsia"/>
        </w:rPr>
      </w:pPr>
      <w:r w:rsidRPr="00465B84">
        <w:rPr>
          <w:rFonts w:asciiTheme="majorEastAsia" w:eastAsiaTheme="majorEastAsia" w:hAnsiTheme="majorEastAsia"/>
        </w:rPr>
        <w:t>L00838KYG321481015B201008300000000032000 0000000000000 0000000032000 0000000000000 00000000000 0000000000000 00000000000160000024000000000000000       00000000020168084                                                                                                                /</w:t>
      </w:r>
    </w:p>
    <w:p w:rsidR="00465B84" w:rsidRDefault="00465B84" w:rsidP="00E83E59">
      <w:pPr>
        <w:rPr>
          <w:rFonts w:asciiTheme="majorEastAsia" w:eastAsiaTheme="majorEastAsia" w:hAnsiTheme="majorEastAsia"/>
        </w:rPr>
      </w:pPr>
    </w:p>
    <w:p w:rsidR="00465B84" w:rsidRDefault="00465B84" w:rsidP="00E83E59">
      <w:pPr>
        <w:rPr>
          <w:rFonts w:asciiTheme="majorEastAsia" w:eastAsiaTheme="majorEastAsia" w:hAnsiTheme="majorEastAsia"/>
        </w:rPr>
      </w:pPr>
      <w:r w:rsidRPr="00465B84">
        <w:rPr>
          <w:rFonts w:asciiTheme="majorEastAsia" w:eastAsiaTheme="majorEastAsia" w:hAnsiTheme="majorEastAsia"/>
        </w:rPr>
        <w:t>B00838KYG321481015A00131394HP000000000000032000 S   000000000000000 00838KYG3214810150000000032000 A0013139401000000000000000000000000000000000 0000000000000 20110517201105202011051620110527BONUS ISSUE: 1 BONUS SH FOR 1 SH HELD            00000000080507757                        /</w:t>
      </w:r>
    </w:p>
    <w:p w:rsidR="00465B84" w:rsidRDefault="00465B84" w:rsidP="00E83E59">
      <w:pPr>
        <w:rPr>
          <w:rFonts w:asciiTheme="majorEastAsia" w:eastAsiaTheme="majorEastAsia" w:hAnsiTheme="majorEastAsia"/>
        </w:rPr>
      </w:pPr>
    </w:p>
    <w:p w:rsidR="00465B84" w:rsidRDefault="00465B84" w:rsidP="00E83E59">
      <w:pPr>
        <w:rPr>
          <w:rFonts w:asciiTheme="majorEastAsia" w:eastAsiaTheme="majorEastAsia" w:hAnsiTheme="majorEastAsia"/>
        </w:rPr>
      </w:pPr>
      <w:r w:rsidRPr="00465B84">
        <w:rPr>
          <w:rFonts w:asciiTheme="majorEastAsia" w:eastAsiaTheme="majorEastAsia" w:hAnsiTheme="majorEastAsia"/>
        </w:rPr>
        <w:t xml:space="preserve">B08011KYG7159B1361A00132252HP000000000000084000 S   000000000000000 08388KYG7159B15100000000042000 A0013225201000000000000000000000000000000000 0000000000000 20110516201105192011051320110520RIGHTS ISSUE- 1 RTS SH </w:t>
      </w:r>
      <w:proofErr w:type="gramStart"/>
      <w:r w:rsidRPr="00465B84">
        <w:rPr>
          <w:rFonts w:asciiTheme="majorEastAsia" w:eastAsiaTheme="majorEastAsia" w:hAnsiTheme="majorEastAsia"/>
        </w:rPr>
        <w:t>FOR  1</w:t>
      </w:r>
      <w:proofErr w:type="gramEnd"/>
      <w:r w:rsidRPr="00465B84">
        <w:rPr>
          <w:rFonts w:asciiTheme="majorEastAsia" w:eastAsiaTheme="majorEastAsia" w:hAnsiTheme="majorEastAsia"/>
        </w:rPr>
        <w:t xml:space="preserve"> CONSOL.SH          00000000080584468                        /</w:t>
      </w:r>
    </w:p>
    <w:p w:rsidR="00465B84" w:rsidRDefault="00465B84" w:rsidP="00E83E59">
      <w:pPr>
        <w:rPr>
          <w:rFonts w:asciiTheme="majorEastAsia" w:eastAsiaTheme="majorEastAsia" w:hAnsiTheme="majorEastAsia"/>
        </w:rPr>
      </w:pPr>
    </w:p>
    <w:p w:rsidR="00465B84" w:rsidRDefault="00465B84" w:rsidP="00E83E59">
      <w:pPr>
        <w:rPr>
          <w:rFonts w:asciiTheme="majorEastAsia" w:eastAsiaTheme="majorEastAsia" w:hAnsiTheme="majorEastAsia"/>
        </w:rPr>
      </w:pPr>
      <w:r w:rsidRPr="00465B84">
        <w:rPr>
          <w:rFonts w:asciiTheme="majorEastAsia" w:eastAsiaTheme="majorEastAsia" w:hAnsiTheme="majorEastAsia"/>
        </w:rPr>
        <w:t>B00838KYG321481015A00131391HP000000000000032000 CHKD000000000160000 00000           00000000000000 A0013139101000000000000000000000000000000000 0000000000000 20110517201105202011051620110527F/D FOR YEAR END 31DEC10 HKD 0.0500/SH           00000000080634919                        /</w:t>
      </w:r>
    </w:p>
    <w:p w:rsidR="00465B84" w:rsidRDefault="00465B84" w:rsidP="00E83E59">
      <w:pPr>
        <w:rPr>
          <w:rFonts w:asciiTheme="majorEastAsia" w:eastAsiaTheme="majorEastAsia" w:hAnsiTheme="majorEastAsia"/>
        </w:rPr>
      </w:pPr>
    </w:p>
    <w:p w:rsidR="00465B84" w:rsidRDefault="00465B84" w:rsidP="00E83E59">
      <w:pPr>
        <w:rPr>
          <w:rFonts w:asciiTheme="majorEastAsia" w:eastAsiaTheme="majorEastAsia" w:hAnsiTheme="majorEastAsia"/>
        </w:rPr>
      </w:pPr>
      <w:r w:rsidRPr="00465B84">
        <w:rPr>
          <w:rFonts w:asciiTheme="majorEastAsia" w:eastAsiaTheme="majorEastAsia" w:hAnsiTheme="majorEastAsia"/>
        </w:rPr>
        <w:t xml:space="preserve">J2011040820110609999912319999123103838KYG2161A1195A00131993AGM ON 10JUN11 - 10 RESOLUTION(S)       (APPOINTED </w:t>
      </w:r>
      <w:proofErr w:type="gramStart"/>
      <w:r w:rsidRPr="00465B84">
        <w:rPr>
          <w:rFonts w:asciiTheme="majorEastAsia" w:eastAsiaTheme="majorEastAsia" w:hAnsiTheme="majorEastAsia"/>
        </w:rPr>
        <w:t>AS :</w:t>
      </w:r>
      <w:proofErr w:type="gramEnd"/>
      <w:r w:rsidRPr="00465B84">
        <w:rPr>
          <w:rFonts w:asciiTheme="majorEastAsia" w:eastAsiaTheme="majorEastAsia" w:hAnsiTheme="majorEastAsia"/>
        </w:rPr>
        <w:t xml:space="preserve"> CORP REP)               99991231 00000000340198548                                                                                                                   /</w:t>
      </w:r>
    </w:p>
    <w:p w:rsidR="00465B84" w:rsidRDefault="00465B84" w:rsidP="00E83E59">
      <w:pPr>
        <w:rPr>
          <w:rFonts w:asciiTheme="majorEastAsia" w:eastAsiaTheme="majorEastAsia" w:hAnsiTheme="majorEastAsia"/>
        </w:rPr>
      </w:pPr>
      <w:r w:rsidRPr="00465B84">
        <w:rPr>
          <w:rFonts w:asciiTheme="majorEastAsia" w:eastAsiaTheme="majorEastAsia" w:hAnsiTheme="majorEastAsia"/>
        </w:rPr>
        <w:t xml:space="preserve">J2011041820110519999912319999123100838KYG321481015A00131396AGM ON 20MAY11 - 11 RESOLUTION(S)       (APPOINTED </w:t>
      </w:r>
      <w:proofErr w:type="gramStart"/>
      <w:r w:rsidRPr="00465B84">
        <w:rPr>
          <w:rFonts w:asciiTheme="majorEastAsia" w:eastAsiaTheme="majorEastAsia" w:hAnsiTheme="majorEastAsia"/>
        </w:rPr>
        <w:t>AS :</w:t>
      </w:r>
      <w:proofErr w:type="gramEnd"/>
      <w:r w:rsidRPr="00465B84">
        <w:rPr>
          <w:rFonts w:asciiTheme="majorEastAsia" w:eastAsiaTheme="majorEastAsia" w:hAnsiTheme="majorEastAsia"/>
        </w:rPr>
        <w:t xml:space="preserve"> CORP REP)               99991231 00000000340195468                                                                                                                   /</w:t>
      </w:r>
    </w:p>
    <w:p w:rsidR="00465B84" w:rsidRDefault="00465B84" w:rsidP="00E83E59">
      <w:pPr>
        <w:rPr>
          <w:rFonts w:asciiTheme="majorEastAsia" w:eastAsiaTheme="majorEastAsia" w:hAnsiTheme="majorEastAsia"/>
        </w:rPr>
      </w:pPr>
      <w:r w:rsidRPr="00465B84">
        <w:rPr>
          <w:rFonts w:asciiTheme="majorEastAsia" w:eastAsiaTheme="majorEastAsia" w:hAnsiTheme="majorEastAsia"/>
        </w:rPr>
        <w:t xml:space="preserve">J2011042620110524999912319999123101838KYG2159A1058A00131822AGM ON 25MAY11 - 9 RESOLUTION(S)        (APPOINTED </w:t>
      </w:r>
      <w:proofErr w:type="gramStart"/>
      <w:r w:rsidRPr="00465B84">
        <w:rPr>
          <w:rFonts w:asciiTheme="majorEastAsia" w:eastAsiaTheme="majorEastAsia" w:hAnsiTheme="majorEastAsia"/>
        </w:rPr>
        <w:t>AS :</w:t>
      </w:r>
      <w:proofErr w:type="gramEnd"/>
      <w:r w:rsidRPr="00465B84">
        <w:rPr>
          <w:rFonts w:asciiTheme="majorEastAsia" w:eastAsiaTheme="majorEastAsia" w:hAnsiTheme="majorEastAsia"/>
        </w:rPr>
        <w:t xml:space="preserve"> CORP REP)               99991231 00000000340196481                                                                                                                   /</w:t>
      </w:r>
    </w:p>
    <w:p w:rsidR="00465B84" w:rsidRDefault="00465B84" w:rsidP="00E83E59">
      <w:pPr>
        <w:rPr>
          <w:rFonts w:asciiTheme="majorEastAsia" w:eastAsiaTheme="majorEastAsia" w:hAnsiTheme="majorEastAsia"/>
        </w:rPr>
      </w:pPr>
      <w:r w:rsidRPr="00465B84">
        <w:rPr>
          <w:rFonts w:asciiTheme="majorEastAsia" w:eastAsiaTheme="majorEastAsia" w:hAnsiTheme="majorEastAsia"/>
        </w:rPr>
        <w:lastRenderedPageBreak/>
        <w:t>J2011051720110520999912319999123100838KYG321481015A00131391F/D FOR YEAR END 31DEC10 PER SHARE:     HKD 0.0500                              20110527Y00000000260314864                                                                                                                   /</w:t>
      </w:r>
    </w:p>
    <w:p w:rsidR="00465B84" w:rsidRDefault="00465B84" w:rsidP="00E83E59">
      <w:pPr>
        <w:rPr>
          <w:rFonts w:asciiTheme="majorEastAsia" w:eastAsiaTheme="majorEastAsia" w:hAnsiTheme="majorEastAsia"/>
        </w:rPr>
      </w:pPr>
      <w:r w:rsidRPr="00465B84">
        <w:rPr>
          <w:rFonts w:asciiTheme="majorEastAsia" w:eastAsiaTheme="majorEastAsia" w:hAnsiTheme="majorEastAsia"/>
        </w:rPr>
        <w:t xml:space="preserve">J2011051799991231999912319999123128384CH0122091876A40049275SUBJECT TO ISSUER'S CONFIRMATION IF     SETTLEMENT PR &gt; EXERCISE PR </w:t>
      </w:r>
      <w:proofErr w:type="gramStart"/>
      <w:r w:rsidRPr="00465B84">
        <w:rPr>
          <w:rFonts w:asciiTheme="majorEastAsia" w:eastAsiaTheme="majorEastAsia" w:hAnsiTheme="majorEastAsia"/>
        </w:rPr>
        <w:t>HKD  4.4000020110519N00000000340223113</w:t>
      </w:r>
      <w:proofErr w:type="gramEnd"/>
      <w:r w:rsidRPr="00465B84">
        <w:rPr>
          <w:rFonts w:asciiTheme="majorEastAsia" w:eastAsiaTheme="majorEastAsia" w:hAnsiTheme="majorEastAsia"/>
        </w:rPr>
        <w:t xml:space="preserve">                                                                                                                   /</w:t>
      </w:r>
    </w:p>
    <w:p w:rsidR="00465B84" w:rsidRPr="00CB09F2" w:rsidRDefault="00465B84" w:rsidP="00E83E59">
      <w:pPr>
        <w:rPr>
          <w:rFonts w:asciiTheme="majorEastAsia" w:eastAsiaTheme="majorEastAsia" w:hAnsiTheme="majorEastAsia"/>
        </w:rPr>
      </w:pPr>
      <w:r w:rsidRPr="00465B84">
        <w:rPr>
          <w:rFonts w:asciiTheme="majorEastAsia" w:eastAsiaTheme="majorEastAsia" w:hAnsiTheme="majorEastAsia"/>
        </w:rPr>
        <w:t>J2011052320110525999912319999123101838KYG2159A1058A00131823BOOK CLOSURE PERIOD FOR MEETING(S)                                              99991231N00000000340196579                                                                                                                   /</w:t>
      </w:r>
    </w:p>
    <w:sectPr w:rsidR="00465B84" w:rsidRPr="00CB09F2" w:rsidSect="00783569">
      <w:pgSz w:w="16838" w:h="11906" w:orient="landscape"/>
      <w:pgMar w:top="1797" w:right="1440" w:bottom="1797" w:left="1440" w:header="851" w:footer="992" w:gutter="0"/>
      <w:cols w:space="425"/>
      <w:titlePg/>
      <w:docGrid w:type="linesAndChar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96687" w:rsidRDefault="00696687" w:rsidP="005751D0">
      <w:r>
        <w:separator/>
      </w:r>
    </w:p>
  </w:endnote>
  <w:endnote w:type="continuationSeparator" w:id="0">
    <w:p w:rsidR="00696687" w:rsidRDefault="00696687" w:rsidP="005751D0">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ZapfHumnst BT">
    <w:altName w:val="Arial"/>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20002A87" w:usb1="80000000" w:usb2="00000008" w:usb3="00000000" w:csb0="000001FF" w:csb1="00000000"/>
  </w:font>
  <w:font w:name="微软雅黑">
    <w:panose1 w:val="020B0503020204020204"/>
    <w:charset w:val="86"/>
    <w:family w:val="swiss"/>
    <w:pitch w:val="variable"/>
    <w:sig w:usb0="80000287" w:usb1="2A0F3C52"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仿宋">
    <w:altName w:val="Arial Unicode MS"/>
    <w:charset w:val="86"/>
    <w:family w:val="modern"/>
    <w:pitch w:val="fixed"/>
    <w:sig w:usb0="00000000"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96687" w:rsidRDefault="00696687" w:rsidP="005751D0">
      <w:r>
        <w:separator/>
      </w:r>
    </w:p>
  </w:footnote>
  <w:footnote w:type="continuationSeparator" w:id="0">
    <w:p w:rsidR="00696687" w:rsidRDefault="00696687" w:rsidP="005751D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60D3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0CD603E"/>
    <w:multiLevelType w:val="hybridMultilevel"/>
    <w:tmpl w:val="32C660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CF413A"/>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24E1EF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02C7351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2EF4B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032D08C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03533362"/>
    <w:multiLevelType w:val="hybridMultilevel"/>
    <w:tmpl w:val="DCC02C5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36203F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03C41D6C"/>
    <w:multiLevelType w:val="hybridMultilevel"/>
    <w:tmpl w:val="9EE0A5C0"/>
    <w:lvl w:ilvl="0" w:tplc="DDBE83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3DB15ED"/>
    <w:multiLevelType w:val="hybridMultilevel"/>
    <w:tmpl w:val="155E3F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41D02E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04710F3F"/>
    <w:multiLevelType w:val="hybridMultilevel"/>
    <w:tmpl w:val="37B0E1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4FF540B"/>
    <w:multiLevelType w:val="hybridMultilevel"/>
    <w:tmpl w:val="5FEE8B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55A7B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059971F7"/>
    <w:multiLevelType w:val="hybridMultilevel"/>
    <w:tmpl w:val="A6DA8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5E01C0A"/>
    <w:multiLevelType w:val="hybridMultilevel"/>
    <w:tmpl w:val="BD867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5EF55C6"/>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5F6568B"/>
    <w:multiLevelType w:val="multilevel"/>
    <w:tmpl w:val="0F988E26"/>
    <w:lvl w:ilvl="0">
      <w:start w:val="1"/>
      <w:numFmt w:val="decimal"/>
      <w:lvlText w:val="%1"/>
      <w:lvlJc w:val="left"/>
      <w:pPr>
        <w:ind w:left="425" w:hanging="425"/>
      </w:pPr>
    </w:lvl>
    <w:lvl w:ilvl="1">
      <w:start w:val="1"/>
      <w:numFmt w:val="decimal"/>
      <w:lvlText w:val="2.%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063434BB"/>
    <w:multiLevelType w:val="hybridMultilevel"/>
    <w:tmpl w:val="BD86761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64E1502"/>
    <w:multiLevelType w:val="hybridMultilevel"/>
    <w:tmpl w:val="32C660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6907C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07131C3B"/>
    <w:multiLevelType w:val="hybridMultilevel"/>
    <w:tmpl w:val="69CAD1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076A176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07BC6B6C"/>
    <w:multiLevelType w:val="hybridMultilevel"/>
    <w:tmpl w:val="BD867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8BF40A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08C7738B"/>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08F308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09345367"/>
    <w:multiLevelType w:val="hybridMultilevel"/>
    <w:tmpl w:val="7BE687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0A5A4D5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0A6501FE"/>
    <w:multiLevelType w:val="hybridMultilevel"/>
    <w:tmpl w:val="389287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0B462DF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0B4758A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nsid w:val="0BC36ADC"/>
    <w:multiLevelType w:val="hybridMultilevel"/>
    <w:tmpl w:val="320205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0BFA2359"/>
    <w:multiLevelType w:val="hybridMultilevel"/>
    <w:tmpl w:val="BD86761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0C1669B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nsid w:val="0C1D54A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nsid w:val="0C2D5BA8"/>
    <w:multiLevelType w:val="hybridMultilevel"/>
    <w:tmpl w:val="155E3F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0D0225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9">
    <w:nsid w:val="0D470967"/>
    <w:multiLevelType w:val="hybridMultilevel"/>
    <w:tmpl w:val="E77660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0DD13D7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nsid w:val="0F4211EB"/>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1022923"/>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116B690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nsid w:val="1189607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nsid w:val="11C13FE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6">
    <w:nsid w:val="128100E3"/>
    <w:multiLevelType w:val="hybridMultilevel"/>
    <w:tmpl w:val="525C1844"/>
    <w:lvl w:ilvl="0" w:tplc="04090011">
      <w:start w:val="1"/>
      <w:numFmt w:val="decimal"/>
      <w:lvlText w:val="%1)"/>
      <w:lvlJc w:val="left"/>
      <w:pPr>
        <w:ind w:left="825" w:hanging="420"/>
      </w:p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7">
    <w:nsid w:val="12D528B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8">
    <w:nsid w:val="130738BE"/>
    <w:multiLevelType w:val="hybridMultilevel"/>
    <w:tmpl w:val="3196BFA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136D682D"/>
    <w:multiLevelType w:val="hybridMultilevel"/>
    <w:tmpl w:val="9F14433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152979FC"/>
    <w:multiLevelType w:val="hybridMultilevel"/>
    <w:tmpl w:val="32C660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15E9456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2">
    <w:nsid w:val="161671C3"/>
    <w:multiLevelType w:val="hybridMultilevel"/>
    <w:tmpl w:val="E8EE7B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161841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4">
    <w:nsid w:val="16351FF1"/>
    <w:multiLevelType w:val="hybridMultilevel"/>
    <w:tmpl w:val="155E3F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1681791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6">
    <w:nsid w:val="16DC343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7">
    <w:nsid w:val="16FA17C4"/>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170832A6"/>
    <w:multiLevelType w:val="hybridMultilevel"/>
    <w:tmpl w:val="8834D7E0"/>
    <w:lvl w:ilvl="0" w:tplc="A2840EF0">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nsid w:val="199E062A"/>
    <w:multiLevelType w:val="hybridMultilevel"/>
    <w:tmpl w:val="155E3F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19AF05A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1">
    <w:nsid w:val="1A031E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2">
    <w:nsid w:val="1A4F032C"/>
    <w:multiLevelType w:val="multilevel"/>
    <w:tmpl w:val="A42235FC"/>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3">
    <w:nsid w:val="1A986813"/>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1C551A5F"/>
    <w:multiLevelType w:val="hybridMultilevel"/>
    <w:tmpl w:val="AF4A53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1D480BE6"/>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1D544A6B"/>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1E3F16CF"/>
    <w:multiLevelType w:val="hybridMultilevel"/>
    <w:tmpl w:val="2A9ACD82"/>
    <w:lvl w:ilvl="0" w:tplc="6E74DF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1F2A3DF4"/>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1FF1159D"/>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20504DC2"/>
    <w:multiLevelType w:val="multilevel"/>
    <w:tmpl w:val="A42235FC"/>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1">
    <w:nsid w:val="20B90C69"/>
    <w:multiLevelType w:val="hybridMultilevel"/>
    <w:tmpl w:val="39365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20D54295"/>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21ED39F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4">
    <w:nsid w:val="22100371"/>
    <w:multiLevelType w:val="hybridMultilevel"/>
    <w:tmpl w:val="8ABCEB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22A430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6">
    <w:nsid w:val="22FE34B6"/>
    <w:multiLevelType w:val="hybridMultilevel"/>
    <w:tmpl w:val="CEA05C9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nsid w:val="231B6D0E"/>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23216B3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9">
    <w:nsid w:val="23774F52"/>
    <w:multiLevelType w:val="hybridMultilevel"/>
    <w:tmpl w:val="155E3F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23B75E2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1">
    <w:nsid w:val="241C741B"/>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24DE043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3">
    <w:nsid w:val="25BE33DB"/>
    <w:multiLevelType w:val="hybridMultilevel"/>
    <w:tmpl w:val="CEA05C9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nsid w:val="260A19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5">
    <w:nsid w:val="26611C11"/>
    <w:multiLevelType w:val="hybridMultilevel"/>
    <w:tmpl w:val="B976902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nsid w:val="26C049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7">
    <w:nsid w:val="26C470F8"/>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26DF00C5"/>
    <w:multiLevelType w:val="hybridMultilevel"/>
    <w:tmpl w:val="652CD84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2709351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0">
    <w:nsid w:val="27814B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1">
    <w:nsid w:val="286724EC"/>
    <w:multiLevelType w:val="hybridMultilevel"/>
    <w:tmpl w:val="ADA2A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290861D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3">
    <w:nsid w:val="293B69F2"/>
    <w:multiLevelType w:val="hybridMultilevel"/>
    <w:tmpl w:val="155E3F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297D600E"/>
    <w:multiLevelType w:val="hybridMultilevel"/>
    <w:tmpl w:val="CEA05C9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nsid w:val="29D21233"/>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29E6174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7">
    <w:nsid w:val="2A43088C"/>
    <w:multiLevelType w:val="hybridMultilevel"/>
    <w:tmpl w:val="32C660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2A6057E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9">
    <w:nsid w:val="2AF658A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0">
    <w:nsid w:val="2B190AD3"/>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2BC904E4"/>
    <w:multiLevelType w:val="hybridMultilevel"/>
    <w:tmpl w:val="32C660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2BD71323"/>
    <w:multiLevelType w:val="hybridMultilevel"/>
    <w:tmpl w:val="CEA05C9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nsid w:val="2BD845AD"/>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2BE36B38"/>
    <w:multiLevelType w:val="hybridMultilevel"/>
    <w:tmpl w:val="BD867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2D2931F0"/>
    <w:multiLevelType w:val="hybridMultilevel"/>
    <w:tmpl w:val="F038568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nsid w:val="2D637C3F"/>
    <w:multiLevelType w:val="hybridMultilevel"/>
    <w:tmpl w:val="155E3F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2DBD612A"/>
    <w:multiLevelType w:val="hybridMultilevel"/>
    <w:tmpl w:val="AFFE12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2E0F2A03"/>
    <w:multiLevelType w:val="hybridMultilevel"/>
    <w:tmpl w:val="E88AB6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nsid w:val="2E3437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0">
    <w:nsid w:val="2E4D694A"/>
    <w:multiLevelType w:val="hybridMultilevel"/>
    <w:tmpl w:val="155E3F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2ED44527"/>
    <w:multiLevelType w:val="hybridMultilevel"/>
    <w:tmpl w:val="7856F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2EE25E5E"/>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2EE7189E"/>
    <w:multiLevelType w:val="hybridMultilevel"/>
    <w:tmpl w:val="2CF2C75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nsid w:val="2EF645A1"/>
    <w:multiLevelType w:val="hybridMultilevel"/>
    <w:tmpl w:val="155E3F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2F3678E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6">
    <w:nsid w:val="2FB740D5"/>
    <w:multiLevelType w:val="hybridMultilevel"/>
    <w:tmpl w:val="AFFE12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30166D7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8">
    <w:nsid w:val="30737155"/>
    <w:multiLevelType w:val="hybridMultilevel"/>
    <w:tmpl w:val="34C252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308359AF"/>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30F5560B"/>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317521A4"/>
    <w:multiLevelType w:val="hybridMultilevel"/>
    <w:tmpl w:val="320205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319F5A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3">
    <w:nsid w:val="32077FD6"/>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320F3253"/>
    <w:multiLevelType w:val="hybridMultilevel"/>
    <w:tmpl w:val="95E033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324B1238"/>
    <w:multiLevelType w:val="hybridMultilevel"/>
    <w:tmpl w:val="BD867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33352A2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7">
    <w:nsid w:val="342E791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8">
    <w:nsid w:val="34491857"/>
    <w:multiLevelType w:val="hybridMultilevel"/>
    <w:tmpl w:val="27621D1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35CE64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0">
    <w:nsid w:val="3612012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1">
    <w:nsid w:val="36744F18"/>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3689524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3">
    <w:nsid w:val="371149DF"/>
    <w:multiLevelType w:val="hybridMultilevel"/>
    <w:tmpl w:val="BD867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37C42867"/>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37CE277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6">
    <w:nsid w:val="384F6CFC"/>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38B70AE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8">
    <w:nsid w:val="396B0C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9">
    <w:nsid w:val="39E24B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0">
    <w:nsid w:val="3A644D30"/>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nsid w:val="3BAF6388"/>
    <w:multiLevelType w:val="hybridMultilevel"/>
    <w:tmpl w:val="ADA2A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nsid w:val="3BAF6F39"/>
    <w:multiLevelType w:val="hybridMultilevel"/>
    <w:tmpl w:val="389287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nsid w:val="3BF025D2"/>
    <w:multiLevelType w:val="hybridMultilevel"/>
    <w:tmpl w:val="2BF6FF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nsid w:val="3C223633"/>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nsid w:val="3C23403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6">
    <w:nsid w:val="3C705A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7">
    <w:nsid w:val="3DAD5BB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8">
    <w:nsid w:val="3DFA63D8"/>
    <w:multiLevelType w:val="hybridMultilevel"/>
    <w:tmpl w:val="32C660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3E0E62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0">
    <w:nsid w:val="3E5C1B49"/>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nsid w:val="3EBD1D1C"/>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nsid w:val="3EF45A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3">
    <w:nsid w:val="3F1729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4">
    <w:nsid w:val="3F24015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5">
    <w:nsid w:val="3F3464F1"/>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nsid w:val="3F893E7C"/>
    <w:multiLevelType w:val="hybridMultilevel"/>
    <w:tmpl w:val="2C4CDC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nsid w:val="40EB3F5D"/>
    <w:multiLevelType w:val="hybridMultilevel"/>
    <w:tmpl w:val="155E3F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415E63F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9">
    <w:nsid w:val="416C02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0">
    <w:nsid w:val="41AD46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1">
    <w:nsid w:val="41B9168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2">
    <w:nsid w:val="42335AB4"/>
    <w:multiLevelType w:val="hybridMultilevel"/>
    <w:tmpl w:val="39365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424C1564"/>
    <w:multiLevelType w:val="hybridMultilevel"/>
    <w:tmpl w:val="7BE687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nsid w:val="42A72FE5"/>
    <w:multiLevelType w:val="hybridMultilevel"/>
    <w:tmpl w:val="37787E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42CF40E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6">
    <w:nsid w:val="43E03513"/>
    <w:multiLevelType w:val="hybridMultilevel"/>
    <w:tmpl w:val="A6DA8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nsid w:val="444C5EAD"/>
    <w:multiLevelType w:val="multilevel"/>
    <w:tmpl w:val="AB380140"/>
    <w:lvl w:ilvl="0">
      <w:numFmt w:val="decimal"/>
      <w:lvlText w:val="%1.0"/>
      <w:lvlJc w:val="left"/>
      <w:pPr>
        <w:ind w:left="435" w:hanging="435"/>
      </w:pPr>
      <w:rPr>
        <w:rFonts w:hint="default"/>
      </w:rPr>
    </w:lvl>
    <w:lvl w:ilvl="1">
      <w:start w:val="1"/>
      <w:numFmt w:val="decimalZero"/>
      <w:lvlText w:val="%1.%2"/>
      <w:lvlJc w:val="left"/>
      <w:pPr>
        <w:ind w:left="855" w:hanging="43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68">
    <w:nsid w:val="447B6464"/>
    <w:multiLevelType w:val="hybridMultilevel"/>
    <w:tmpl w:val="155E3F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nsid w:val="448E3C3F"/>
    <w:multiLevelType w:val="hybridMultilevel"/>
    <w:tmpl w:val="AFFE12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nsid w:val="44ED086B"/>
    <w:multiLevelType w:val="hybridMultilevel"/>
    <w:tmpl w:val="42401E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45A50700"/>
    <w:multiLevelType w:val="hybridMultilevel"/>
    <w:tmpl w:val="521A1F0C"/>
    <w:lvl w:ilvl="0" w:tplc="0409000F">
      <w:start w:val="1"/>
      <w:numFmt w:val="decimal"/>
      <w:lvlText w:val="%1."/>
      <w:lvlJc w:val="left"/>
      <w:pPr>
        <w:ind w:left="1838" w:hanging="420"/>
      </w:pPr>
    </w:lvl>
    <w:lvl w:ilvl="1" w:tplc="04090019" w:tentative="1">
      <w:start w:val="1"/>
      <w:numFmt w:val="lowerLetter"/>
      <w:lvlText w:val="%2)"/>
      <w:lvlJc w:val="left"/>
      <w:pPr>
        <w:ind w:left="2258" w:hanging="420"/>
      </w:pPr>
    </w:lvl>
    <w:lvl w:ilvl="2" w:tplc="0409001B" w:tentative="1">
      <w:start w:val="1"/>
      <w:numFmt w:val="lowerRoman"/>
      <w:lvlText w:val="%3."/>
      <w:lvlJc w:val="right"/>
      <w:pPr>
        <w:ind w:left="2678" w:hanging="420"/>
      </w:pPr>
    </w:lvl>
    <w:lvl w:ilvl="3" w:tplc="0409000F" w:tentative="1">
      <w:start w:val="1"/>
      <w:numFmt w:val="decimal"/>
      <w:lvlText w:val="%4."/>
      <w:lvlJc w:val="left"/>
      <w:pPr>
        <w:ind w:left="3098" w:hanging="420"/>
      </w:pPr>
    </w:lvl>
    <w:lvl w:ilvl="4" w:tplc="04090019" w:tentative="1">
      <w:start w:val="1"/>
      <w:numFmt w:val="lowerLetter"/>
      <w:lvlText w:val="%5)"/>
      <w:lvlJc w:val="left"/>
      <w:pPr>
        <w:ind w:left="3518" w:hanging="420"/>
      </w:pPr>
    </w:lvl>
    <w:lvl w:ilvl="5" w:tplc="0409001B" w:tentative="1">
      <w:start w:val="1"/>
      <w:numFmt w:val="lowerRoman"/>
      <w:lvlText w:val="%6."/>
      <w:lvlJc w:val="right"/>
      <w:pPr>
        <w:ind w:left="3938" w:hanging="420"/>
      </w:pPr>
    </w:lvl>
    <w:lvl w:ilvl="6" w:tplc="0409000F" w:tentative="1">
      <w:start w:val="1"/>
      <w:numFmt w:val="decimal"/>
      <w:lvlText w:val="%7."/>
      <w:lvlJc w:val="left"/>
      <w:pPr>
        <w:ind w:left="4358" w:hanging="420"/>
      </w:pPr>
    </w:lvl>
    <w:lvl w:ilvl="7" w:tplc="04090019" w:tentative="1">
      <w:start w:val="1"/>
      <w:numFmt w:val="lowerLetter"/>
      <w:lvlText w:val="%8)"/>
      <w:lvlJc w:val="left"/>
      <w:pPr>
        <w:ind w:left="4778" w:hanging="420"/>
      </w:pPr>
    </w:lvl>
    <w:lvl w:ilvl="8" w:tplc="0409001B" w:tentative="1">
      <w:start w:val="1"/>
      <w:numFmt w:val="lowerRoman"/>
      <w:lvlText w:val="%9."/>
      <w:lvlJc w:val="right"/>
      <w:pPr>
        <w:ind w:left="5198" w:hanging="420"/>
      </w:pPr>
    </w:lvl>
  </w:abstractNum>
  <w:abstractNum w:abstractNumId="172">
    <w:nsid w:val="467D7B00"/>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nsid w:val="478F7E9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4">
    <w:nsid w:val="47990727"/>
    <w:multiLevelType w:val="hybridMultilevel"/>
    <w:tmpl w:val="32C660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47F83E97"/>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48D42D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7">
    <w:nsid w:val="49015D8F"/>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nsid w:val="490B6F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9">
    <w:nsid w:val="4A347539"/>
    <w:multiLevelType w:val="hybridMultilevel"/>
    <w:tmpl w:val="BD867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nsid w:val="4A39301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1">
    <w:nsid w:val="4A3D380C"/>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nsid w:val="4AA25BCB"/>
    <w:multiLevelType w:val="multilevel"/>
    <w:tmpl w:val="A42235FC"/>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3">
    <w:nsid w:val="4AAE35DF"/>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nsid w:val="4B2469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5">
    <w:nsid w:val="4B3743F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6">
    <w:nsid w:val="4BE438CB"/>
    <w:multiLevelType w:val="hybridMultilevel"/>
    <w:tmpl w:val="19EE46B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nsid w:val="4BF11F9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8">
    <w:nsid w:val="4BF961E8"/>
    <w:multiLevelType w:val="hybridMultilevel"/>
    <w:tmpl w:val="389287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nsid w:val="4C801DEA"/>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nsid w:val="4C9B1AC6"/>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nsid w:val="4EF66C00"/>
    <w:multiLevelType w:val="hybridMultilevel"/>
    <w:tmpl w:val="0024A8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2">
    <w:nsid w:val="4FFC3C3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3">
    <w:nsid w:val="50A06359"/>
    <w:multiLevelType w:val="hybridMultilevel"/>
    <w:tmpl w:val="A6DA8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nsid w:val="50E05EFE"/>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nsid w:val="50E0780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6">
    <w:nsid w:val="5179649E"/>
    <w:multiLevelType w:val="hybridMultilevel"/>
    <w:tmpl w:val="BD867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nsid w:val="518929F5"/>
    <w:multiLevelType w:val="hybridMultilevel"/>
    <w:tmpl w:val="BD867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nsid w:val="52833A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9">
    <w:nsid w:val="529318E3"/>
    <w:multiLevelType w:val="hybridMultilevel"/>
    <w:tmpl w:val="022EF51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nsid w:val="53B87528"/>
    <w:multiLevelType w:val="hybridMultilevel"/>
    <w:tmpl w:val="155E3F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nsid w:val="548F34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2">
    <w:nsid w:val="54A44F7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3">
    <w:nsid w:val="5545020E"/>
    <w:multiLevelType w:val="hybridMultilevel"/>
    <w:tmpl w:val="CBC8721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nsid w:val="558B0066"/>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nsid w:val="55BF3A2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6">
    <w:nsid w:val="55D92D14"/>
    <w:multiLevelType w:val="hybridMultilevel"/>
    <w:tmpl w:val="AFFE12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nsid w:val="564A15AB"/>
    <w:multiLevelType w:val="hybridMultilevel"/>
    <w:tmpl w:val="01F0BEA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8">
    <w:nsid w:val="56C91234"/>
    <w:multiLevelType w:val="hybridMultilevel"/>
    <w:tmpl w:val="32C660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nsid w:val="575C3445"/>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nsid w:val="59282D3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1">
    <w:nsid w:val="595B31E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2">
    <w:nsid w:val="59893418"/>
    <w:multiLevelType w:val="hybridMultilevel"/>
    <w:tmpl w:val="320205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nsid w:val="5A6E03E9"/>
    <w:multiLevelType w:val="hybridMultilevel"/>
    <w:tmpl w:val="521A1F0C"/>
    <w:lvl w:ilvl="0" w:tplc="0409000F">
      <w:start w:val="1"/>
      <w:numFmt w:val="decimal"/>
      <w:lvlText w:val="%1."/>
      <w:lvlJc w:val="left"/>
      <w:pPr>
        <w:ind w:left="1838" w:hanging="420"/>
      </w:pPr>
    </w:lvl>
    <w:lvl w:ilvl="1" w:tplc="04090019" w:tentative="1">
      <w:start w:val="1"/>
      <w:numFmt w:val="lowerLetter"/>
      <w:lvlText w:val="%2)"/>
      <w:lvlJc w:val="left"/>
      <w:pPr>
        <w:ind w:left="2258" w:hanging="420"/>
      </w:pPr>
    </w:lvl>
    <w:lvl w:ilvl="2" w:tplc="0409001B" w:tentative="1">
      <w:start w:val="1"/>
      <w:numFmt w:val="lowerRoman"/>
      <w:lvlText w:val="%3."/>
      <w:lvlJc w:val="right"/>
      <w:pPr>
        <w:ind w:left="2678" w:hanging="420"/>
      </w:pPr>
    </w:lvl>
    <w:lvl w:ilvl="3" w:tplc="0409000F" w:tentative="1">
      <w:start w:val="1"/>
      <w:numFmt w:val="decimal"/>
      <w:lvlText w:val="%4."/>
      <w:lvlJc w:val="left"/>
      <w:pPr>
        <w:ind w:left="3098" w:hanging="420"/>
      </w:pPr>
    </w:lvl>
    <w:lvl w:ilvl="4" w:tplc="04090019" w:tentative="1">
      <w:start w:val="1"/>
      <w:numFmt w:val="lowerLetter"/>
      <w:lvlText w:val="%5)"/>
      <w:lvlJc w:val="left"/>
      <w:pPr>
        <w:ind w:left="3518" w:hanging="420"/>
      </w:pPr>
    </w:lvl>
    <w:lvl w:ilvl="5" w:tplc="0409001B" w:tentative="1">
      <w:start w:val="1"/>
      <w:numFmt w:val="lowerRoman"/>
      <w:lvlText w:val="%6."/>
      <w:lvlJc w:val="right"/>
      <w:pPr>
        <w:ind w:left="3938" w:hanging="420"/>
      </w:pPr>
    </w:lvl>
    <w:lvl w:ilvl="6" w:tplc="0409000F" w:tentative="1">
      <w:start w:val="1"/>
      <w:numFmt w:val="decimal"/>
      <w:lvlText w:val="%7."/>
      <w:lvlJc w:val="left"/>
      <w:pPr>
        <w:ind w:left="4358" w:hanging="420"/>
      </w:pPr>
    </w:lvl>
    <w:lvl w:ilvl="7" w:tplc="04090019" w:tentative="1">
      <w:start w:val="1"/>
      <w:numFmt w:val="lowerLetter"/>
      <w:lvlText w:val="%8)"/>
      <w:lvlJc w:val="left"/>
      <w:pPr>
        <w:ind w:left="4778" w:hanging="420"/>
      </w:pPr>
    </w:lvl>
    <w:lvl w:ilvl="8" w:tplc="0409001B" w:tentative="1">
      <w:start w:val="1"/>
      <w:numFmt w:val="lowerRoman"/>
      <w:lvlText w:val="%9."/>
      <w:lvlJc w:val="right"/>
      <w:pPr>
        <w:ind w:left="5198" w:hanging="420"/>
      </w:pPr>
    </w:lvl>
  </w:abstractNum>
  <w:abstractNum w:abstractNumId="214">
    <w:nsid w:val="5A8E5603"/>
    <w:multiLevelType w:val="hybridMultilevel"/>
    <w:tmpl w:val="9EE0A5C0"/>
    <w:lvl w:ilvl="0" w:tplc="DDBE83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nsid w:val="5AFE117D"/>
    <w:multiLevelType w:val="hybridMultilevel"/>
    <w:tmpl w:val="BD867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nsid w:val="5B953178"/>
    <w:multiLevelType w:val="hybridMultilevel"/>
    <w:tmpl w:val="39365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nsid w:val="5BD95650"/>
    <w:multiLevelType w:val="multilevel"/>
    <w:tmpl w:val="A42235FC"/>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8">
    <w:nsid w:val="5C085E7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9">
    <w:nsid w:val="5D8333B0"/>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nsid w:val="5F1339A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1">
    <w:nsid w:val="5F992C86"/>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nsid w:val="5FB570A3"/>
    <w:multiLevelType w:val="hybridMultilevel"/>
    <w:tmpl w:val="BD867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nsid w:val="5FBA2A6E"/>
    <w:multiLevelType w:val="hybridMultilevel"/>
    <w:tmpl w:val="F6B0616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4">
    <w:nsid w:val="60281896"/>
    <w:multiLevelType w:val="hybridMultilevel"/>
    <w:tmpl w:val="9EE0A5C0"/>
    <w:lvl w:ilvl="0" w:tplc="DDBE83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nsid w:val="60A436B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6">
    <w:nsid w:val="60E157E2"/>
    <w:multiLevelType w:val="hybridMultilevel"/>
    <w:tmpl w:val="CEA05C9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7">
    <w:nsid w:val="610A02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8">
    <w:nsid w:val="61A4274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9">
    <w:nsid w:val="62203877"/>
    <w:multiLevelType w:val="hybridMultilevel"/>
    <w:tmpl w:val="BD867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nsid w:val="62383DA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1">
    <w:nsid w:val="6297124D"/>
    <w:multiLevelType w:val="hybridMultilevel"/>
    <w:tmpl w:val="7856F0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nsid w:val="630339F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3">
    <w:nsid w:val="6397520B"/>
    <w:multiLevelType w:val="hybridMultilevel"/>
    <w:tmpl w:val="E88AB6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4">
    <w:nsid w:val="63A62C2E"/>
    <w:multiLevelType w:val="hybridMultilevel"/>
    <w:tmpl w:val="A6DA83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5">
    <w:nsid w:val="64293ED5"/>
    <w:multiLevelType w:val="hybridMultilevel"/>
    <w:tmpl w:val="39365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6">
    <w:nsid w:val="6449079A"/>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7">
    <w:nsid w:val="64F1450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8">
    <w:nsid w:val="651D5B58"/>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9">
    <w:nsid w:val="654430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0">
    <w:nsid w:val="65DB4000"/>
    <w:multiLevelType w:val="hybridMultilevel"/>
    <w:tmpl w:val="AFFE12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1">
    <w:nsid w:val="660D525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2">
    <w:nsid w:val="6618617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3">
    <w:nsid w:val="6678641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4">
    <w:nsid w:val="66B50166"/>
    <w:multiLevelType w:val="hybridMultilevel"/>
    <w:tmpl w:val="393653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5">
    <w:nsid w:val="66CE42B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6">
    <w:nsid w:val="66EF358F"/>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7">
    <w:nsid w:val="672076A2"/>
    <w:multiLevelType w:val="hybridMultilevel"/>
    <w:tmpl w:val="CBC8721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8">
    <w:nsid w:val="672C5D82"/>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9">
    <w:nsid w:val="675F073F"/>
    <w:multiLevelType w:val="hybridMultilevel"/>
    <w:tmpl w:val="CEA05C9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0">
    <w:nsid w:val="67782CF0"/>
    <w:multiLevelType w:val="hybridMultilevel"/>
    <w:tmpl w:val="32C660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1">
    <w:nsid w:val="67EA5624"/>
    <w:multiLevelType w:val="hybridMultilevel"/>
    <w:tmpl w:val="6E1C91C8"/>
    <w:lvl w:ilvl="0" w:tplc="2EEEABE2">
      <w:start w:val="1"/>
      <w:numFmt w:val="decimal"/>
      <w:lvlText w:val="%1."/>
      <w:lvlJc w:val="left"/>
      <w:pPr>
        <w:ind w:left="1155" w:hanging="690"/>
      </w:pPr>
      <w:rPr>
        <w:rFonts w:hint="default"/>
        <w:b w:val="0"/>
        <w:color w:val="auto"/>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252">
    <w:nsid w:val="687110E5"/>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3">
    <w:nsid w:val="695C45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4">
    <w:nsid w:val="69C8605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5">
    <w:nsid w:val="69D84AD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6">
    <w:nsid w:val="69E11C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7">
    <w:nsid w:val="6A701DEA"/>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8">
    <w:nsid w:val="6A88269A"/>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9">
    <w:nsid w:val="6ADA00E0"/>
    <w:multiLevelType w:val="hybridMultilevel"/>
    <w:tmpl w:val="D93211A6"/>
    <w:lvl w:ilvl="0" w:tplc="691CBB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0">
    <w:nsid w:val="6B044BA1"/>
    <w:multiLevelType w:val="multilevel"/>
    <w:tmpl w:val="450AFD7A"/>
    <w:lvl w:ilvl="0">
      <w:numFmt w:val="decimal"/>
      <w:lvlText w:val="%1.0"/>
      <w:lvlJc w:val="left"/>
      <w:pPr>
        <w:ind w:left="375" w:hanging="375"/>
      </w:pPr>
      <w:rPr>
        <w:rFonts w:hint="default"/>
      </w:rPr>
    </w:lvl>
    <w:lvl w:ilvl="1">
      <w:start w:val="1"/>
      <w:numFmt w:val="decimalZero"/>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261">
    <w:nsid w:val="6BDC2A6B"/>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2">
    <w:nsid w:val="6C152E1C"/>
    <w:multiLevelType w:val="hybridMultilevel"/>
    <w:tmpl w:val="4D042134"/>
    <w:lvl w:ilvl="0" w:tplc="04090003">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3">
    <w:nsid w:val="6C3C11E0"/>
    <w:multiLevelType w:val="hybridMultilevel"/>
    <w:tmpl w:val="CEA05C9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4">
    <w:nsid w:val="6C444A50"/>
    <w:multiLevelType w:val="hybridMultilevel"/>
    <w:tmpl w:val="AFFE12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5">
    <w:nsid w:val="6C4B3645"/>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6">
    <w:nsid w:val="6CBA63DC"/>
    <w:multiLevelType w:val="hybridMultilevel"/>
    <w:tmpl w:val="32C660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7">
    <w:nsid w:val="6D3C6C34"/>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8">
    <w:nsid w:val="6DDB485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9">
    <w:nsid w:val="6E731330"/>
    <w:multiLevelType w:val="hybridMultilevel"/>
    <w:tmpl w:val="846A5EF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0">
    <w:nsid w:val="6EE173A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1">
    <w:nsid w:val="70814B4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2">
    <w:nsid w:val="70A712CE"/>
    <w:multiLevelType w:val="hybridMultilevel"/>
    <w:tmpl w:val="BD867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3">
    <w:nsid w:val="70EC648F"/>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4">
    <w:nsid w:val="70FE19B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5">
    <w:nsid w:val="712A1E0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6">
    <w:nsid w:val="718E219F"/>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7">
    <w:nsid w:val="71AC189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8">
    <w:nsid w:val="72336DDF"/>
    <w:multiLevelType w:val="hybridMultilevel"/>
    <w:tmpl w:val="86947D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9">
    <w:nsid w:val="725447EB"/>
    <w:multiLevelType w:val="hybridMultilevel"/>
    <w:tmpl w:val="CBC8721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0">
    <w:nsid w:val="72CD6E6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1">
    <w:nsid w:val="74025476"/>
    <w:multiLevelType w:val="hybridMultilevel"/>
    <w:tmpl w:val="CEA05C9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2">
    <w:nsid w:val="74EC45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3">
    <w:nsid w:val="74F53918"/>
    <w:multiLevelType w:val="hybridMultilevel"/>
    <w:tmpl w:val="9EE0A5C0"/>
    <w:lvl w:ilvl="0" w:tplc="DDBE83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4">
    <w:nsid w:val="75587FE0"/>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5">
    <w:nsid w:val="764342B2"/>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6">
    <w:nsid w:val="77205E6D"/>
    <w:multiLevelType w:val="hybridMultilevel"/>
    <w:tmpl w:val="CBC8721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7">
    <w:nsid w:val="772E799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8">
    <w:nsid w:val="77834129"/>
    <w:multiLevelType w:val="hybridMultilevel"/>
    <w:tmpl w:val="84DA1B3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9">
    <w:nsid w:val="77E613C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0">
    <w:nsid w:val="77FD03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1">
    <w:nsid w:val="78E54462"/>
    <w:multiLevelType w:val="hybridMultilevel"/>
    <w:tmpl w:val="BD867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2">
    <w:nsid w:val="78EF3D47"/>
    <w:multiLevelType w:val="hybridMultilevel"/>
    <w:tmpl w:val="320205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3">
    <w:nsid w:val="79370689"/>
    <w:multiLevelType w:val="hybridMultilevel"/>
    <w:tmpl w:val="27621D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4">
    <w:nsid w:val="7949253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5">
    <w:nsid w:val="796B469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6">
    <w:nsid w:val="7AD17E0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7">
    <w:nsid w:val="7BB356FF"/>
    <w:multiLevelType w:val="hybridMultilevel"/>
    <w:tmpl w:val="975C40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8">
    <w:nsid w:val="7C7036D0"/>
    <w:multiLevelType w:val="hybridMultilevel"/>
    <w:tmpl w:val="ADA2A9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9">
    <w:nsid w:val="7C761961"/>
    <w:multiLevelType w:val="hybridMultilevel"/>
    <w:tmpl w:val="BD96DE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0">
    <w:nsid w:val="7C8A0C4D"/>
    <w:multiLevelType w:val="hybridMultilevel"/>
    <w:tmpl w:val="7C704D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1">
    <w:nsid w:val="7CFA4DF9"/>
    <w:multiLevelType w:val="hybridMultilevel"/>
    <w:tmpl w:val="BD867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2">
    <w:nsid w:val="7D12602F"/>
    <w:multiLevelType w:val="hybridMultilevel"/>
    <w:tmpl w:val="155E3FB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3">
    <w:nsid w:val="7D951F9E"/>
    <w:multiLevelType w:val="hybridMultilevel"/>
    <w:tmpl w:val="BD8676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4">
    <w:nsid w:val="7DE91BD5"/>
    <w:multiLevelType w:val="hybridMultilevel"/>
    <w:tmpl w:val="525C1844"/>
    <w:lvl w:ilvl="0" w:tplc="04090011">
      <w:start w:val="1"/>
      <w:numFmt w:val="decimal"/>
      <w:lvlText w:val="%1)"/>
      <w:lvlJc w:val="left"/>
      <w:pPr>
        <w:ind w:left="825" w:hanging="420"/>
      </w:p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05">
    <w:nsid w:val="7E9333E1"/>
    <w:multiLevelType w:val="hybridMultilevel"/>
    <w:tmpl w:val="AFFE12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6">
    <w:nsid w:val="7EB83610"/>
    <w:multiLevelType w:val="hybridMultilevel"/>
    <w:tmpl w:val="CBC87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7">
    <w:nsid w:val="7EF423E4"/>
    <w:multiLevelType w:val="hybridMultilevel"/>
    <w:tmpl w:val="CEA05C9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38"/>
  </w:num>
  <w:num w:numId="2">
    <w:abstractNumId w:val="31"/>
  </w:num>
  <w:num w:numId="3">
    <w:abstractNumId w:val="191"/>
  </w:num>
  <w:num w:numId="4">
    <w:abstractNumId w:val="223"/>
  </w:num>
  <w:num w:numId="5">
    <w:abstractNumId w:val="170"/>
  </w:num>
  <w:num w:numId="6">
    <w:abstractNumId w:val="67"/>
  </w:num>
  <w:num w:numId="7">
    <w:abstractNumId w:val="265"/>
  </w:num>
  <w:num w:numId="8">
    <w:abstractNumId w:val="119"/>
  </w:num>
  <w:num w:numId="9">
    <w:abstractNumId w:val="221"/>
  </w:num>
  <w:num w:numId="10">
    <w:abstractNumId w:val="136"/>
  </w:num>
  <w:num w:numId="11">
    <w:abstractNumId w:val="248"/>
  </w:num>
  <w:num w:numId="12">
    <w:abstractNumId w:val="298"/>
  </w:num>
  <w:num w:numId="13">
    <w:abstractNumId w:val="2"/>
  </w:num>
  <w:num w:numId="14">
    <w:abstractNumId w:val="216"/>
  </w:num>
  <w:num w:numId="15">
    <w:abstractNumId w:val="125"/>
  </w:num>
  <w:num w:numId="16">
    <w:abstractNumId w:val="222"/>
  </w:num>
  <w:num w:numId="17">
    <w:abstractNumId w:val="260"/>
  </w:num>
  <w:num w:numId="18">
    <w:abstractNumId w:val="167"/>
  </w:num>
  <w:num w:numId="19">
    <w:abstractNumId w:val="267"/>
  </w:num>
  <w:num w:numId="20">
    <w:abstractNumId w:val="18"/>
  </w:num>
  <w:num w:numId="21">
    <w:abstractNumId w:val="74"/>
  </w:num>
  <w:num w:numId="22">
    <w:abstractNumId w:val="30"/>
  </w:num>
  <w:num w:numId="23">
    <w:abstractNumId w:val="26"/>
  </w:num>
  <w:num w:numId="24">
    <w:abstractNumId w:val="166"/>
  </w:num>
  <w:num w:numId="25">
    <w:abstractNumId w:val="110"/>
  </w:num>
  <w:num w:numId="26">
    <w:abstractNumId w:val="193"/>
  </w:num>
  <w:num w:numId="27">
    <w:abstractNumId w:val="157"/>
  </w:num>
  <w:num w:numId="28">
    <w:abstractNumId w:val="234"/>
  </w:num>
  <w:num w:numId="29">
    <w:abstractNumId w:val="10"/>
  </w:num>
  <w:num w:numId="30">
    <w:abstractNumId w:val="209"/>
  </w:num>
  <w:num w:numId="31">
    <w:abstractNumId w:val="15"/>
  </w:num>
  <w:num w:numId="32">
    <w:abstractNumId w:val="200"/>
  </w:num>
  <w:num w:numId="33">
    <w:abstractNumId w:val="20"/>
  </w:num>
  <w:num w:numId="34">
    <w:abstractNumId w:val="292"/>
  </w:num>
  <w:num w:numId="35">
    <w:abstractNumId w:val="196"/>
  </w:num>
  <w:num w:numId="36">
    <w:abstractNumId w:val="33"/>
  </w:num>
  <w:num w:numId="37">
    <w:abstractNumId w:val="100"/>
  </w:num>
  <w:num w:numId="38">
    <w:abstractNumId w:val="174"/>
  </w:num>
  <w:num w:numId="39">
    <w:abstractNumId w:val="24"/>
  </w:num>
  <w:num w:numId="40">
    <w:abstractNumId w:val="199"/>
  </w:num>
  <w:num w:numId="41">
    <w:abstractNumId w:val="262"/>
  </w:num>
  <w:num w:numId="42">
    <w:abstractNumId w:val="301"/>
  </w:num>
  <w:num w:numId="43">
    <w:abstractNumId w:val="156"/>
  </w:num>
  <w:num w:numId="44">
    <w:abstractNumId w:val="148"/>
  </w:num>
  <w:num w:numId="45">
    <w:abstractNumId w:val="50"/>
  </w:num>
  <w:num w:numId="46">
    <w:abstractNumId w:val="214"/>
  </w:num>
  <w:num w:numId="47">
    <w:abstractNumId w:val="283"/>
  </w:num>
  <w:num w:numId="48">
    <w:abstractNumId w:val="97"/>
  </w:num>
  <w:num w:numId="49">
    <w:abstractNumId w:val="34"/>
  </w:num>
  <w:num w:numId="50">
    <w:abstractNumId w:val="68"/>
  </w:num>
  <w:num w:numId="51">
    <w:abstractNumId w:val="9"/>
  </w:num>
  <w:num w:numId="52">
    <w:abstractNumId w:val="224"/>
  </w:num>
  <w:num w:numId="53">
    <w:abstractNumId w:val="1"/>
  </w:num>
  <w:num w:numId="54">
    <w:abstractNumId w:val="39"/>
  </w:num>
  <w:num w:numId="55">
    <w:abstractNumId w:val="188"/>
  </w:num>
  <w:num w:numId="56">
    <w:abstractNumId w:val="142"/>
  </w:num>
  <w:num w:numId="57">
    <w:abstractNumId w:val="299"/>
  </w:num>
  <w:num w:numId="58">
    <w:abstractNumId w:val="250"/>
  </w:num>
  <w:num w:numId="59">
    <w:abstractNumId w:val="197"/>
  </w:num>
  <w:num w:numId="60">
    <w:abstractNumId w:val="169"/>
  </w:num>
  <w:num w:numId="61">
    <w:abstractNumId w:val="297"/>
  </w:num>
  <w:num w:numId="62">
    <w:abstractNumId w:val="266"/>
  </w:num>
  <w:num w:numId="63">
    <w:abstractNumId w:val="229"/>
  </w:num>
  <w:num w:numId="64">
    <w:abstractNumId w:val="88"/>
  </w:num>
  <w:num w:numId="65">
    <w:abstractNumId w:val="291"/>
  </w:num>
  <w:num w:numId="66">
    <w:abstractNumId w:val="28"/>
  </w:num>
  <w:num w:numId="67">
    <w:abstractNumId w:val="104"/>
  </w:num>
  <w:num w:numId="68">
    <w:abstractNumId w:val="163"/>
  </w:num>
  <w:num w:numId="69">
    <w:abstractNumId w:val="215"/>
  </w:num>
  <w:num w:numId="70">
    <w:abstractNumId w:val="77"/>
  </w:num>
  <w:num w:numId="71">
    <w:abstractNumId w:val="302"/>
  </w:num>
  <w:num w:numId="72">
    <w:abstractNumId w:val="284"/>
  </w:num>
  <w:num w:numId="73">
    <w:abstractNumId w:val="19"/>
  </w:num>
  <w:num w:numId="74">
    <w:abstractNumId w:val="172"/>
  </w:num>
  <w:num w:numId="75">
    <w:abstractNumId w:val="179"/>
  </w:num>
  <w:num w:numId="76">
    <w:abstractNumId w:val="236"/>
  </w:num>
  <w:num w:numId="77">
    <w:abstractNumId w:val="303"/>
  </w:num>
  <w:num w:numId="78">
    <w:abstractNumId w:val="264"/>
  </w:num>
  <w:num w:numId="79">
    <w:abstractNumId w:val="123"/>
  </w:num>
  <w:num w:numId="80">
    <w:abstractNumId w:val="208"/>
  </w:num>
  <w:num w:numId="81">
    <w:abstractNumId w:val="272"/>
  </w:num>
  <w:num w:numId="82">
    <w:abstractNumId w:val="177"/>
  </w:num>
  <w:num w:numId="83">
    <w:abstractNumId w:val="121"/>
  </w:num>
  <w:num w:numId="84">
    <w:abstractNumId w:val="194"/>
  </w:num>
  <w:num w:numId="85">
    <w:abstractNumId w:val="134"/>
  </w:num>
  <w:num w:numId="86">
    <w:abstractNumId w:val="133"/>
  </w:num>
  <w:num w:numId="87">
    <w:abstractNumId w:val="144"/>
  </w:num>
  <w:num w:numId="88">
    <w:abstractNumId w:val="52"/>
  </w:num>
  <w:num w:numId="89">
    <w:abstractNumId w:val="12"/>
  </w:num>
  <w:num w:numId="90">
    <w:abstractNumId w:val="118"/>
  </w:num>
  <w:num w:numId="91">
    <w:abstractNumId w:val="281"/>
  </w:num>
  <w:num w:numId="92">
    <w:abstractNumId w:val="76"/>
  </w:num>
  <w:num w:numId="93">
    <w:abstractNumId w:val="83"/>
  </w:num>
  <w:num w:numId="94">
    <w:abstractNumId w:val="204"/>
  </w:num>
  <w:num w:numId="95">
    <w:abstractNumId w:val="54"/>
  </w:num>
  <w:num w:numId="96">
    <w:abstractNumId w:val="288"/>
  </w:num>
  <w:num w:numId="97">
    <w:abstractNumId w:val="65"/>
  </w:num>
  <w:num w:numId="98">
    <w:abstractNumId w:val="57"/>
  </w:num>
  <w:num w:numId="99">
    <w:abstractNumId w:val="59"/>
  </w:num>
  <w:num w:numId="100">
    <w:abstractNumId w:val="168"/>
  </w:num>
  <w:num w:numId="101">
    <w:abstractNumId w:val="37"/>
  </w:num>
  <w:num w:numId="102">
    <w:abstractNumId w:val="101"/>
  </w:num>
  <w:num w:numId="103">
    <w:abstractNumId w:val="212"/>
  </w:num>
  <w:num w:numId="104">
    <w:abstractNumId w:val="22"/>
  </w:num>
  <w:num w:numId="105">
    <w:abstractNumId w:val="269"/>
  </w:num>
  <w:num w:numId="106">
    <w:abstractNumId w:val="111"/>
  </w:num>
  <w:num w:numId="107">
    <w:abstractNumId w:val="231"/>
  </w:num>
  <w:num w:numId="108">
    <w:abstractNumId w:val="278"/>
  </w:num>
  <w:num w:numId="109">
    <w:abstractNumId w:val="46"/>
  </w:num>
  <w:num w:numId="110">
    <w:abstractNumId w:val="304"/>
  </w:num>
  <w:num w:numId="111">
    <w:abstractNumId w:val="257"/>
  </w:num>
  <w:num w:numId="112">
    <w:abstractNumId w:val="190"/>
  </w:num>
  <w:num w:numId="113">
    <w:abstractNumId w:val="124"/>
  </w:num>
  <w:num w:numId="114">
    <w:abstractNumId w:val="280"/>
  </w:num>
  <w:num w:numId="115">
    <w:abstractNumId w:val="261"/>
  </w:num>
  <w:num w:numId="116">
    <w:abstractNumId w:val="152"/>
  </w:num>
  <w:num w:numId="117">
    <w:abstractNumId w:val="275"/>
  </w:num>
  <w:num w:numId="118">
    <w:abstractNumId w:val="252"/>
  </w:num>
  <w:num w:numId="119">
    <w:abstractNumId w:val="211"/>
  </w:num>
  <w:num w:numId="120">
    <w:abstractNumId w:val="181"/>
  </w:num>
  <w:num w:numId="121">
    <w:abstractNumId w:val="159"/>
  </w:num>
  <w:num w:numId="122">
    <w:abstractNumId w:val="219"/>
  </w:num>
  <w:num w:numId="123">
    <w:abstractNumId w:val="232"/>
  </w:num>
  <w:num w:numId="124">
    <w:abstractNumId w:val="107"/>
  </w:num>
  <w:num w:numId="125">
    <w:abstractNumId w:val="182"/>
  </w:num>
  <w:num w:numId="126">
    <w:abstractNumId w:val="217"/>
  </w:num>
  <w:num w:numId="127">
    <w:abstractNumId w:val="87"/>
  </w:num>
  <w:num w:numId="128">
    <w:abstractNumId w:val="161"/>
  </w:num>
  <w:num w:numId="129">
    <w:abstractNumId w:val="195"/>
  </w:num>
  <w:num w:numId="130">
    <w:abstractNumId w:val="42"/>
  </w:num>
  <w:num w:numId="131">
    <w:abstractNumId w:val="55"/>
  </w:num>
  <w:num w:numId="132">
    <w:abstractNumId w:val="95"/>
  </w:num>
  <w:num w:numId="133">
    <w:abstractNumId w:val="23"/>
  </w:num>
  <w:num w:numId="134">
    <w:abstractNumId w:val="112"/>
  </w:num>
  <w:num w:numId="135">
    <w:abstractNumId w:val="8"/>
  </w:num>
  <w:num w:numId="136">
    <w:abstractNumId w:val="206"/>
  </w:num>
  <w:num w:numId="137">
    <w:abstractNumId w:val="164"/>
  </w:num>
  <w:num w:numId="138">
    <w:abstractNumId w:val="277"/>
  </w:num>
  <w:num w:numId="139">
    <w:abstractNumId w:val="146"/>
  </w:num>
  <w:num w:numId="140">
    <w:abstractNumId w:val="270"/>
  </w:num>
  <w:num w:numId="141">
    <w:abstractNumId w:val="140"/>
  </w:num>
  <w:num w:numId="142">
    <w:abstractNumId w:val="300"/>
  </w:num>
  <w:num w:numId="143">
    <w:abstractNumId w:val="69"/>
  </w:num>
  <w:num w:numId="144">
    <w:abstractNumId w:val="247"/>
  </w:num>
  <w:num w:numId="145">
    <w:abstractNumId w:val="285"/>
  </w:num>
  <w:num w:numId="146">
    <w:abstractNumId w:val="258"/>
  </w:num>
  <w:num w:numId="147">
    <w:abstractNumId w:val="91"/>
  </w:num>
  <w:num w:numId="148">
    <w:abstractNumId w:val="72"/>
  </w:num>
  <w:num w:numId="149">
    <w:abstractNumId w:val="63"/>
  </w:num>
  <w:num w:numId="150">
    <w:abstractNumId w:val="273"/>
  </w:num>
  <w:num w:numId="151">
    <w:abstractNumId w:val="66"/>
  </w:num>
  <w:num w:numId="152">
    <w:abstractNumId w:val="128"/>
  </w:num>
  <w:num w:numId="153">
    <w:abstractNumId w:val="286"/>
  </w:num>
  <w:num w:numId="154">
    <w:abstractNumId w:val="150"/>
  </w:num>
  <w:num w:numId="155">
    <w:abstractNumId w:val="192"/>
  </w:num>
  <w:num w:numId="156">
    <w:abstractNumId w:val="305"/>
  </w:num>
  <w:num w:numId="157">
    <w:abstractNumId w:val="70"/>
  </w:num>
  <w:num w:numId="158">
    <w:abstractNumId w:val="62"/>
  </w:num>
  <w:num w:numId="159">
    <w:abstractNumId w:val="113"/>
  </w:num>
  <w:num w:numId="160">
    <w:abstractNumId w:val="207"/>
  </w:num>
  <w:num w:numId="161">
    <w:abstractNumId w:val="49"/>
  </w:num>
  <w:num w:numId="162">
    <w:abstractNumId w:val="85"/>
  </w:num>
  <w:num w:numId="163">
    <w:abstractNumId w:val="307"/>
  </w:num>
  <w:num w:numId="164">
    <w:abstractNumId w:val="102"/>
  </w:num>
  <w:num w:numId="165">
    <w:abstractNumId w:val="40"/>
  </w:num>
  <w:num w:numId="166">
    <w:abstractNumId w:val="56"/>
  </w:num>
  <w:num w:numId="167">
    <w:abstractNumId w:val="143"/>
  </w:num>
  <w:num w:numId="168">
    <w:abstractNumId w:val="79"/>
  </w:num>
  <w:num w:numId="169">
    <w:abstractNumId w:val="210"/>
  </w:num>
  <w:num w:numId="170">
    <w:abstractNumId w:val="254"/>
  </w:num>
  <w:num w:numId="171">
    <w:abstractNumId w:val="185"/>
  </w:num>
  <w:num w:numId="172">
    <w:abstractNumId w:val="82"/>
  </w:num>
  <w:num w:numId="173">
    <w:abstractNumId w:val="245"/>
  </w:num>
  <w:num w:numId="174">
    <w:abstractNumId w:val="218"/>
  </w:num>
  <w:num w:numId="175">
    <w:abstractNumId w:val="243"/>
  </w:num>
  <w:num w:numId="176">
    <w:abstractNumId w:val="149"/>
  </w:num>
  <w:num w:numId="177">
    <w:abstractNumId w:val="89"/>
  </w:num>
  <w:num w:numId="178">
    <w:abstractNumId w:val="296"/>
  </w:num>
  <w:num w:numId="179">
    <w:abstractNumId w:val="289"/>
  </w:num>
  <w:num w:numId="180">
    <w:abstractNumId w:val="78"/>
  </w:num>
  <w:num w:numId="181">
    <w:abstractNumId w:val="202"/>
  </w:num>
  <w:num w:numId="182">
    <w:abstractNumId w:val="51"/>
  </w:num>
  <w:num w:numId="183">
    <w:abstractNumId w:val="198"/>
  </w:num>
  <w:num w:numId="184">
    <w:abstractNumId w:val="47"/>
  </w:num>
  <w:num w:numId="185">
    <w:abstractNumId w:val="109"/>
  </w:num>
  <w:num w:numId="186">
    <w:abstractNumId w:val="180"/>
  </w:num>
  <w:num w:numId="187">
    <w:abstractNumId w:val="242"/>
  </w:num>
  <w:num w:numId="188">
    <w:abstractNumId w:val="7"/>
  </w:num>
  <w:num w:numId="189">
    <w:abstractNumId w:val="29"/>
  </w:num>
  <w:num w:numId="190">
    <w:abstractNumId w:val="187"/>
  </w:num>
  <w:num w:numId="191">
    <w:abstractNumId w:val="237"/>
  </w:num>
  <w:num w:numId="192">
    <w:abstractNumId w:val="105"/>
  </w:num>
  <w:num w:numId="193">
    <w:abstractNumId w:val="92"/>
  </w:num>
  <w:num w:numId="194">
    <w:abstractNumId w:val="131"/>
  </w:num>
  <w:num w:numId="195">
    <w:abstractNumId w:val="36"/>
  </w:num>
  <w:num w:numId="196">
    <w:abstractNumId w:val="306"/>
  </w:num>
  <w:num w:numId="197">
    <w:abstractNumId w:val="175"/>
  </w:num>
  <w:num w:numId="198">
    <w:abstractNumId w:val="263"/>
  </w:num>
  <w:num w:numId="199">
    <w:abstractNumId w:val="6"/>
  </w:num>
  <w:num w:numId="200">
    <w:abstractNumId w:val="239"/>
  </w:num>
  <w:num w:numId="201">
    <w:abstractNumId w:val="120"/>
  </w:num>
  <w:num w:numId="202">
    <w:abstractNumId w:val="151"/>
  </w:num>
  <w:num w:numId="203">
    <w:abstractNumId w:val="225"/>
  </w:num>
  <w:num w:numId="204">
    <w:abstractNumId w:val="139"/>
  </w:num>
  <w:num w:numId="205">
    <w:abstractNumId w:val="94"/>
  </w:num>
  <w:num w:numId="206">
    <w:abstractNumId w:val="145"/>
  </w:num>
  <w:num w:numId="207">
    <w:abstractNumId w:val="227"/>
  </w:num>
  <w:num w:numId="208">
    <w:abstractNumId w:val="106"/>
  </w:num>
  <w:num w:numId="209">
    <w:abstractNumId w:val="35"/>
  </w:num>
  <w:num w:numId="210">
    <w:abstractNumId w:val="71"/>
  </w:num>
  <w:num w:numId="211">
    <w:abstractNumId w:val="14"/>
  </w:num>
  <w:num w:numId="212">
    <w:abstractNumId w:val="201"/>
  </w:num>
  <w:num w:numId="213">
    <w:abstractNumId w:val="58"/>
  </w:num>
  <w:num w:numId="214">
    <w:abstractNumId w:val="137"/>
  </w:num>
  <w:num w:numId="215">
    <w:abstractNumId w:val="259"/>
  </w:num>
  <w:num w:numId="216">
    <w:abstractNumId w:val="126"/>
  </w:num>
  <w:num w:numId="217">
    <w:abstractNumId w:val="32"/>
  </w:num>
  <w:num w:numId="218">
    <w:abstractNumId w:val="98"/>
  </w:num>
  <w:num w:numId="219">
    <w:abstractNumId w:val="251"/>
  </w:num>
  <w:num w:numId="220">
    <w:abstractNumId w:val="165"/>
  </w:num>
  <w:num w:numId="221">
    <w:abstractNumId w:val="17"/>
  </w:num>
  <w:num w:numId="222">
    <w:abstractNumId w:val="233"/>
  </w:num>
  <w:num w:numId="223">
    <w:abstractNumId w:val="108"/>
  </w:num>
  <w:num w:numId="224">
    <w:abstractNumId w:val="4"/>
  </w:num>
  <w:num w:numId="225">
    <w:abstractNumId w:val="93"/>
  </w:num>
  <w:num w:numId="226">
    <w:abstractNumId w:val="178"/>
  </w:num>
  <w:num w:numId="227">
    <w:abstractNumId w:val="220"/>
  </w:num>
  <w:num w:numId="228">
    <w:abstractNumId w:val="27"/>
  </w:num>
  <w:num w:numId="229">
    <w:abstractNumId w:val="147"/>
  </w:num>
  <w:num w:numId="230">
    <w:abstractNumId w:val="213"/>
  </w:num>
  <w:num w:numId="231">
    <w:abstractNumId w:val="244"/>
  </w:num>
  <w:num w:numId="232">
    <w:abstractNumId w:val="294"/>
  </w:num>
  <w:num w:numId="233">
    <w:abstractNumId w:val="45"/>
  </w:num>
  <w:num w:numId="234">
    <w:abstractNumId w:val="173"/>
  </w:num>
  <w:num w:numId="235">
    <w:abstractNumId w:val="44"/>
  </w:num>
  <w:num w:numId="236">
    <w:abstractNumId w:val="162"/>
  </w:num>
  <w:num w:numId="237">
    <w:abstractNumId w:val="73"/>
  </w:num>
  <w:num w:numId="238">
    <w:abstractNumId w:val="11"/>
  </w:num>
  <w:num w:numId="239">
    <w:abstractNumId w:val="132"/>
  </w:num>
  <w:num w:numId="240">
    <w:abstractNumId w:val="235"/>
  </w:num>
  <w:num w:numId="241">
    <w:abstractNumId w:val="75"/>
  </w:num>
  <w:num w:numId="242">
    <w:abstractNumId w:val="80"/>
  </w:num>
  <w:num w:numId="243">
    <w:abstractNumId w:val="53"/>
  </w:num>
  <w:num w:numId="244">
    <w:abstractNumId w:val="158"/>
  </w:num>
  <w:num w:numId="245">
    <w:abstractNumId w:val="171"/>
  </w:num>
  <w:num w:numId="246">
    <w:abstractNumId w:val="276"/>
  </w:num>
  <w:num w:numId="247">
    <w:abstractNumId w:val="21"/>
  </w:num>
  <w:num w:numId="248">
    <w:abstractNumId w:val="60"/>
  </w:num>
  <w:num w:numId="249">
    <w:abstractNumId w:val="103"/>
  </w:num>
  <w:num w:numId="250">
    <w:abstractNumId w:val="64"/>
  </w:num>
  <w:num w:numId="251">
    <w:abstractNumId w:val="186"/>
  </w:num>
  <w:num w:numId="252">
    <w:abstractNumId w:val="86"/>
  </w:num>
  <w:num w:numId="253">
    <w:abstractNumId w:val="90"/>
  </w:num>
  <w:num w:numId="254">
    <w:abstractNumId w:val="116"/>
  </w:num>
  <w:num w:numId="255">
    <w:abstractNumId w:val="290"/>
  </w:num>
  <w:num w:numId="256">
    <w:abstractNumId w:val="25"/>
  </w:num>
  <w:num w:numId="257">
    <w:abstractNumId w:val="115"/>
  </w:num>
  <w:num w:numId="258">
    <w:abstractNumId w:val="295"/>
  </w:num>
  <w:num w:numId="259">
    <w:abstractNumId w:val="5"/>
  </w:num>
  <w:num w:numId="260">
    <w:abstractNumId w:val="41"/>
  </w:num>
  <w:num w:numId="261">
    <w:abstractNumId w:val="287"/>
  </w:num>
  <w:num w:numId="262">
    <w:abstractNumId w:val="43"/>
  </w:num>
  <w:num w:numId="263">
    <w:abstractNumId w:val="3"/>
  </w:num>
  <w:num w:numId="264">
    <w:abstractNumId w:val="238"/>
  </w:num>
  <w:num w:numId="265">
    <w:abstractNumId w:val="48"/>
  </w:num>
  <w:num w:numId="266">
    <w:abstractNumId w:val="226"/>
  </w:num>
  <w:num w:numId="267">
    <w:abstractNumId w:val="114"/>
  </w:num>
  <w:num w:numId="268">
    <w:abstractNumId w:val="271"/>
  </w:num>
  <w:num w:numId="269">
    <w:abstractNumId w:val="84"/>
  </w:num>
  <w:num w:numId="270">
    <w:abstractNumId w:val="176"/>
  </w:num>
  <w:num w:numId="271">
    <w:abstractNumId w:val="274"/>
  </w:num>
  <w:num w:numId="272">
    <w:abstractNumId w:val="246"/>
  </w:num>
  <w:num w:numId="273">
    <w:abstractNumId w:val="129"/>
  </w:num>
  <w:num w:numId="274">
    <w:abstractNumId w:val="228"/>
  </w:num>
  <w:num w:numId="275">
    <w:abstractNumId w:val="293"/>
  </w:num>
  <w:num w:numId="276">
    <w:abstractNumId w:val="160"/>
  </w:num>
  <w:num w:numId="277">
    <w:abstractNumId w:val="96"/>
  </w:num>
  <w:num w:numId="278">
    <w:abstractNumId w:val="38"/>
  </w:num>
  <w:num w:numId="279">
    <w:abstractNumId w:val="183"/>
  </w:num>
  <w:num w:numId="280">
    <w:abstractNumId w:val="249"/>
  </w:num>
  <w:num w:numId="281">
    <w:abstractNumId w:val="205"/>
  </w:num>
  <w:num w:numId="282">
    <w:abstractNumId w:val="282"/>
  </w:num>
  <w:num w:numId="283">
    <w:abstractNumId w:val="127"/>
  </w:num>
  <w:num w:numId="284">
    <w:abstractNumId w:val="122"/>
  </w:num>
  <w:num w:numId="285">
    <w:abstractNumId w:val="81"/>
  </w:num>
  <w:num w:numId="286">
    <w:abstractNumId w:val="240"/>
  </w:num>
  <w:num w:numId="287">
    <w:abstractNumId w:val="153"/>
  </w:num>
  <w:num w:numId="288">
    <w:abstractNumId w:val="241"/>
  </w:num>
  <w:num w:numId="289">
    <w:abstractNumId w:val="154"/>
  </w:num>
  <w:num w:numId="290">
    <w:abstractNumId w:val="189"/>
  </w:num>
  <w:num w:numId="291">
    <w:abstractNumId w:val="230"/>
  </w:num>
  <w:num w:numId="292">
    <w:abstractNumId w:val="253"/>
  </w:num>
  <w:num w:numId="293">
    <w:abstractNumId w:val="141"/>
  </w:num>
  <w:num w:numId="294">
    <w:abstractNumId w:val="184"/>
  </w:num>
  <w:num w:numId="295">
    <w:abstractNumId w:val="16"/>
  </w:num>
  <w:num w:numId="296">
    <w:abstractNumId w:val="255"/>
  </w:num>
  <w:num w:numId="297">
    <w:abstractNumId w:val="203"/>
  </w:num>
  <w:num w:numId="298">
    <w:abstractNumId w:val="0"/>
  </w:num>
  <w:num w:numId="299">
    <w:abstractNumId w:val="135"/>
  </w:num>
  <w:num w:numId="300">
    <w:abstractNumId w:val="13"/>
  </w:num>
  <w:num w:numId="301">
    <w:abstractNumId w:val="268"/>
  </w:num>
  <w:num w:numId="302">
    <w:abstractNumId w:val="99"/>
  </w:num>
  <w:num w:numId="303">
    <w:abstractNumId w:val="61"/>
  </w:num>
  <w:num w:numId="304">
    <w:abstractNumId w:val="155"/>
  </w:num>
  <w:num w:numId="305">
    <w:abstractNumId w:val="130"/>
  </w:num>
  <w:num w:numId="306">
    <w:abstractNumId w:val="256"/>
  </w:num>
  <w:num w:numId="307">
    <w:abstractNumId w:val="279"/>
  </w:num>
  <w:num w:numId="308">
    <w:abstractNumId w:val="117"/>
  </w:num>
  <w:numIdMacAtCleanup w:val="30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proofState w:grammar="clean"/>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5293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751D0"/>
    <w:rsid w:val="00002D26"/>
    <w:rsid w:val="00002F93"/>
    <w:rsid w:val="000049DD"/>
    <w:rsid w:val="000052CD"/>
    <w:rsid w:val="00010BAE"/>
    <w:rsid w:val="00010F39"/>
    <w:rsid w:val="00012757"/>
    <w:rsid w:val="000139D4"/>
    <w:rsid w:val="00013E0E"/>
    <w:rsid w:val="0001445D"/>
    <w:rsid w:val="000214FB"/>
    <w:rsid w:val="00021ED0"/>
    <w:rsid w:val="00023F91"/>
    <w:rsid w:val="000248C2"/>
    <w:rsid w:val="00024DE3"/>
    <w:rsid w:val="000273CF"/>
    <w:rsid w:val="00027AA9"/>
    <w:rsid w:val="000307AF"/>
    <w:rsid w:val="00034876"/>
    <w:rsid w:val="00036109"/>
    <w:rsid w:val="0003686A"/>
    <w:rsid w:val="00036F75"/>
    <w:rsid w:val="00037DA0"/>
    <w:rsid w:val="00037DE7"/>
    <w:rsid w:val="00040515"/>
    <w:rsid w:val="000414EF"/>
    <w:rsid w:val="00041FB5"/>
    <w:rsid w:val="00046176"/>
    <w:rsid w:val="00047634"/>
    <w:rsid w:val="0005010A"/>
    <w:rsid w:val="00050644"/>
    <w:rsid w:val="000553F3"/>
    <w:rsid w:val="00056A3E"/>
    <w:rsid w:val="00057DCD"/>
    <w:rsid w:val="00061282"/>
    <w:rsid w:val="000630FC"/>
    <w:rsid w:val="0006359F"/>
    <w:rsid w:val="0006465A"/>
    <w:rsid w:val="000649AB"/>
    <w:rsid w:val="00067535"/>
    <w:rsid w:val="000706B9"/>
    <w:rsid w:val="000706CB"/>
    <w:rsid w:val="000741E9"/>
    <w:rsid w:val="00074392"/>
    <w:rsid w:val="000767FD"/>
    <w:rsid w:val="00077CB4"/>
    <w:rsid w:val="000817B5"/>
    <w:rsid w:val="0008376F"/>
    <w:rsid w:val="0008417B"/>
    <w:rsid w:val="00090A2F"/>
    <w:rsid w:val="0009184D"/>
    <w:rsid w:val="000920FF"/>
    <w:rsid w:val="00092F2F"/>
    <w:rsid w:val="00093155"/>
    <w:rsid w:val="0009473F"/>
    <w:rsid w:val="00094BAB"/>
    <w:rsid w:val="00096701"/>
    <w:rsid w:val="00097830"/>
    <w:rsid w:val="000A09A1"/>
    <w:rsid w:val="000A09B5"/>
    <w:rsid w:val="000A2552"/>
    <w:rsid w:val="000A3D08"/>
    <w:rsid w:val="000A3FE6"/>
    <w:rsid w:val="000A670A"/>
    <w:rsid w:val="000B03C9"/>
    <w:rsid w:val="000B1497"/>
    <w:rsid w:val="000C0E59"/>
    <w:rsid w:val="000C286E"/>
    <w:rsid w:val="000C2DD7"/>
    <w:rsid w:val="000C44AF"/>
    <w:rsid w:val="000C4A0C"/>
    <w:rsid w:val="000C6A28"/>
    <w:rsid w:val="000D04B1"/>
    <w:rsid w:val="000D121B"/>
    <w:rsid w:val="000D2245"/>
    <w:rsid w:val="000D2796"/>
    <w:rsid w:val="000D310F"/>
    <w:rsid w:val="000D34EE"/>
    <w:rsid w:val="000D36A3"/>
    <w:rsid w:val="000D6222"/>
    <w:rsid w:val="000E2437"/>
    <w:rsid w:val="000E285E"/>
    <w:rsid w:val="000E2EB8"/>
    <w:rsid w:val="000E55D4"/>
    <w:rsid w:val="000E5F7B"/>
    <w:rsid w:val="000E66F2"/>
    <w:rsid w:val="000E730A"/>
    <w:rsid w:val="000F115C"/>
    <w:rsid w:val="000F3D5D"/>
    <w:rsid w:val="000F6185"/>
    <w:rsid w:val="001014B2"/>
    <w:rsid w:val="0010231D"/>
    <w:rsid w:val="00107D0F"/>
    <w:rsid w:val="0011090D"/>
    <w:rsid w:val="00111F81"/>
    <w:rsid w:val="00113FBE"/>
    <w:rsid w:val="00116935"/>
    <w:rsid w:val="00117B49"/>
    <w:rsid w:val="00121148"/>
    <w:rsid w:val="001224D2"/>
    <w:rsid w:val="001246CF"/>
    <w:rsid w:val="00125D3B"/>
    <w:rsid w:val="00126061"/>
    <w:rsid w:val="00126210"/>
    <w:rsid w:val="00126609"/>
    <w:rsid w:val="00126CDC"/>
    <w:rsid w:val="00127C1D"/>
    <w:rsid w:val="00127F05"/>
    <w:rsid w:val="00130A31"/>
    <w:rsid w:val="0013155B"/>
    <w:rsid w:val="00132E04"/>
    <w:rsid w:val="001352F5"/>
    <w:rsid w:val="0013660C"/>
    <w:rsid w:val="00140427"/>
    <w:rsid w:val="00140537"/>
    <w:rsid w:val="00143D00"/>
    <w:rsid w:val="0014492B"/>
    <w:rsid w:val="0014522B"/>
    <w:rsid w:val="00145517"/>
    <w:rsid w:val="00146CFA"/>
    <w:rsid w:val="00147713"/>
    <w:rsid w:val="00151278"/>
    <w:rsid w:val="00152B2C"/>
    <w:rsid w:val="001571C0"/>
    <w:rsid w:val="00157819"/>
    <w:rsid w:val="00160404"/>
    <w:rsid w:val="001609D0"/>
    <w:rsid w:val="001628DF"/>
    <w:rsid w:val="00163064"/>
    <w:rsid w:val="001637A4"/>
    <w:rsid w:val="00163A97"/>
    <w:rsid w:val="00163AA3"/>
    <w:rsid w:val="00164855"/>
    <w:rsid w:val="00165C7E"/>
    <w:rsid w:val="0016745C"/>
    <w:rsid w:val="00167B56"/>
    <w:rsid w:val="001727B2"/>
    <w:rsid w:val="001737AE"/>
    <w:rsid w:val="001766CE"/>
    <w:rsid w:val="00176B52"/>
    <w:rsid w:val="0017726B"/>
    <w:rsid w:val="001807AB"/>
    <w:rsid w:val="00180C31"/>
    <w:rsid w:val="00182209"/>
    <w:rsid w:val="00185245"/>
    <w:rsid w:val="001852A9"/>
    <w:rsid w:val="00185A50"/>
    <w:rsid w:val="001863BE"/>
    <w:rsid w:val="00186919"/>
    <w:rsid w:val="00186FEE"/>
    <w:rsid w:val="0018703E"/>
    <w:rsid w:val="001909B9"/>
    <w:rsid w:val="001918CF"/>
    <w:rsid w:val="00191FA2"/>
    <w:rsid w:val="00192C3B"/>
    <w:rsid w:val="0019528B"/>
    <w:rsid w:val="00197227"/>
    <w:rsid w:val="001A1832"/>
    <w:rsid w:val="001A2C0A"/>
    <w:rsid w:val="001A4704"/>
    <w:rsid w:val="001A53B1"/>
    <w:rsid w:val="001A5DBF"/>
    <w:rsid w:val="001B0AFE"/>
    <w:rsid w:val="001B24EE"/>
    <w:rsid w:val="001B5481"/>
    <w:rsid w:val="001B5A94"/>
    <w:rsid w:val="001B5CEF"/>
    <w:rsid w:val="001B6015"/>
    <w:rsid w:val="001B6CF3"/>
    <w:rsid w:val="001B79AD"/>
    <w:rsid w:val="001B7A90"/>
    <w:rsid w:val="001C57D2"/>
    <w:rsid w:val="001C7398"/>
    <w:rsid w:val="001D4AB5"/>
    <w:rsid w:val="001D4F34"/>
    <w:rsid w:val="001D668D"/>
    <w:rsid w:val="001D6DF4"/>
    <w:rsid w:val="001D78D5"/>
    <w:rsid w:val="001D7900"/>
    <w:rsid w:val="001E1AE6"/>
    <w:rsid w:val="001E1CA3"/>
    <w:rsid w:val="001E1E69"/>
    <w:rsid w:val="001E4E74"/>
    <w:rsid w:val="001E55FA"/>
    <w:rsid w:val="001E5B21"/>
    <w:rsid w:val="001E6BB3"/>
    <w:rsid w:val="001F2E74"/>
    <w:rsid w:val="001F395C"/>
    <w:rsid w:val="001F565E"/>
    <w:rsid w:val="001F601B"/>
    <w:rsid w:val="001F7683"/>
    <w:rsid w:val="00200123"/>
    <w:rsid w:val="00200BBB"/>
    <w:rsid w:val="00203B74"/>
    <w:rsid w:val="00205E5E"/>
    <w:rsid w:val="00210B05"/>
    <w:rsid w:val="0021283D"/>
    <w:rsid w:val="002162EA"/>
    <w:rsid w:val="00217313"/>
    <w:rsid w:val="00220D0B"/>
    <w:rsid w:val="002212EF"/>
    <w:rsid w:val="0022325C"/>
    <w:rsid w:val="00223AE0"/>
    <w:rsid w:val="00224691"/>
    <w:rsid w:val="002256B9"/>
    <w:rsid w:val="00225E1B"/>
    <w:rsid w:val="002266BA"/>
    <w:rsid w:val="00231D51"/>
    <w:rsid w:val="00231F52"/>
    <w:rsid w:val="0023226D"/>
    <w:rsid w:val="00233FC0"/>
    <w:rsid w:val="00234C64"/>
    <w:rsid w:val="002409C3"/>
    <w:rsid w:val="00240CD6"/>
    <w:rsid w:val="002435EA"/>
    <w:rsid w:val="00245B3B"/>
    <w:rsid w:val="00246FCF"/>
    <w:rsid w:val="00250547"/>
    <w:rsid w:val="00253C77"/>
    <w:rsid w:val="00254B4D"/>
    <w:rsid w:val="00255E8B"/>
    <w:rsid w:val="00256297"/>
    <w:rsid w:val="00256660"/>
    <w:rsid w:val="00260233"/>
    <w:rsid w:val="00261B43"/>
    <w:rsid w:val="00263278"/>
    <w:rsid w:val="0026365A"/>
    <w:rsid w:val="00263838"/>
    <w:rsid w:val="00264D4A"/>
    <w:rsid w:val="00265B30"/>
    <w:rsid w:val="00267FF9"/>
    <w:rsid w:val="00277176"/>
    <w:rsid w:val="002812E2"/>
    <w:rsid w:val="0028132D"/>
    <w:rsid w:val="00283046"/>
    <w:rsid w:val="002915F8"/>
    <w:rsid w:val="00291696"/>
    <w:rsid w:val="00292708"/>
    <w:rsid w:val="002965A4"/>
    <w:rsid w:val="002A092D"/>
    <w:rsid w:val="002A27F1"/>
    <w:rsid w:val="002A3C13"/>
    <w:rsid w:val="002A428A"/>
    <w:rsid w:val="002A6A66"/>
    <w:rsid w:val="002B09F2"/>
    <w:rsid w:val="002B0E3B"/>
    <w:rsid w:val="002B5E9F"/>
    <w:rsid w:val="002B7EE9"/>
    <w:rsid w:val="002C1A08"/>
    <w:rsid w:val="002C42A7"/>
    <w:rsid w:val="002D19A3"/>
    <w:rsid w:val="002D299F"/>
    <w:rsid w:val="002D327C"/>
    <w:rsid w:val="002D6029"/>
    <w:rsid w:val="002D623B"/>
    <w:rsid w:val="002E2C82"/>
    <w:rsid w:val="002E3141"/>
    <w:rsid w:val="002E38AF"/>
    <w:rsid w:val="002E55FC"/>
    <w:rsid w:val="002E586F"/>
    <w:rsid w:val="002E58FE"/>
    <w:rsid w:val="002E5D3C"/>
    <w:rsid w:val="002E6D9A"/>
    <w:rsid w:val="002E7BD3"/>
    <w:rsid w:val="002F0776"/>
    <w:rsid w:val="002F0D35"/>
    <w:rsid w:val="002F3A6B"/>
    <w:rsid w:val="002F53D0"/>
    <w:rsid w:val="002F5459"/>
    <w:rsid w:val="00301D8B"/>
    <w:rsid w:val="00304AE7"/>
    <w:rsid w:val="00304D5F"/>
    <w:rsid w:val="003111EC"/>
    <w:rsid w:val="003115D9"/>
    <w:rsid w:val="0031320A"/>
    <w:rsid w:val="00316956"/>
    <w:rsid w:val="0031726F"/>
    <w:rsid w:val="00320179"/>
    <w:rsid w:val="00320810"/>
    <w:rsid w:val="00320EDA"/>
    <w:rsid w:val="0032228B"/>
    <w:rsid w:val="003228F3"/>
    <w:rsid w:val="003240E0"/>
    <w:rsid w:val="00325580"/>
    <w:rsid w:val="00325654"/>
    <w:rsid w:val="003267A7"/>
    <w:rsid w:val="003274B7"/>
    <w:rsid w:val="00332584"/>
    <w:rsid w:val="003357CE"/>
    <w:rsid w:val="0033670F"/>
    <w:rsid w:val="00337A83"/>
    <w:rsid w:val="00340677"/>
    <w:rsid w:val="00342022"/>
    <w:rsid w:val="003423CA"/>
    <w:rsid w:val="003455E5"/>
    <w:rsid w:val="00345830"/>
    <w:rsid w:val="00345E3D"/>
    <w:rsid w:val="00346EF3"/>
    <w:rsid w:val="0034736A"/>
    <w:rsid w:val="00347D98"/>
    <w:rsid w:val="0035198E"/>
    <w:rsid w:val="00352A6A"/>
    <w:rsid w:val="00354AC1"/>
    <w:rsid w:val="00354F8C"/>
    <w:rsid w:val="00357379"/>
    <w:rsid w:val="00361BFD"/>
    <w:rsid w:val="003715D4"/>
    <w:rsid w:val="0037522F"/>
    <w:rsid w:val="00375D26"/>
    <w:rsid w:val="00376698"/>
    <w:rsid w:val="00376CF1"/>
    <w:rsid w:val="00377F48"/>
    <w:rsid w:val="003809CE"/>
    <w:rsid w:val="00380F54"/>
    <w:rsid w:val="003822A8"/>
    <w:rsid w:val="00383786"/>
    <w:rsid w:val="0038447F"/>
    <w:rsid w:val="003873EF"/>
    <w:rsid w:val="003907C6"/>
    <w:rsid w:val="00392E00"/>
    <w:rsid w:val="00393749"/>
    <w:rsid w:val="0039485F"/>
    <w:rsid w:val="003948E0"/>
    <w:rsid w:val="0039572E"/>
    <w:rsid w:val="00395A72"/>
    <w:rsid w:val="00396535"/>
    <w:rsid w:val="003966D0"/>
    <w:rsid w:val="0039714D"/>
    <w:rsid w:val="003A200C"/>
    <w:rsid w:val="003A2698"/>
    <w:rsid w:val="003A2711"/>
    <w:rsid w:val="003A294F"/>
    <w:rsid w:val="003A35D8"/>
    <w:rsid w:val="003A3D69"/>
    <w:rsid w:val="003A4117"/>
    <w:rsid w:val="003A49DC"/>
    <w:rsid w:val="003A4E7D"/>
    <w:rsid w:val="003A5164"/>
    <w:rsid w:val="003A6521"/>
    <w:rsid w:val="003B20C6"/>
    <w:rsid w:val="003B262E"/>
    <w:rsid w:val="003B2D22"/>
    <w:rsid w:val="003B4EF0"/>
    <w:rsid w:val="003B6429"/>
    <w:rsid w:val="003B6ACA"/>
    <w:rsid w:val="003C05E7"/>
    <w:rsid w:val="003C0C53"/>
    <w:rsid w:val="003C16D7"/>
    <w:rsid w:val="003C1898"/>
    <w:rsid w:val="003C1A6B"/>
    <w:rsid w:val="003C7353"/>
    <w:rsid w:val="003C78C4"/>
    <w:rsid w:val="003C7C45"/>
    <w:rsid w:val="003D0D1A"/>
    <w:rsid w:val="003D47A1"/>
    <w:rsid w:val="003E0162"/>
    <w:rsid w:val="003E0545"/>
    <w:rsid w:val="003E7EB9"/>
    <w:rsid w:val="003F274C"/>
    <w:rsid w:val="003F61B9"/>
    <w:rsid w:val="003F73AB"/>
    <w:rsid w:val="003F73D8"/>
    <w:rsid w:val="003F7D0B"/>
    <w:rsid w:val="00403B00"/>
    <w:rsid w:val="004047DA"/>
    <w:rsid w:val="00404AE7"/>
    <w:rsid w:val="0040791B"/>
    <w:rsid w:val="0041002B"/>
    <w:rsid w:val="00410A98"/>
    <w:rsid w:val="00410D66"/>
    <w:rsid w:val="00411CF3"/>
    <w:rsid w:val="00412A58"/>
    <w:rsid w:val="00413E6B"/>
    <w:rsid w:val="00414E98"/>
    <w:rsid w:val="004159B7"/>
    <w:rsid w:val="00416204"/>
    <w:rsid w:val="0041685D"/>
    <w:rsid w:val="00417787"/>
    <w:rsid w:val="00424B61"/>
    <w:rsid w:val="00425E2F"/>
    <w:rsid w:val="004266F1"/>
    <w:rsid w:val="00426A01"/>
    <w:rsid w:val="00426DE9"/>
    <w:rsid w:val="00427052"/>
    <w:rsid w:val="00433C3B"/>
    <w:rsid w:val="00437EF9"/>
    <w:rsid w:val="0044039D"/>
    <w:rsid w:val="00442121"/>
    <w:rsid w:val="00443C74"/>
    <w:rsid w:val="00444C35"/>
    <w:rsid w:val="00444E83"/>
    <w:rsid w:val="00447A10"/>
    <w:rsid w:val="00460487"/>
    <w:rsid w:val="0046336B"/>
    <w:rsid w:val="004655E8"/>
    <w:rsid w:val="00465B84"/>
    <w:rsid w:val="00467D00"/>
    <w:rsid w:val="0047039A"/>
    <w:rsid w:val="0047048C"/>
    <w:rsid w:val="00470CD9"/>
    <w:rsid w:val="00471AA2"/>
    <w:rsid w:val="00471E7D"/>
    <w:rsid w:val="0047271E"/>
    <w:rsid w:val="00475095"/>
    <w:rsid w:val="00475FEC"/>
    <w:rsid w:val="00476F74"/>
    <w:rsid w:val="0047758D"/>
    <w:rsid w:val="00484A0B"/>
    <w:rsid w:val="00485133"/>
    <w:rsid w:val="004854F2"/>
    <w:rsid w:val="00487038"/>
    <w:rsid w:val="004871E5"/>
    <w:rsid w:val="004919AC"/>
    <w:rsid w:val="00491AFE"/>
    <w:rsid w:val="00492120"/>
    <w:rsid w:val="00493356"/>
    <w:rsid w:val="00496180"/>
    <w:rsid w:val="004A0FD4"/>
    <w:rsid w:val="004A12FC"/>
    <w:rsid w:val="004A1FCF"/>
    <w:rsid w:val="004A536D"/>
    <w:rsid w:val="004A710F"/>
    <w:rsid w:val="004A7ADC"/>
    <w:rsid w:val="004B2FC1"/>
    <w:rsid w:val="004B36EB"/>
    <w:rsid w:val="004B377F"/>
    <w:rsid w:val="004B4DBC"/>
    <w:rsid w:val="004B5E5C"/>
    <w:rsid w:val="004B7953"/>
    <w:rsid w:val="004B7E42"/>
    <w:rsid w:val="004C1EF4"/>
    <w:rsid w:val="004C2601"/>
    <w:rsid w:val="004C3D33"/>
    <w:rsid w:val="004D0214"/>
    <w:rsid w:val="004D21D9"/>
    <w:rsid w:val="004D3353"/>
    <w:rsid w:val="004D68EE"/>
    <w:rsid w:val="004D79BF"/>
    <w:rsid w:val="004E2329"/>
    <w:rsid w:val="004E2A54"/>
    <w:rsid w:val="004E3745"/>
    <w:rsid w:val="004E4659"/>
    <w:rsid w:val="004E4C27"/>
    <w:rsid w:val="004F51A4"/>
    <w:rsid w:val="004F5867"/>
    <w:rsid w:val="004F5B1D"/>
    <w:rsid w:val="004F614C"/>
    <w:rsid w:val="004F634C"/>
    <w:rsid w:val="004F7620"/>
    <w:rsid w:val="004F77C1"/>
    <w:rsid w:val="00500B87"/>
    <w:rsid w:val="0050289B"/>
    <w:rsid w:val="005059F5"/>
    <w:rsid w:val="00505A80"/>
    <w:rsid w:val="005079BB"/>
    <w:rsid w:val="00510242"/>
    <w:rsid w:val="00510D1E"/>
    <w:rsid w:val="005115DD"/>
    <w:rsid w:val="00512BFC"/>
    <w:rsid w:val="00514E70"/>
    <w:rsid w:val="00520DCA"/>
    <w:rsid w:val="00521144"/>
    <w:rsid w:val="005254C4"/>
    <w:rsid w:val="00525A25"/>
    <w:rsid w:val="00525E98"/>
    <w:rsid w:val="005316D4"/>
    <w:rsid w:val="005329FB"/>
    <w:rsid w:val="00540A34"/>
    <w:rsid w:val="00540CF7"/>
    <w:rsid w:val="005424D3"/>
    <w:rsid w:val="00551326"/>
    <w:rsid w:val="00551B47"/>
    <w:rsid w:val="0055298A"/>
    <w:rsid w:val="00553740"/>
    <w:rsid w:val="00556375"/>
    <w:rsid w:val="0055691A"/>
    <w:rsid w:val="00560BE2"/>
    <w:rsid w:val="005625B2"/>
    <w:rsid w:val="005641A3"/>
    <w:rsid w:val="0056619B"/>
    <w:rsid w:val="00571094"/>
    <w:rsid w:val="00574A38"/>
    <w:rsid w:val="0057505D"/>
    <w:rsid w:val="005751D0"/>
    <w:rsid w:val="00576117"/>
    <w:rsid w:val="00577566"/>
    <w:rsid w:val="00577E39"/>
    <w:rsid w:val="00580AF6"/>
    <w:rsid w:val="005836EC"/>
    <w:rsid w:val="00584BB0"/>
    <w:rsid w:val="00585A04"/>
    <w:rsid w:val="00590664"/>
    <w:rsid w:val="005914B7"/>
    <w:rsid w:val="005916DE"/>
    <w:rsid w:val="00591D01"/>
    <w:rsid w:val="005924BC"/>
    <w:rsid w:val="005932A0"/>
    <w:rsid w:val="0059441C"/>
    <w:rsid w:val="00595236"/>
    <w:rsid w:val="005969B3"/>
    <w:rsid w:val="005A206F"/>
    <w:rsid w:val="005A2B88"/>
    <w:rsid w:val="005A523D"/>
    <w:rsid w:val="005A6E99"/>
    <w:rsid w:val="005B1386"/>
    <w:rsid w:val="005B55F5"/>
    <w:rsid w:val="005B682F"/>
    <w:rsid w:val="005C1BDA"/>
    <w:rsid w:val="005C3115"/>
    <w:rsid w:val="005C3A59"/>
    <w:rsid w:val="005C3D92"/>
    <w:rsid w:val="005C5C85"/>
    <w:rsid w:val="005C6959"/>
    <w:rsid w:val="005C7A77"/>
    <w:rsid w:val="005D1143"/>
    <w:rsid w:val="005D243A"/>
    <w:rsid w:val="005D2EB8"/>
    <w:rsid w:val="005D40E0"/>
    <w:rsid w:val="005D433E"/>
    <w:rsid w:val="005D4ADC"/>
    <w:rsid w:val="005D4E47"/>
    <w:rsid w:val="005D4E79"/>
    <w:rsid w:val="005D67CE"/>
    <w:rsid w:val="005D782B"/>
    <w:rsid w:val="005E0A08"/>
    <w:rsid w:val="005E1EFE"/>
    <w:rsid w:val="005E29A6"/>
    <w:rsid w:val="005E5808"/>
    <w:rsid w:val="005E6E58"/>
    <w:rsid w:val="005F4906"/>
    <w:rsid w:val="005F636B"/>
    <w:rsid w:val="005F65BF"/>
    <w:rsid w:val="00601165"/>
    <w:rsid w:val="00601AAA"/>
    <w:rsid w:val="006041DF"/>
    <w:rsid w:val="00604AF6"/>
    <w:rsid w:val="00604C34"/>
    <w:rsid w:val="006065BA"/>
    <w:rsid w:val="006069DF"/>
    <w:rsid w:val="00606F3A"/>
    <w:rsid w:val="00611E4C"/>
    <w:rsid w:val="006139F3"/>
    <w:rsid w:val="006156B6"/>
    <w:rsid w:val="00617F22"/>
    <w:rsid w:val="00620B87"/>
    <w:rsid w:val="00622E61"/>
    <w:rsid w:val="00623180"/>
    <w:rsid w:val="006258FA"/>
    <w:rsid w:val="006341DC"/>
    <w:rsid w:val="00642AB4"/>
    <w:rsid w:val="00643231"/>
    <w:rsid w:val="0064418E"/>
    <w:rsid w:val="00644433"/>
    <w:rsid w:val="00646611"/>
    <w:rsid w:val="00650A8B"/>
    <w:rsid w:val="00650BB9"/>
    <w:rsid w:val="00652658"/>
    <w:rsid w:val="0065290A"/>
    <w:rsid w:val="00653D74"/>
    <w:rsid w:val="0065456D"/>
    <w:rsid w:val="0065462C"/>
    <w:rsid w:val="00655807"/>
    <w:rsid w:val="00655F39"/>
    <w:rsid w:val="0065621B"/>
    <w:rsid w:val="00660A31"/>
    <w:rsid w:val="00660D6F"/>
    <w:rsid w:val="00660E23"/>
    <w:rsid w:val="00663E85"/>
    <w:rsid w:val="00664239"/>
    <w:rsid w:val="006646F2"/>
    <w:rsid w:val="00665794"/>
    <w:rsid w:val="00671369"/>
    <w:rsid w:val="00671561"/>
    <w:rsid w:val="00671F50"/>
    <w:rsid w:val="006734D2"/>
    <w:rsid w:val="00676ADC"/>
    <w:rsid w:val="006774EC"/>
    <w:rsid w:val="006776C0"/>
    <w:rsid w:val="006777DF"/>
    <w:rsid w:val="006777FF"/>
    <w:rsid w:val="0068069C"/>
    <w:rsid w:val="00680B74"/>
    <w:rsid w:val="006816EE"/>
    <w:rsid w:val="006824A9"/>
    <w:rsid w:val="00683508"/>
    <w:rsid w:val="006836F8"/>
    <w:rsid w:val="00687C86"/>
    <w:rsid w:val="00691D03"/>
    <w:rsid w:val="0069339A"/>
    <w:rsid w:val="006938B2"/>
    <w:rsid w:val="00694143"/>
    <w:rsid w:val="00694373"/>
    <w:rsid w:val="00695BB8"/>
    <w:rsid w:val="00696687"/>
    <w:rsid w:val="006A2691"/>
    <w:rsid w:val="006A291B"/>
    <w:rsid w:val="006A2E95"/>
    <w:rsid w:val="006A3092"/>
    <w:rsid w:val="006A47DC"/>
    <w:rsid w:val="006A4F49"/>
    <w:rsid w:val="006A5697"/>
    <w:rsid w:val="006A685F"/>
    <w:rsid w:val="006A68AF"/>
    <w:rsid w:val="006A7D9B"/>
    <w:rsid w:val="006B0717"/>
    <w:rsid w:val="006B18D2"/>
    <w:rsid w:val="006B20A1"/>
    <w:rsid w:val="006B2795"/>
    <w:rsid w:val="006B3872"/>
    <w:rsid w:val="006B3E62"/>
    <w:rsid w:val="006B4C2A"/>
    <w:rsid w:val="006B59F1"/>
    <w:rsid w:val="006B635E"/>
    <w:rsid w:val="006B66BE"/>
    <w:rsid w:val="006C1616"/>
    <w:rsid w:val="006C1663"/>
    <w:rsid w:val="006C17A3"/>
    <w:rsid w:val="006C1800"/>
    <w:rsid w:val="006C25B4"/>
    <w:rsid w:val="006C3145"/>
    <w:rsid w:val="006C4903"/>
    <w:rsid w:val="006C511A"/>
    <w:rsid w:val="006D02B6"/>
    <w:rsid w:val="006D0BAB"/>
    <w:rsid w:val="006D1198"/>
    <w:rsid w:val="006D2FFC"/>
    <w:rsid w:val="006D4C48"/>
    <w:rsid w:val="006D7121"/>
    <w:rsid w:val="006D7174"/>
    <w:rsid w:val="006D748E"/>
    <w:rsid w:val="006D7D37"/>
    <w:rsid w:val="006E0B01"/>
    <w:rsid w:val="006E3060"/>
    <w:rsid w:val="006E44BD"/>
    <w:rsid w:val="006E741F"/>
    <w:rsid w:val="006F543D"/>
    <w:rsid w:val="00700AD3"/>
    <w:rsid w:val="00701867"/>
    <w:rsid w:val="00703581"/>
    <w:rsid w:val="00707AF9"/>
    <w:rsid w:val="007104E6"/>
    <w:rsid w:val="007113B1"/>
    <w:rsid w:val="0071251E"/>
    <w:rsid w:val="00716B62"/>
    <w:rsid w:val="00720359"/>
    <w:rsid w:val="00722A16"/>
    <w:rsid w:val="0072662D"/>
    <w:rsid w:val="00730C13"/>
    <w:rsid w:val="00731A83"/>
    <w:rsid w:val="00732076"/>
    <w:rsid w:val="00732BA7"/>
    <w:rsid w:val="00734856"/>
    <w:rsid w:val="00734F53"/>
    <w:rsid w:val="0074007C"/>
    <w:rsid w:val="00740F57"/>
    <w:rsid w:val="007413C1"/>
    <w:rsid w:val="00743F2E"/>
    <w:rsid w:val="00744513"/>
    <w:rsid w:val="00744D15"/>
    <w:rsid w:val="00745DF3"/>
    <w:rsid w:val="007468F5"/>
    <w:rsid w:val="00755335"/>
    <w:rsid w:val="0075733F"/>
    <w:rsid w:val="00760093"/>
    <w:rsid w:val="00760BF3"/>
    <w:rsid w:val="00762AE8"/>
    <w:rsid w:val="00764CB0"/>
    <w:rsid w:val="00764D58"/>
    <w:rsid w:val="00765306"/>
    <w:rsid w:val="0076641D"/>
    <w:rsid w:val="007670A6"/>
    <w:rsid w:val="007675BC"/>
    <w:rsid w:val="007678CE"/>
    <w:rsid w:val="00767AC0"/>
    <w:rsid w:val="00773C33"/>
    <w:rsid w:val="007744F6"/>
    <w:rsid w:val="00775B0C"/>
    <w:rsid w:val="00781535"/>
    <w:rsid w:val="00783569"/>
    <w:rsid w:val="007867FA"/>
    <w:rsid w:val="00787F35"/>
    <w:rsid w:val="0079139E"/>
    <w:rsid w:val="00792282"/>
    <w:rsid w:val="007947A9"/>
    <w:rsid w:val="00795556"/>
    <w:rsid w:val="00796A63"/>
    <w:rsid w:val="007A17A9"/>
    <w:rsid w:val="007A2699"/>
    <w:rsid w:val="007A325C"/>
    <w:rsid w:val="007A3914"/>
    <w:rsid w:val="007A401E"/>
    <w:rsid w:val="007A799D"/>
    <w:rsid w:val="007B2A6F"/>
    <w:rsid w:val="007B4590"/>
    <w:rsid w:val="007B56C6"/>
    <w:rsid w:val="007B6126"/>
    <w:rsid w:val="007B7852"/>
    <w:rsid w:val="007C074D"/>
    <w:rsid w:val="007C11C5"/>
    <w:rsid w:val="007C2B09"/>
    <w:rsid w:val="007D057D"/>
    <w:rsid w:val="007D1DC9"/>
    <w:rsid w:val="007D2793"/>
    <w:rsid w:val="007D4349"/>
    <w:rsid w:val="007D5F51"/>
    <w:rsid w:val="007D6674"/>
    <w:rsid w:val="007D6D38"/>
    <w:rsid w:val="007E200B"/>
    <w:rsid w:val="007E2909"/>
    <w:rsid w:val="007E58F7"/>
    <w:rsid w:val="007E6899"/>
    <w:rsid w:val="007E6AB2"/>
    <w:rsid w:val="007E7A27"/>
    <w:rsid w:val="007F0ED8"/>
    <w:rsid w:val="007F1CD0"/>
    <w:rsid w:val="007F2ECD"/>
    <w:rsid w:val="007F7C1E"/>
    <w:rsid w:val="0080149C"/>
    <w:rsid w:val="008040F1"/>
    <w:rsid w:val="00804A89"/>
    <w:rsid w:val="00806B5C"/>
    <w:rsid w:val="00806CA5"/>
    <w:rsid w:val="0081079D"/>
    <w:rsid w:val="00815144"/>
    <w:rsid w:val="0081575C"/>
    <w:rsid w:val="00817BBE"/>
    <w:rsid w:val="008212EA"/>
    <w:rsid w:val="00823BB2"/>
    <w:rsid w:val="008249CB"/>
    <w:rsid w:val="00825E37"/>
    <w:rsid w:val="008266B9"/>
    <w:rsid w:val="008277D4"/>
    <w:rsid w:val="008316B2"/>
    <w:rsid w:val="00832DEC"/>
    <w:rsid w:val="008377A4"/>
    <w:rsid w:val="008411E1"/>
    <w:rsid w:val="00843D0E"/>
    <w:rsid w:val="00843E9C"/>
    <w:rsid w:val="00847285"/>
    <w:rsid w:val="00847D85"/>
    <w:rsid w:val="00850BE3"/>
    <w:rsid w:val="00852C48"/>
    <w:rsid w:val="00854C5F"/>
    <w:rsid w:val="00855843"/>
    <w:rsid w:val="00857D3F"/>
    <w:rsid w:val="00862BD2"/>
    <w:rsid w:val="0086459A"/>
    <w:rsid w:val="008656E9"/>
    <w:rsid w:val="00866092"/>
    <w:rsid w:val="00867609"/>
    <w:rsid w:val="00867764"/>
    <w:rsid w:val="00871120"/>
    <w:rsid w:val="00871C72"/>
    <w:rsid w:val="00871DCD"/>
    <w:rsid w:val="00875197"/>
    <w:rsid w:val="00876416"/>
    <w:rsid w:val="00876652"/>
    <w:rsid w:val="008822F8"/>
    <w:rsid w:val="008828BA"/>
    <w:rsid w:val="00882CE3"/>
    <w:rsid w:val="008866D7"/>
    <w:rsid w:val="00890425"/>
    <w:rsid w:val="00891881"/>
    <w:rsid w:val="00893194"/>
    <w:rsid w:val="008932F7"/>
    <w:rsid w:val="00894572"/>
    <w:rsid w:val="00895B99"/>
    <w:rsid w:val="00895DAB"/>
    <w:rsid w:val="00897A80"/>
    <w:rsid w:val="008A157D"/>
    <w:rsid w:val="008A2092"/>
    <w:rsid w:val="008A272E"/>
    <w:rsid w:val="008A3C90"/>
    <w:rsid w:val="008A6844"/>
    <w:rsid w:val="008A7968"/>
    <w:rsid w:val="008A7F49"/>
    <w:rsid w:val="008B06FA"/>
    <w:rsid w:val="008B3A6F"/>
    <w:rsid w:val="008B3F90"/>
    <w:rsid w:val="008B4302"/>
    <w:rsid w:val="008B5146"/>
    <w:rsid w:val="008C08C7"/>
    <w:rsid w:val="008C2653"/>
    <w:rsid w:val="008C64C4"/>
    <w:rsid w:val="008C6742"/>
    <w:rsid w:val="008D424B"/>
    <w:rsid w:val="008D4885"/>
    <w:rsid w:val="008D496A"/>
    <w:rsid w:val="008D67A4"/>
    <w:rsid w:val="008E06AE"/>
    <w:rsid w:val="008E1163"/>
    <w:rsid w:val="008E4144"/>
    <w:rsid w:val="008E45BF"/>
    <w:rsid w:val="008F01E7"/>
    <w:rsid w:val="008F0603"/>
    <w:rsid w:val="008F1870"/>
    <w:rsid w:val="008F3B0A"/>
    <w:rsid w:val="008F4F3C"/>
    <w:rsid w:val="008F5394"/>
    <w:rsid w:val="008F5B3B"/>
    <w:rsid w:val="00901B28"/>
    <w:rsid w:val="00902F76"/>
    <w:rsid w:val="009034AC"/>
    <w:rsid w:val="009035F7"/>
    <w:rsid w:val="00905BFB"/>
    <w:rsid w:val="00910473"/>
    <w:rsid w:val="009119C1"/>
    <w:rsid w:val="00912D16"/>
    <w:rsid w:val="00913E0B"/>
    <w:rsid w:val="00916872"/>
    <w:rsid w:val="009211BB"/>
    <w:rsid w:val="00922299"/>
    <w:rsid w:val="00922618"/>
    <w:rsid w:val="00923FB5"/>
    <w:rsid w:val="00927211"/>
    <w:rsid w:val="00931C11"/>
    <w:rsid w:val="00932521"/>
    <w:rsid w:val="00934114"/>
    <w:rsid w:val="00935316"/>
    <w:rsid w:val="00935AD6"/>
    <w:rsid w:val="009410AD"/>
    <w:rsid w:val="009479FF"/>
    <w:rsid w:val="00950188"/>
    <w:rsid w:val="00950C50"/>
    <w:rsid w:val="009523A4"/>
    <w:rsid w:val="009539F3"/>
    <w:rsid w:val="009574AF"/>
    <w:rsid w:val="009600EE"/>
    <w:rsid w:val="00960297"/>
    <w:rsid w:val="0096029E"/>
    <w:rsid w:val="009607C5"/>
    <w:rsid w:val="00960DE3"/>
    <w:rsid w:val="009625CF"/>
    <w:rsid w:val="009631FF"/>
    <w:rsid w:val="00965CAD"/>
    <w:rsid w:val="00970099"/>
    <w:rsid w:val="00971FA3"/>
    <w:rsid w:val="00973F72"/>
    <w:rsid w:val="00975238"/>
    <w:rsid w:val="00976FA4"/>
    <w:rsid w:val="00980514"/>
    <w:rsid w:val="0098312D"/>
    <w:rsid w:val="00984762"/>
    <w:rsid w:val="00986016"/>
    <w:rsid w:val="0099309F"/>
    <w:rsid w:val="00993AC9"/>
    <w:rsid w:val="0099446E"/>
    <w:rsid w:val="0099463B"/>
    <w:rsid w:val="00994AB8"/>
    <w:rsid w:val="00995BF8"/>
    <w:rsid w:val="009A0A06"/>
    <w:rsid w:val="009A2503"/>
    <w:rsid w:val="009A4468"/>
    <w:rsid w:val="009A582F"/>
    <w:rsid w:val="009A5EB8"/>
    <w:rsid w:val="009B2C64"/>
    <w:rsid w:val="009B2F32"/>
    <w:rsid w:val="009C0B9F"/>
    <w:rsid w:val="009C0EF1"/>
    <w:rsid w:val="009C189E"/>
    <w:rsid w:val="009C646D"/>
    <w:rsid w:val="009C7A9C"/>
    <w:rsid w:val="009C7E24"/>
    <w:rsid w:val="009D22E0"/>
    <w:rsid w:val="009D281B"/>
    <w:rsid w:val="009D3FA5"/>
    <w:rsid w:val="009D5B33"/>
    <w:rsid w:val="009D5C8A"/>
    <w:rsid w:val="009D68E1"/>
    <w:rsid w:val="009E09C0"/>
    <w:rsid w:val="009E1C16"/>
    <w:rsid w:val="009E2D61"/>
    <w:rsid w:val="009E2E34"/>
    <w:rsid w:val="009E3449"/>
    <w:rsid w:val="009E4D26"/>
    <w:rsid w:val="009F2805"/>
    <w:rsid w:val="009F3E42"/>
    <w:rsid w:val="009F5673"/>
    <w:rsid w:val="009F5F4A"/>
    <w:rsid w:val="009F6882"/>
    <w:rsid w:val="009F76FA"/>
    <w:rsid w:val="009F7A0D"/>
    <w:rsid w:val="00A02084"/>
    <w:rsid w:val="00A040CE"/>
    <w:rsid w:val="00A044E4"/>
    <w:rsid w:val="00A0603A"/>
    <w:rsid w:val="00A07793"/>
    <w:rsid w:val="00A14181"/>
    <w:rsid w:val="00A1534C"/>
    <w:rsid w:val="00A20D53"/>
    <w:rsid w:val="00A21C5D"/>
    <w:rsid w:val="00A22516"/>
    <w:rsid w:val="00A230E1"/>
    <w:rsid w:val="00A2399F"/>
    <w:rsid w:val="00A242CC"/>
    <w:rsid w:val="00A24D59"/>
    <w:rsid w:val="00A2652F"/>
    <w:rsid w:val="00A26571"/>
    <w:rsid w:val="00A26E65"/>
    <w:rsid w:val="00A30681"/>
    <w:rsid w:val="00A30B3D"/>
    <w:rsid w:val="00A30FD5"/>
    <w:rsid w:val="00A33176"/>
    <w:rsid w:val="00A357BF"/>
    <w:rsid w:val="00A36902"/>
    <w:rsid w:val="00A415CC"/>
    <w:rsid w:val="00A41F19"/>
    <w:rsid w:val="00A43330"/>
    <w:rsid w:val="00A43389"/>
    <w:rsid w:val="00A451BE"/>
    <w:rsid w:val="00A45842"/>
    <w:rsid w:val="00A46873"/>
    <w:rsid w:val="00A46E23"/>
    <w:rsid w:val="00A50BF8"/>
    <w:rsid w:val="00A51F7E"/>
    <w:rsid w:val="00A520E7"/>
    <w:rsid w:val="00A53817"/>
    <w:rsid w:val="00A5387C"/>
    <w:rsid w:val="00A54B6F"/>
    <w:rsid w:val="00A556E4"/>
    <w:rsid w:val="00A57EF6"/>
    <w:rsid w:val="00A60452"/>
    <w:rsid w:val="00A60D82"/>
    <w:rsid w:val="00A60E85"/>
    <w:rsid w:val="00A61A53"/>
    <w:rsid w:val="00A637BD"/>
    <w:rsid w:val="00A63BBE"/>
    <w:rsid w:val="00A70AC2"/>
    <w:rsid w:val="00A72DDF"/>
    <w:rsid w:val="00A75E2B"/>
    <w:rsid w:val="00A80436"/>
    <w:rsid w:val="00A80EA4"/>
    <w:rsid w:val="00A8473F"/>
    <w:rsid w:val="00A85020"/>
    <w:rsid w:val="00A850E2"/>
    <w:rsid w:val="00A87CE8"/>
    <w:rsid w:val="00A90FD1"/>
    <w:rsid w:val="00A923EF"/>
    <w:rsid w:val="00A92B93"/>
    <w:rsid w:val="00A93188"/>
    <w:rsid w:val="00A934C5"/>
    <w:rsid w:val="00A95E94"/>
    <w:rsid w:val="00A96850"/>
    <w:rsid w:val="00AA0F69"/>
    <w:rsid w:val="00AA1482"/>
    <w:rsid w:val="00AA1EE7"/>
    <w:rsid w:val="00AA2960"/>
    <w:rsid w:val="00AA3536"/>
    <w:rsid w:val="00AA48F2"/>
    <w:rsid w:val="00AA51E5"/>
    <w:rsid w:val="00AA69DA"/>
    <w:rsid w:val="00AA76BD"/>
    <w:rsid w:val="00AB02D8"/>
    <w:rsid w:val="00AB0449"/>
    <w:rsid w:val="00AB10D7"/>
    <w:rsid w:val="00AB238F"/>
    <w:rsid w:val="00AB2B67"/>
    <w:rsid w:val="00AB3ACB"/>
    <w:rsid w:val="00AB4F6D"/>
    <w:rsid w:val="00AB6C29"/>
    <w:rsid w:val="00AB73B5"/>
    <w:rsid w:val="00AC02E3"/>
    <w:rsid w:val="00AC1011"/>
    <w:rsid w:val="00AC1645"/>
    <w:rsid w:val="00AC2F91"/>
    <w:rsid w:val="00AC47DE"/>
    <w:rsid w:val="00AC6E53"/>
    <w:rsid w:val="00AC7AF6"/>
    <w:rsid w:val="00AC7C69"/>
    <w:rsid w:val="00AD0051"/>
    <w:rsid w:val="00AD0BAD"/>
    <w:rsid w:val="00AD2A81"/>
    <w:rsid w:val="00AD4585"/>
    <w:rsid w:val="00AD5FCE"/>
    <w:rsid w:val="00AD787A"/>
    <w:rsid w:val="00AD7963"/>
    <w:rsid w:val="00AD7DB7"/>
    <w:rsid w:val="00AE000C"/>
    <w:rsid w:val="00AE3952"/>
    <w:rsid w:val="00AE58F0"/>
    <w:rsid w:val="00AE61D6"/>
    <w:rsid w:val="00AE6484"/>
    <w:rsid w:val="00AE6B25"/>
    <w:rsid w:val="00AF1355"/>
    <w:rsid w:val="00AF16E7"/>
    <w:rsid w:val="00AF4699"/>
    <w:rsid w:val="00AF6836"/>
    <w:rsid w:val="00AF7612"/>
    <w:rsid w:val="00B01233"/>
    <w:rsid w:val="00B01785"/>
    <w:rsid w:val="00B01C25"/>
    <w:rsid w:val="00B03918"/>
    <w:rsid w:val="00B0609D"/>
    <w:rsid w:val="00B07099"/>
    <w:rsid w:val="00B1123A"/>
    <w:rsid w:val="00B1413B"/>
    <w:rsid w:val="00B1484C"/>
    <w:rsid w:val="00B14A8E"/>
    <w:rsid w:val="00B15954"/>
    <w:rsid w:val="00B1640C"/>
    <w:rsid w:val="00B1641B"/>
    <w:rsid w:val="00B211FE"/>
    <w:rsid w:val="00B26640"/>
    <w:rsid w:val="00B27B13"/>
    <w:rsid w:val="00B30144"/>
    <w:rsid w:val="00B309DD"/>
    <w:rsid w:val="00B35FF4"/>
    <w:rsid w:val="00B40735"/>
    <w:rsid w:val="00B4104F"/>
    <w:rsid w:val="00B415DA"/>
    <w:rsid w:val="00B45018"/>
    <w:rsid w:val="00B5616B"/>
    <w:rsid w:val="00B56613"/>
    <w:rsid w:val="00B567FD"/>
    <w:rsid w:val="00B60017"/>
    <w:rsid w:val="00B620BB"/>
    <w:rsid w:val="00B67221"/>
    <w:rsid w:val="00B70A4E"/>
    <w:rsid w:val="00B72FBF"/>
    <w:rsid w:val="00B754B7"/>
    <w:rsid w:val="00B77D95"/>
    <w:rsid w:val="00B8256E"/>
    <w:rsid w:val="00B82659"/>
    <w:rsid w:val="00B83C11"/>
    <w:rsid w:val="00B83C9F"/>
    <w:rsid w:val="00B859D8"/>
    <w:rsid w:val="00B86B39"/>
    <w:rsid w:val="00B87D58"/>
    <w:rsid w:val="00B91488"/>
    <w:rsid w:val="00B920EA"/>
    <w:rsid w:val="00B93B0D"/>
    <w:rsid w:val="00B97F59"/>
    <w:rsid w:val="00BA0205"/>
    <w:rsid w:val="00BA0352"/>
    <w:rsid w:val="00BA0F9D"/>
    <w:rsid w:val="00BA1594"/>
    <w:rsid w:val="00BA40C1"/>
    <w:rsid w:val="00BA4DE2"/>
    <w:rsid w:val="00BA6FA5"/>
    <w:rsid w:val="00BA78F1"/>
    <w:rsid w:val="00BB0089"/>
    <w:rsid w:val="00BB0980"/>
    <w:rsid w:val="00BB2AC6"/>
    <w:rsid w:val="00BB5271"/>
    <w:rsid w:val="00BB554D"/>
    <w:rsid w:val="00BC1591"/>
    <w:rsid w:val="00BC22A1"/>
    <w:rsid w:val="00BC239A"/>
    <w:rsid w:val="00BC2824"/>
    <w:rsid w:val="00BC2C38"/>
    <w:rsid w:val="00BC6E11"/>
    <w:rsid w:val="00BD03D0"/>
    <w:rsid w:val="00BD227C"/>
    <w:rsid w:val="00BD3FC2"/>
    <w:rsid w:val="00BD4416"/>
    <w:rsid w:val="00BD7B60"/>
    <w:rsid w:val="00BE06EF"/>
    <w:rsid w:val="00BE10B2"/>
    <w:rsid w:val="00BE3410"/>
    <w:rsid w:val="00BE40D7"/>
    <w:rsid w:val="00BE5049"/>
    <w:rsid w:val="00BE51E9"/>
    <w:rsid w:val="00BE5244"/>
    <w:rsid w:val="00BE7D69"/>
    <w:rsid w:val="00BF04F5"/>
    <w:rsid w:val="00BF079D"/>
    <w:rsid w:val="00BF0F8C"/>
    <w:rsid w:val="00BF10B3"/>
    <w:rsid w:val="00BF381D"/>
    <w:rsid w:val="00BF5234"/>
    <w:rsid w:val="00BF5759"/>
    <w:rsid w:val="00BF714C"/>
    <w:rsid w:val="00C00289"/>
    <w:rsid w:val="00C01E35"/>
    <w:rsid w:val="00C02EA0"/>
    <w:rsid w:val="00C10C39"/>
    <w:rsid w:val="00C1198D"/>
    <w:rsid w:val="00C211A0"/>
    <w:rsid w:val="00C21DAA"/>
    <w:rsid w:val="00C22B41"/>
    <w:rsid w:val="00C241FE"/>
    <w:rsid w:val="00C25F53"/>
    <w:rsid w:val="00C26703"/>
    <w:rsid w:val="00C26B5C"/>
    <w:rsid w:val="00C274EE"/>
    <w:rsid w:val="00C32EC2"/>
    <w:rsid w:val="00C33D2B"/>
    <w:rsid w:val="00C35073"/>
    <w:rsid w:val="00C359F5"/>
    <w:rsid w:val="00C361C4"/>
    <w:rsid w:val="00C364DF"/>
    <w:rsid w:val="00C375FF"/>
    <w:rsid w:val="00C45171"/>
    <w:rsid w:val="00C47384"/>
    <w:rsid w:val="00C5043F"/>
    <w:rsid w:val="00C512F5"/>
    <w:rsid w:val="00C5320F"/>
    <w:rsid w:val="00C53978"/>
    <w:rsid w:val="00C55DC3"/>
    <w:rsid w:val="00C56430"/>
    <w:rsid w:val="00C56990"/>
    <w:rsid w:val="00C57B99"/>
    <w:rsid w:val="00C63863"/>
    <w:rsid w:val="00C711F5"/>
    <w:rsid w:val="00C71222"/>
    <w:rsid w:val="00C71348"/>
    <w:rsid w:val="00C722D1"/>
    <w:rsid w:val="00C760EC"/>
    <w:rsid w:val="00C80458"/>
    <w:rsid w:val="00C81B8F"/>
    <w:rsid w:val="00C81DC1"/>
    <w:rsid w:val="00C825DE"/>
    <w:rsid w:val="00C82BA6"/>
    <w:rsid w:val="00C83176"/>
    <w:rsid w:val="00C85784"/>
    <w:rsid w:val="00C862B9"/>
    <w:rsid w:val="00C86E2D"/>
    <w:rsid w:val="00C90A9C"/>
    <w:rsid w:val="00C9110B"/>
    <w:rsid w:val="00C9116D"/>
    <w:rsid w:val="00C92417"/>
    <w:rsid w:val="00C94289"/>
    <w:rsid w:val="00CA02C9"/>
    <w:rsid w:val="00CA503A"/>
    <w:rsid w:val="00CA5270"/>
    <w:rsid w:val="00CA6766"/>
    <w:rsid w:val="00CB088A"/>
    <w:rsid w:val="00CB09F2"/>
    <w:rsid w:val="00CB17EF"/>
    <w:rsid w:val="00CB244C"/>
    <w:rsid w:val="00CB28C2"/>
    <w:rsid w:val="00CB2A39"/>
    <w:rsid w:val="00CB42F7"/>
    <w:rsid w:val="00CB487B"/>
    <w:rsid w:val="00CB52C0"/>
    <w:rsid w:val="00CB6251"/>
    <w:rsid w:val="00CC10D4"/>
    <w:rsid w:val="00CC13FB"/>
    <w:rsid w:val="00CC2008"/>
    <w:rsid w:val="00CC27FB"/>
    <w:rsid w:val="00CC2A04"/>
    <w:rsid w:val="00CC2B4D"/>
    <w:rsid w:val="00CC533D"/>
    <w:rsid w:val="00CC5AD9"/>
    <w:rsid w:val="00CC6BB5"/>
    <w:rsid w:val="00CC7480"/>
    <w:rsid w:val="00CD36E5"/>
    <w:rsid w:val="00CD611D"/>
    <w:rsid w:val="00CD61F4"/>
    <w:rsid w:val="00CD63D8"/>
    <w:rsid w:val="00CD6D57"/>
    <w:rsid w:val="00CD7A25"/>
    <w:rsid w:val="00CE1CF2"/>
    <w:rsid w:val="00CE3C72"/>
    <w:rsid w:val="00CE4D52"/>
    <w:rsid w:val="00CE4F5A"/>
    <w:rsid w:val="00CE6EDD"/>
    <w:rsid w:val="00CF0A6D"/>
    <w:rsid w:val="00CF16F3"/>
    <w:rsid w:val="00CF3788"/>
    <w:rsid w:val="00CF4252"/>
    <w:rsid w:val="00CF56A5"/>
    <w:rsid w:val="00CF5B0C"/>
    <w:rsid w:val="00D0690D"/>
    <w:rsid w:val="00D109FA"/>
    <w:rsid w:val="00D15D80"/>
    <w:rsid w:val="00D1639A"/>
    <w:rsid w:val="00D17C9F"/>
    <w:rsid w:val="00D212C4"/>
    <w:rsid w:val="00D220A4"/>
    <w:rsid w:val="00D2228B"/>
    <w:rsid w:val="00D22A21"/>
    <w:rsid w:val="00D2339E"/>
    <w:rsid w:val="00D265B0"/>
    <w:rsid w:val="00D268A4"/>
    <w:rsid w:val="00D26F2D"/>
    <w:rsid w:val="00D300EC"/>
    <w:rsid w:val="00D31B2F"/>
    <w:rsid w:val="00D32819"/>
    <w:rsid w:val="00D34713"/>
    <w:rsid w:val="00D34C31"/>
    <w:rsid w:val="00D370FB"/>
    <w:rsid w:val="00D40C51"/>
    <w:rsid w:val="00D4787D"/>
    <w:rsid w:val="00D47917"/>
    <w:rsid w:val="00D53488"/>
    <w:rsid w:val="00D53571"/>
    <w:rsid w:val="00D56FFA"/>
    <w:rsid w:val="00D57523"/>
    <w:rsid w:val="00D603BF"/>
    <w:rsid w:val="00D6069F"/>
    <w:rsid w:val="00D62057"/>
    <w:rsid w:val="00D64349"/>
    <w:rsid w:val="00D64DF4"/>
    <w:rsid w:val="00D659B0"/>
    <w:rsid w:val="00D70EFD"/>
    <w:rsid w:val="00D75536"/>
    <w:rsid w:val="00D75756"/>
    <w:rsid w:val="00D77506"/>
    <w:rsid w:val="00D802CF"/>
    <w:rsid w:val="00D8145E"/>
    <w:rsid w:val="00D81B38"/>
    <w:rsid w:val="00D81D16"/>
    <w:rsid w:val="00D93D44"/>
    <w:rsid w:val="00D94DC3"/>
    <w:rsid w:val="00D95295"/>
    <w:rsid w:val="00D95A93"/>
    <w:rsid w:val="00D97CA6"/>
    <w:rsid w:val="00DA0B90"/>
    <w:rsid w:val="00DA2C33"/>
    <w:rsid w:val="00DA3850"/>
    <w:rsid w:val="00DA3A48"/>
    <w:rsid w:val="00DA44F6"/>
    <w:rsid w:val="00DA46D3"/>
    <w:rsid w:val="00DA57D9"/>
    <w:rsid w:val="00DA6500"/>
    <w:rsid w:val="00DB054C"/>
    <w:rsid w:val="00DB1171"/>
    <w:rsid w:val="00DB21BD"/>
    <w:rsid w:val="00DB3591"/>
    <w:rsid w:val="00DB5209"/>
    <w:rsid w:val="00DB5224"/>
    <w:rsid w:val="00DC312B"/>
    <w:rsid w:val="00DC585A"/>
    <w:rsid w:val="00DC5F4E"/>
    <w:rsid w:val="00DD01F9"/>
    <w:rsid w:val="00DD0B64"/>
    <w:rsid w:val="00DD2160"/>
    <w:rsid w:val="00DD5210"/>
    <w:rsid w:val="00DD7FFA"/>
    <w:rsid w:val="00DE084D"/>
    <w:rsid w:val="00DE184F"/>
    <w:rsid w:val="00DE2E96"/>
    <w:rsid w:val="00DE3905"/>
    <w:rsid w:val="00DE4846"/>
    <w:rsid w:val="00DE5418"/>
    <w:rsid w:val="00DF257C"/>
    <w:rsid w:val="00DF3415"/>
    <w:rsid w:val="00DF37CD"/>
    <w:rsid w:val="00DF3A3A"/>
    <w:rsid w:val="00DF433F"/>
    <w:rsid w:val="00DF48D2"/>
    <w:rsid w:val="00DF4F75"/>
    <w:rsid w:val="00DF5FE9"/>
    <w:rsid w:val="00E058FF"/>
    <w:rsid w:val="00E059B8"/>
    <w:rsid w:val="00E07F98"/>
    <w:rsid w:val="00E10F08"/>
    <w:rsid w:val="00E115B8"/>
    <w:rsid w:val="00E1465D"/>
    <w:rsid w:val="00E14734"/>
    <w:rsid w:val="00E165F4"/>
    <w:rsid w:val="00E22C21"/>
    <w:rsid w:val="00E25C50"/>
    <w:rsid w:val="00E2652E"/>
    <w:rsid w:val="00E27FB1"/>
    <w:rsid w:val="00E314BD"/>
    <w:rsid w:val="00E314FE"/>
    <w:rsid w:val="00E33022"/>
    <w:rsid w:val="00E34A4E"/>
    <w:rsid w:val="00E34E50"/>
    <w:rsid w:val="00E34F65"/>
    <w:rsid w:val="00E3522A"/>
    <w:rsid w:val="00E3604A"/>
    <w:rsid w:val="00E36CFF"/>
    <w:rsid w:val="00E36F14"/>
    <w:rsid w:val="00E410A4"/>
    <w:rsid w:val="00E444A9"/>
    <w:rsid w:val="00E445EE"/>
    <w:rsid w:val="00E47D10"/>
    <w:rsid w:val="00E53C86"/>
    <w:rsid w:val="00E53E80"/>
    <w:rsid w:val="00E54DBE"/>
    <w:rsid w:val="00E60A96"/>
    <w:rsid w:val="00E626D0"/>
    <w:rsid w:val="00E64E28"/>
    <w:rsid w:val="00E67E40"/>
    <w:rsid w:val="00E75618"/>
    <w:rsid w:val="00E756D1"/>
    <w:rsid w:val="00E772A5"/>
    <w:rsid w:val="00E77451"/>
    <w:rsid w:val="00E817E1"/>
    <w:rsid w:val="00E832FF"/>
    <w:rsid w:val="00E83A80"/>
    <w:rsid w:val="00E83E59"/>
    <w:rsid w:val="00E85925"/>
    <w:rsid w:val="00E86EE6"/>
    <w:rsid w:val="00E9715B"/>
    <w:rsid w:val="00E97E38"/>
    <w:rsid w:val="00EA08C6"/>
    <w:rsid w:val="00EA145A"/>
    <w:rsid w:val="00EA2E61"/>
    <w:rsid w:val="00EA323B"/>
    <w:rsid w:val="00EA4840"/>
    <w:rsid w:val="00EA577E"/>
    <w:rsid w:val="00EB37A8"/>
    <w:rsid w:val="00EB4ABE"/>
    <w:rsid w:val="00EB5F47"/>
    <w:rsid w:val="00EB63FF"/>
    <w:rsid w:val="00EC08A6"/>
    <w:rsid w:val="00EC0A99"/>
    <w:rsid w:val="00EC0D2F"/>
    <w:rsid w:val="00EC4AE6"/>
    <w:rsid w:val="00EC4C69"/>
    <w:rsid w:val="00EC5659"/>
    <w:rsid w:val="00EC6CED"/>
    <w:rsid w:val="00EC6D90"/>
    <w:rsid w:val="00EC734D"/>
    <w:rsid w:val="00ED0DFE"/>
    <w:rsid w:val="00ED2B56"/>
    <w:rsid w:val="00ED4158"/>
    <w:rsid w:val="00ED41D1"/>
    <w:rsid w:val="00ED5AC0"/>
    <w:rsid w:val="00ED67C8"/>
    <w:rsid w:val="00EE2D38"/>
    <w:rsid w:val="00EF471E"/>
    <w:rsid w:val="00EF5607"/>
    <w:rsid w:val="00EF6160"/>
    <w:rsid w:val="00EF6294"/>
    <w:rsid w:val="00EF76B3"/>
    <w:rsid w:val="00F01E43"/>
    <w:rsid w:val="00F0591B"/>
    <w:rsid w:val="00F05CB8"/>
    <w:rsid w:val="00F06A80"/>
    <w:rsid w:val="00F077D1"/>
    <w:rsid w:val="00F112E9"/>
    <w:rsid w:val="00F12896"/>
    <w:rsid w:val="00F16446"/>
    <w:rsid w:val="00F17F0F"/>
    <w:rsid w:val="00F201FF"/>
    <w:rsid w:val="00F20201"/>
    <w:rsid w:val="00F22416"/>
    <w:rsid w:val="00F26164"/>
    <w:rsid w:val="00F30438"/>
    <w:rsid w:val="00F319D9"/>
    <w:rsid w:val="00F31C27"/>
    <w:rsid w:val="00F32235"/>
    <w:rsid w:val="00F337B5"/>
    <w:rsid w:val="00F35441"/>
    <w:rsid w:val="00F35456"/>
    <w:rsid w:val="00F355A4"/>
    <w:rsid w:val="00F35850"/>
    <w:rsid w:val="00F36ABD"/>
    <w:rsid w:val="00F4151C"/>
    <w:rsid w:val="00F41953"/>
    <w:rsid w:val="00F44B35"/>
    <w:rsid w:val="00F44E01"/>
    <w:rsid w:val="00F4551E"/>
    <w:rsid w:val="00F47807"/>
    <w:rsid w:val="00F50266"/>
    <w:rsid w:val="00F51415"/>
    <w:rsid w:val="00F51BA8"/>
    <w:rsid w:val="00F538F1"/>
    <w:rsid w:val="00F53B50"/>
    <w:rsid w:val="00F540F3"/>
    <w:rsid w:val="00F547F8"/>
    <w:rsid w:val="00F562D9"/>
    <w:rsid w:val="00F57AF3"/>
    <w:rsid w:val="00F57DB7"/>
    <w:rsid w:val="00F57FD5"/>
    <w:rsid w:val="00F61038"/>
    <w:rsid w:val="00F614B5"/>
    <w:rsid w:val="00F65A2E"/>
    <w:rsid w:val="00F67B2C"/>
    <w:rsid w:val="00F71794"/>
    <w:rsid w:val="00F71D8E"/>
    <w:rsid w:val="00F74006"/>
    <w:rsid w:val="00F756D0"/>
    <w:rsid w:val="00F82575"/>
    <w:rsid w:val="00F834BB"/>
    <w:rsid w:val="00F83EF3"/>
    <w:rsid w:val="00F85679"/>
    <w:rsid w:val="00F870F7"/>
    <w:rsid w:val="00F92072"/>
    <w:rsid w:val="00F93227"/>
    <w:rsid w:val="00F935E1"/>
    <w:rsid w:val="00F93A8A"/>
    <w:rsid w:val="00F94B09"/>
    <w:rsid w:val="00F952FE"/>
    <w:rsid w:val="00F95D4C"/>
    <w:rsid w:val="00F97307"/>
    <w:rsid w:val="00F979B0"/>
    <w:rsid w:val="00FA021F"/>
    <w:rsid w:val="00FA15CE"/>
    <w:rsid w:val="00FA335B"/>
    <w:rsid w:val="00FA6268"/>
    <w:rsid w:val="00FB1C2C"/>
    <w:rsid w:val="00FB29AC"/>
    <w:rsid w:val="00FB3D6F"/>
    <w:rsid w:val="00FB404E"/>
    <w:rsid w:val="00FB4596"/>
    <w:rsid w:val="00FB4EBA"/>
    <w:rsid w:val="00FB5E79"/>
    <w:rsid w:val="00FB7BE2"/>
    <w:rsid w:val="00FC124C"/>
    <w:rsid w:val="00FC4773"/>
    <w:rsid w:val="00FC492A"/>
    <w:rsid w:val="00FC6B46"/>
    <w:rsid w:val="00FC71D6"/>
    <w:rsid w:val="00FC7436"/>
    <w:rsid w:val="00FD0FED"/>
    <w:rsid w:val="00FD4253"/>
    <w:rsid w:val="00FD4E60"/>
    <w:rsid w:val="00FD62BF"/>
    <w:rsid w:val="00FE1611"/>
    <w:rsid w:val="00FE18BD"/>
    <w:rsid w:val="00FE32DB"/>
    <w:rsid w:val="00FE35C4"/>
    <w:rsid w:val="00FE6950"/>
    <w:rsid w:val="00FE75F1"/>
    <w:rsid w:val="00FE7ADD"/>
    <w:rsid w:val="00FE7F58"/>
    <w:rsid w:val="00FF16F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293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caption" w:uiPriority="35" w:qFormat="1"/>
    <w:lsdException w:name="annotation reference" w:uiPriority="0"/>
    <w:lsdException w:name="page number" w:uiPriority="0"/>
    <w:lsdException w:name="List Bullet"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772A5"/>
    <w:pPr>
      <w:widowControl w:val="0"/>
      <w:jc w:val="both"/>
    </w:pPr>
  </w:style>
  <w:style w:type="paragraph" w:styleId="1">
    <w:name w:val="heading 1"/>
    <w:basedOn w:val="a"/>
    <w:next w:val="a"/>
    <w:link w:val="1Char"/>
    <w:qFormat/>
    <w:rsid w:val="00467D00"/>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751D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5751D0"/>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5751D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qFormat/>
    <w:rsid w:val="00467D00"/>
    <w:pPr>
      <w:keepLines/>
      <w:widowControl/>
      <w:tabs>
        <w:tab w:val="left" w:pos="-720"/>
      </w:tabs>
      <w:suppressAutoHyphens/>
      <w:overflowPunct w:val="0"/>
      <w:autoSpaceDE w:val="0"/>
      <w:autoSpaceDN w:val="0"/>
      <w:adjustRightInd w:val="0"/>
      <w:spacing w:before="240" w:after="60"/>
      <w:textAlignment w:val="baseline"/>
      <w:outlineLvl w:val="4"/>
    </w:pPr>
    <w:rPr>
      <w:rFonts w:ascii="Arial" w:eastAsia="宋体" w:hAnsi="Arial" w:cs="Times New Roman"/>
      <w:spacing w:val="-2"/>
      <w:kern w:val="22"/>
      <w:sz w:val="22"/>
      <w:szCs w:val="20"/>
      <w:lang w:val="en-AU"/>
    </w:rPr>
  </w:style>
  <w:style w:type="paragraph" w:styleId="6">
    <w:name w:val="heading 6"/>
    <w:basedOn w:val="a"/>
    <w:next w:val="a"/>
    <w:link w:val="6Char"/>
    <w:qFormat/>
    <w:rsid w:val="00467D00"/>
    <w:pPr>
      <w:keepLines/>
      <w:widowControl/>
      <w:tabs>
        <w:tab w:val="left" w:pos="-720"/>
      </w:tabs>
      <w:suppressAutoHyphens/>
      <w:overflowPunct w:val="0"/>
      <w:autoSpaceDE w:val="0"/>
      <w:autoSpaceDN w:val="0"/>
      <w:adjustRightInd w:val="0"/>
      <w:spacing w:before="240" w:after="60"/>
      <w:textAlignment w:val="baseline"/>
      <w:outlineLvl w:val="5"/>
    </w:pPr>
    <w:rPr>
      <w:rFonts w:ascii="Arial" w:eastAsia="宋体" w:hAnsi="Arial" w:cs="Times New Roman"/>
      <w:i/>
      <w:spacing w:val="-2"/>
      <w:kern w:val="22"/>
      <w:sz w:val="22"/>
      <w:szCs w:val="20"/>
      <w:lang w:val="en-AU"/>
    </w:rPr>
  </w:style>
  <w:style w:type="paragraph" w:styleId="7">
    <w:name w:val="heading 7"/>
    <w:basedOn w:val="a"/>
    <w:next w:val="a"/>
    <w:link w:val="7Char"/>
    <w:qFormat/>
    <w:rsid w:val="00467D00"/>
    <w:pPr>
      <w:keepLines/>
      <w:widowControl/>
      <w:tabs>
        <w:tab w:val="left" w:pos="-720"/>
      </w:tabs>
      <w:suppressAutoHyphens/>
      <w:overflowPunct w:val="0"/>
      <w:autoSpaceDE w:val="0"/>
      <w:autoSpaceDN w:val="0"/>
      <w:adjustRightInd w:val="0"/>
      <w:spacing w:before="240" w:after="60"/>
      <w:textAlignment w:val="baseline"/>
      <w:outlineLvl w:val="6"/>
    </w:pPr>
    <w:rPr>
      <w:rFonts w:ascii="Arial" w:eastAsia="宋体" w:hAnsi="Arial" w:cs="Times New Roman"/>
      <w:spacing w:val="-2"/>
      <w:kern w:val="22"/>
      <w:sz w:val="20"/>
      <w:szCs w:val="20"/>
      <w:lang w:val="en-AU"/>
    </w:rPr>
  </w:style>
  <w:style w:type="paragraph" w:styleId="8">
    <w:name w:val="heading 8"/>
    <w:basedOn w:val="a"/>
    <w:next w:val="a"/>
    <w:link w:val="8Char"/>
    <w:qFormat/>
    <w:rsid w:val="00467D00"/>
    <w:pPr>
      <w:keepLines/>
      <w:widowControl/>
      <w:tabs>
        <w:tab w:val="left" w:pos="-720"/>
      </w:tabs>
      <w:suppressAutoHyphens/>
      <w:overflowPunct w:val="0"/>
      <w:autoSpaceDE w:val="0"/>
      <w:autoSpaceDN w:val="0"/>
      <w:adjustRightInd w:val="0"/>
      <w:spacing w:before="240" w:after="60"/>
      <w:textAlignment w:val="baseline"/>
      <w:outlineLvl w:val="7"/>
    </w:pPr>
    <w:rPr>
      <w:rFonts w:ascii="Arial" w:eastAsia="宋体" w:hAnsi="Arial" w:cs="Times New Roman"/>
      <w:i/>
      <w:spacing w:val="-2"/>
      <w:kern w:val="22"/>
      <w:sz w:val="20"/>
      <w:szCs w:val="20"/>
      <w:lang w:val="en-AU"/>
    </w:rPr>
  </w:style>
  <w:style w:type="paragraph" w:styleId="9">
    <w:name w:val="heading 9"/>
    <w:basedOn w:val="a"/>
    <w:next w:val="a"/>
    <w:link w:val="9Char"/>
    <w:qFormat/>
    <w:rsid w:val="00467D00"/>
    <w:pPr>
      <w:keepLines/>
      <w:widowControl/>
      <w:tabs>
        <w:tab w:val="left" w:pos="-720"/>
      </w:tabs>
      <w:suppressAutoHyphens/>
      <w:overflowPunct w:val="0"/>
      <w:autoSpaceDE w:val="0"/>
      <w:autoSpaceDN w:val="0"/>
      <w:adjustRightInd w:val="0"/>
      <w:spacing w:before="240" w:after="60"/>
      <w:textAlignment w:val="baseline"/>
      <w:outlineLvl w:val="8"/>
    </w:pPr>
    <w:rPr>
      <w:rFonts w:ascii="Arial" w:eastAsia="宋体" w:hAnsi="Arial" w:cs="Times New Roman"/>
      <w:i/>
      <w:spacing w:val="-2"/>
      <w:kern w:val="22"/>
      <w:sz w:val="18"/>
      <w:szCs w:val="20"/>
      <w:lang w:val="en-A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751D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5751D0"/>
    <w:rPr>
      <w:sz w:val="18"/>
      <w:szCs w:val="18"/>
    </w:rPr>
  </w:style>
  <w:style w:type="paragraph" w:styleId="a4">
    <w:name w:val="footer"/>
    <w:basedOn w:val="a"/>
    <w:link w:val="Char0"/>
    <w:uiPriority w:val="99"/>
    <w:unhideWhenUsed/>
    <w:rsid w:val="005751D0"/>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5751D0"/>
    <w:rPr>
      <w:sz w:val="18"/>
      <w:szCs w:val="18"/>
    </w:rPr>
  </w:style>
  <w:style w:type="paragraph" w:styleId="a5">
    <w:name w:val="Title"/>
    <w:basedOn w:val="a"/>
    <w:next w:val="a"/>
    <w:link w:val="Char1"/>
    <w:uiPriority w:val="10"/>
    <w:qFormat/>
    <w:rsid w:val="005751D0"/>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5751D0"/>
    <w:rPr>
      <w:rFonts w:asciiTheme="majorHAnsi" w:eastAsia="宋体" w:hAnsiTheme="majorHAnsi" w:cstheme="majorBidi"/>
      <w:b/>
      <w:bCs/>
      <w:sz w:val="32"/>
      <w:szCs w:val="32"/>
    </w:rPr>
  </w:style>
  <w:style w:type="paragraph" w:styleId="a6">
    <w:name w:val="Document Map"/>
    <w:basedOn w:val="a"/>
    <w:link w:val="Char2"/>
    <w:semiHidden/>
    <w:unhideWhenUsed/>
    <w:rsid w:val="005751D0"/>
    <w:rPr>
      <w:rFonts w:ascii="宋体" w:eastAsia="宋体"/>
      <w:sz w:val="18"/>
      <w:szCs w:val="18"/>
    </w:rPr>
  </w:style>
  <w:style w:type="character" w:customStyle="1" w:styleId="Char2">
    <w:name w:val="文档结构图 Char"/>
    <w:basedOn w:val="a0"/>
    <w:link w:val="a6"/>
    <w:uiPriority w:val="99"/>
    <w:semiHidden/>
    <w:rsid w:val="005751D0"/>
    <w:rPr>
      <w:rFonts w:ascii="宋体" w:eastAsia="宋体"/>
      <w:sz w:val="18"/>
      <w:szCs w:val="18"/>
    </w:rPr>
  </w:style>
  <w:style w:type="character" w:customStyle="1" w:styleId="2Char">
    <w:name w:val="标题 2 Char"/>
    <w:basedOn w:val="a0"/>
    <w:link w:val="2"/>
    <w:uiPriority w:val="9"/>
    <w:rsid w:val="005751D0"/>
    <w:rPr>
      <w:rFonts w:asciiTheme="majorHAnsi" w:eastAsiaTheme="majorEastAsia" w:hAnsiTheme="majorHAnsi" w:cstheme="majorBidi"/>
      <w:b/>
      <w:bCs/>
      <w:sz w:val="32"/>
      <w:szCs w:val="32"/>
    </w:rPr>
  </w:style>
  <w:style w:type="character" w:customStyle="1" w:styleId="3Char">
    <w:name w:val="标题 3 Char"/>
    <w:basedOn w:val="a0"/>
    <w:link w:val="3"/>
    <w:rsid w:val="005751D0"/>
    <w:rPr>
      <w:b/>
      <w:bCs/>
      <w:sz w:val="32"/>
      <w:szCs w:val="32"/>
    </w:rPr>
  </w:style>
  <w:style w:type="character" w:customStyle="1" w:styleId="4Char">
    <w:name w:val="标题 4 Char"/>
    <w:basedOn w:val="a0"/>
    <w:link w:val="4"/>
    <w:rsid w:val="005751D0"/>
    <w:rPr>
      <w:rFonts w:asciiTheme="majorHAnsi" w:eastAsiaTheme="majorEastAsia" w:hAnsiTheme="majorHAnsi" w:cstheme="majorBidi"/>
      <w:b/>
      <w:bCs/>
      <w:sz w:val="28"/>
      <w:szCs w:val="28"/>
    </w:rPr>
  </w:style>
  <w:style w:type="paragraph" w:styleId="a7">
    <w:name w:val="List Paragraph"/>
    <w:basedOn w:val="a"/>
    <w:uiPriority w:val="34"/>
    <w:qFormat/>
    <w:rsid w:val="005316D4"/>
    <w:pPr>
      <w:ind w:firstLineChars="200" w:firstLine="420"/>
    </w:pPr>
  </w:style>
  <w:style w:type="table" w:styleId="a8">
    <w:name w:val="Table Grid"/>
    <w:basedOn w:val="a1"/>
    <w:rsid w:val="00AF76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467D00"/>
    <w:rPr>
      <w:b/>
      <w:bCs/>
      <w:kern w:val="44"/>
      <w:sz w:val="44"/>
      <w:szCs w:val="44"/>
    </w:rPr>
  </w:style>
  <w:style w:type="character" w:customStyle="1" w:styleId="5Char">
    <w:name w:val="标题 5 Char"/>
    <w:basedOn w:val="a0"/>
    <w:link w:val="5"/>
    <w:rsid w:val="00467D00"/>
    <w:rPr>
      <w:rFonts w:ascii="Arial" w:eastAsia="宋体" w:hAnsi="Arial" w:cs="Times New Roman"/>
      <w:spacing w:val="-2"/>
      <w:kern w:val="22"/>
      <w:sz w:val="22"/>
      <w:szCs w:val="20"/>
      <w:lang w:val="en-AU"/>
    </w:rPr>
  </w:style>
  <w:style w:type="character" w:customStyle="1" w:styleId="6Char">
    <w:name w:val="标题 6 Char"/>
    <w:basedOn w:val="a0"/>
    <w:link w:val="6"/>
    <w:rsid w:val="00467D00"/>
    <w:rPr>
      <w:rFonts w:ascii="Arial" w:eastAsia="宋体" w:hAnsi="Arial" w:cs="Times New Roman"/>
      <w:i/>
      <w:spacing w:val="-2"/>
      <w:kern w:val="22"/>
      <w:sz w:val="22"/>
      <w:szCs w:val="20"/>
      <w:lang w:val="en-AU"/>
    </w:rPr>
  </w:style>
  <w:style w:type="character" w:customStyle="1" w:styleId="7Char">
    <w:name w:val="标题 7 Char"/>
    <w:basedOn w:val="a0"/>
    <w:link w:val="7"/>
    <w:rsid w:val="00467D00"/>
    <w:rPr>
      <w:rFonts w:ascii="Arial" w:eastAsia="宋体" w:hAnsi="Arial" w:cs="Times New Roman"/>
      <w:spacing w:val="-2"/>
      <w:kern w:val="22"/>
      <w:sz w:val="20"/>
      <w:szCs w:val="20"/>
      <w:lang w:val="en-AU"/>
    </w:rPr>
  </w:style>
  <w:style w:type="character" w:customStyle="1" w:styleId="8Char">
    <w:name w:val="标题 8 Char"/>
    <w:basedOn w:val="a0"/>
    <w:link w:val="8"/>
    <w:rsid w:val="00467D00"/>
    <w:rPr>
      <w:rFonts w:ascii="Arial" w:eastAsia="宋体" w:hAnsi="Arial" w:cs="Times New Roman"/>
      <w:i/>
      <w:spacing w:val="-2"/>
      <w:kern w:val="22"/>
      <w:sz w:val="20"/>
      <w:szCs w:val="20"/>
      <w:lang w:val="en-AU"/>
    </w:rPr>
  </w:style>
  <w:style w:type="character" w:customStyle="1" w:styleId="9Char">
    <w:name w:val="标题 9 Char"/>
    <w:basedOn w:val="a0"/>
    <w:link w:val="9"/>
    <w:rsid w:val="00467D00"/>
    <w:rPr>
      <w:rFonts w:ascii="Arial" w:eastAsia="宋体" w:hAnsi="Arial" w:cs="Times New Roman"/>
      <w:i/>
      <w:spacing w:val="-2"/>
      <w:kern w:val="22"/>
      <w:sz w:val="18"/>
      <w:szCs w:val="20"/>
      <w:lang w:val="en-AU"/>
    </w:rPr>
  </w:style>
  <w:style w:type="character" w:styleId="a9">
    <w:name w:val="page number"/>
    <w:basedOn w:val="a0"/>
    <w:rsid w:val="00467D00"/>
  </w:style>
  <w:style w:type="paragraph" w:customStyle="1" w:styleId="10">
    <w:name w:val="样式1"/>
    <w:basedOn w:val="3"/>
    <w:rsid w:val="00467D00"/>
    <w:pPr>
      <w:widowControl/>
      <w:tabs>
        <w:tab w:val="left" w:pos="-720"/>
      </w:tabs>
      <w:suppressAutoHyphens/>
      <w:overflowPunct w:val="0"/>
      <w:autoSpaceDE w:val="0"/>
      <w:autoSpaceDN w:val="0"/>
      <w:adjustRightInd w:val="0"/>
      <w:spacing w:before="0" w:after="20" w:line="240" w:lineRule="auto"/>
      <w:textAlignment w:val="baseline"/>
      <w:outlineLvl w:val="9"/>
    </w:pPr>
    <w:rPr>
      <w:rFonts w:ascii="Arial" w:eastAsia="黑体" w:hAnsi="ZapfHumnst BT" w:cs="Times New Roman"/>
      <w:bCs w:val="0"/>
      <w:spacing w:val="-2"/>
      <w:kern w:val="0"/>
      <w:sz w:val="22"/>
      <w:szCs w:val="20"/>
      <w:lang w:val="en-AU"/>
    </w:rPr>
  </w:style>
  <w:style w:type="paragraph" w:customStyle="1" w:styleId="aa">
    <w:name w:val="标准"/>
    <w:basedOn w:val="2"/>
    <w:rsid w:val="00467D00"/>
    <w:pPr>
      <w:widowControl/>
      <w:tabs>
        <w:tab w:val="left" w:pos="-720"/>
      </w:tabs>
      <w:suppressAutoHyphens/>
      <w:overflowPunct w:val="0"/>
      <w:autoSpaceDE w:val="0"/>
      <w:autoSpaceDN w:val="0"/>
      <w:adjustRightInd w:val="0"/>
      <w:spacing w:before="60" w:after="20" w:line="240" w:lineRule="auto"/>
      <w:textAlignment w:val="baseline"/>
      <w:outlineLvl w:val="9"/>
    </w:pPr>
    <w:rPr>
      <w:rFonts w:ascii="黑体" w:eastAsia="黑体" w:hAnsi="ZapfHumnst BT" w:cs="Times New Roman"/>
      <w:bCs w:val="0"/>
      <w:spacing w:val="-2"/>
      <w:kern w:val="1"/>
      <w:sz w:val="30"/>
      <w:szCs w:val="20"/>
      <w:lang w:val="en-AU"/>
    </w:rPr>
  </w:style>
  <w:style w:type="paragraph" w:customStyle="1" w:styleId="L2Txt">
    <w:name w:val="L2Txt"/>
    <w:basedOn w:val="L1Txt"/>
    <w:rsid w:val="00467D00"/>
    <w:pPr>
      <w:ind w:left="720"/>
    </w:pPr>
  </w:style>
  <w:style w:type="paragraph" w:customStyle="1" w:styleId="L1Txt">
    <w:name w:val="L1Txt"/>
    <w:basedOn w:val="a"/>
    <w:rsid w:val="00467D00"/>
    <w:pPr>
      <w:keepLines/>
      <w:widowControl/>
      <w:tabs>
        <w:tab w:val="left" w:pos="-720"/>
      </w:tabs>
      <w:suppressAutoHyphens/>
      <w:overflowPunct w:val="0"/>
      <w:autoSpaceDE w:val="0"/>
      <w:autoSpaceDN w:val="0"/>
      <w:adjustRightInd w:val="0"/>
      <w:spacing w:after="20"/>
      <w:textAlignment w:val="baseline"/>
    </w:pPr>
    <w:rPr>
      <w:rFonts w:ascii="Helvetica" w:eastAsia="宋体" w:hAnsi="Helvetica" w:cs="Times New Roman"/>
      <w:spacing w:val="-3"/>
      <w:kern w:val="1"/>
      <w:sz w:val="22"/>
      <w:szCs w:val="20"/>
      <w:lang w:val="en-AU"/>
    </w:rPr>
  </w:style>
  <w:style w:type="paragraph" w:customStyle="1" w:styleId="21">
    <w:name w:val="正文文本 21"/>
    <w:basedOn w:val="a"/>
    <w:rsid w:val="00467D00"/>
    <w:pPr>
      <w:keepLines/>
      <w:widowControl/>
      <w:tabs>
        <w:tab w:val="left" w:pos="-720"/>
      </w:tabs>
      <w:suppressAutoHyphens/>
      <w:overflowPunct w:val="0"/>
      <w:autoSpaceDE w:val="0"/>
      <w:autoSpaceDN w:val="0"/>
      <w:adjustRightInd w:val="0"/>
      <w:spacing w:after="20"/>
      <w:ind w:left="630"/>
      <w:jc w:val="left"/>
      <w:textAlignment w:val="baseline"/>
    </w:pPr>
    <w:rPr>
      <w:rFonts w:ascii="宋体" w:eastAsia="宋体" w:hAnsi="ZapfHumnst BT" w:cs="Times New Roman"/>
      <w:spacing w:val="-2"/>
      <w:kern w:val="22"/>
      <w:sz w:val="22"/>
      <w:szCs w:val="20"/>
      <w:lang w:val="en-AU"/>
    </w:rPr>
  </w:style>
  <w:style w:type="paragraph" w:styleId="ab">
    <w:name w:val="Body Text Indent"/>
    <w:basedOn w:val="a"/>
    <w:link w:val="Char3"/>
    <w:rsid w:val="00467D00"/>
    <w:pPr>
      <w:widowControl/>
      <w:ind w:firstLine="480"/>
      <w:jc w:val="left"/>
    </w:pPr>
    <w:rPr>
      <w:rFonts w:ascii="Times New Roman" w:eastAsia="宋体" w:hAnsi="Times New Roman" w:cs="Times New Roman"/>
      <w:kern w:val="0"/>
      <w:sz w:val="20"/>
      <w:szCs w:val="20"/>
    </w:rPr>
  </w:style>
  <w:style w:type="character" w:customStyle="1" w:styleId="Char3">
    <w:name w:val="正文文本缩进 Char"/>
    <w:basedOn w:val="a0"/>
    <w:link w:val="ab"/>
    <w:rsid w:val="00467D00"/>
    <w:rPr>
      <w:rFonts w:ascii="Times New Roman" w:eastAsia="宋体" w:hAnsi="Times New Roman" w:cs="Times New Roman"/>
      <w:kern w:val="0"/>
      <w:sz w:val="20"/>
      <w:szCs w:val="20"/>
    </w:rPr>
  </w:style>
  <w:style w:type="paragraph" w:styleId="ac">
    <w:name w:val="List Bullet"/>
    <w:basedOn w:val="a"/>
    <w:autoRedefine/>
    <w:rsid w:val="00467D00"/>
    <w:pPr>
      <w:keepLines/>
      <w:widowControl/>
      <w:tabs>
        <w:tab w:val="left" w:pos="-720"/>
      </w:tabs>
      <w:suppressAutoHyphens/>
      <w:overflowPunct w:val="0"/>
      <w:autoSpaceDE w:val="0"/>
      <w:autoSpaceDN w:val="0"/>
      <w:adjustRightInd w:val="0"/>
      <w:spacing w:after="20"/>
      <w:ind w:left="283" w:hanging="283"/>
      <w:textAlignment w:val="baseline"/>
    </w:pPr>
    <w:rPr>
      <w:rFonts w:ascii="ZapfHumnst BT" w:eastAsia="宋体" w:hAnsi="ZapfHumnst BT" w:cs="Times New Roman"/>
      <w:spacing w:val="-2"/>
      <w:kern w:val="22"/>
      <w:sz w:val="22"/>
      <w:szCs w:val="20"/>
      <w:lang w:val="en-AU"/>
    </w:rPr>
  </w:style>
  <w:style w:type="character" w:styleId="ad">
    <w:name w:val="Hyperlink"/>
    <w:basedOn w:val="a0"/>
    <w:uiPriority w:val="99"/>
    <w:rsid w:val="00467D00"/>
    <w:rPr>
      <w:color w:val="0000FF"/>
      <w:u w:val="single"/>
    </w:rPr>
  </w:style>
  <w:style w:type="paragraph" w:styleId="11">
    <w:name w:val="toc 1"/>
    <w:basedOn w:val="a"/>
    <w:next w:val="a"/>
    <w:autoRedefine/>
    <w:uiPriority w:val="39"/>
    <w:rsid w:val="00467D00"/>
    <w:pPr>
      <w:spacing w:before="120" w:after="120"/>
      <w:jc w:val="left"/>
    </w:pPr>
    <w:rPr>
      <w:rFonts w:ascii="Times New Roman" w:eastAsia="宋体" w:hAnsi="Times New Roman" w:cs="Times New Roman"/>
      <w:b/>
      <w:bCs/>
      <w:caps/>
      <w:szCs w:val="24"/>
    </w:rPr>
  </w:style>
  <w:style w:type="paragraph" w:styleId="20">
    <w:name w:val="toc 2"/>
    <w:basedOn w:val="11"/>
    <w:next w:val="a"/>
    <w:autoRedefine/>
    <w:uiPriority w:val="39"/>
    <w:rsid w:val="00467D00"/>
    <w:pPr>
      <w:spacing w:before="0" w:after="0"/>
      <w:ind w:left="210"/>
    </w:pPr>
    <w:rPr>
      <w:b w:val="0"/>
      <w:bCs w:val="0"/>
      <w:caps w:val="0"/>
      <w:smallCaps/>
    </w:rPr>
  </w:style>
  <w:style w:type="paragraph" w:styleId="30">
    <w:name w:val="toc 3"/>
    <w:basedOn w:val="20"/>
    <w:next w:val="a"/>
    <w:autoRedefine/>
    <w:uiPriority w:val="39"/>
    <w:rsid w:val="00467D00"/>
    <w:pPr>
      <w:ind w:left="420"/>
    </w:pPr>
    <w:rPr>
      <w:i/>
      <w:iCs/>
      <w:smallCaps w:val="0"/>
    </w:rPr>
  </w:style>
  <w:style w:type="paragraph" w:styleId="40">
    <w:name w:val="toc 4"/>
    <w:basedOn w:val="a"/>
    <w:next w:val="a"/>
    <w:autoRedefine/>
    <w:uiPriority w:val="39"/>
    <w:rsid w:val="00467D00"/>
    <w:pPr>
      <w:ind w:left="630"/>
      <w:jc w:val="left"/>
    </w:pPr>
    <w:rPr>
      <w:rFonts w:ascii="Times New Roman" w:eastAsia="宋体" w:hAnsi="Times New Roman" w:cs="Times New Roman"/>
      <w:szCs w:val="21"/>
    </w:rPr>
  </w:style>
  <w:style w:type="paragraph" w:styleId="50">
    <w:name w:val="toc 5"/>
    <w:basedOn w:val="a"/>
    <w:next w:val="a"/>
    <w:autoRedefine/>
    <w:uiPriority w:val="39"/>
    <w:rsid w:val="00467D00"/>
    <w:pPr>
      <w:ind w:left="840"/>
      <w:jc w:val="left"/>
    </w:pPr>
    <w:rPr>
      <w:rFonts w:ascii="Times New Roman" w:eastAsia="宋体" w:hAnsi="Times New Roman" w:cs="Times New Roman"/>
      <w:szCs w:val="21"/>
    </w:rPr>
  </w:style>
  <w:style w:type="paragraph" w:styleId="60">
    <w:name w:val="toc 6"/>
    <w:basedOn w:val="a"/>
    <w:next w:val="a"/>
    <w:autoRedefine/>
    <w:uiPriority w:val="39"/>
    <w:rsid w:val="00467D00"/>
    <w:pPr>
      <w:ind w:left="1050"/>
      <w:jc w:val="left"/>
    </w:pPr>
    <w:rPr>
      <w:rFonts w:ascii="Times New Roman" w:eastAsia="宋体" w:hAnsi="Times New Roman" w:cs="Times New Roman"/>
      <w:szCs w:val="21"/>
    </w:rPr>
  </w:style>
  <w:style w:type="paragraph" w:styleId="70">
    <w:name w:val="toc 7"/>
    <w:basedOn w:val="a"/>
    <w:next w:val="a"/>
    <w:autoRedefine/>
    <w:uiPriority w:val="39"/>
    <w:rsid w:val="00467D00"/>
    <w:pPr>
      <w:ind w:left="1260"/>
      <w:jc w:val="left"/>
    </w:pPr>
    <w:rPr>
      <w:rFonts w:ascii="Times New Roman" w:eastAsia="宋体" w:hAnsi="Times New Roman" w:cs="Times New Roman"/>
      <w:szCs w:val="21"/>
    </w:rPr>
  </w:style>
  <w:style w:type="paragraph" w:styleId="80">
    <w:name w:val="toc 8"/>
    <w:basedOn w:val="a"/>
    <w:next w:val="a"/>
    <w:autoRedefine/>
    <w:uiPriority w:val="39"/>
    <w:rsid w:val="00467D00"/>
    <w:pPr>
      <w:ind w:left="1470"/>
      <w:jc w:val="left"/>
    </w:pPr>
    <w:rPr>
      <w:rFonts w:ascii="Times New Roman" w:eastAsia="宋体" w:hAnsi="Times New Roman" w:cs="Times New Roman"/>
      <w:szCs w:val="21"/>
    </w:rPr>
  </w:style>
  <w:style w:type="paragraph" w:styleId="90">
    <w:name w:val="toc 9"/>
    <w:basedOn w:val="a"/>
    <w:next w:val="a"/>
    <w:autoRedefine/>
    <w:uiPriority w:val="39"/>
    <w:rsid w:val="00467D00"/>
    <w:pPr>
      <w:ind w:left="1680"/>
      <w:jc w:val="left"/>
    </w:pPr>
    <w:rPr>
      <w:rFonts w:ascii="Times New Roman" w:eastAsia="宋体" w:hAnsi="Times New Roman" w:cs="Times New Roman"/>
      <w:szCs w:val="21"/>
    </w:rPr>
  </w:style>
  <w:style w:type="paragraph" w:styleId="ae">
    <w:name w:val="Normal Indent"/>
    <w:aliases w:val="表正文,正文非缩进,特点,段1,标题4,正文（首行缩进两字） Char Char,ALT+Z"/>
    <w:basedOn w:val="a"/>
    <w:rsid w:val="00467D00"/>
    <w:pPr>
      <w:ind w:firstLine="420"/>
    </w:pPr>
    <w:rPr>
      <w:rFonts w:ascii="Times New Roman" w:eastAsia="宋体" w:hAnsi="Times New Roman" w:cs="Times New Roman"/>
      <w:szCs w:val="20"/>
    </w:rPr>
  </w:style>
  <w:style w:type="paragraph" w:styleId="af">
    <w:name w:val="Balloon Text"/>
    <w:basedOn w:val="a"/>
    <w:link w:val="Char4"/>
    <w:semiHidden/>
    <w:rsid w:val="00467D00"/>
    <w:rPr>
      <w:rFonts w:ascii="Times New Roman" w:eastAsia="宋体" w:hAnsi="Times New Roman" w:cs="Times New Roman"/>
      <w:sz w:val="18"/>
      <w:szCs w:val="18"/>
    </w:rPr>
  </w:style>
  <w:style w:type="character" w:customStyle="1" w:styleId="Char4">
    <w:name w:val="批注框文本 Char"/>
    <w:basedOn w:val="a0"/>
    <w:link w:val="af"/>
    <w:semiHidden/>
    <w:rsid w:val="00467D00"/>
    <w:rPr>
      <w:rFonts w:ascii="Times New Roman" w:eastAsia="宋体" w:hAnsi="Times New Roman" w:cs="Times New Roman"/>
      <w:sz w:val="18"/>
      <w:szCs w:val="18"/>
    </w:rPr>
  </w:style>
  <w:style w:type="paragraph" w:styleId="af0">
    <w:name w:val="Plain Text"/>
    <w:basedOn w:val="a"/>
    <w:link w:val="Char5"/>
    <w:uiPriority w:val="99"/>
    <w:unhideWhenUsed/>
    <w:rsid w:val="00467D00"/>
    <w:pPr>
      <w:jc w:val="left"/>
    </w:pPr>
    <w:rPr>
      <w:rFonts w:ascii="Calibri" w:eastAsia="宋体" w:hAnsi="Courier New" w:cs="Courier New"/>
      <w:szCs w:val="21"/>
    </w:rPr>
  </w:style>
  <w:style w:type="character" w:customStyle="1" w:styleId="Char5">
    <w:name w:val="纯文本 Char"/>
    <w:basedOn w:val="a0"/>
    <w:link w:val="af0"/>
    <w:uiPriority w:val="99"/>
    <w:rsid w:val="00467D00"/>
    <w:rPr>
      <w:rFonts w:ascii="Calibri" w:eastAsia="宋体" w:hAnsi="Courier New" w:cs="Courier New"/>
      <w:szCs w:val="21"/>
    </w:rPr>
  </w:style>
  <w:style w:type="character" w:styleId="af1">
    <w:name w:val="annotation reference"/>
    <w:basedOn w:val="a0"/>
    <w:rsid w:val="00467D00"/>
    <w:rPr>
      <w:sz w:val="21"/>
      <w:szCs w:val="21"/>
    </w:rPr>
  </w:style>
  <w:style w:type="paragraph" w:styleId="af2">
    <w:name w:val="annotation text"/>
    <w:basedOn w:val="a"/>
    <w:link w:val="Char6"/>
    <w:rsid w:val="00467D00"/>
    <w:pPr>
      <w:jc w:val="left"/>
    </w:pPr>
    <w:rPr>
      <w:rFonts w:ascii="Times New Roman" w:eastAsia="宋体" w:hAnsi="Times New Roman" w:cs="Times New Roman"/>
      <w:szCs w:val="24"/>
    </w:rPr>
  </w:style>
  <w:style w:type="character" w:customStyle="1" w:styleId="Char6">
    <w:name w:val="批注文字 Char"/>
    <w:basedOn w:val="a0"/>
    <w:link w:val="af2"/>
    <w:rsid w:val="00467D00"/>
    <w:rPr>
      <w:rFonts w:ascii="Times New Roman" w:eastAsia="宋体" w:hAnsi="Times New Roman" w:cs="Times New Roman"/>
      <w:szCs w:val="24"/>
    </w:rPr>
  </w:style>
  <w:style w:type="paragraph" w:styleId="af3">
    <w:name w:val="annotation subject"/>
    <w:basedOn w:val="af2"/>
    <w:next w:val="af2"/>
    <w:link w:val="Char7"/>
    <w:rsid w:val="00467D00"/>
    <w:rPr>
      <w:b/>
      <w:bCs/>
    </w:rPr>
  </w:style>
  <w:style w:type="character" w:customStyle="1" w:styleId="Char7">
    <w:name w:val="批注主题 Char"/>
    <w:basedOn w:val="Char6"/>
    <w:link w:val="af3"/>
    <w:rsid w:val="00467D00"/>
    <w:rPr>
      <w:b/>
      <w:bCs/>
    </w:rPr>
  </w:style>
  <w:style w:type="paragraph" w:customStyle="1" w:styleId="Default">
    <w:name w:val="Default"/>
    <w:rsid w:val="00467D00"/>
    <w:pPr>
      <w:widowControl w:val="0"/>
      <w:autoSpaceDE w:val="0"/>
      <w:autoSpaceDN w:val="0"/>
      <w:adjustRightInd w:val="0"/>
    </w:pPr>
    <w:rPr>
      <w:rFonts w:ascii="Times New Roman" w:eastAsia="宋体" w:hAnsi="Times New Roman" w:cs="Times New Roman"/>
      <w:color w:val="000000"/>
      <w:kern w:val="0"/>
      <w:sz w:val="24"/>
      <w:szCs w:val="24"/>
    </w:rPr>
  </w:style>
  <w:style w:type="table" w:customStyle="1" w:styleId="-11">
    <w:name w:val="浅色网格 - 强调文字颜色 11"/>
    <w:basedOn w:val="a1"/>
    <w:uiPriority w:val="62"/>
    <w:rsid w:val="00C33D2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110">
    <w:name w:val="浅色网格 - 强调文字颜色 11"/>
    <w:basedOn w:val="a1"/>
    <w:next w:val="-11"/>
    <w:uiPriority w:val="62"/>
    <w:rsid w:val="00C33D2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af4">
    <w:name w:val="No Spacing"/>
    <w:link w:val="Char8"/>
    <w:uiPriority w:val="1"/>
    <w:qFormat/>
    <w:rsid w:val="002D19A3"/>
    <w:rPr>
      <w:kern w:val="0"/>
      <w:sz w:val="22"/>
    </w:rPr>
  </w:style>
  <w:style w:type="character" w:customStyle="1" w:styleId="Char8">
    <w:name w:val="无间隔 Char"/>
    <w:basedOn w:val="a0"/>
    <w:link w:val="af4"/>
    <w:uiPriority w:val="1"/>
    <w:rsid w:val="002D19A3"/>
    <w:rPr>
      <w:kern w:val="0"/>
      <w:sz w:val="22"/>
    </w:rPr>
  </w:style>
  <w:style w:type="character" w:customStyle="1" w:styleId="shorttext">
    <w:name w:val="short_text"/>
    <w:basedOn w:val="a0"/>
    <w:rsid w:val="00BB5271"/>
  </w:style>
  <w:style w:type="character" w:customStyle="1" w:styleId="hps">
    <w:name w:val="hps"/>
    <w:basedOn w:val="a0"/>
    <w:rsid w:val="006B2795"/>
  </w:style>
</w:styles>
</file>

<file path=word/webSettings.xml><?xml version="1.0" encoding="utf-8"?>
<w:webSettings xmlns:r="http://schemas.openxmlformats.org/officeDocument/2006/relationships" xmlns:w="http://schemas.openxmlformats.org/wordprocessingml/2006/main">
  <w:divs>
    <w:div w:id="13967591">
      <w:bodyDiv w:val="1"/>
      <w:marLeft w:val="0"/>
      <w:marRight w:val="0"/>
      <w:marTop w:val="0"/>
      <w:marBottom w:val="0"/>
      <w:divBdr>
        <w:top w:val="none" w:sz="0" w:space="0" w:color="auto"/>
        <w:left w:val="none" w:sz="0" w:space="0" w:color="auto"/>
        <w:bottom w:val="none" w:sz="0" w:space="0" w:color="auto"/>
        <w:right w:val="none" w:sz="0" w:space="0" w:color="auto"/>
      </w:divBdr>
      <w:divsChild>
        <w:div w:id="822089359">
          <w:marLeft w:val="0"/>
          <w:marRight w:val="0"/>
          <w:marTop w:val="0"/>
          <w:marBottom w:val="0"/>
          <w:divBdr>
            <w:top w:val="none" w:sz="0" w:space="0" w:color="auto"/>
            <w:left w:val="none" w:sz="0" w:space="0" w:color="auto"/>
            <w:bottom w:val="none" w:sz="0" w:space="0" w:color="auto"/>
            <w:right w:val="none" w:sz="0" w:space="0" w:color="auto"/>
          </w:divBdr>
          <w:divsChild>
            <w:div w:id="1163743959">
              <w:marLeft w:val="0"/>
              <w:marRight w:val="0"/>
              <w:marTop w:val="0"/>
              <w:marBottom w:val="0"/>
              <w:divBdr>
                <w:top w:val="none" w:sz="0" w:space="0" w:color="auto"/>
                <w:left w:val="none" w:sz="0" w:space="0" w:color="auto"/>
                <w:bottom w:val="none" w:sz="0" w:space="0" w:color="auto"/>
                <w:right w:val="none" w:sz="0" w:space="0" w:color="auto"/>
              </w:divBdr>
              <w:divsChild>
                <w:div w:id="337969487">
                  <w:marLeft w:val="0"/>
                  <w:marRight w:val="0"/>
                  <w:marTop w:val="0"/>
                  <w:marBottom w:val="0"/>
                  <w:divBdr>
                    <w:top w:val="none" w:sz="0" w:space="0" w:color="auto"/>
                    <w:left w:val="none" w:sz="0" w:space="0" w:color="auto"/>
                    <w:bottom w:val="none" w:sz="0" w:space="0" w:color="auto"/>
                    <w:right w:val="none" w:sz="0" w:space="0" w:color="auto"/>
                  </w:divBdr>
                  <w:divsChild>
                    <w:div w:id="22092856">
                      <w:marLeft w:val="0"/>
                      <w:marRight w:val="0"/>
                      <w:marTop w:val="0"/>
                      <w:marBottom w:val="0"/>
                      <w:divBdr>
                        <w:top w:val="none" w:sz="0" w:space="0" w:color="auto"/>
                        <w:left w:val="none" w:sz="0" w:space="0" w:color="auto"/>
                        <w:bottom w:val="none" w:sz="0" w:space="0" w:color="auto"/>
                        <w:right w:val="none" w:sz="0" w:space="0" w:color="auto"/>
                      </w:divBdr>
                      <w:divsChild>
                        <w:div w:id="800001512">
                          <w:marLeft w:val="0"/>
                          <w:marRight w:val="0"/>
                          <w:marTop w:val="0"/>
                          <w:marBottom w:val="0"/>
                          <w:divBdr>
                            <w:top w:val="none" w:sz="0" w:space="0" w:color="auto"/>
                            <w:left w:val="none" w:sz="0" w:space="0" w:color="auto"/>
                            <w:bottom w:val="none" w:sz="0" w:space="0" w:color="auto"/>
                            <w:right w:val="none" w:sz="0" w:space="0" w:color="auto"/>
                          </w:divBdr>
                          <w:divsChild>
                            <w:div w:id="1878197209">
                              <w:marLeft w:val="0"/>
                              <w:marRight w:val="0"/>
                              <w:marTop w:val="0"/>
                              <w:marBottom w:val="0"/>
                              <w:divBdr>
                                <w:top w:val="none" w:sz="0" w:space="0" w:color="auto"/>
                                <w:left w:val="none" w:sz="0" w:space="0" w:color="auto"/>
                                <w:bottom w:val="none" w:sz="0" w:space="0" w:color="auto"/>
                                <w:right w:val="none" w:sz="0" w:space="0" w:color="auto"/>
                              </w:divBdr>
                              <w:divsChild>
                                <w:div w:id="183634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60354">
      <w:bodyDiv w:val="1"/>
      <w:marLeft w:val="0"/>
      <w:marRight w:val="0"/>
      <w:marTop w:val="0"/>
      <w:marBottom w:val="0"/>
      <w:divBdr>
        <w:top w:val="none" w:sz="0" w:space="0" w:color="auto"/>
        <w:left w:val="none" w:sz="0" w:space="0" w:color="auto"/>
        <w:bottom w:val="none" w:sz="0" w:space="0" w:color="auto"/>
        <w:right w:val="none" w:sz="0" w:space="0" w:color="auto"/>
      </w:divBdr>
      <w:divsChild>
        <w:div w:id="1472940361">
          <w:marLeft w:val="0"/>
          <w:marRight w:val="0"/>
          <w:marTop w:val="0"/>
          <w:marBottom w:val="0"/>
          <w:divBdr>
            <w:top w:val="none" w:sz="0" w:space="0" w:color="auto"/>
            <w:left w:val="none" w:sz="0" w:space="0" w:color="auto"/>
            <w:bottom w:val="none" w:sz="0" w:space="0" w:color="auto"/>
            <w:right w:val="none" w:sz="0" w:space="0" w:color="auto"/>
          </w:divBdr>
          <w:divsChild>
            <w:div w:id="1252397026">
              <w:marLeft w:val="0"/>
              <w:marRight w:val="0"/>
              <w:marTop w:val="0"/>
              <w:marBottom w:val="0"/>
              <w:divBdr>
                <w:top w:val="none" w:sz="0" w:space="0" w:color="auto"/>
                <w:left w:val="none" w:sz="0" w:space="0" w:color="auto"/>
                <w:bottom w:val="none" w:sz="0" w:space="0" w:color="auto"/>
                <w:right w:val="none" w:sz="0" w:space="0" w:color="auto"/>
              </w:divBdr>
              <w:divsChild>
                <w:div w:id="795639755">
                  <w:marLeft w:val="0"/>
                  <w:marRight w:val="0"/>
                  <w:marTop w:val="0"/>
                  <w:marBottom w:val="0"/>
                  <w:divBdr>
                    <w:top w:val="none" w:sz="0" w:space="0" w:color="auto"/>
                    <w:left w:val="none" w:sz="0" w:space="0" w:color="auto"/>
                    <w:bottom w:val="none" w:sz="0" w:space="0" w:color="auto"/>
                    <w:right w:val="none" w:sz="0" w:space="0" w:color="auto"/>
                  </w:divBdr>
                  <w:divsChild>
                    <w:div w:id="1818837231">
                      <w:marLeft w:val="0"/>
                      <w:marRight w:val="0"/>
                      <w:marTop w:val="0"/>
                      <w:marBottom w:val="0"/>
                      <w:divBdr>
                        <w:top w:val="none" w:sz="0" w:space="0" w:color="auto"/>
                        <w:left w:val="none" w:sz="0" w:space="0" w:color="auto"/>
                        <w:bottom w:val="none" w:sz="0" w:space="0" w:color="auto"/>
                        <w:right w:val="none" w:sz="0" w:space="0" w:color="auto"/>
                      </w:divBdr>
                      <w:divsChild>
                        <w:div w:id="1717705532">
                          <w:marLeft w:val="0"/>
                          <w:marRight w:val="0"/>
                          <w:marTop w:val="0"/>
                          <w:marBottom w:val="0"/>
                          <w:divBdr>
                            <w:top w:val="none" w:sz="0" w:space="0" w:color="auto"/>
                            <w:left w:val="none" w:sz="0" w:space="0" w:color="auto"/>
                            <w:bottom w:val="none" w:sz="0" w:space="0" w:color="auto"/>
                            <w:right w:val="none" w:sz="0" w:space="0" w:color="auto"/>
                          </w:divBdr>
                          <w:divsChild>
                            <w:div w:id="785465651">
                              <w:marLeft w:val="0"/>
                              <w:marRight w:val="0"/>
                              <w:marTop w:val="0"/>
                              <w:marBottom w:val="0"/>
                              <w:divBdr>
                                <w:top w:val="none" w:sz="0" w:space="0" w:color="auto"/>
                                <w:left w:val="none" w:sz="0" w:space="0" w:color="auto"/>
                                <w:bottom w:val="none" w:sz="0" w:space="0" w:color="auto"/>
                                <w:right w:val="none" w:sz="0" w:space="0" w:color="auto"/>
                              </w:divBdr>
                              <w:divsChild>
                                <w:div w:id="32132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574325">
      <w:bodyDiv w:val="1"/>
      <w:marLeft w:val="0"/>
      <w:marRight w:val="0"/>
      <w:marTop w:val="0"/>
      <w:marBottom w:val="0"/>
      <w:divBdr>
        <w:top w:val="none" w:sz="0" w:space="0" w:color="auto"/>
        <w:left w:val="none" w:sz="0" w:space="0" w:color="auto"/>
        <w:bottom w:val="none" w:sz="0" w:space="0" w:color="auto"/>
        <w:right w:val="none" w:sz="0" w:space="0" w:color="auto"/>
      </w:divBdr>
      <w:divsChild>
        <w:div w:id="245581218">
          <w:marLeft w:val="0"/>
          <w:marRight w:val="0"/>
          <w:marTop w:val="0"/>
          <w:marBottom w:val="0"/>
          <w:divBdr>
            <w:top w:val="none" w:sz="0" w:space="0" w:color="auto"/>
            <w:left w:val="none" w:sz="0" w:space="0" w:color="auto"/>
            <w:bottom w:val="none" w:sz="0" w:space="0" w:color="auto"/>
            <w:right w:val="none" w:sz="0" w:space="0" w:color="auto"/>
          </w:divBdr>
          <w:divsChild>
            <w:div w:id="831337406">
              <w:marLeft w:val="0"/>
              <w:marRight w:val="0"/>
              <w:marTop w:val="0"/>
              <w:marBottom w:val="0"/>
              <w:divBdr>
                <w:top w:val="none" w:sz="0" w:space="0" w:color="auto"/>
                <w:left w:val="none" w:sz="0" w:space="0" w:color="auto"/>
                <w:bottom w:val="none" w:sz="0" w:space="0" w:color="auto"/>
                <w:right w:val="none" w:sz="0" w:space="0" w:color="auto"/>
              </w:divBdr>
              <w:divsChild>
                <w:div w:id="1150900295">
                  <w:marLeft w:val="0"/>
                  <w:marRight w:val="0"/>
                  <w:marTop w:val="0"/>
                  <w:marBottom w:val="0"/>
                  <w:divBdr>
                    <w:top w:val="none" w:sz="0" w:space="0" w:color="auto"/>
                    <w:left w:val="none" w:sz="0" w:space="0" w:color="auto"/>
                    <w:bottom w:val="none" w:sz="0" w:space="0" w:color="auto"/>
                    <w:right w:val="none" w:sz="0" w:space="0" w:color="auto"/>
                  </w:divBdr>
                  <w:divsChild>
                    <w:div w:id="1934582719">
                      <w:marLeft w:val="0"/>
                      <w:marRight w:val="0"/>
                      <w:marTop w:val="0"/>
                      <w:marBottom w:val="0"/>
                      <w:divBdr>
                        <w:top w:val="none" w:sz="0" w:space="0" w:color="auto"/>
                        <w:left w:val="none" w:sz="0" w:space="0" w:color="auto"/>
                        <w:bottom w:val="none" w:sz="0" w:space="0" w:color="auto"/>
                        <w:right w:val="none" w:sz="0" w:space="0" w:color="auto"/>
                      </w:divBdr>
                      <w:divsChild>
                        <w:div w:id="1170096456">
                          <w:marLeft w:val="0"/>
                          <w:marRight w:val="0"/>
                          <w:marTop w:val="0"/>
                          <w:marBottom w:val="0"/>
                          <w:divBdr>
                            <w:top w:val="none" w:sz="0" w:space="0" w:color="auto"/>
                            <w:left w:val="none" w:sz="0" w:space="0" w:color="auto"/>
                            <w:bottom w:val="none" w:sz="0" w:space="0" w:color="auto"/>
                            <w:right w:val="none" w:sz="0" w:space="0" w:color="auto"/>
                          </w:divBdr>
                          <w:divsChild>
                            <w:div w:id="2024240875">
                              <w:marLeft w:val="0"/>
                              <w:marRight w:val="0"/>
                              <w:marTop w:val="0"/>
                              <w:marBottom w:val="0"/>
                              <w:divBdr>
                                <w:top w:val="none" w:sz="0" w:space="0" w:color="auto"/>
                                <w:left w:val="none" w:sz="0" w:space="0" w:color="auto"/>
                                <w:bottom w:val="none" w:sz="0" w:space="0" w:color="auto"/>
                                <w:right w:val="none" w:sz="0" w:space="0" w:color="auto"/>
                              </w:divBdr>
                              <w:divsChild>
                                <w:div w:id="129370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716348">
      <w:bodyDiv w:val="1"/>
      <w:marLeft w:val="0"/>
      <w:marRight w:val="0"/>
      <w:marTop w:val="0"/>
      <w:marBottom w:val="0"/>
      <w:divBdr>
        <w:top w:val="none" w:sz="0" w:space="0" w:color="auto"/>
        <w:left w:val="none" w:sz="0" w:space="0" w:color="auto"/>
        <w:bottom w:val="none" w:sz="0" w:space="0" w:color="auto"/>
        <w:right w:val="none" w:sz="0" w:space="0" w:color="auto"/>
      </w:divBdr>
    </w:div>
    <w:div w:id="66611380">
      <w:bodyDiv w:val="1"/>
      <w:marLeft w:val="0"/>
      <w:marRight w:val="0"/>
      <w:marTop w:val="0"/>
      <w:marBottom w:val="0"/>
      <w:divBdr>
        <w:top w:val="none" w:sz="0" w:space="0" w:color="auto"/>
        <w:left w:val="none" w:sz="0" w:space="0" w:color="auto"/>
        <w:bottom w:val="none" w:sz="0" w:space="0" w:color="auto"/>
        <w:right w:val="none" w:sz="0" w:space="0" w:color="auto"/>
      </w:divBdr>
      <w:divsChild>
        <w:div w:id="2027098677">
          <w:marLeft w:val="0"/>
          <w:marRight w:val="0"/>
          <w:marTop w:val="0"/>
          <w:marBottom w:val="0"/>
          <w:divBdr>
            <w:top w:val="none" w:sz="0" w:space="0" w:color="auto"/>
            <w:left w:val="none" w:sz="0" w:space="0" w:color="auto"/>
            <w:bottom w:val="none" w:sz="0" w:space="0" w:color="auto"/>
            <w:right w:val="none" w:sz="0" w:space="0" w:color="auto"/>
          </w:divBdr>
        </w:div>
      </w:divsChild>
    </w:div>
    <w:div w:id="94903519">
      <w:bodyDiv w:val="1"/>
      <w:marLeft w:val="0"/>
      <w:marRight w:val="0"/>
      <w:marTop w:val="0"/>
      <w:marBottom w:val="0"/>
      <w:divBdr>
        <w:top w:val="none" w:sz="0" w:space="0" w:color="auto"/>
        <w:left w:val="none" w:sz="0" w:space="0" w:color="auto"/>
        <w:bottom w:val="none" w:sz="0" w:space="0" w:color="auto"/>
        <w:right w:val="none" w:sz="0" w:space="0" w:color="auto"/>
      </w:divBdr>
      <w:divsChild>
        <w:div w:id="606233784">
          <w:marLeft w:val="0"/>
          <w:marRight w:val="0"/>
          <w:marTop w:val="0"/>
          <w:marBottom w:val="0"/>
          <w:divBdr>
            <w:top w:val="none" w:sz="0" w:space="0" w:color="auto"/>
            <w:left w:val="none" w:sz="0" w:space="0" w:color="auto"/>
            <w:bottom w:val="none" w:sz="0" w:space="0" w:color="auto"/>
            <w:right w:val="none" w:sz="0" w:space="0" w:color="auto"/>
          </w:divBdr>
        </w:div>
      </w:divsChild>
    </w:div>
    <w:div w:id="141120956">
      <w:bodyDiv w:val="1"/>
      <w:marLeft w:val="0"/>
      <w:marRight w:val="0"/>
      <w:marTop w:val="0"/>
      <w:marBottom w:val="0"/>
      <w:divBdr>
        <w:top w:val="none" w:sz="0" w:space="0" w:color="auto"/>
        <w:left w:val="none" w:sz="0" w:space="0" w:color="auto"/>
        <w:bottom w:val="none" w:sz="0" w:space="0" w:color="auto"/>
        <w:right w:val="none" w:sz="0" w:space="0" w:color="auto"/>
      </w:divBdr>
      <w:divsChild>
        <w:div w:id="1192455406">
          <w:marLeft w:val="0"/>
          <w:marRight w:val="0"/>
          <w:marTop w:val="0"/>
          <w:marBottom w:val="0"/>
          <w:divBdr>
            <w:top w:val="none" w:sz="0" w:space="0" w:color="auto"/>
            <w:left w:val="none" w:sz="0" w:space="0" w:color="auto"/>
            <w:bottom w:val="none" w:sz="0" w:space="0" w:color="auto"/>
            <w:right w:val="none" w:sz="0" w:space="0" w:color="auto"/>
          </w:divBdr>
        </w:div>
      </w:divsChild>
    </w:div>
    <w:div w:id="173543108">
      <w:bodyDiv w:val="1"/>
      <w:marLeft w:val="0"/>
      <w:marRight w:val="0"/>
      <w:marTop w:val="0"/>
      <w:marBottom w:val="0"/>
      <w:divBdr>
        <w:top w:val="none" w:sz="0" w:space="0" w:color="auto"/>
        <w:left w:val="none" w:sz="0" w:space="0" w:color="auto"/>
        <w:bottom w:val="none" w:sz="0" w:space="0" w:color="auto"/>
        <w:right w:val="none" w:sz="0" w:space="0" w:color="auto"/>
      </w:divBdr>
      <w:divsChild>
        <w:div w:id="906959207">
          <w:marLeft w:val="0"/>
          <w:marRight w:val="0"/>
          <w:marTop w:val="0"/>
          <w:marBottom w:val="0"/>
          <w:divBdr>
            <w:top w:val="none" w:sz="0" w:space="0" w:color="auto"/>
            <w:left w:val="none" w:sz="0" w:space="0" w:color="auto"/>
            <w:bottom w:val="none" w:sz="0" w:space="0" w:color="auto"/>
            <w:right w:val="none" w:sz="0" w:space="0" w:color="auto"/>
          </w:divBdr>
          <w:divsChild>
            <w:div w:id="637879008">
              <w:marLeft w:val="0"/>
              <w:marRight w:val="0"/>
              <w:marTop w:val="0"/>
              <w:marBottom w:val="0"/>
              <w:divBdr>
                <w:top w:val="none" w:sz="0" w:space="0" w:color="auto"/>
                <w:left w:val="none" w:sz="0" w:space="0" w:color="auto"/>
                <w:bottom w:val="none" w:sz="0" w:space="0" w:color="auto"/>
                <w:right w:val="none" w:sz="0" w:space="0" w:color="auto"/>
              </w:divBdr>
              <w:divsChild>
                <w:div w:id="1271280114">
                  <w:marLeft w:val="0"/>
                  <w:marRight w:val="0"/>
                  <w:marTop w:val="0"/>
                  <w:marBottom w:val="0"/>
                  <w:divBdr>
                    <w:top w:val="none" w:sz="0" w:space="0" w:color="auto"/>
                    <w:left w:val="none" w:sz="0" w:space="0" w:color="auto"/>
                    <w:bottom w:val="none" w:sz="0" w:space="0" w:color="auto"/>
                    <w:right w:val="none" w:sz="0" w:space="0" w:color="auto"/>
                  </w:divBdr>
                  <w:divsChild>
                    <w:div w:id="1523279100">
                      <w:marLeft w:val="0"/>
                      <w:marRight w:val="0"/>
                      <w:marTop w:val="0"/>
                      <w:marBottom w:val="0"/>
                      <w:divBdr>
                        <w:top w:val="none" w:sz="0" w:space="0" w:color="auto"/>
                        <w:left w:val="none" w:sz="0" w:space="0" w:color="auto"/>
                        <w:bottom w:val="none" w:sz="0" w:space="0" w:color="auto"/>
                        <w:right w:val="none" w:sz="0" w:space="0" w:color="auto"/>
                      </w:divBdr>
                      <w:divsChild>
                        <w:div w:id="1785423785">
                          <w:marLeft w:val="0"/>
                          <w:marRight w:val="0"/>
                          <w:marTop w:val="0"/>
                          <w:marBottom w:val="0"/>
                          <w:divBdr>
                            <w:top w:val="none" w:sz="0" w:space="0" w:color="auto"/>
                            <w:left w:val="none" w:sz="0" w:space="0" w:color="auto"/>
                            <w:bottom w:val="none" w:sz="0" w:space="0" w:color="auto"/>
                            <w:right w:val="none" w:sz="0" w:space="0" w:color="auto"/>
                          </w:divBdr>
                          <w:divsChild>
                            <w:div w:id="27805113">
                              <w:marLeft w:val="0"/>
                              <w:marRight w:val="0"/>
                              <w:marTop w:val="0"/>
                              <w:marBottom w:val="0"/>
                              <w:divBdr>
                                <w:top w:val="none" w:sz="0" w:space="0" w:color="auto"/>
                                <w:left w:val="none" w:sz="0" w:space="0" w:color="auto"/>
                                <w:bottom w:val="none" w:sz="0" w:space="0" w:color="auto"/>
                                <w:right w:val="none" w:sz="0" w:space="0" w:color="auto"/>
                              </w:divBdr>
                              <w:divsChild>
                                <w:div w:id="9566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9050731">
      <w:bodyDiv w:val="1"/>
      <w:marLeft w:val="0"/>
      <w:marRight w:val="0"/>
      <w:marTop w:val="0"/>
      <w:marBottom w:val="0"/>
      <w:divBdr>
        <w:top w:val="none" w:sz="0" w:space="0" w:color="auto"/>
        <w:left w:val="none" w:sz="0" w:space="0" w:color="auto"/>
        <w:bottom w:val="none" w:sz="0" w:space="0" w:color="auto"/>
        <w:right w:val="none" w:sz="0" w:space="0" w:color="auto"/>
      </w:divBdr>
      <w:divsChild>
        <w:div w:id="1166745079">
          <w:marLeft w:val="0"/>
          <w:marRight w:val="0"/>
          <w:marTop w:val="0"/>
          <w:marBottom w:val="0"/>
          <w:divBdr>
            <w:top w:val="none" w:sz="0" w:space="0" w:color="auto"/>
            <w:left w:val="none" w:sz="0" w:space="0" w:color="auto"/>
            <w:bottom w:val="none" w:sz="0" w:space="0" w:color="auto"/>
            <w:right w:val="none" w:sz="0" w:space="0" w:color="auto"/>
          </w:divBdr>
          <w:divsChild>
            <w:div w:id="1111819893">
              <w:marLeft w:val="0"/>
              <w:marRight w:val="0"/>
              <w:marTop w:val="0"/>
              <w:marBottom w:val="0"/>
              <w:divBdr>
                <w:top w:val="none" w:sz="0" w:space="0" w:color="auto"/>
                <w:left w:val="none" w:sz="0" w:space="0" w:color="auto"/>
                <w:bottom w:val="none" w:sz="0" w:space="0" w:color="auto"/>
                <w:right w:val="none" w:sz="0" w:space="0" w:color="auto"/>
              </w:divBdr>
              <w:divsChild>
                <w:div w:id="1188710817">
                  <w:marLeft w:val="0"/>
                  <w:marRight w:val="0"/>
                  <w:marTop w:val="0"/>
                  <w:marBottom w:val="0"/>
                  <w:divBdr>
                    <w:top w:val="none" w:sz="0" w:space="0" w:color="auto"/>
                    <w:left w:val="none" w:sz="0" w:space="0" w:color="auto"/>
                    <w:bottom w:val="none" w:sz="0" w:space="0" w:color="auto"/>
                    <w:right w:val="none" w:sz="0" w:space="0" w:color="auto"/>
                  </w:divBdr>
                  <w:divsChild>
                    <w:div w:id="523985999">
                      <w:marLeft w:val="0"/>
                      <w:marRight w:val="0"/>
                      <w:marTop w:val="0"/>
                      <w:marBottom w:val="0"/>
                      <w:divBdr>
                        <w:top w:val="none" w:sz="0" w:space="0" w:color="auto"/>
                        <w:left w:val="none" w:sz="0" w:space="0" w:color="auto"/>
                        <w:bottom w:val="none" w:sz="0" w:space="0" w:color="auto"/>
                        <w:right w:val="none" w:sz="0" w:space="0" w:color="auto"/>
                      </w:divBdr>
                      <w:divsChild>
                        <w:div w:id="945387049">
                          <w:marLeft w:val="0"/>
                          <w:marRight w:val="0"/>
                          <w:marTop w:val="0"/>
                          <w:marBottom w:val="0"/>
                          <w:divBdr>
                            <w:top w:val="none" w:sz="0" w:space="0" w:color="auto"/>
                            <w:left w:val="none" w:sz="0" w:space="0" w:color="auto"/>
                            <w:bottom w:val="none" w:sz="0" w:space="0" w:color="auto"/>
                            <w:right w:val="none" w:sz="0" w:space="0" w:color="auto"/>
                          </w:divBdr>
                          <w:divsChild>
                            <w:div w:id="1199902032">
                              <w:marLeft w:val="0"/>
                              <w:marRight w:val="0"/>
                              <w:marTop w:val="0"/>
                              <w:marBottom w:val="0"/>
                              <w:divBdr>
                                <w:top w:val="none" w:sz="0" w:space="0" w:color="auto"/>
                                <w:left w:val="none" w:sz="0" w:space="0" w:color="auto"/>
                                <w:bottom w:val="none" w:sz="0" w:space="0" w:color="auto"/>
                                <w:right w:val="none" w:sz="0" w:space="0" w:color="auto"/>
                              </w:divBdr>
                              <w:divsChild>
                                <w:div w:id="163259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3845893">
      <w:bodyDiv w:val="1"/>
      <w:marLeft w:val="0"/>
      <w:marRight w:val="0"/>
      <w:marTop w:val="0"/>
      <w:marBottom w:val="0"/>
      <w:divBdr>
        <w:top w:val="none" w:sz="0" w:space="0" w:color="auto"/>
        <w:left w:val="none" w:sz="0" w:space="0" w:color="auto"/>
        <w:bottom w:val="none" w:sz="0" w:space="0" w:color="auto"/>
        <w:right w:val="none" w:sz="0" w:space="0" w:color="auto"/>
      </w:divBdr>
      <w:divsChild>
        <w:div w:id="1657801666">
          <w:marLeft w:val="0"/>
          <w:marRight w:val="0"/>
          <w:marTop w:val="0"/>
          <w:marBottom w:val="0"/>
          <w:divBdr>
            <w:top w:val="none" w:sz="0" w:space="0" w:color="auto"/>
            <w:left w:val="none" w:sz="0" w:space="0" w:color="auto"/>
            <w:bottom w:val="none" w:sz="0" w:space="0" w:color="auto"/>
            <w:right w:val="none" w:sz="0" w:space="0" w:color="auto"/>
          </w:divBdr>
          <w:divsChild>
            <w:div w:id="1930890584">
              <w:marLeft w:val="0"/>
              <w:marRight w:val="0"/>
              <w:marTop w:val="0"/>
              <w:marBottom w:val="0"/>
              <w:divBdr>
                <w:top w:val="none" w:sz="0" w:space="0" w:color="auto"/>
                <w:left w:val="none" w:sz="0" w:space="0" w:color="auto"/>
                <w:bottom w:val="none" w:sz="0" w:space="0" w:color="auto"/>
                <w:right w:val="none" w:sz="0" w:space="0" w:color="auto"/>
              </w:divBdr>
              <w:divsChild>
                <w:div w:id="1940867654">
                  <w:marLeft w:val="0"/>
                  <w:marRight w:val="0"/>
                  <w:marTop w:val="0"/>
                  <w:marBottom w:val="0"/>
                  <w:divBdr>
                    <w:top w:val="none" w:sz="0" w:space="0" w:color="auto"/>
                    <w:left w:val="none" w:sz="0" w:space="0" w:color="auto"/>
                    <w:bottom w:val="none" w:sz="0" w:space="0" w:color="auto"/>
                    <w:right w:val="none" w:sz="0" w:space="0" w:color="auto"/>
                  </w:divBdr>
                  <w:divsChild>
                    <w:div w:id="947394444">
                      <w:marLeft w:val="0"/>
                      <w:marRight w:val="0"/>
                      <w:marTop w:val="0"/>
                      <w:marBottom w:val="0"/>
                      <w:divBdr>
                        <w:top w:val="none" w:sz="0" w:space="0" w:color="auto"/>
                        <w:left w:val="none" w:sz="0" w:space="0" w:color="auto"/>
                        <w:bottom w:val="none" w:sz="0" w:space="0" w:color="auto"/>
                        <w:right w:val="none" w:sz="0" w:space="0" w:color="auto"/>
                      </w:divBdr>
                      <w:divsChild>
                        <w:div w:id="1983458859">
                          <w:marLeft w:val="0"/>
                          <w:marRight w:val="0"/>
                          <w:marTop w:val="0"/>
                          <w:marBottom w:val="0"/>
                          <w:divBdr>
                            <w:top w:val="none" w:sz="0" w:space="0" w:color="auto"/>
                            <w:left w:val="none" w:sz="0" w:space="0" w:color="auto"/>
                            <w:bottom w:val="none" w:sz="0" w:space="0" w:color="auto"/>
                            <w:right w:val="none" w:sz="0" w:space="0" w:color="auto"/>
                          </w:divBdr>
                          <w:divsChild>
                            <w:div w:id="1303733051">
                              <w:marLeft w:val="0"/>
                              <w:marRight w:val="0"/>
                              <w:marTop w:val="0"/>
                              <w:marBottom w:val="0"/>
                              <w:divBdr>
                                <w:top w:val="none" w:sz="0" w:space="0" w:color="auto"/>
                                <w:left w:val="none" w:sz="0" w:space="0" w:color="auto"/>
                                <w:bottom w:val="none" w:sz="0" w:space="0" w:color="auto"/>
                                <w:right w:val="none" w:sz="0" w:space="0" w:color="auto"/>
                              </w:divBdr>
                              <w:divsChild>
                                <w:div w:id="143270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9089453">
      <w:bodyDiv w:val="1"/>
      <w:marLeft w:val="0"/>
      <w:marRight w:val="0"/>
      <w:marTop w:val="0"/>
      <w:marBottom w:val="0"/>
      <w:divBdr>
        <w:top w:val="none" w:sz="0" w:space="0" w:color="auto"/>
        <w:left w:val="none" w:sz="0" w:space="0" w:color="auto"/>
        <w:bottom w:val="none" w:sz="0" w:space="0" w:color="auto"/>
        <w:right w:val="none" w:sz="0" w:space="0" w:color="auto"/>
      </w:divBdr>
      <w:divsChild>
        <w:div w:id="508645953">
          <w:marLeft w:val="0"/>
          <w:marRight w:val="0"/>
          <w:marTop w:val="0"/>
          <w:marBottom w:val="0"/>
          <w:divBdr>
            <w:top w:val="none" w:sz="0" w:space="0" w:color="auto"/>
            <w:left w:val="none" w:sz="0" w:space="0" w:color="auto"/>
            <w:bottom w:val="none" w:sz="0" w:space="0" w:color="auto"/>
            <w:right w:val="none" w:sz="0" w:space="0" w:color="auto"/>
          </w:divBdr>
          <w:divsChild>
            <w:div w:id="907768247">
              <w:marLeft w:val="0"/>
              <w:marRight w:val="0"/>
              <w:marTop w:val="0"/>
              <w:marBottom w:val="0"/>
              <w:divBdr>
                <w:top w:val="none" w:sz="0" w:space="0" w:color="auto"/>
                <w:left w:val="none" w:sz="0" w:space="0" w:color="auto"/>
                <w:bottom w:val="none" w:sz="0" w:space="0" w:color="auto"/>
                <w:right w:val="none" w:sz="0" w:space="0" w:color="auto"/>
              </w:divBdr>
              <w:divsChild>
                <w:div w:id="459037697">
                  <w:marLeft w:val="0"/>
                  <w:marRight w:val="0"/>
                  <w:marTop w:val="0"/>
                  <w:marBottom w:val="0"/>
                  <w:divBdr>
                    <w:top w:val="none" w:sz="0" w:space="0" w:color="auto"/>
                    <w:left w:val="none" w:sz="0" w:space="0" w:color="auto"/>
                    <w:bottom w:val="none" w:sz="0" w:space="0" w:color="auto"/>
                    <w:right w:val="none" w:sz="0" w:space="0" w:color="auto"/>
                  </w:divBdr>
                  <w:divsChild>
                    <w:div w:id="983699051">
                      <w:marLeft w:val="0"/>
                      <w:marRight w:val="0"/>
                      <w:marTop w:val="0"/>
                      <w:marBottom w:val="0"/>
                      <w:divBdr>
                        <w:top w:val="none" w:sz="0" w:space="0" w:color="auto"/>
                        <w:left w:val="none" w:sz="0" w:space="0" w:color="auto"/>
                        <w:bottom w:val="none" w:sz="0" w:space="0" w:color="auto"/>
                        <w:right w:val="none" w:sz="0" w:space="0" w:color="auto"/>
                      </w:divBdr>
                      <w:divsChild>
                        <w:div w:id="1494832833">
                          <w:marLeft w:val="0"/>
                          <w:marRight w:val="0"/>
                          <w:marTop w:val="0"/>
                          <w:marBottom w:val="0"/>
                          <w:divBdr>
                            <w:top w:val="none" w:sz="0" w:space="0" w:color="auto"/>
                            <w:left w:val="none" w:sz="0" w:space="0" w:color="auto"/>
                            <w:bottom w:val="none" w:sz="0" w:space="0" w:color="auto"/>
                            <w:right w:val="none" w:sz="0" w:space="0" w:color="auto"/>
                          </w:divBdr>
                          <w:divsChild>
                            <w:div w:id="1718698731">
                              <w:marLeft w:val="0"/>
                              <w:marRight w:val="0"/>
                              <w:marTop w:val="0"/>
                              <w:marBottom w:val="0"/>
                              <w:divBdr>
                                <w:top w:val="none" w:sz="0" w:space="0" w:color="auto"/>
                                <w:left w:val="none" w:sz="0" w:space="0" w:color="auto"/>
                                <w:bottom w:val="none" w:sz="0" w:space="0" w:color="auto"/>
                                <w:right w:val="none" w:sz="0" w:space="0" w:color="auto"/>
                              </w:divBdr>
                              <w:divsChild>
                                <w:div w:id="85427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4209336">
      <w:bodyDiv w:val="1"/>
      <w:marLeft w:val="0"/>
      <w:marRight w:val="0"/>
      <w:marTop w:val="0"/>
      <w:marBottom w:val="0"/>
      <w:divBdr>
        <w:top w:val="none" w:sz="0" w:space="0" w:color="auto"/>
        <w:left w:val="none" w:sz="0" w:space="0" w:color="auto"/>
        <w:bottom w:val="none" w:sz="0" w:space="0" w:color="auto"/>
        <w:right w:val="none" w:sz="0" w:space="0" w:color="auto"/>
      </w:divBdr>
      <w:divsChild>
        <w:div w:id="920681938">
          <w:marLeft w:val="0"/>
          <w:marRight w:val="0"/>
          <w:marTop w:val="0"/>
          <w:marBottom w:val="0"/>
          <w:divBdr>
            <w:top w:val="none" w:sz="0" w:space="0" w:color="auto"/>
            <w:left w:val="none" w:sz="0" w:space="0" w:color="auto"/>
            <w:bottom w:val="none" w:sz="0" w:space="0" w:color="auto"/>
            <w:right w:val="none" w:sz="0" w:space="0" w:color="auto"/>
          </w:divBdr>
        </w:div>
      </w:divsChild>
    </w:div>
    <w:div w:id="479350641">
      <w:bodyDiv w:val="1"/>
      <w:marLeft w:val="0"/>
      <w:marRight w:val="0"/>
      <w:marTop w:val="0"/>
      <w:marBottom w:val="0"/>
      <w:divBdr>
        <w:top w:val="none" w:sz="0" w:space="0" w:color="auto"/>
        <w:left w:val="none" w:sz="0" w:space="0" w:color="auto"/>
        <w:bottom w:val="none" w:sz="0" w:space="0" w:color="auto"/>
        <w:right w:val="none" w:sz="0" w:space="0" w:color="auto"/>
      </w:divBdr>
      <w:divsChild>
        <w:div w:id="382297229">
          <w:marLeft w:val="0"/>
          <w:marRight w:val="0"/>
          <w:marTop w:val="0"/>
          <w:marBottom w:val="0"/>
          <w:divBdr>
            <w:top w:val="none" w:sz="0" w:space="0" w:color="auto"/>
            <w:left w:val="none" w:sz="0" w:space="0" w:color="auto"/>
            <w:bottom w:val="none" w:sz="0" w:space="0" w:color="auto"/>
            <w:right w:val="none" w:sz="0" w:space="0" w:color="auto"/>
          </w:divBdr>
          <w:divsChild>
            <w:div w:id="1598752542">
              <w:marLeft w:val="0"/>
              <w:marRight w:val="0"/>
              <w:marTop w:val="0"/>
              <w:marBottom w:val="0"/>
              <w:divBdr>
                <w:top w:val="none" w:sz="0" w:space="0" w:color="auto"/>
                <w:left w:val="none" w:sz="0" w:space="0" w:color="auto"/>
                <w:bottom w:val="none" w:sz="0" w:space="0" w:color="auto"/>
                <w:right w:val="none" w:sz="0" w:space="0" w:color="auto"/>
              </w:divBdr>
              <w:divsChild>
                <w:div w:id="2035107741">
                  <w:marLeft w:val="0"/>
                  <w:marRight w:val="0"/>
                  <w:marTop w:val="0"/>
                  <w:marBottom w:val="0"/>
                  <w:divBdr>
                    <w:top w:val="none" w:sz="0" w:space="0" w:color="auto"/>
                    <w:left w:val="none" w:sz="0" w:space="0" w:color="auto"/>
                    <w:bottom w:val="none" w:sz="0" w:space="0" w:color="auto"/>
                    <w:right w:val="none" w:sz="0" w:space="0" w:color="auto"/>
                  </w:divBdr>
                  <w:divsChild>
                    <w:div w:id="77561498">
                      <w:marLeft w:val="0"/>
                      <w:marRight w:val="0"/>
                      <w:marTop w:val="0"/>
                      <w:marBottom w:val="0"/>
                      <w:divBdr>
                        <w:top w:val="none" w:sz="0" w:space="0" w:color="auto"/>
                        <w:left w:val="none" w:sz="0" w:space="0" w:color="auto"/>
                        <w:bottom w:val="none" w:sz="0" w:space="0" w:color="auto"/>
                        <w:right w:val="none" w:sz="0" w:space="0" w:color="auto"/>
                      </w:divBdr>
                      <w:divsChild>
                        <w:div w:id="760568141">
                          <w:marLeft w:val="0"/>
                          <w:marRight w:val="0"/>
                          <w:marTop w:val="0"/>
                          <w:marBottom w:val="0"/>
                          <w:divBdr>
                            <w:top w:val="none" w:sz="0" w:space="0" w:color="auto"/>
                            <w:left w:val="none" w:sz="0" w:space="0" w:color="auto"/>
                            <w:bottom w:val="none" w:sz="0" w:space="0" w:color="auto"/>
                            <w:right w:val="none" w:sz="0" w:space="0" w:color="auto"/>
                          </w:divBdr>
                          <w:divsChild>
                            <w:div w:id="354236348">
                              <w:marLeft w:val="0"/>
                              <w:marRight w:val="0"/>
                              <w:marTop w:val="0"/>
                              <w:marBottom w:val="0"/>
                              <w:divBdr>
                                <w:top w:val="none" w:sz="0" w:space="0" w:color="auto"/>
                                <w:left w:val="none" w:sz="0" w:space="0" w:color="auto"/>
                                <w:bottom w:val="none" w:sz="0" w:space="0" w:color="auto"/>
                                <w:right w:val="none" w:sz="0" w:space="0" w:color="auto"/>
                              </w:divBdr>
                              <w:divsChild>
                                <w:div w:id="118201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6359487">
      <w:bodyDiv w:val="1"/>
      <w:marLeft w:val="0"/>
      <w:marRight w:val="0"/>
      <w:marTop w:val="0"/>
      <w:marBottom w:val="0"/>
      <w:divBdr>
        <w:top w:val="none" w:sz="0" w:space="0" w:color="auto"/>
        <w:left w:val="none" w:sz="0" w:space="0" w:color="auto"/>
        <w:bottom w:val="none" w:sz="0" w:space="0" w:color="auto"/>
        <w:right w:val="none" w:sz="0" w:space="0" w:color="auto"/>
      </w:divBdr>
    </w:div>
    <w:div w:id="530918972">
      <w:bodyDiv w:val="1"/>
      <w:marLeft w:val="0"/>
      <w:marRight w:val="0"/>
      <w:marTop w:val="0"/>
      <w:marBottom w:val="0"/>
      <w:divBdr>
        <w:top w:val="none" w:sz="0" w:space="0" w:color="auto"/>
        <w:left w:val="none" w:sz="0" w:space="0" w:color="auto"/>
        <w:bottom w:val="none" w:sz="0" w:space="0" w:color="auto"/>
        <w:right w:val="none" w:sz="0" w:space="0" w:color="auto"/>
      </w:divBdr>
      <w:divsChild>
        <w:div w:id="1560047314">
          <w:marLeft w:val="0"/>
          <w:marRight w:val="0"/>
          <w:marTop w:val="0"/>
          <w:marBottom w:val="0"/>
          <w:divBdr>
            <w:top w:val="none" w:sz="0" w:space="0" w:color="auto"/>
            <w:left w:val="none" w:sz="0" w:space="0" w:color="auto"/>
            <w:bottom w:val="none" w:sz="0" w:space="0" w:color="auto"/>
            <w:right w:val="none" w:sz="0" w:space="0" w:color="auto"/>
          </w:divBdr>
          <w:divsChild>
            <w:div w:id="1453473869">
              <w:marLeft w:val="0"/>
              <w:marRight w:val="0"/>
              <w:marTop w:val="0"/>
              <w:marBottom w:val="0"/>
              <w:divBdr>
                <w:top w:val="none" w:sz="0" w:space="0" w:color="auto"/>
                <w:left w:val="none" w:sz="0" w:space="0" w:color="auto"/>
                <w:bottom w:val="none" w:sz="0" w:space="0" w:color="auto"/>
                <w:right w:val="none" w:sz="0" w:space="0" w:color="auto"/>
              </w:divBdr>
              <w:divsChild>
                <w:div w:id="308362670">
                  <w:marLeft w:val="0"/>
                  <w:marRight w:val="0"/>
                  <w:marTop w:val="0"/>
                  <w:marBottom w:val="0"/>
                  <w:divBdr>
                    <w:top w:val="none" w:sz="0" w:space="0" w:color="auto"/>
                    <w:left w:val="none" w:sz="0" w:space="0" w:color="auto"/>
                    <w:bottom w:val="none" w:sz="0" w:space="0" w:color="auto"/>
                    <w:right w:val="none" w:sz="0" w:space="0" w:color="auto"/>
                  </w:divBdr>
                  <w:divsChild>
                    <w:div w:id="2034066119">
                      <w:marLeft w:val="0"/>
                      <w:marRight w:val="0"/>
                      <w:marTop w:val="0"/>
                      <w:marBottom w:val="0"/>
                      <w:divBdr>
                        <w:top w:val="none" w:sz="0" w:space="0" w:color="auto"/>
                        <w:left w:val="none" w:sz="0" w:space="0" w:color="auto"/>
                        <w:bottom w:val="none" w:sz="0" w:space="0" w:color="auto"/>
                        <w:right w:val="none" w:sz="0" w:space="0" w:color="auto"/>
                      </w:divBdr>
                      <w:divsChild>
                        <w:div w:id="556665977">
                          <w:marLeft w:val="0"/>
                          <w:marRight w:val="0"/>
                          <w:marTop w:val="0"/>
                          <w:marBottom w:val="0"/>
                          <w:divBdr>
                            <w:top w:val="none" w:sz="0" w:space="0" w:color="auto"/>
                            <w:left w:val="none" w:sz="0" w:space="0" w:color="auto"/>
                            <w:bottom w:val="none" w:sz="0" w:space="0" w:color="auto"/>
                            <w:right w:val="none" w:sz="0" w:space="0" w:color="auto"/>
                          </w:divBdr>
                          <w:divsChild>
                            <w:div w:id="1913007915">
                              <w:marLeft w:val="0"/>
                              <w:marRight w:val="0"/>
                              <w:marTop w:val="0"/>
                              <w:marBottom w:val="0"/>
                              <w:divBdr>
                                <w:top w:val="none" w:sz="0" w:space="0" w:color="auto"/>
                                <w:left w:val="none" w:sz="0" w:space="0" w:color="auto"/>
                                <w:bottom w:val="none" w:sz="0" w:space="0" w:color="auto"/>
                                <w:right w:val="none" w:sz="0" w:space="0" w:color="auto"/>
                              </w:divBdr>
                              <w:divsChild>
                                <w:div w:id="21432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3230709">
      <w:bodyDiv w:val="1"/>
      <w:marLeft w:val="0"/>
      <w:marRight w:val="0"/>
      <w:marTop w:val="0"/>
      <w:marBottom w:val="0"/>
      <w:divBdr>
        <w:top w:val="none" w:sz="0" w:space="0" w:color="auto"/>
        <w:left w:val="none" w:sz="0" w:space="0" w:color="auto"/>
        <w:bottom w:val="none" w:sz="0" w:space="0" w:color="auto"/>
        <w:right w:val="none" w:sz="0" w:space="0" w:color="auto"/>
      </w:divBdr>
      <w:divsChild>
        <w:div w:id="245265143">
          <w:marLeft w:val="0"/>
          <w:marRight w:val="0"/>
          <w:marTop w:val="0"/>
          <w:marBottom w:val="0"/>
          <w:divBdr>
            <w:top w:val="none" w:sz="0" w:space="0" w:color="auto"/>
            <w:left w:val="none" w:sz="0" w:space="0" w:color="auto"/>
            <w:bottom w:val="none" w:sz="0" w:space="0" w:color="auto"/>
            <w:right w:val="none" w:sz="0" w:space="0" w:color="auto"/>
          </w:divBdr>
          <w:divsChild>
            <w:div w:id="97675165">
              <w:marLeft w:val="0"/>
              <w:marRight w:val="0"/>
              <w:marTop w:val="0"/>
              <w:marBottom w:val="0"/>
              <w:divBdr>
                <w:top w:val="none" w:sz="0" w:space="0" w:color="auto"/>
                <w:left w:val="none" w:sz="0" w:space="0" w:color="auto"/>
                <w:bottom w:val="none" w:sz="0" w:space="0" w:color="auto"/>
                <w:right w:val="none" w:sz="0" w:space="0" w:color="auto"/>
              </w:divBdr>
              <w:divsChild>
                <w:div w:id="1901473352">
                  <w:marLeft w:val="0"/>
                  <w:marRight w:val="0"/>
                  <w:marTop w:val="0"/>
                  <w:marBottom w:val="0"/>
                  <w:divBdr>
                    <w:top w:val="none" w:sz="0" w:space="0" w:color="auto"/>
                    <w:left w:val="none" w:sz="0" w:space="0" w:color="auto"/>
                    <w:bottom w:val="none" w:sz="0" w:space="0" w:color="auto"/>
                    <w:right w:val="none" w:sz="0" w:space="0" w:color="auto"/>
                  </w:divBdr>
                  <w:divsChild>
                    <w:div w:id="1648241343">
                      <w:marLeft w:val="0"/>
                      <w:marRight w:val="0"/>
                      <w:marTop w:val="0"/>
                      <w:marBottom w:val="0"/>
                      <w:divBdr>
                        <w:top w:val="none" w:sz="0" w:space="0" w:color="auto"/>
                        <w:left w:val="none" w:sz="0" w:space="0" w:color="auto"/>
                        <w:bottom w:val="none" w:sz="0" w:space="0" w:color="auto"/>
                        <w:right w:val="none" w:sz="0" w:space="0" w:color="auto"/>
                      </w:divBdr>
                      <w:divsChild>
                        <w:div w:id="493227585">
                          <w:marLeft w:val="0"/>
                          <w:marRight w:val="0"/>
                          <w:marTop w:val="0"/>
                          <w:marBottom w:val="0"/>
                          <w:divBdr>
                            <w:top w:val="none" w:sz="0" w:space="0" w:color="auto"/>
                            <w:left w:val="none" w:sz="0" w:space="0" w:color="auto"/>
                            <w:bottom w:val="none" w:sz="0" w:space="0" w:color="auto"/>
                            <w:right w:val="none" w:sz="0" w:space="0" w:color="auto"/>
                          </w:divBdr>
                          <w:divsChild>
                            <w:div w:id="1338843756">
                              <w:marLeft w:val="0"/>
                              <w:marRight w:val="0"/>
                              <w:marTop w:val="0"/>
                              <w:marBottom w:val="0"/>
                              <w:divBdr>
                                <w:top w:val="none" w:sz="0" w:space="0" w:color="auto"/>
                                <w:left w:val="none" w:sz="0" w:space="0" w:color="auto"/>
                                <w:bottom w:val="none" w:sz="0" w:space="0" w:color="auto"/>
                                <w:right w:val="none" w:sz="0" w:space="0" w:color="auto"/>
                              </w:divBdr>
                              <w:divsChild>
                                <w:div w:id="2066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7252724">
      <w:bodyDiv w:val="1"/>
      <w:marLeft w:val="0"/>
      <w:marRight w:val="0"/>
      <w:marTop w:val="0"/>
      <w:marBottom w:val="0"/>
      <w:divBdr>
        <w:top w:val="none" w:sz="0" w:space="0" w:color="auto"/>
        <w:left w:val="none" w:sz="0" w:space="0" w:color="auto"/>
        <w:bottom w:val="none" w:sz="0" w:space="0" w:color="auto"/>
        <w:right w:val="none" w:sz="0" w:space="0" w:color="auto"/>
      </w:divBdr>
    </w:div>
    <w:div w:id="611864632">
      <w:bodyDiv w:val="1"/>
      <w:marLeft w:val="0"/>
      <w:marRight w:val="0"/>
      <w:marTop w:val="0"/>
      <w:marBottom w:val="0"/>
      <w:divBdr>
        <w:top w:val="none" w:sz="0" w:space="0" w:color="auto"/>
        <w:left w:val="none" w:sz="0" w:space="0" w:color="auto"/>
        <w:bottom w:val="none" w:sz="0" w:space="0" w:color="auto"/>
        <w:right w:val="none" w:sz="0" w:space="0" w:color="auto"/>
      </w:divBdr>
      <w:divsChild>
        <w:div w:id="738676382">
          <w:marLeft w:val="0"/>
          <w:marRight w:val="0"/>
          <w:marTop w:val="0"/>
          <w:marBottom w:val="0"/>
          <w:divBdr>
            <w:top w:val="none" w:sz="0" w:space="0" w:color="auto"/>
            <w:left w:val="none" w:sz="0" w:space="0" w:color="auto"/>
            <w:bottom w:val="none" w:sz="0" w:space="0" w:color="auto"/>
            <w:right w:val="none" w:sz="0" w:space="0" w:color="auto"/>
          </w:divBdr>
          <w:divsChild>
            <w:div w:id="840777193">
              <w:marLeft w:val="0"/>
              <w:marRight w:val="0"/>
              <w:marTop w:val="0"/>
              <w:marBottom w:val="0"/>
              <w:divBdr>
                <w:top w:val="none" w:sz="0" w:space="0" w:color="auto"/>
                <w:left w:val="none" w:sz="0" w:space="0" w:color="auto"/>
                <w:bottom w:val="none" w:sz="0" w:space="0" w:color="auto"/>
                <w:right w:val="none" w:sz="0" w:space="0" w:color="auto"/>
              </w:divBdr>
              <w:divsChild>
                <w:div w:id="1500347779">
                  <w:marLeft w:val="0"/>
                  <w:marRight w:val="0"/>
                  <w:marTop w:val="0"/>
                  <w:marBottom w:val="0"/>
                  <w:divBdr>
                    <w:top w:val="none" w:sz="0" w:space="0" w:color="auto"/>
                    <w:left w:val="none" w:sz="0" w:space="0" w:color="auto"/>
                    <w:bottom w:val="none" w:sz="0" w:space="0" w:color="auto"/>
                    <w:right w:val="none" w:sz="0" w:space="0" w:color="auto"/>
                  </w:divBdr>
                  <w:divsChild>
                    <w:div w:id="818695339">
                      <w:marLeft w:val="0"/>
                      <w:marRight w:val="0"/>
                      <w:marTop w:val="0"/>
                      <w:marBottom w:val="0"/>
                      <w:divBdr>
                        <w:top w:val="none" w:sz="0" w:space="0" w:color="auto"/>
                        <w:left w:val="none" w:sz="0" w:space="0" w:color="auto"/>
                        <w:bottom w:val="none" w:sz="0" w:space="0" w:color="auto"/>
                        <w:right w:val="none" w:sz="0" w:space="0" w:color="auto"/>
                      </w:divBdr>
                      <w:divsChild>
                        <w:div w:id="1503399972">
                          <w:marLeft w:val="0"/>
                          <w:marRight w:val="0"/>
                          <w:marTop w:val="0"/>
                          <w:marBottom w:val="0"/>
                          <w:divBdr>
                            <w:top w:val="none" w:sz="0" w:space="0" w:color="auto"/>
                            <w:left w:val="none" w:sz="0" w:space="0" w:color="auto"/>
                            <w:bottom w:val="none" w:sz="0" w:space="0" w:color="auto"/>
                            <w:right w:val="none" w:sz="0" w:space="0" w:color="auto"/>
                          </w:divBdr>
                          <w:divsChild>
                            <w:div w:id="1080368909">
                              <w:marLeft w:val="0"/>
                              <w:marRight w:val="0"/>
                              <w:marTop w:val="0"/>
                              <w:marBottom w:val="0"/>
                              <w:divBdr>
                                <w:top w:val="none" w:sz="0" w:space="0" w:color="auto"/>
                                <w:left w:val="none" w:sz="0" w:space="0" w:color="auto"/>
                                <w:bottom w:val="none" w:sz="0" w:space="0" w:color="auto"/>
                                <w:right w:val="none" w:sz="0" w:space="0" w:color="auto"/>
                              </w:divBdr>
                              <w:divsChild>
                                <w:div w:id="183274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8077497">
      <w:bodyDiv w:val="1"/>
      <w:marLeft w:val="0"/>
      <w:marRight w:val="0"/>
      <w:marTop w:val="0"/>
      <w:marBottom w:val="0"/>
      <w:divBdr>
        <w:top w:val="none" w:sz="0" w:space="0" w:color="auto"/>
        <w:left w:val="none" w:sz="0" w:space="0" w:color="auto"/>
        <w:bottom w:val="none" w:sz="0" w:space="0" w:color="auto"/>
        <w:right w:val="none" w:sz="0" w:space="0" w:color="auto"/>
      </w:divBdr>
      <w:divsChild>
        <w:div w:id="1376856345">
          <w:marLeft w:val="0"/>
          <w:marRight w:val="0"/>
          <w:marTop w:val="0"/>
          <w:marBottom w:val="0"/>
          <w:divBdr>
            <w:top w:val="none" w:sz="0" w:space="0" w:color="auto"/>
            <w:left w:val="none" w:sz="0" w:space="0" w:color="auto"/>
            <w:bottom w:val="none" w:sz="0" w:space="0" w:color="auto"/>
            <w:right w:val="none" w:sz="0" w:space="0" w:color="auto"/>
          </w:divBdr>
          <w:divsChild>
            <w:div w:id="441732584">
              <w:marLeft w:val="0"/>
              <w:marRight w:val="0"/>
              <w:marTop w:val="0"/>
              <w:marBottom w:val="0"/>
              <w:divBdr>
                <w:top w:val="none" w:sz="0" w:space="0" w:color="auto"/>
                <w:left w:val="none" w:sz="0" w:space="0" w:color="auto"/>
                <w:bottom w:val="none" w:sz="0" w:space="0" w:color="auto"/>
                <w:right w:val="none" w:sz="0" w:space="0" w:color="auto"/>
              </w:divBdr>
              <w:divsChild>
                <w:div w:id="2031225354">
                  <w:marLeft w:val="0"/>
                  <w:marRight w:val="0"/>
                  <w:marTop w:val="0"/>
                  <w:marBottom w:val="0"/>
                  <w:divBdr>
                    <w:top w:val="none" w:sz="0" w:space="0" w:color="auto"/>
                    <w:left w:val="none" w:sz="0" w:space="0" w:color="auto"/>
                    <w:bottom w:val="none" w:sz="0" w:space="0" w:color="auto"/>
                    <w:right w:val="none" w:sz="0" w:space="0" w:color="auto"/>
                  </w:divBdr>
                  <w:divsChild>
                    <w:div w:id="381295347">
                      <w:marLeft w:val="0"/>
                      <w:marRight w:val="0"/>
                      <w:marTop w:val="0"/>
                      <w:marBottom w:val="0"/>
                      <w:divBdr>
                        <w:top w:val="none" w:sz="0" w:space="0" w:color="auto"/>
                        <w:left w:val="none" w:sz="0" w:space="0" w:color="auto"/>
                        <w:bottom w:val="none" w:sz="0" w:space="0" w:color="auto"/>
                        <w:right w:val="none" w:sz="0" w:space="0" w:color="auto"/>
                      </w:divBdr>
                      <w:divsChild>
                        <w:div w:id="736632878">
                          <w:marLeft w:val="0"/>
                          <w:marRight w:val="0"/>
                          <w:marTop w:val="0"/>
                          <w:marBottom w:val="0"/>
                          <w:divBdr>
                            <w:top w:val="none" w:sz="0" w:space="0" w:color="auto"/>
                            <w:left w:val="none" w:sz="0" w:space="0" w:color="auto"/>
                            <w:bottom w:val="none" w:sz="0" w:space="0" w:color="auto"/>
                            <w:right w:val="none" w:sz="0" w:space="0" w:color="auto"/>
                          </w:divBdr>
                          <w:divsChild>
                            <w:div w:id="314726037">
                              <w:marLeft w:val="0"/>
                              <w:marRight w:val="0"/>
                              <w:marTop w:val="0"/>
                              <w:marBottom w:val="0"/>
                              <w:divBdr>
                                <w:top w:val="none" w:sz="0" w:space="0" w:color="auto"/>
                                <w:left w:val="none" w:sz="0" w:space="0" w:color="auto"/>
                                <w:bottom w:val="none" w:sz="0" w:space="0" w:color="auto"/>
                                <w:right w:val="none" w:sz="0" w:space="0" w:color="auto"/>
                              </w:divBdr>
                              <w:divsChild>
                                <w:div w:id="74226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2777838">
      <w:bodyDiv w:val="1"/>
      <w:marLeft w:val="0"/>
      <w:marRight w:val="0"/>
      <w:marTop w:val="0"/>
      <w:marBottom w:val="0"/>
      <w:divBdr>
        <w:top w:val="none" w:sz="0" w:space="0" w:color="auto"/>
        <w:left w:val="none" w:sz="0" w:space="0" w:color="auto"/>
        <w:bottom w:val="none" w:sz="0" w:space="0" w:color="auto"/>
        <w:right w:val="none" w:sz="0" w:space="0" w:color="auto"/>
      </w:divBdr>
      <w:divsChild>
        <w:div w:id="310405405">
          <w:marLeft w:val="0"/>
          <w:marRight w:val="0"/>
          <w:marTop w:val="0"/>
          <w:marBottom w:val="0"/>
          <w:divBdr>
            <w:top w:val="none" w:sz="0" w:space="0" w:color="auto"/>
            <w:left w:val="none" w:sz="0" w:space="0" w:color="auto"/>
            <w:bottom w:val="none" w:sz="0" w:space="0" w:color="auto"/>
            <w:right w:val="none" w:sz="0" w:space="0" w:color="auto"/>
          </w:divBdr>
          <w:divsChild>
            <w:div w:id="92677053">
              <w:marLeft w:val="0"/>
              <w:marRight w:val="0"/>
              <w:marTop w:val="0"/>
              <w:marBottom w:val="0"/>
              <w:divBdr>
                <w:top w:val="none" w:sz="0" w:space="0" w:color="auto"/>
                <w:left w:val="none" w:sz="0" w:space="0" w:color="auto"/>
                <w:bottom w:val="none" w:sz="0" w:space="0" w:color="auto"/>
                <w:right w:val="none" w:sz="0" w:space="0" w:color="auto"/>
              </w:divBdr>
              <w:divsChild>
                <w:div w:id="506285005">
                  <w:marLeft w:val="0"/>
                  <w:marRight w:val="0"/>
                  <w:marTop w:val="0"/>
                  <w:marBottom w:val="0"/>
                  <w:divBdr>
                    <w:top w:val="none" w:sz="0" w:space="0" w:color="auto"/>
                    <w:left w:val="none" w:sz="0" w:space="0" w:color="auto"/>
                    <w:bottom w:val="none" w:sz="0" w:space="0" w:color="auto"/>
                    <w:right w:val="none" w:sz="0" w:space="0" w:color="auto"/>
                  </w:divBdr>
                  <w:divsChild>
                    <w:div w:id="1737387313">
                      <w:marLeft w:val="0"/>
                      <w:marRight w:val="0"/>
                      <w:marTop w:val="0"/>
                      <w:marBottom w:val="0"/>
                      <w:divBdr>
                        <w:top w:val="none" w:sz="0" w:space="0" w:color="auto"/>
                        <w:left w:val="none" w:sz="0" w:space="0" w:color="auto"/>
                        <w:bottom w:val="none" w:sz="0" w:space="0" w:color="auto"/>
                        <w:right w:val="none" w:sz="0" w:space="0" w:color="auto"/>
                      </w:divBdr>
                      <w:divsChild>
                        <w:div w:id="419717133">
                          <w:marLeft w:val="0"/>
                          <w:marRight w:val="0"/>
                          <w:marTop w:val="0"/>
                          <w:marBottom w:val="0"/>
                          <w:divBdr>
                            <w:top w:val="none" w:sz="0" w:space="0" w:color="auto"/>
                            <w:left w:val="none" w:sz="0" w:space="0" w:color="auto"/>
                            <w:bottom w:val="none" w:sz="0" w:space="0" w:color="auto"/>
                            <w:right w:val="none" w:sz="0" w:space="0" w:color="auto"/>
                          </w:divBdr>
                          <w:divsChild>
                            <w:div w:id="2094425903">
                              <w:marLeft w:val="0"/>
                              <w:marRight w:val="0"/>
                              <w:marTop w:val="0"/>
                              <w:marBottom w:val="0"/>
                              <w:divBdr>
                                <w:top w:val="none" w:sz="0" w:space="0" w:color="auto"/>
                                <w:left w:val="none" w:sz="0" w:space="0" w:color="auto"/>
                                <w:bottom w:val="none" w:sz="0" w:space="0" w:color="auto"/>
                                <w:right w:val="none" w:sz="0" w:space="0" w:color="auto"/>
                              </w:divBdr>
                              <w:divsChild>
                                <w:div w:id="159200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0056598">
      <w:bodyDiv w:val="1"/>
      <w:marLeft w:val="0"/>
      <w:marRight w:val="0"/>
      <w:marTop w:val="0"/>
      <w:marBottom w:val="0"/>
      <w:divBdr>
        <w:top w:val="none" w:sz="0" w:space="0" w:color="auto"/>
        <w:left w:val="none" w:sz="0" w:space="0" w:color="auto"/>
        <w:bottom w:val="none" w:sz="0" w:space="0" w:color="auto"/>
        <w:right w:val="none" w:sz="0" w:space="0" w:color="auto"/>
      </w:divBdr>
    </w:div>
    <w:div w:id="772632880">
      <w:bodyDiv w:val="1"/>
      <w:marLeft w:val="0"/>
      <w:marRight w:val="0"/>
      <w:marTop w:val="0"/>
      <w:marBottom w:val="0"/>
      <w:divBdr>
        <w:top w:val="none" w:sz="0" w:space="0" w:color="auto"/>
        <w:left w:val="none" w:sz="0" w:space="0" w:color="auto"/>
        <w:bottom w:val="none" w:sz="0" w:space="0" w:color="auto"/>
        <w:right w:val="none" w:sz="0" w:space="0" w:color="auto"/>
      </w:divBdr>
      <w:divsChild>
        <w:div w:id="588193695">
          <w:marLeft w:val="0"/>
          <w:marRight w:val="0"/>
          <w:marTop w:val="0"/>
          <w:marBottom w:val="0"/>
          <w:divBdr>
            <w:top w:val="none" w:sz="0" w:space="0" w:color="auto"/>
            <w:left w:val="none" w:sz="0" w:space="0" w:color="auto"/>
            <w:bottom w:val="none" w:sz="0" w:space="0" w:color="auto"/>
            <w:right w:val="none" w:sz="0" w:space="0" w:color="auto"/>
          </w:divBdr>
          <w:divsChild>
            <w:div w:id="868834885">
              <w:marLeft w:val="0"/>
              <w:marRight w:val="0"/>
              <w:marTop w:val="0"/>
              <w:marBottom w:val="0"/>
              <w:divBdr>
                <w:top w:val="none" w:sz="0" w:space="0" w:color="auto"/>
                <w:left w:val="none" w:sz="0" w:space="0" w:color="auto"/>
                <w:bottom w:val="none" w:sz="0" w:space="0" w:color="auto"/>
                <w:right w:val="none" w:sz="0" w:space="0" w:color="auto"/>
              </w:divBdr>
              <w:divsChild>
                <w:div w:id="10882580">
                  <w:marLeft w:val="0"/>
                  <w:marRight w:val="0"/>
                  <w:marTop w:val="0"/>
                  <w:marBottom w:val="0"/>
                  <w:divBdr>
                    <w:top w:val="none" w:sz="0" w:space="0" w:color="auto"/>
                    <w:left w:val="none" w:sz="0" w:space="0" w:color="auto"/>
                    <w:bottom w:val="none" w:sz="0" w:space="0" w:color="auto"/>
                    <w:right w:val="none" w:sz="0" w:space="0" w:color="auto"/>
                  </w:divBdr>
                  <w:divsChild>
                    <w:div w:id="1244946892">
                      <w:marLeft w:val="0"/>
                      <w:marRight w:val="0"/>
                      <w:marTop w:val="0"/>
                      <w:marBottom w:val="0"/>
                      <w:divBdr>
                        <w:top w:val="none" w:sz="0" w:space="0" w:color="auto"/>
                        <w:left w:val="none" w:sz="0" w:space="0" w:color="auto"/>
                        <w:bottom w:val="none" w:sz="0" w:space="0" w:color="auto"/>
                        <w:right w:val="none" w:sz="0" w:space="0" w:color="auto"/>
                      </w:divBdr>
                      <w:divsChild>
                        <w:div w:id="108596393">
                          <w:marLeft w:val="0"/>
                          <w:marRight w:val="0"/>
                          <w:marTop w:val="0"/>
                          <w:marBottom w:val="0"/>
                          <w:divBdr>
                            <w:top w:val="none" w:sz="0" w:space="0" w:color="auto"/>
                            <w:left w:val="none" w:sz="0" w:space="0" w:color="auto"/>
                            <w:bottom w:val="none" w:sz="0" w:space="0" w:color="auto"/>
                            <w:right w:val="none" w:sz="0" w:space="0" w:color="auto"/>
                          </w:divBdr>
                          <w:divsChild>
                            <w:div w:id="1145782300">
                              <w:marLeft w:val="0"/>
                              <w:marRight w:val="0"/>
                              <w:marTop w:val="0"/>
                              <w:marBottom w:val="0"/>
                              <w:divBdr>
                                <w:top w:val="none" w:sz="0" w:space="0" w:color="auto"/>
                                <w:left w:val="none" w:sz="0" w:space="0" w:color="auto"/>
                                <w:bottom w:val="none" w:sz="0" w:space="0" w:color="auto"/>
                                <w:right w:val="none" w:sz="0" w:space="0" w:color="auto"/>
                              </w:divBdr>
                              <w:divsChild>
                                <w:div w:id="694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7653042">
      <w:bodyDiv w:val="1"/>
      <w:marLeft w:val="0"/>
      <w:marRight w:val="0"/>
      <w:marTop w:val="0"/>
      <w:marBottom w:val="0"/>
      <w:divBdr>
        <w:top w:val="none" w:sz="0" w:space="0" w:color="auto"/>
        <w:left w:val="none" w:sz="0" w:space="0" w:color="auto"/>
        <w:bottom w:val="none" w:sz="0" w:space="0" w:color="auto"/>
        <w:right w:val="none" w:sz="0" w:space="0" w:color="auto"/>
      </w:divBdr>
      <w:divsChild>
        <w:div w:id="546332763">
          <w:marLeft w:val="0"/>
          <w:marRight w:val="0"/>
          <w:marTop w:val="0"/>
          <w:marBottom w:val="0"/>
          <w:divBdr>
            <w:top w:val="none" w:sz="0" w:space="0" w:color="auto"/>
            <w:left w:val="none" w:sz="0" w:space="0" w:color="auto"/>
            <w:bottom w:val="none" w:sz="0" w:space="0" w:color="auto"/>
            <w:right w:val="none" w:sz="0" w:space="0" w:color="auto"/>
          </w:divBdr>
          <w:divsChild>
            <w:div w:id="1510213229">
              <w:marLeft w:val="0"/>
              <w:marRight w:val="0"/>
              <w:marTop w:val="0"/>
              <w:marBottom w:val="0"/>
              <w:divBdr>
                <w:top w:val="none" w:sz="0" w:space="0" w:color="auto"/>
                <w:left w:val="none" w:sz="0" w:space="0" w:color="auto"/>
                <w:bottom w:val="none" w:sz="0" w:space="0" w:color="auto"/>
                <w:right w:val="none" w:sz="0" w:space="0" w:color="auto"/>
              </w:divBdr>
              <w:divsChild>
                <w:div w:id="1719089945">
                  <w:marLeft w:val="0"/>
                  <w:marRight w:val="0"/>
                  <w:marTop w:val="0"/>
                  <w:marBottom w:val="0"/>
                  <w:divBdr>
                    <w:top w:val="none" w:sz="0" w:space="0" w:color="auto"/>
                    <w:left w:val="none" w:sz="0" w:space="0" w:color="auto"/>
                    <w:bottom w:val="none" w:sz="0" w:space="0" w:color="auto"/>
                    <w:right w:val="none" w:sz="0" w:space="0" w:color="auto"/>
                  </w:divBdr>
                  <w:divsChild>
                    <w:div w:id="741634072">
                      <w:marLeft w:val="0"/>
                      <w:marRight w:val="0"/>
                      <w:marTop w:val="0"/>
                      <w:marBottom w:val="0"/>
                      <w:divBdr>
                        <w:top w:val="none" w:sz="0" w:space="0" w:color="auto"/>
                        <w:left w:val="none" w:sz="0" w:space="0" w:color="auto"/>
                        <w:bottom w:val="none" w:sz="0" w:space="0" w:color="auto"/>
                        <w:right w:val="none" w:sz="0" w:space="0" w:color="auto"/>
                      </w:divBdr>
                      <w:divsChild>
                        <w:div w:id="450782807">
                          <w:marLeft w:val="0"/>
                          <w:marRight w:val="0"/>
                          <w:marTop w:val="0"/>
                          <w:marBottom w:val="0"/>
                          <w:divBdr>
                            <w:top w:val="none" w:sz="0" w:space="0" w:color="auto"/>
                            <w:left w:val="none" w:sz="0" w:space="0" w:color="auto"/>
                            <w:bottom w:val="none" w:sz="0" w:space="0" w:color="auto"/>
                            <w:right w:val="none" w:sz="0" w:space="0" w:color="auto"/>
                          </w:divBdr>
                          <w:divsChild>
                            <w:div w:id="1214392093">
                              <w:marLeft w:val="0"/>
                              <w:marRight w:val="0"/>
                              <w:marTop w:val="0"/>
                              <w:marBottom w:val="0"/>
                              <w:divBdr>
                                <w:top w:val="none" w:sz="0" w:space="0" w:color="auto"/>
                                <w:left w:val="none" w:sz="0" w:space="0" w:color="auto"/>
                                <w:bottom w:val="none" w:sz="0" w:space="0" w:color="auto"/>
                                <w:right w:val="none" w:sz="0" w:space="0" w:color="auto"/>
                              </w:divBdr>
                              <w:divsChild>
                                <w:div w:id="15076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9272545">
      <w:bodyDiv w:val="1"/>
      <w:marLeft w:val="0"/>
      <w:marRight w:val="0"/>
      <w:marTop w:val="0"/>
      <w:marBottom w:val="0"/>
      <w:divBdr>
        <w:top w:val="none" w:sz="0" w:space="0" w:color="auto"/>
        <w:left w:val="none" w:sz="0" w:space="0" w:color="auto"/>
        <w:bottom w:val="none" w:sz="0" w:space="0" w:color="auto"/>
        <w:right w:val="none" w:sz="0" w:space="0" w:color="auto"/>
      </w:divBdr>
    </w:div>
    <w:div w:id="894659599">
      <w:bodyDiv w:val="1"/>
      <w:marLeft w:val="0"/>
      <w:marRight w:val="0"/>
      <w:marTop w:val="0"/>
      <w:marBottom w:val="0"/>
      <w:divBdr>
        <w:top w:val="none" w:sz="0" w:space="0" w:color="auto"/>
        <w:left w:val="none" w:sz="0" w:space="0" w:color="auto"/>
        <w:bottom w:val="none" w:sz="0" w:space="0" w:color="auto"/>
        <w:right w:val="none" w:sz="0" w:space="0" w:color="auto"/>
      </w:divBdr>
      <w:divsChild>
        <w:div w:id="574359367">
          <w:marLeft w:val="0"/>
          <w:marRight w:val="0"/>
          <w:marTop w:val="0"/>
          <w:marBottom w:val="0"/>
          <w:divBdr>
            <w:top w:val="none" w:sz="0" w:space="0" w:color="auto"/>
            <w:left w:val="none" w:sz="0" w:space="0" w:color="auto"/>
            <w:bottom w:val="none" w:sz="0" w:space="0" w:color="auto"/>
            <w:right w:val="none" w:sz="0" w:space="0" w:color="auto"/>
          </w:divBdr>
        </w:div>
      </w:divsChild>
    </w:div>
    <w:div w:id="905844936">
      <w:bodyDiv w:val="1"/>
      <w:marLeft w:val="0"/>
      <w:marRight w:val="0"/>
      <w:marTop w:val="0"/>
      <w:marBottom w:val="0"/>
      <w:divBdr>
        <w:top w:val="none" w:sz="0" w:space="0" w:color="auto"/>
        <w:left w:val="none" w:sz="0" w:space="0" w:color="auto"/>
        <w:bottom w:val="none" w:sz="0" w:space="0" w:color="auto"/>
        <w:right w:val="none" w:sz="0" w:space="0" w:color="auto"/>
      </w:divBdr>
      <w:divsChild>
        <w:div w:id="2015298531">
          <w:marLeft w:val="0"/>
          <w:marRight w:val="0"/>
          <w:marTop w:val="0"/>
          <w:marBottom w:val="0"/>
          <w:divBdr>
            <w:top w:val="none" w:sz="0" w:space="0" w:color="auto"/>
            <w:left w:val="none" w:sz="0" w:space="0" w:color="auto"/>
            <w:bottom w:val="none" w:sz="0" w:space="0" w:color="auto"/>
            <w:right w:val="none" w:sz="0" w:space="0" w:color="auto"/>
          </w:divBdr>
          <w:divsChild>
            <w:div w:id="1088424000">
              <w:marLeft w:val="0"/>
              <w:marRight w:val="0"/>
              <w:marTop w:val="0"/>
              <w:marBottom w:val="0"/>
              <w:divBdr>
                <w:top w:val="none" w:sz="0" w:space="0" w:color="auto"/>
                <w:left w:val="none" w:sz="0" w:space="0" w:color="auto"/>
                <w:bottom w:val="none" w:sz="0" w:space="0" w:color="auto"/>
                <w:right w:val="none" w:sz="0" w:space="0" w:color="auto"/>
              </w:divBdr>
              <w:divsChild>
                <w:div w:id="83233471">
                  <w:marLeft w:val="0"/>
                  <w:marRight w:val="0"/>
                  <w:marTop w:val="0"/>
                  <w:marBottom w:val="0"/>
                  <w:divBdr>
                    <w:top w:val="none" w:sz="0" w:space="0" w:color="auto"/>
                    <w:left w:val="none" w:sz="0" w:space="0" w:color="auto"/>
                    <w:bottom w:val="none" w:sz="0" w:space="0" w:color="auto"/>
                    <w:right w:val="none" w:sz="0" w:space="0" w:color="auto"/>
                  </w:divBdr>
                  <w:divsChild>
                    <w:div w:id="966546538">
                      <w:marLeft w:val="0"/>
                      <w:marRight w:val="0"/>
                      <w:marTop w:val="0"/>
                      <w:marBottom w:val="0"/>
                      <w:divBdr>
                        <w:top w:val="none" w:sz="0" w:space="0" w:color="auto"/>
                        <w:left w:val="none" w:sz="0" w:space="0" w:color="auto"/>
                        <w:bottom w:val="none" w:sz="0" w:space="0" w:color="auto"/>
                        <w:right w:val="none" w:sz="0" w:space="0" w:color="auto"/>
                      </w:divBdr>
                      <w:divsChild>
                        <w:div w:id="1087767697">
                          <w:marLeft w:val="0"/>
                          <w:marRight w:val="0"/>
                          <w:marTop w:val="0"/>
                          <w:marBottom w:val="0"/>
                          <w:divBdr>
                            <w:top w:val="none" w:sz="0" w:space="0" w:color="auto"/>
                            <w:left w:val="none" w:sz="0" w:space="0" w:color="auto"/>
                            <w:bottom w:val="none" w:sz="0" w:space="0" w:color="auto"/>
                            <w:right w:val="none" w:sz="0" w:space="0" w:color="auto"/>
                          </w:divBdr>
                          <w:divsChild>
                            <w:div w:id="1675648872">
                              <w:marLeft w:val="0"/>
                              <w:marRight w:val="0"/>
                              <w:marTop w:val="0"/>
                              <w:marBottom w:val="0"/>
                              <w:divBdr>
                                <w:top w:val="none" w:sz="0" w:space="0" w:color="auto"/>
                                <w:left w:val="none" w:sz="0" w:space="0" w:color="auto"/>
                                <w:bottom w:val="none" w:sz="0" w:space="0" w:color="auto"/>
                                <w:right w:val="none" w:sz="0" w:space="0" w:color="auto"/>
                              </w:divBdr>
                              <w:divsChild>
                                <w:div w:id="94392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5018441">
      <w:bodyDiv w:val="1"/>
      <w:marLeft w:val="0"/>
      <w:marRight w:val="0"/>
      <w:marTop w:val="0"/>
      <w:marBottom w:val="0"/>
      <w:divBdr>
        <w:top w:val="none" w:sz="0" w:space="0" w:color="auto"/>
        <w:left w:val="none" w:sz="0" w:space="0" w:color="auto"/>
        <w:bottom w:val="none" w:sz="0" w:space="0" w:color="auto"/>
        <w:right w:val="none" w:sz="0" w:space="0" w:color="auto"/>
      </w:divBdr>
      <w:divsChild>
        <w:div w:id="22439251">
          <w:marLeft w:val="0"/>
          <w:marRight w:val="0"/>
          <w:marTop w:val="0"/>
          <w:marBottom w:val="0"/>
          <w:divBdr>
            <w:top w:val="none" w:sz="0" w:space="0" w:color="auto"/>
            <w:left w:val="none" w:sz="0" w:space="0" w:color="auto"/>
            <w:bottom w:val="none" w:sz="0" w:space="0" w:color="auto"/>
            <w:right w:val="none" w:sz="0" w:space="0" w:color="auto"/>
          </w:divBdr>
          <w:divsChild>
            <w:div w:id="754784531">
              <w:marLeft w:val="0"/>
              <w:marRight w:val="0"/>
              <w:marTop w:val="0"/>
              <w:marBottom w:val="0"/>
              <w:divBdr>
                <w:top w:val="none" w:sz="0" w:space="0" w:color="auto"/>
                <w:left w:val="none" w:sz="0" w:space="0" w:color="auto"/>
                <w:bottom w:val="none" w:sz="0" w:space="0" w:color="auto"/>
                <w:right w:val="none" w:sz="0" w:space="0" w:color="auto"/>
              </w:divBdr>
              <w:divsChild>
                <w:div w:id="1008866563">
                  <w:marLeft w:val="0"/>
                  <w:marRight w:val="0"/>
                  <w:marTop w:val="0"/>
                  <w:marBottom w:val="0"/>
                  <w:divBdr>
                    <w:top w:val="none" w:sz="0" w:space="0" w:color="auto"/>
                    <w:left w:val="none" w:sz="0" w:space="0" w:color="auto"/>
                    <w:bottom w:val="none" w:sz="0" w:space="0" w:color="auto"/>
                    <w:right w:val="none" w:sz="0" w:space="0" w:color="auto"/>
                  </w:divBdr>
                  <w:divsChild>
                    <w:div w:id="1154297367">
                      <w:marLeft w:val="0"/>
                      <w:marRight w:val="0"/>
                      <w:marTop w:val="0"/>
                      <w:marBottom w:val="0"/>
                      <w:divBdr>
                        <w:top w:val="none" w:sz="0" w:space="0" w:color="auto"/>
                        <w:left w:val="none" w:sz="0" w:space="0" w:color="auto"/>
                        <w:bottom w:val="none" w:sz="0" w:space="0" w:color="auto"/>
                        <w:right w:val="none" w:sz="0" w:space="0" w:color="auto"/>
                      </w:divBdr>
                      <w:divsChild>
                        <w:div w:id="1660886290">
                          <w:marLeft w:val="0"/>
                          <w:marRight w:val="0"/>
                          <w:marTop w:val="0"/>
                          <w:marBottom w:val="0"/>
                          <w:divBdr>
                            <w:top w:val="none" w:sz="0" w:space="0" w:color="auto"/>
                            <w:left w:val="none" w:sz="0" w:space="0" w:color="auto"/>
                            <w:bottom w:val="none" w:sz="0" w:space="0" w:color="auto"/>
                            <w:right w:val="none" w:sz="0" w:space="0" w:color="auto"/>
                          </w:divBdr>
                          <w:divsChild>
                            <w:div w:id="1972132539">
                              <w:marLeft w:val="0"/>
                              <w:marRight w:val="0"/>
                              <w:marTop w:val="0"/>
                              <w:marBottom w:val="0"/>
                              <w:divBdr>
                                <w:top w:val="none" w:sz="0" w:space="0" w:color="auto"/>
                                <w:left w:val="none" w:sz="0" w:space="0" w:color="auto"/>
                                <w:bottom w:val="none" w:sz="0" w:space="0" w:color="auto"/>
                                <w:right w:val="none" w:sz="0" w:space="0" w:color="auto"/>
                              </w:divBdr>
                              <w:divsChild>
                                <w:div w:id="86960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8518450">
      <w:bodyDiv w:val="1"/>
      <w:marLeft w:val="0"/>
      <w:marRight w:val="0"/>
      <w:marTop w:val="0"/>
      <w:marBottom w:val="0"/>
      <w:divBdr>
        <w:top w:val="none" w:sz="0" w:space="0" w:color="auto"/>
        <w:left w:val="none" w:sz="0" w:space="0" w:color="auto"/>
        <w:bottom w:val="none" w:sz="0" w:space="0" w:color="auto"/>
        <w:right w:val="none" w:sz="0" w:space="0" w:color="auto"/>
      </w:divBdr>
    </w:div>
    <w:div w:id="919944527">
      <w:bodyDiv w:val="1"/>
      <w:marLeft w:val="0"/>
      <w:marRight w:val="0"/>
      <w:marTop w:val="0"/>
      <w:marBottom w:val="0"/>
      <w:divBdr>
        <w:top w:val="none" w:sz="0" w:space="0" w:color="auto"/>
        <w:left w:val="none" w:sz="0" w:space="0" w:color="auto"/>
        <w:bottom w:val="none" w:sz="0" w:space="0" w:color="auto"/>
        <w:right w:val="none" w:sz="0" w:space="0" w:color="auto"/>
      </w:divBdr>
      <w:divsChild>
        <w:div w:id="1581988603">
          <w:marLeft w:val="0"/>
          <w:marRight w:val="0"/>
          <w:marTop w:val="0"/>
          <w:marBottom w:val="0"/>
          <w:divBdr>
            <w:top w:val="none" w:sz="0" w:space="0" w:color="auto"/>
            <w:left w:val="none" w:sz="0" w:space="0" w:color="auto"/>
            <w:bottom w:val="none" w:sz="0" w:space="0" w:color="auto"/>
            <w:right w:val="none" w:sz="0" w:space="0" w:color="auto"/>
          </w:divBdr>
        </w:div>
      </w:divsChild>
    </w:div>
    <w:div w:id="942691650">
      <w:bodyDiv w:val="1"/>
      <w:marLeft w:val="0"/>
      <w:marRight w:val="0"/>
      <w:marTop w:val="0"/>
      <w:marBottom w:val="0"/>
      <w:divBdr>
        <w:top w:val="none" w:sz="0" w:space="0" w:color="auto"/>
        <w:left w:val="none" w:sz="0" w:space="0" w:color="auto"/>
        <w:bottom w:val="none" w:sz="0" w:space="0" w:color="auto"/>
        <w:right w:val="none" w:sz="0" w:space="0" w:color="auto"/>
      </w:divBdr>
      <w:divsChild>
        <w:div w:id="948975424">
          <w:marLeft w:val="0"/>
          <w:marRight w:val="0"/>
          <w:marTop w:val="0"/>
          <w:marBottom w:val="0"/>
          <w:divBdr>
            <w:top w:val="none" w:sz="0" w:space="0" w:color="auto"/>
            <w:left w:val="none" w:sz="0" w:space="0" w:color="auto"/>
            <w:bottom w:val="none" w:sz="0" w:space="0" w:color="auto"/>
            <w:right w:val="none" w:sz="0" w:space="0" w:color="auto"/>
          </w:divBdr>
          <w:divsChild>
            <w:div w:id="1928683895">
              <w:marLeft w:val="0"/>
              <w:marRight w:val="0"/>
              <w:marTop w:val="0"/>
              <w:marBottom w:val="0"/>
              <w:divBdr>
                <w:top w:val="none" w:sz="0" w:space="0" w:color="auto"/>
                <w:left w:val="none" w:sz="0" w:space="0" w:color="auto"/>
                <w:bottom w:val="none" w:sz="0" w:space="0" w:color="auto"/>
                <w:right w:val="none" w:sz="0" w:space="0" w:color="auto"/>
              </w:divBdr>
              <w:divsChild>
                <w:div w:id="1576890315">
                  <w:marLeft w:val="0"/>
                  <w:marRight w:val="0"/>
                  <w:marTop w:val="0"/>
                  <w:marBottom w:val="0"/>
                  <w:divBdr>
                    <w:top w:val="none" w:sz="0" w:space="0" w:color="auto"/>
                    <w:left w:val="none" w:sz="0" w:space="0" w:color="auto"/>
                    <w:bottom w:val="none" w:sz="0" w:space="0" w:color="auto"/>
                    <w:right w:val="none" w:sz="0" w:space="0" w:color="auto"/>
                  </w:divBdr>
                  <w:divsChild>
                    <w:div w:id="1080754846">
                      <w:marLeft w:val="0"/>
                      <w:marRight w:val="0"/>
                      <w:marTop w:val="0"/>
                      <w:marBottom w:val="0"/>
                      <w:divBdr>
                        <w:top w:val="none" w:sz="0" w:space="0" w:color="auto"/>
                        <w:left w:val="none" w:sz="0" w:space="0" w:color="auto"/>
                        <w:bottom w:val="none" w:sz="0" w:space="0" w:color="auto"/>
                        <w:right w:val="none" w:sz="0" w:space="0" w:color="auto"/>
                      </w:divBdr>
                      <w:divsChild>
                        <w:div w:id="2030596082">
                          <w:marLeft w:val="0"/>
                          <w:marRight w:val="0"/>
                          <w:marTop w:val="0"/>
                          <w:marBottom w:val="0"/>
                          <w:divBdr>
                            <w:top w:val="none" w:sz="0" w:space="0" w:color="auto"/>
                            <w:left w:val="none" w:sz="0" w:space="0" w:color="auto"/>
                            <w:bottom w:val="none" w:sz="0" w:space="0" w:color="auto"/>
                            <w:right w:val="none" w:sz="0" w:space="0" w:color="auto"/>
                          </w:divBdr>
                          <w:divsChild>
                            <w:div w:id="816990573">
                              <w:marLeft w:val="0"/>
                              <w:marRight w:val="0"/>
                              <w:marTop w:val="0"/>
                              <w:marBottom w:val="0"/>
                              <w:divBdr>
                                <w:top w:val="none" w:sz="0" w:space="0" w:color="auto"/>
                                <w:left w:val="none" w:sz="0" w:space="0" w:color="auto"/>
                                <w:bottom w:val="none" w:sz="0" w:space="0" w:color="auto"/>
                                <w:right w:val="none" w:sz="0" w:space="0" w:color="auto"/>
                              </w:divBdr>
                              <w:divsChild>
                                <w:div w:id="13361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7009193">
      <w:bodyDiv w:val="1"/>
      <w:marLeft w:val="0"/>
      <w:marRight w:val="0"/>
      <w:marTop w:val="0"/>
      <w:marBottom w:val="0"/>
      <w:divBdr>
        <w:top w:val="none" w:sz="0" w:space="0" w:color="auto"/>
        <w:left w:val="none" w:sz="0" w:space="0" w:color="auto"/>
        <w:bottom w:val="none" w:sz="0" w:space="0" w:color="auto"/>
        <w:right w:val="none" w:sz="0" w:space="0" w:color="auto"/>
      </w:divBdr>
      <w:divsChild>
        <w:div w:id="1976175021">
          <w:marLeft w:val="0"/>
          <w:marRight w:val="0"/>
          <w:marTop w:val="0"/>
          <w:marBottom w:val="0"/>
          <w:divBdr>
            <w:top w:val="none" w:sz="0" w:space="0" w:color="auto"/>
            <w:left w:val="none" w:sz="0" w:space="0" w:color="auto"/>
            <w:bottom w:val="none" w:sz="0" w:space="0" w:color="auto"/>
            <w:right w:val="none" w:sz="0" w:space="0" w:color="auto"/>
          </w:divBdr>
        </w:div>
      </w:divsChild>
    </w:div>
    <w:div w:id="954211364">
      <w:bodyDiv w:val="1"/>
      <w:marLeft w:val="0"/>
      <w:marRight w:val="0"/>
      <w:marTop w:val="0"/>
      <w:marBottom w:val="0"/>
      <w:divBdr>
        <w:top w:val="none" w:sz="0" w:space="0" w:color="auto"/>
        <w:left w:val="none" w:sz="0" w:space="0" w:color="auto"/>
        <w:bottom w:val="none" w:sz="0" w:space="0" w:color="auto"/>
        <w:right w:val="none" w:sz="0" w:space="0" w:color="auto"/>
      </w:divBdr>
      <w:divsChild>
        <w:div w:id="1556119092">
          <w:marLeft w:val="0"/>
          <w:marRight w:val="0"/>
          <w:marTop w:val="0"/>
          <w:marBottom w:val="0"/>
          <w:divBdr>
            <w:top w:val="none" w:sz="0" w:space="0" w:color="auto"/>
            <w:left w:val="none" w:sz="0" w:space="0" w:color="auto"/>
            <w:bottom w:val="none" w:sz="0" w:space="0" w:color="auto"/>
            <w:right w:val="none" w:sz="0" w:space="0" w:color="auto"/>
          </w:divBdr>
          <w:divsChild>
            <w:div w:id="1463962992">
              <w:marLeft w:val="0"/>
              <w:marRight w:val="0"/>
              <w:marTop w:val="0"/>
              <w:marBottom w:val="0"/>
              <w:divBdr>
                <w:top w:val="none" w:sz="0" w:space="0" w:color="auto"/>
                <w:left w:val="none" w:sz="0" w:space="0" w:color="auto"/>
                <w:bottom w:val="none" w:sz="0" w:space="0" w:color="auto"/>
                <w:right w:val="none" w:sz="0" w:space="0" w:color="auto"/>
              </w:divBdr>
              <w:divsChild>
                <w:div w:id="257448735">
                  <w:marLeft w:val="0"/>
                  <w:marRight w:val="0"/>
                  <w:marTop w:val="0"/>
                  <w:marBottom w:val="0"/>
                  <w:divBdr>
                    <w:top w:val="none" w:sz="0" w:space="0" w:color="auto"/>
                    <w:left w:val="none" w:sz="0" w:space="0" w:color="auto"/>
                    <w:bottom w:val="none" w:sz="0" w:space="0" w:color="auto"/>
                    <w:right w:val="none" w:sz="0" w:space="0" w:color="auto"/>
                  </w:divBdr>
                  <w:divsChild>
                    <w:div w:id="1458796926">
                      <w:marLeft w:val="0"/>
                      <w:marRight w:val="0"/>
                      <w:marTop w:val="0"/>
                      <w:marBottom w:val="0"/>
                      <w:divBdr>
                        <w:top w:val="none" w:sz="0" w:space="0" w:color="auto"/>
                        <w:left w:val="none" w:sz="0" w:space="0" w:color="auto"/>
                        <w:bottom w:val="none" w:sz="0" w:space="0" w:color="auto"/>
                        <w:right w:val="none" w:sz="0" w:space="0" w:color="auto"/>
                      </w:divBdr>
                      <w:divsChild>
                        <w:div w:id="1306276903">
                          <w:marLeft w:val="0"/>
                          <w:marRight w:val="0"/>
                          <w:marTop w:val="0"/>
                          <w:marBottom w:val="0"/>
                          <w:divBdr>
                            <w:top w:val="none" w:sz="0" w:space="0" w:color="auto"/>
                            <w:left w:val="none" w:sz="0" w:space="0" w:color="auto"/>
                            <w:bottom w:val="none" w:sz="0" w:space="0" w:color="auto"/>
                            <w:right w:val="none" w:sz="0" w:space="0" w:color="auto"/>
                          </w:divBdr>
                          <w:divsChild>
                            <w:div w:id="535583799">
                              <w:marLeft w:val="0"/>
                              <w:marRight w:val="0"/>
                              <w:marTop w:val="0"/>
                              <w:marBottom w:val="0"/>
                              <w:divBdr>
                                <w:top w:val="none" w:sz="0" w:space="0" w:color="auto"/>
                                <w:left w:val="none" w:sz="0" w:space="0" w:color="auto"/>
                                <w:bottom w:val="none" w:sz="0" w:space="0" w:color="auto"/>
                                <w:right w:val="none" w:sz="0" w:space="0" w:color="auto"/>
                              </w:divBdr>
                              <w:divsChild>
                                <w:div w:id="6094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2922033">
      <w:bodyDiv w:val="1"/>
      <w:marLeft w:val="0"/>
      <w:marRight w:val="0"/>
      <w:marTop w:val="0"/>
      <w:marBottom w:val="0"/>
      <w:divBdr>
        <w:top w:val="none" w:sz="0" w:space="0" w:color="auto"/>
        <w:left w:val="none" w:sz="0" w:space="0" w:color="auto"/>
        <w:bottom w:val="none" w:sz="0" w:space="0" w:color="auto"/>
        <w:right w:val="none" w:sz="0" w:space="0" w:color="auto"/>
      </w:divBdr>
      <w:divsChild>
        <w:div w:id="211698060">
          <w:marLeft w:val="0"/>
          <w:marRight w:val="0"/>
          <w:marTop w:val="0"/>
          <w:marBottom w:val="0"/>
          <w:divBdr>
            <w:top w:val="none" w:sz="0" w:space="0" w:color="auto"/>
            <w:left w:val="none" w:sz="0" w:space="0" w:color="auto"/>
            <w:bottom w:val="none" w:sz="0" w:space="0" w:color="auto"/>
            <w:right w:val="none" w:sz="0" w:space="0" w:color="auto"/>
          </w:divBdr>
          <w:divsChild>
            <w:div w:id="2076194954">
              <w:marLeft w:val="0"/>
              <w:marRight w:val="0"/>
              <w:marTop w:val="0"/>
              <w:marBottom w:val="0"/>
              <w:divBdr>
                <w:top w:val="none" w:sz="0" w:space="0" w:color="auto"/>
                <w:left w:val="none" w:sz="0" w:space="0" w:color="auto"/>
                <w:bottom w:val="none" w:sz="0" w:space="0" w:color="auto"/>
                <w:right w:val="none" w:sz="0" w:space="0" w:color="auto"/>
              </w:divBdr>
              <w:divsChild>
                <w:div w:id="107091963">
                  <w:marLeft w:val="0"/>
                  <w:marRight w:val="0"/>
                  <w:marTop w:val="0"/>
                  <w:marBottom w:val="0"/>
                  <w:divBdr>
                    <w:top w:val="none" w:sz="0" w:space="0" w:color="auto"/>
                    <w:left w:val="none" w:sz="0" w:space="0" w:color="auto"/>
                    <w:bottom w:val="none" w:sz="0" w:space="0" w:color="auto"/>
                    <w:right w:val="none" w:sz="0" w:space="0" w:color="auto"/>
                  </w:divBdr>
                  <w:divsChild>
                    <w:div w:id="2066487151">
                      <w:marLeft w:val="0"/>
                      <w:marRight w:val="0"/>
                      <w:marTop w:val="0"/>
                      <w:marBottom w:val="0"/>
                      <w:divBdr>
                        <w:top w:val="none" w:sz="0" w:space="0" w:color="auto"/>
                        <w:left w:val="none" w:sz="0" w:space="0" w:color="auto"/>
                        <w:bottom w:val="none" w:sz="0" w:space="0" w:color="auto"/>
                        <w:right w:val="none" w:sz="0" w:space="0" w:color="auto"/>
                      </w:divBdr>
                      <w:divsChild>
                        <w:div w:id="372971615">
                          <w:marLeft w:val="0"/>
                          <w:marRight w:val="0"/>
                          <w:marTop w:val="0"/>
                          <w:marBottom w:val="0"/>
                          <w:divBdr>
                            <w:top w:val="none" w:sz="0" w:space="0" w:color="auto"/>
                            <w:left w:val="none" w:sz="0" w:space="0" w:color="auto"/>
                            <w:bottom w:val="none" w:sz="0" w:space="0" w:color="auto"/>
                            <w:right w:val="none" w:sz="0" w:space="0" w:color="auto"/>
                          </w:divBdr>
                          <w:divsChild>
                            <w:div w:id="1099787949">
                              <w:marLeft w:val="0"/>
                              <w:marRight w:val="0"/>
                              <w:marTop w:val="0"/>
                              <w:marBottom w:val="0"/>
                              <w:divBdr>
                                <w:top w:val="none" w:sz="0" w:space="0" w:color="auto"/>
                                <w:left w:val="none" w:sz="0" w:space="0" w:color="auto"/>
                                <w:bottom w:val="none" w:sz="0" w:space="0" w:color="auto"/>
                                <w:right w:val="none" w:sz="0" w:space="0" w:color="auto"/>
                              </w:divBdr>
                              <w:divsChild>
                                <w:div w:id="167499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8053244">
      <w:bodyDiv w:val="1"/>
      <w:marLeft w:val="0"/>
      <w:marRight w:val="0"/>
      <w:marTop w:val="0"/>
      <w:marBottom w:val="0"/>
      <w:divBdr>
        <w:top w:val="none" w:sz="0" w:space="0" w:color="auto"/>
        <w:left w:val="none" w:sz="0" w:space="0" w:color="auto"/>
        <w:bottom w:val="none" w:sz="0" w:space="0" w:color="auto"/>
        <w:right w:val="none" w:sz="0" w:space="0" w:color="auto"/>
      </w:divBdr>
      <w:divsChild>
        <w:div w:id="321012916">
          <w:marLeft w:val="0"/>
          <w:marRight w:val="0"/>
          <w:marTop w:val="0"/>
          <w:marBottom w:val="0"/>
          <w:divBdr>
            <w:top w:val="none" w:sz="0" w:space="0" w:color="auto"/>
            <w:left w:val="none" w:sz="0" w:space="0" w:color="auto"/>
            <w:bottom w:val="none" w:sz="0" w:space="0" w:color="auto"/>
            <w:right w:val="none" w:sz="0" w:space="0" w:color="auto"/>
          </w:divBdr>
          <w:divsChild>
            <w:div w:id="1556695292">
              <w:marLeft w:val="0"/>
              <w:marRight w:val="0"/>
              <w:marTop w:val="0"/>
              <w:marBottom w:val="0"/>
              <w:divBdr>
                <w:top w:val="none" w:sz="0" w:space="0" w:color="auto"/>
                <w:left w:val="none" w:sz="0" w:space="0" w:color="auto"/>
                <w:bottom w:val="none" w:sz="0" w:space="0" w:color="auto"/>
                <w:right w:val="none" w:sz="0" w:space="0" w:color="auto"/>
              </w:divBdr>
              <w:divsChild>
                <w:div w:id="443422861">
                  <w:marLeft w:val="0"/>
                  <w:marRight w:val="0"/>
                  <w:marTop w:val="0"/>
                  <w:marBottom w:val="0"/>
                  <w:divBdr>
                    <w:top w:val="none" w:sz="0" w:space="0" w:color="auto"/>
                    <w:left w:val="none" w:sz="0" w:space="0" w:color="auto"/>
                    <w:bottom w:val="none" w:sz="0" w:space="0" w:color="auto"/>
                    <w:right w:val="none" w:sz="0" w:space="0" w:color="auto"/>
                  </w:divBdr>
                  <w:divsChild>
                    <w:div w:id="1885826827">
                      <w:marLeft w:val="0"/>
                      <w:marRight w:val="0"/>
                      <w:marTop w:val="0"/>
                      <w:marBottom w:val="0"/>
                      <w:divBdr>
                        <w:top w:val="none" w:sz="0" w:space="0" w:color="auto"/>
                        <w:left w:val="none" w:sz="0" w:space="0" w:color="auto"/>
                        <w:bottom w:val="none" w:sz="0" w:space="0" w:color="auto"/>
                        <w:right w:val="none" w:sz="0" w:space="0" w:color="auto"/>
                      </w:divBdr>
                      <w:divsChild>
                        <w:div w:id="1545370095">
                          <w:marLeft w:val="0"/>
                          <w:marRight w:val="0"/>
                          <w:marTop w:val="0"/>
                          <w:marBottom w:val="0"/>
                          <w:divBdr>
                            <w:top w:val="none" w:sz="0" w:space="0" w:color="auto"/>
                            <w:left w:val="none" w:sz="0" w:space="0" w:color="auto"/>
                            <w:bottom w:val="none" w:sz="0" w:space="0" w:color="auto"/>
                            <w:right w:val="none" w:sz="0" w:space="0" w:color="auto"/>
                          </w:divBdr>
                          <w:divsChild>
                            <w:div w:id="1225719987">
                              <w:marLeft w:val="0"/>
                              <w:marRight w:val="0"/>
                              <w:marTop w:val="0"/>
                              <w:marBottom w:val="0"/>
                              <w:divBdr>
                                <w:top w:val="none" w:sz="0" w:space="0" w:color="auto"/>
                                <w:left w:val="none" w:sz="0" w:space="0" w:color="auto"/>
                                <w:bottom w:val="none" w:sz="0" w:space="0" w:color="auto"/>
                                <w:right w:val="none" w:sz="0" w:space="0" w:color="auto"/>
                              </w:divBdr>
                              <w:divsChild>
                                <w:div w:id="65348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3831167">
      <w:bodyDiv w:val="1"/>
      <w:marLeft w:val="0"/>
      <w:marRight w:val="0"/>
      <w:marTop w:val="0"/>
      <w:marBottom w:val="0"/>
      <w:divBdr>
        <w:top w:val="none" w:sz="0" w:space="0" w:color="auto"/>
        <w:left w:val="none" w:sz="0" w:space="0" w:color="auto"/>
        <w:bottom w:val="none" w:sz="0" w:space="0" w:color="auto"/>
        <w:right w:val="none" w:sz="0" w:space="0" w:color="auto"/>
      </w:divBdr>
      <w:divsChild>
        <w:div w:id="1317687006">
          <w:marLeft w:val="0"/>
          <w:marRight w:val="0"/>
          <w:marTop w:val="0"/>
          <w:marBottom w:val="0"/>
          <w:divBdr>
            <w:top w:val="none" w:sz="0" w:space="0" w:color="auto"/>
            <w:left w:val="none" w:sz="0" w:space="0" w:color="auto"/>
            <w:bottom w:val="none" w:sz="0" w:space="0" w:color="auto"/>
            <w:right w:val="none" w:sz="0" w:space="0" w:color="auto"/>
          </w:divBdr>
          <w:divsChild>
            <w:div w:id="2051807032">
              <w:marLeft w:val="0"/>
              <w:marRight w:val="0"/>
              <w:marTop w:val="0"/>
              <w:marBottom w:val="0"/>
              <w:divBdr>
                <w:top w:val="none" w:sz="0" w:space="0" w:color="auto"/>
                <w:left w:val="none" w:sz="0" w:space="0" w:color="auto"/>
                <w:bottom w:val="none" w:sz="0" w:space="0" w:color="auto"/>
                <w:right w:val="none" w:sz="0" w:space="0" w:color="auto"/>
              </w:divBdr>
              <w:divsChild>
                <w:div w:id="1692416931">
                  <w:marLeft w:val="0"/>
                  <w:marRight w:val="0"/>
                  <w:marTop w:val="0"/>
                  <w:marBottom w:val="0"/>
                  <w:divBdr>
                    <w:top w:val="none" w:sz="0" w:space="0" w:color="auto"/>
                    <w:left w:val="none" w:sz="0" w:space="0" w:color="auto"/>
                    <w:bottom w:val="none" w:sz="0" w:space="0" w:color="auto"/>
                    <w:right w:val="none" w:sz="0" w:space="0" w:color="auto"/>
                  </w:divBdr>
                  <w:divsChild>
                    <w:div w:id="2073455633">
                      <w:marLeft w:val="0"/>
                      <w:marRight w:val="0"/>
                      <w:marTop w:val="0"/>
                      <w:marBottom w:val="0"/>
                      <w:divBdr>
                        <w:top w:val="none" w:sz="0" w:space="0" w:color="auto"/>
                        <w:left w:val="none" w:sz="0" w:space="0" w:color="auto"/>
                        <w:bottom w:val="none" w:sz="0" w:space="0" w:color="auto"/>
                        <w:right w:val="none" w:sz="0" w:space="0" w:color="auto"/>
                      </w:divBdr>
                      <w:divsChild>
                        <w:div w:id="1702901644">
                          <w:marLeft w:val="0"/>
                          <w:marRight w:val="0"/>
                          <w:marTop w:val="0"/>
                          <w:marBottom w:val="0"/>
                          <w:divBdr>
                            <w:top w:val="none" w:sz="0" w:space="0" w:color="auto"/>
                            <w:left w:val="none" w:sz="0" w:space="0" w:color="auto"/>
                            <w:bottom w:val="none" w:sz="0" w:space="0" w:color="auto"/>
                            <w:right w:val="none" w:sz="0" w:space="0" w:color="auto"/>
                          </w:divBdr>
                          <w:divsChild>
                            <w:div w:id="1174492655">
                              <w:marLeft w:val="0"/>
                              <w:marRight w:val="0"/>
                              <w:marTop w:val="0"/>
                              <w:marBottom w:val="0"/>
                              <w:divBdr>
                                <w:top w:val="none" w:sz="0" w:space="0" w:color="auto"/>
                                <w:left w:val="none" w:sz="0" w:space="0" w:color="auto"/>
                                <w:bottom w:val="none" w:sz="0" w:space="0" w:color="auto"/>
                                <w:right w:val="none" w:sz="0" w:space="0" w:color="auto"/>
                              </w:divBdr>
                              <w:divsChild>
                                <w:div w:id="205739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7070370">
      <w:bodyDiv w:val="1"/>
      <w:marLeft w:val="0"/>
      <w:marRight w:val="0"/>
      <w:marTop w:val="0"/>
      <w:marBottom w:val="0"/>
      <w:divBdr>
        <w:top w:val="none" w:sz="0" w:space="0" w:color="auto"/>
        <w:left w:val="none" w:sz="0" w:space="0" w:color="auto"/>
        <w:bottom w:val="none" w:sz="0" w:space="0" w:color="auto"/>
        <w:right w:val="none" w:sz="0" w:space="0" w:color="auto"/>
      </w:divBdr>
    </w:div>
    <w:div w:id="1161116882">
      <w:bodyDiv w:val="1"/>
      <w:marLeft w:val="0"/>
      <w:marRight w:val="0"/>
      <w:marTop w:val="0"/>
      <w:marBottom w:val="0"/>
      <w:divBdr>
        <w:top w:val="none" w:sz="0" w:space="0" w:color="auto"/>
        <w:left w:val="none" w:sz="0" w:space="0" w:color="auto"/>
        <w:bottom w:val="none" w:sz="0" w:space="0" w:color="auto"/>
        <w:right w:val="none" w:sz="0" w:space="0" w:color="auto"/>
      </w:divBdr>
      <w:divsChild>
        <w:div w:id="186330284">
          <w:marLeft w:val="0"/>
          <w:marRight w:val="0"/>
          <w:marTop w:val="0"/>
          <w:marBottom w:val="0"/>
          <w:divBdr>
            <w:top w:val="none" w:sz="0" w:space="0" w:color="auto"/>
            <w:left w:val="none" w:sz="0" w:space="0" w:color="auto"/>
            <w:bottom w:val="none" w:sz="0" w:space="0" w:color="auto"/>
            <w:right w:val="none" w:sz="0" w:space="0" w:color="auto"/>
          </w:divBdr>
          <w:divsChild>
            <w:div w:id="448403925">
              <w:marLeft w:val="0"/>
              <w:marRight w:val="0"/>
              <w:marTop w:val="0"/>
              <w:marBottom w:val="0"/>
              <w:divBdr>
                <w:top w:val="none" w:sz="0" w:space="0" w:color="auto"/>
                <w:left w:val="none" w:sz="0" w:space="0" w:color="auto"/>
                <w:bottom w:val="none" w:sz="0" w:space="0" w:color="auto"/>
                <w:right w:val="none" w:sz="0" w:space="0" w:color="auto"/>
              </w:divBdr>
              <w:divsChild>
                <w:div w:id="661617697">
                  <w:marLeft w:val="0"/>
                  <w:marRight w:val="0"/>
                  <w:marTop w:val="0"/>
                  <w:marBottom w:val="0"/>
                  <w:divBdr>
                    <w:top w:val="none" w:sz="0" w:space="0" w:color="auto"/>
                    <w:left w:val="none" w:sz="0" w:space="0" w:color="auto"/>
                    <w:bottom w:val="none" w:sz="0" w:space="0" w:color="auto"/>
                    <w:right w:val="none" w:sz="0" w:space="0" w:color="auto"/>
                  </w:divBdr>
                  <w:divsChild>
                    <w:div w:id="1444112726">
                      <w:marLeft w:val="0"/>
                      <w:marRight w:val="0"/>
                      <w:marTop w:val="0"/>
                      <w:marBottom w:val="0"/>
                      <w:divBdr>
                        <w:top w:val="none" w:sz="0" w:space="0" w:color="auto"/>
                        <w:left w:val="none" w:sz="0" w:space="0" w:color="auto"/>
                        <w:bottom w:val="none" w:sz="0" w:space="0" w:color="auto"/>
                        <w:right w:val="none" w:sz="0" w:space="0" w:color="auto"/>
                      </w:divBdr>
                      <w:divsChild>
                        <w:div w:id="1270968183">
                          <w:marLeft w:val="0"/>
                          <w:marRight w:val="0"/>
                          <w:marTop w:val="0"/>
                          <w:marBottom w:val="0"/>
                          <w:divBdr>
                            <w:top w:val="none" w:sz="0" w:space="0" w:color="auto"/>
                            <w:left w:val="none" w:sz="0" w:space="0" w:color="auto"/>
                            <w:bottom w:val="none" w:sz="0" w:space="0" w:color="auto"/>
                            <w:right w:val="none" w:sz="0" w:space="0" w:color="auto"/>
                          </w:divBdr>
                          <w:divsChild>
                            <w:div w:id="1806317654">
                              <w:marLeft w:val="0"/>
                              <w:marRight w:val="0"/>
                              <w:marTop w:val="0"/>
                              <w:marBottom w:val="0"/>
                              <w:divBdr>
                                <w:top w:val="none" w:sz="0" w:space="0" w:color="auto"/>
                                <w:left w:val="none" w:sz="0" w:space="0" w:color="auto"/>
                                <w:bottom w:val="none" w:sz="0" w:space="0" w:color="auto"/>
                                <w:right w:val="none" w:sz="0" w:space="0" w:color="auto"/>
                              </w:divBdr>
                              <w:divsChild>
                                <w:div w:id="10061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0019026">
      <w:bodyDiv w:val="1"/>
      <w:marLeft w:val="0"/>
      <w:marRight w:val="0"/>
      <w:marTop w:val="0"/>
      <w:marBottom w:val="0"/>
      <w:divBdr>
        <w:top w:val="none" w:sz="0" w:space="0" w:color="auto"/>
        <w:left w:val="none" w:sz="0" w:space="0" w:color="auto"/>
        <w:bottom w:val="none" w:sz="0" w:space="0" w:color="auto"/>
        <w:right w:val="none" w:sz="0" w:space="0" w:color="auto"/>
      </w:divBdr>
      <w:divsChild>
        <w:div w:id="1173060165">
          <w:marLeft w:val="0"/>
          <w:marRight w:val="0"/>
          <w:marTop w:val="0"/>
          <w:marBottom w:val="0"/>
          <w:divBdr>
            <w:top w:val="none" w:sz="0" w:space="0" w:color="auto"/>
            <w:left w:val="none" w:sz="0" w:space="0" w:color="auto"/>
            <w:bottom w:val="none" w:sz="0" w:space="0" w:color="auto"/>
            <w:right w:val="none" w:sz="0" w:space="0" w:color="auto"/>
          </w:divBdr>
        </w:div>
      </w:divsChild>
    </w:div>
    <w:div w:id="1222212872">
      <w:bodyDiv w:val="1"/>
      <w:marLeft w:val="0"/>
      <w:marRight w:val="0"/>
      <w:marTop w:val="0"/>
      <w:marBottom w:val="0"/>
      <w:divBdr>
        <w:top w:val="none" w:sz="0" w:space="0" w:color="auto"/>
        <w:left w:val="none" w:sz="0" w:space="0" w:color="auto"/>
        <w:bottom w:val="none" w:sz="0" w:space="0" w:color="auto"/>
        <w:right w:val="none" w:sz="0" w:space="0" w:color="auto"/>
      </w:divBdr>
    </w:div>
    <w:div w:id="1222713754">
      <w:bodyDiv w:val="1"/>
      <w:marLeft w:val="0"/>
      <w:marRight w:val="0"/>
      <w:marTop w:val="0"/>
      <w:marBottom w:val="0"/>
      <w:divBdr>
        <w:top w:val="none" w:sz="0" w:space="0" w:color="auto"/>
        <w:left w:val="none" w:sz="0" w:space="0" w:color="auto"/>
        <w:bottom w:val="none" w:sz="0" w:space="0" w:color="auto"/>
        <w:right w:val="none" w:sz="0" w:space="0" w:color="auto"/>
      </w:divBdr>
      <w:divsChild>
        <w:div w:id="954294497">
          <w:marLeft w:val="0"/>
          <w:marRight w:val="0"/>
          <w:marTop w:val="0"/>
          <w:marBottom w:val="0"/>
          <w:divBdr>
            <w:top w:val="none" w:sz="0" w:space="0" w:color="auto"/>
            <w:left w:val="none" w:sz="0" w:space="0" w:color="auto"/>
            <w:bottom w:val="none" w:sz="0" w:space="0" w:color="auto"/>
            <w:right w:val="none" w:sz="0" w:space="0" w:color="auto"/>
          </w:divBdr>
          <w:divsChild>
            <w:div w:id="166940742">
              <w:marLeft w:val="0"/>
              <w:marRight w:val="0"/>
              <w:marTop w:val="0"/>
              <w:marBottom w:val="0"/>
              <w:divBdr>
                <w:top w:val="none" w:sz="0" w:space="0" w:color="auto"/>
                <w:left w:val="none" w:sz="0" w:space="0" w:color="auto"/>
                <w:bottom w:val="none" w:sz="0" w:space="0" w:color="auto"/>
                <w:right w:val="none" w:sz="0" w:space="0" w:color="auto"/>
              </w:divBdr>
              <w:divsChild>
                <w:div w:id="2068676360">
                  <w:marLeft w:val="0"/>
                  <w:marRight w:val="0"/>
                  <w:marTop w:val="0"/>
                  <w:marBottom w:val="0"/>
                  <w:divBdr>
                    <w:top w:val="none" w:sz="0" w:space="0" w:color="auto"/>
                    <w:left w:val="none" w:sz="0" w:space="0" w:color="auto"/>
                    <w:bottom w:val="none" w:sz="0" w:space="0" w:color="auto"/>
                    <w:right w:val="none" w:sz="0" w:space="0" w:color="auto"/>
                  </w:divBdr>
                  <w:divsChild>
                    <w:div w:id="681469102">
                      <w:marLeft w:val="0"/>
                      <w:marRight w:val="0"/>
                      <w:marTop w:val="0"/>
                      <w:marBottom w:val="0"/>
                      <w:divBdr>
                        <w:top w:val="none" w:sz="0" w:space="0" w:color="auto"/>
                        <w:left w:val="none" w:sz="0" w:space="0" w:color="auto"/>
                        <w:bottom w:val="none" w:sz="0" w:space="0" w:color="auto"/>
                        <w:right w:val="none" w:sz="0" w:space="0" w:color="auto"/>
                      </w:divBdr>
                      <w:divsChild>
                        <w:div w:id="1671521969">
                          <w:marLeft w:val="0"/>
                          <w:marRight w:val="0"/>
                          <w:marTop w:val="0"/>
                          <w:marBottom w:val="0"/>
                          <w:divBdr>
                            <w:top w:val="none" w:sz="0" w:space="0" w:color="auto"/>
                            <w:left w:val="none" w:sz="0" w:space="0" w:color="auto"/>
                            <w:bottom w:val="none" w:sz="0" w:space="0" w:color="auto"/>
                            <w:right w:val="none" w:sz="0" w:space="0" w:color="auto"/>
                          </w:divBdr>
                          <w:divsChild>
                            <w:div w:id="1915821611">
                              <w:marLeft w:val="0"/>
                              <w:marRight w:val="0"/>
                              <w:marTop w:val="0"/>
                              <w:marBottom w:val="0"/>
                              <w:divBdr>
                                <w:top w:val="none" w:sz="0" w:space="0" w:color="auto"/>
                                <w:left w:val="none" w:sz="0" w:space="0" w:color="auto"/>
                                <w:bottom w:val="none" w:sz="0" w:space="0" w:color="auto"/>
                                <w:right w:val="none" w:sz="0" w:space="0" w:color="auto"/>
                              </w:divBdr>
                              <w:divsChild>
                                <w:div w:id="2491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2784208">
      <w:bodyDiv w:val="1"/>
      <w:marLeft w:val="0"/>
      <w:marRight w:val="0"/>
      <w:marTop w:val="0"/>
      <w:marBottom w:val="0"/>
      <w:divBdr>
        <w:top w:val="none" w:sz="0" w:space="0" w:color="auto"/>
        <w:left w:val="none" w:sz="0" w:space="0" w:color="auto"/>
        <w:bottom w:val="none" w:sz="0" w:space="0" w:color="auto"/>
        <w:right w:val="none" w:sz="0" w:space="0" w:color="auto"/>
      </w:divBdr>
      <w:divsChild>
        <w:div w:id="155078733">
          <w:marLeft w:val="0"/>
          <w:marRight w:val="0"/>
          <w:marTop w:val="0"/>
          <w:marBottom w:val="0"/>
          <w:divBdr>
            <w:top w:val="none" w:sz="0" w:space="0" w:color="auto"/>
            <w:left w:val="none" w:sz="0" w:space="0" w:color="auto"/>
            <w:bottom w:val="none" w:sz="0" w:space="0" w:color="auto"/>
            <w:right w:val="none" w:sz="0" w:space="0" w:color="auto"/>
          </w:divBdr>
          <w:divsChild>
            <w:div w:id="2124379928">
              <w:marLeft w:val="0"/>
              <w:marRight w:val="0"/>
              <w:marTop w:val="0"/>
              <w:marBottom w:val="0"/>
              <w:divBdr>
                <w:top w:val="none" w:sz="0" w:space="0" w:color="auto"/>
                <w:left w:val="none" w:sz="0" w:space="0" w:color="auto"/>
                <w:bottom w:val="none" w:sz="0" w:space="0" w:color="auto"/>
                <w:right w:val="none" w:sz="0" w:space="0" w:color="auto"/>
              </w:divBdr>
              <w:divsChild>
                <w:div w:id="949357175">
                  <w:marLeft w:val="0"/>
                  <w:marRight w:val="0"/>
                  <w:marTop w:val="0"/>
                  <w:marBottom w:val="0"/>
                  <w:divBdr>
                    <w:top w:val="none" w:sz="0" w:space="0" w:color="auto"/>
                    <w:left w:val="none" w:sz="0" w:space="0" w:color="auto"/>
                    <w:bottom w:val="none" w:sz="0" w:space="0" w:color="auto"/>
                    <w:right w:val="none" w:sz="0" w:space="0" w:color="auto"/>
                  </w:divBdr>
                  <w:divsChild>
                    <w:div w:id="205988277">
                      <w:marLeft w:val="0"/>
                      <w:marRight w:val="0"/>
                      <w:marTop w:val="0"/>
                      <w:marBottom w:val="0"/>
                      <w:divBdr>
                        <w:top w:val="none" w:sz="0" w:space="0" w:color="auto"/>
                        <w:left w:val="none" w:sz="0" w:space="0" w:color="auto"/>
                        <w:bottom w:val="none" w:sz="0" w:space="0" w:color="auto"/>
                        <w:right w:val="none" w:sz="0" w:space="0" w:color="auto"/>
                      </w:divBdr>
                      <w:divsChild>
                        <w:div w:id="913130511">
                          <w:marLeft w:val="0"/>
                          <w:marRight w:val="0"/>
                          <w:marTop w:val="0"/>
                          <w:marBottom w:val="0"/>
                          <w:divBdr>
                            <w:top w:val="none" w:sz="0" w:space="0" w:color="auto"/>
                            <w:left w:val="none" w:sz="0" w:space="0" w:color="auto"/>
                            <w:bottom w:val="none" w:sz="0" w:space="0" w:color="auto"/>
                            <w:right w:val="none" w:sz="0" w:space="0" w:color="auto"/>
                          </w:divBdr>
                          <w:divsChild>
                            <w:div w:id="388459405">
                              <w:marLeft w:val="0"/>
                              <w:marRight w:val="0"/>
                              <w:marTop w:val="0"/>
                              <w:marBottom w:val="0"/>
                              <w:divBdr>
                                <w:top w:val="none" w:sz="0" w:space="0" w:color="auto"/>
                                <w:left w:val="none" w:sz="0" w:space="0" w:color="auto"/>
                                <w:bottom w:val="none" w:sz="0" w:space="0" w:color="auto"/>
                                <w:right w:val="none" w:sz="0" w:space="0" w:color="auto"/>
                              </w:divBdr>
                              <w:divsChild>
                                <w:div w:id="85638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7371673">
      <w:bodyDiv w:val="1"/>
      <w:marLeft w:val="0"/>
      <w:marRight w:val="0"/>
      <w:marTop w:val="0"/>
      <w:marBottom w:val="0"/>
      <w:divBdr>
        <w:top w:val="none" w:sz="0" w:space="0" w:color="auto"/>
        <w:left w:val="none" w:sz="0" w:space="0" w:color="auto"/>
        <w:bottom w:val="none" w:sz="0" w:space="0" w:color="auto"/>
        <w:right w:val="none" w:sz="0" w:space="0" w:color="auto"/>
      </w:divBdr>
      <w:divsChild>
        <w:div w:id="784083819">
          <w:marLeft w:val="0"/>
          <w:marRight w:val="0"/>
          <w:marTop w:val="0"/>
          <w:marBottom w:val="0"/>
          <w:divBdr>
            <w:top w:val="none" w:sz="0" w:space="0" w:color="auto"/>
            <w:left w:val="none" w:sz="0" w:space="0" w:color="auto"/>
            <w:bottom w:val="none" w:sz="0" w:space="0" w:color="auto"/>
            <w:right w:val="none" w:sz="0" w:space="0" w:color="auto"/>
          </w:divBdr>
        </w:div>
      </w:divsChild>
    </w:div>
    <w:div w:id="1379158322">
      <w:bodyDiv w:val="1"/>
      <w:marLeft w:val="0"/>
      <w:marRight w:val="0"/>
      <w:marTop w:val="0"/>
      <w:marBottom w:val="0"/>
      <w:divBdr>
        <w:top w:val="none" w:sz="0" w:space="0" w:color="auto"/>
        <w:left w:val="none" w:sz="0" w:space="0" w:color="auto"/>
        <w:bottom w:val="none" w:sz="0" w:space="0" w:color="auto"/>
        <w:right w:val="none" w:sz="0" w:space="0" w:color="auto"/>
      </w:divBdr>
      <w:divsChild>
        <w:div w:id="1596671120">
          <w:marLeft w:val="0"/>
          <w:marRight w:val="0"/>
          <w:marTop w:val="0"/>
          <w:marBottom w:val="0"/>
          <w:divBdr>
            <w:top w:val="none" w:sz="0" w:space="0" w:color="auto"/>
            <w:left w:val="none" w:sz="0" w:space="0" w:color="auto"/>
            <w:bottom w:val="none" w:sz="0" w:space="0" w:color="auto"/>
            <w:right w:val="none" w:sz="0" w:space="0" w:color="auto"/>
          </w:divBdr>
        </w:div>
      </w:divsChild>
    </w:div>
    <w:div w:id="1394893069">
      <w:bodyDiv w:val="1"/>
      <w:marLeft w:val="0"/>
      <w:marRight w:val="0"/>
      <w:marTop w:val="0"/>
      <w:marBottom w:val="0"/>
      <w:divBdr>
        <w:top w:val="none" w:sz="0" w:space="0" w:color="auto"/>
        <w:left w:val="none" w:sz="0" w:space="0" w:color="auto"/>
        <w:bottom w:val="none" w:sz="0" w:space="0" w:color="auto"/>
        <w:right w:val="none" w:sz="0" w:space="0" w:color="auto"/>
      </w:divBdr>
      <w:divsChild>
        <w:div w:id="1392466385">
          <w:marLeft w:val="0"/>
          <w:marRight w:val="0"/>
          <w:marTop w:val="0"/>
          <w:marBottom w:val="0"/>
          <w:divBdr>
            <w:top w:val="none" w:sz="0" w:space="0" w:color="auto"/>
            <w:left w:val="none" w:sz="0" w:space="0" w:color="auto"/>
            <w:bottom w:val="none" w:sz="0" w:space="0" w:color="auto"/>
            <w:right w:val="none" w:sz="0" w:space="0" w:color="auto"/>
          </w:divBdr>
          <w:divsChild>
            <w:div w:id="1979650748">
              <w:marLeft w:val="0"/>
              <w:marRight w:val="0"/>
              <w:marTop w:val="0"/>
              <w:marBottom w:val="0"/>
              <w:divBdr>
                <w:top w:val="none" w:sz="0" w:space="0" w:color="auto"/>
                <w:left w:val="none" w:sz="0" w:space="0" w:color="auto"/>
                <w:bottom w:val="none" w:sz="0" w:space="0" w:color="auto"/>
                <w:right w:val="none" w:sz="0" w:space="0" w:color="auto"/>
              </w:divBdr>
              <w:divsChild>
                <w:div w:id="1036812253">
                  <w:marLeft w:val="0"/>
                  <w:marRight w:val="0"/>
                  <w:marTop w:val="0"/>
                  <w:marBottom w:val="0"/>
                  <w:divBdr>
                    <w:top w:val="none" w:sz="0" w:space="0" w:color="auto"/>
                    <w:left w:val="none" w:sz="0" w:space="0" w:color="auto"/>
                    <w:bottom w:val="none" w:sz="0" w:space="0" w:color="auto"/>
                    <w:right w:val="none" w:sz="0" w:space="0" w:color="auto"/>
                  </w:divBdr>
                  <w:divsChild>
                    <w:div w:id="18623803">
                      <w:marLeft w:val="0"/>
                      <w:marRight w:val="0"/>
                      <w:marTop w:val="0"/>
                      <w:marBottom w:val="0"/>
                      <w:divBdr>
                        <w:top w:val="none" w:sz="0" w:space="0" w:color="auto"/>
                        <w:left w:val="none" w:sz="0" w:space="0" w:color="auto"/>
                        <w:bottom w:val="none" w:sz="0" w:space="0" w:color="auto"/>
                        <w:right w:val="none" w:sz="0" w:space="0" w:color="auto"/>
                      </w:divBdr>
                      <w:divsChild>
                        <w:div w:id="940836107">
                          <w:marLeft w:val="0"/>
                          <w:marRight w:val="0"/>
                          <w:marTop w:val="0"/>
                          <w:marBottom w:val="0"/>
                          <w:divBdr>
                            <w:top w:val="none" w:sz="0" w:space="0" w:color="auto"/>
                            <w:left w:val="none" w:sz="0" w:space="0" w:color="auto"/>
                            <w:bottom w:val="none" w:sz="0" w:space="0" w:color="auto"/>
                            <w:right w:val="none" w:sz="0" w:space="0" w:color="auto"/>
                          </w:divBdr>
                          <w:divsChild>
                            <w:div w:id="1957562123">
                              <w:marLeft w:val="0"/>
                              <w:marRight w:val="0"/>
                              <w:marTop w:val="0"/>
                              <w:marBottom w:val="0"/>
                              <w:divBdr>
                                <w:top w:val="none" w:sz="0" w:space="0" w:color="auto"/>
                                <w:left w:val="none" w:sz="0" w:space="0" w:color="auto"/>
                                <w:bottom w:val="none" w:sz="0" w:space="0" w:color="auto"/>
                                <w:right w:val="none" w:sz="0" w:space="0" w:color="auto"/>
                              </w:divBdr>
                              <w:divsChild>
                                <w:div w:id="72699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5710780">
      <w:bodyDiv w:val="1"/>
      <w:marLeft w:val="0"/>
      <w:marRight w:val="0"/>
      <w:marTop w:val="0"/>
      <w:marBottom w:val="0"/>
      <w:divBdr>
        <w:top w:val="none" w:sz="0" w:space="0" w:color="auto"/>
        <w:left w:val="none" w:sz="0" w:space="0" w:color="auto"/>
        <w:bottom w:val="none" w:sz="0" w:space="0" w:color="auto"/>
        <w:right w:val="none" w:sz="0" w:space="0" w:color="auto"/>
      </w:divBdr>
      <w:divsChild>
        <w:div w:id="1959674837">
          <w:marLeft w:val="0"/>
          <w:marRight w:val="0"/>
          <w:marTop w:val="0"/>
          <w:marBottom w:val="0"/>
          <w:divBdr>
            <w:top w:val="none" w:sz="0" w:space="0" w:color="auto"/>
            <w:left w:val="none" w:sz="0" w:space="0" w:color="auto"/>
            <w:bottom w:val="none" w:sz="0" w:space="0" w:color="auto"/>
            <w:right w:val="none" w:sz="0" w:space="0" w:color="auto"/>
          </w:divBdr>
          <w:divsChild>
            <w:div w:id="375550537">
              <w:marLeft w:val="0"/>
              <w:marRight w:val="0"/>
              <w:marTop w:val="0"/>
              <w:marBottom w:val="0"/>
              <w:divBdr>
                <w:top w:val="none" w:sz="0" w:space="0" w:color="auto"/>
                <w:left w:val="none" w:sz="0" w:space="0" w:color="auto"/>
                <w:bottom w:val="none" w:sz="0" w:space="0" w:color="auto"/>
                <w:right w:val="none" w:sz="0" w:space="0" w:color="auto"/>
              </w:divBdr>
              <w:divsChild>
                <w:div w:id="485053903">
                  <w:marLeft w:val="0"/>
                  <w:marRight w:val="0"/>
                  <w:marTop w:val="0"/>
                  <w:marBottom w:val="0"/>
                  <w:divBdr>
                    <w:top w:val="none" w:sz="0" w:space="0" w:color="auto"/>
                    <w:left w:val="none" w:sz="0" w:space="0" w:color="auto"/>
                    <w:bottom w:val="none" w:sz="0" w:space="0" w:color="auto"/>
                    <w:right w:val="none" w:sz="0" w:space="0" w:color="auto"/>
                  </w:divBdr>
                  <w:divsChild>
                    <w:div w:id="927158792">
                      <w:marLeft w:val="0"/>
                      <w:marRight w:val="0"/>
                      <w:marTop w:val="0"/>
                      <w:marBottom w:val="0"/>
                      <w:divBdr>
                        <w:top w:val="none" w:sz="0" w:space="0" w:color="auto"/>
                        <w:left w:val="none" w:sz="0" w:space="0" w:color="auto"/>
                        <w:bottom w:val="none" w:sz="0" w:space="0" w:color="auto"/>
                        <w:right w:val="none" w:sz="0" w:space="0" w:color="auto"/>
                      </w:divBdr>
                      <w:divsChild>
                        <w:div w:id="1157458903">
                          <w:marLeft w:val="0"/>
                          <w:marRight w:val="0"/>
                          <w:marTop w:val="0"/>
                          <w:marBottom w:val="0"/>
                          <w:divBdr>
                            <w:top w:val="none" w:sz="0" w:space="0" w:color="auto"/>
                            <w:left w:val="none" w:sz="0" w:space="0" w:color="auto"/>
                            <w:bottom w:val="none" w:sz="0" w:space="0" w:color="auto"/>
                            <w:right w:val="none" w:sz="0" w:space="0" w:color="auto"/>
                          </w:divBdr>
                          <w:divsChild>
                            <w:div w:id="173495894">
                              <w:marLeft w:val="0"/>
                              <w:marRight w:val="0"/>
                              <w:marTop w:val="0"/>
                              <w:marBottom w:val="0"/>
                              <w:divBdr>
                                <w:top w:val="none" w:sz="0" w:space="0" w:color="auto"/>
                                <w:left w:val="none" w:sz="0" w:space="0" w:color="auto"/>
                                <w:bottom w:val="none" w:sz="0" w:space="0" w:color="auto"/>
                                <w:right w:val="none" w:sz="0" w:space="0" w:color="auto"/>
                              </w:divBdr>
                              <w:divsChild>
                                <w:div w:id="132096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5217935">
      <w:bodyDiv w:val="1"/>
      <w:marLeft w:val="0"/>
      <w:marRight w:val="0"/>
      <w:marTop w:val="0"/>
      <w:marBottom w:val="0"/>
      <w:divBdr>
        <w:top w:val="none" w:sz="0" w:space="0" w:color="auto"/>
        <w:left w:val="none" w:sz="0" w:space="0" w:color="auto"/>
        <w:bottom w:val="none" w:sz="0" w:space="0" w:color="auto"/>
        <w:right w:val="none" w:sz="0" w:space="0" w:color="auto"/>
      </w:divBdr>
      <w:divsChild>
        <w:div w:id="2091387557">
          <w:marLeft w:val="0"/>
          <w:marRight w:val="0"/>
          <w:marTop w:val="0"/>
          <w:marBottom w:val="0"/>
          <w:divBdr>
            <w:top w:val="none" w:sz="0" w:space="0" w:color="auto"/>
            <w:left w:val="none" w:sz="0" w:space="0" w:color="auto"/>
            <w:bottom w:val="none" w:sz="0" w:space="0" w:color="auto"/>
            <w:right w:val="none" w:sz="0" w:space="0" w:color="auto"/>
          </w:divBdr>
          <w:divsChild>
            <w:div w:id="883366754">
              <w:marLeft w:val="0"/>
              <w:marRight w:val="0"/>
              <w:marTop w:val="0"/>
              <w:marBottom w:val="0"/>
              <w:divBdr>
                <w:top w:val="none" w:sz="0" w:space="0" w:color="auto"/>
                <w:left w:val="none" w:sz="0" w:space="0" w:color="auto"/>
                <w:bottom w:val="none" w:sz="0" w:space="0" w:color="auto"/>
                <w:right w:val="none" w:sz="0" w:space="0" w:color="auto"/>
              </w:divBdr>
              <w:divsChild>
                <w:div w:id="252129602">
                  <w:marLeft w:val="0"/>
                  <w:marRight w:val="0"/>
                  <w:marTop w:val="0"/>
                  <w:marBottom w:val="0"/>
                  <w:divBdr>
                    <w:top w:val="none" w:sz="0" w:space="0" w:color="auto"/>
                    <w:left w:val="none" w:sz="0" w:space="0" w:color="auto"/>
                    <w:bottom w:val="none" w:sz="0" w:space="0" w:color="auto"/>
                    <w:right w:val="none" w:sz="0" w:space="0" w:color="auto"/>
                  </w:divBdr>
                  <w:divsChild>
                    <w:div w:id="2086341436">
                      <w:marLeft w:val="0"/>
                      <w:marRight w:val="0"/>
                      <w:marTop w:val="0"/>
                      <w:marBottom w:val="0"/>
                      <w:divBdr>
                        <w:top w:val="none" w:sz="0" w:space="0" w:color="auto"/>
                        <w:left w:val="none" w:sz="0" w:space="0" w:color="auto"/>
                        <w:bottom w:val="none" w:sz="0" w:space="0" w:color="auto"/>
                        <w:right w:val="none" w:sz="0" w:space="0" w:color="auto"/>
                      </w:divBdr>
                      <w:divsChild>
                        <w:div w:id="2013144897">
                          <w:marLeft w:val="0"/>
                          <w:marRight w:val="0"/>
                          <w:marTop w:val="0"/>
                          <w:marBottom w:val="0"/>
                          <w:divBdr>
                            <w:top w:val="none" w:sz="0" w:space="0" w:color="auto"/>
                            <w:left w:val="none" w:sz="0" w:space="0" w:color="auto"/>
                            <w:bottom w:val="none" w:sz="0" w:space="0" w:color="auto"/>
                            <w:right w:val="none" w:sz="0" w:space="0" w:color="auto"/>
                          </w:divBdr>
                          <w:divsChild>
                            <w:div w:id="1540046552">
                              <w:marLeft w:val="0"/>
                              <w:marRight w:val="0"/>
                              <w:marTop w:val="0"/>
                              <w:marBottom w:val="0"/>
                              <w:divBdr>
                                <w:top w:val="none" w:sz="0" w:space="0" w:color="auto"/>
                                <w:left w:val="none" w:sz="0" w:space="0" w:color="auto"/>
                                <w:bottom w:val="none" w:sz="0" w:space="0" w:color="auto"/>
                                <w:right w:val="none" w:sz="0" w:space="0" w:color="auto"/>
                              </w:divBdr>
                              <w:divsChild>
                                <w:div w:id="102239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7574620">
      <w:bodyDiv w:val="1"/>
      <w:marLeft w:val="0"/>
      <w:marRight w:val="0"/>
      <w:marTop w:val="0"/>
      <w:marBottom w:val="0"/>
      <w:divBdr>
        <w:top w:val="none" w:sz="0" w:space="0" w:color="auto"/>
        <w:left w:val="none" w:sz="0" w:space="0" w:color="auto"/>
        <w:bottom w:val="none" w:sz="0" w:space="0" w:color="auto"/>
        <w:right w:val="none" w:sz="0" w:space="0" w:color="auto"/>
      </w:divBdr>
      <w:divsChild>
        <w:div w:id="2072382597">
          <w:marLeft w:val="0"/>
          <w:marRight w:val="0"/>
          <w:marTop w:val="0"/>
          <w:marBottom w:val="0"/>
          <w:divBdr>
            <w:top w:val="none" w:sz="0" w:space="0" w:color="auto"/>
            <w:left w:val="none" w:sz="0" w:space="0" w:color="auto"/>
            <w:bottom w:val="none" w:sz="0" w:space="0" w:color="auto"/>
            <w:right w:val="none" w:sz="0" w:space="0" w:color="auto"/>
          </w:divBdr>
          <w:divsChild>
            <w:div w:id="177740995">
              <w:marLeft w:val="0"/>
              <w:marRight w:val="0"/>
              <w:marTop w:val="0"/>
              <w:marBottom w:val="0"/>
              <w:divBdr>
                <w:top w:val="none" w:sz="0" w:space="0" w:color="auto"/>
                <w:left w:val="none" w:sz="0" w:space="0" w:color="auto"/>
                <w:bottom w:val="none" w:sz="0" w:space="0" w:color="auto"/>
                <w:right w:val="none" w:sz="0" w:space="0" w:color="auto"/>
              </w:divBdr>
              <w:divsChild>
                <w:div w:id="2043894944">
                  <w:marLeft w:val="0"/>
                  <w:marRight w:val="0"/>
                  <w:marTop w:val="0"/>
                  <w:marBottom w:val="0"/>
                  <w:divBdr>
                    <w:top w:val="none" w:sz="0" w:space="0" w:color="auto"/>
                    <w:left w:val="none" w:sz="0" w:space="0" w:color="auto"/>
                    <w:bottom w:val="none" w:sz="0" w:space="0" w:color="auto"/>
                    <w:right w:val="none" w:sz="0" w:space="0" w:color="auto"/>
                  </w:divBdr>
                  <w:divsChild>
                    <w:div w:id="382294682">
                      <w:marLeft w:val="0"/>
                      <w:marRight w:val="0"/>
                      <w:marTop w:val="0"/>
                      <w:marBottom w:val="0"/>
                      <w:divBdr>
                        <w:top w:val="none" w:sz="0" w:space="0" w:color="auto"/>
                        <w:left w:val="none" w:sz="0" w:space="0" w:color="auto"/>
                        <w:bottom w:val="none" w:sz="0" w:space="0" w:color="auto"/>
                        <w:right w:val="none" w:sz="0" w:space="0" w:color="auto"/>
                      </w:divBdr>
                      <w:divsChild>
                        <w:div w:id="390035251">
                          <w:marLeft w:val="0"/>
                          <w:marRight w:val="0"/>
                          <w:marTop w:val="0"/>
                          <w:marBottom w:val="0"/>
                          <w:divBdr>
                            <w:top w:val="none" w:sz="0" w:space="0" w:color="auto"/>
                            <w:left w:val="none" w:sz="0" w:space="0" w:color="auto"/>
                            <w:bottom w:val="none" w:sz="0" w:space="0" w:color="auto"/>
                            <w:right w:val="none" w:sz="0" w:space="0" w:color="auto"/>
                          </w:divBdr>
                          <w:divsChild>
                            <w:div w:id="1127239769">
                              <w:marLeft w:val="0"/>
                              <w:marRight w:val="0"/>
                              <w:marTop w:val="0"/>
                              <w:marBottom w:val="0"/>
                              <w:divBdr>
                                <w:top w:val="none" w:sz="0" w:space="0" w:color="auto"/>
                                <w:left w:val="none" w:sz="0" w:space="0" w:color="auto"/>
                                <w:bottom w:val="none" w:sz="0" w:space="0" w:color="auto"/>
                                <w:right w:val="none" w:sz="0" w:space="0" w:color="auto"/>
                              </w:divBdr>
                              <w:divsChild>
                                <w:div w:id="19789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0435632">
      <w:bodyDiv w:val="1"/>
      <w:marLeft w:val="0"/>
      <w:marRight w:val="0"/>
      <w:marTop w:val="0"/>
      <w:marBottom w:val="0"/>
      <w:divBdr>
        <w:top w:val="none" w:sz="0" w:space="0" w:color="auto"/>
        <w:left w:val="none" w:sz="0" w:space="0" w:color="auto"/>
        <w:bottom w:val="none" w:sz="0" w:space="0" w:color="auto"/>
        <w:right w:val="none" w:sz="0" w:space="0" w:color="auto"/>
      </w:divBdr>
      <w:divsChild>
        <w:div w:id="1959678824">
          <w:marLeft w:val="0"/>
          <w:marRight w:val="0"/>
          <w:marTop w:val="0"/>
          <w:marBottom w:val="0"/>
          <w:divBdr>
            <w:top w:val="none" w:sz="0" w:space="0" w:color="auto"/>
            <w:left w:val="none" w:sz="0" w:space="0" w:color="auto"/>
            <w:bottom w:val="none" w:sz="0" w:space="0" w:color="auto"/>
            <w:right w:val="none" w:sz="0" w:space="0" w:color="auto"/>
          </w:divBdr>
        </w:div>
      </w:divsChild>
    </w:div>
    <w:div w:id="1622110242">
      <w:bodyDiv w:val="1"/>
      <w:marLeft w:val="0"/>
      <w:marRight w:val="0"/>
      <w:marTop w:val="0"/>
      <w:marBottom w:val="0"/>
      <w:divBdr>
        <w:top w:val="none" w:sz="0" w:space="0" w:color="auto"/>
        <w:left w:val="none" w:sz="0" w:space="0" w:color="auto"/>
        <w:bottom w:val="none" w:sz="0" w:space="0" w:color="auto"/>
        <w:right w:val="none" w:sz="0" w:space="0" w:color="auto"/>
      </w:divBdr>
      <w:divsChild>
        <w:div w:id="1754158098">
          <w:marLeft w:val="0"/>
          <w:marRight w:val="0"/>
          <w:marTop w:val="0"/>
          <w:marBottom w:val="0"/>
          <w:divBdr>
            <w:top w:val="none" w:sz="0" w:space="0" w:color="auto"/>
            <w:left w:val="none" w:sz="0" w:space="0" w:color="auto"/>
            <w:bottom w:val="none" w:sz="0" w:space="0" w:color="auto"/>
            <w:right w:val="none" w:sz="0" w:space="0" w:color="auto"/>
          </w:divBdr>
          <w:divsChild>
            <w:div w:id="1216164884">
              <w:marLeft w:val="0"/>
              <w:marRight w:val="0"/>
              <w:marTop w:val="0"/>
              <w:marBottom w:val="0"/>
              <w:divBdr>
                <w:top w:val="none" w:sz="0" w:space="0" w:color="auto"/>
                <w:left w:val="none" w:sz="0" w:space="0" w:color="auto"/>
                <w:bottom w:val="none" w:sz="0" w:space="0" w:color="auto"/>
                <w:right w:val="none" w:sz="0" w:space="0" w:color="auto"/>
              </w:divBdr>
              <w:divsChild>
                <w:div w:id="515847407">
                  <w:marLeft w:val="0"/>
                  <w:marRight w:val="0"/>
                  <w:marTop w:val="0"/>
                  <w:marBottom w:val="0"/>
                  <w:divBdr>
                    <w:top w:val="none" w:sz="0" w:space="0" w:color="auto"/>
                    <w:left w:val="none" w:sz="0" w:space="0" w:color="auto"/>
                    <w:bottom w:val="none" w:sz="0" w:space="0" w:color="auto"/>
                    <w:right w:val="none" w:sz="0" w:space="0" w:color="auto"/>
                  </w:divBdr>
                  <w:divsChild>
                    <w:div w:id="1240212253">
                      <w:marLeft w:val="0"/>
                      <w:marRight w:val="0"/>
                      <w:marTop w:val="0"/>
                      <w:marBottom w:val="0"/>
                      <w:divBdr>
                        <w:top w:val="none" w:sz="0" w:space="0" w:color="auto"/>
                        <w:left w:val="none" w:sz="0" w:space="0" w:color="auto"/>
                        <w:bottom w:val="none" w:sz="0" w:space="0" w:color="auto"/>
                        <w:right w:val="none" w:sz="0" w:space="0" w:color="auto"/>
                      </w:divBdr>
                      <w:divsChild>
                        <w:div w:id="1378507824">
                          <w:marLeft w:val="0"/>
                          <w:marRight w:val="0"/>
                          <w:marTop w:val="0"/>
                          <w:marBottom w:val="0"/>
                          <w:divBdr>
                            <w:top w:val="none" w:sz="0" w:space="0" w:color="auto"/>
                            <w:left w:val="none" w:sz="0" w:space="0" w:color="auto"/>
                            <w:bottom w:val="none" w:sz="0" w:space="0" w:color="auto"/>
                            <w:right w:val="none" w:sz="0" w:space="0" w:color="auto"/>
                          </w:divBdr>
                          <w:divsChild>
                            <w:div w:id="62799952">
                              <w:marLeft w:val="0"/>
                              <w:marRight w:val="0"/>
                              <w:marTop w:val="0"/>
                              <w:marBottom w:val="0"/>
                              <w:divBdr>
                                <w:top w:val="none" w:sz="0" w:space="0" w:color="auto"/>
                                <w:left w:val="none" w:sz="0" w:space="0" w:color="auto"/>
                                <w:bottom w:val="none" w:sz="0" w:space="0" w:color="auto"/>
                                <w:right w:val="none" w:sz="0" w:space="0" w:color="auto"/>
                              </w:divBdr>
                              <w:divsChild>
                                <w:div w:id="36028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8434257">
      <w:bodyDiv w:val="1"/>
      <w:marLeft w:val="0"/>
      <w:marRight w:val="0"/>
      <w:marTop w:val="0"/>
      <w:marBottom w:val="0"/>
      <w:divBdr>
        <w:top w:val="none" w:sz="0" w:space="0" w:color="auto"/>
        <w:left w:val="none" w:sz="0" w:space="0" w:color="auto"/>
        <w:bottom w:val="none" w:sz="0" w:space="0" w:color="auto"/>
        <w:right w:val="none" w:sz="0" w:space="0" w:color="auto"/>
      </w:divBdr>
      <w:divsChild>
        <w:div w:id="2007779319">
          <w:marLeft w:val="0"/>
          <w:marRight w:val="0"/>
          <w:marTop w:val="0"/>
          <w:marBottom w:val="0"/>
          <w:divBdr>
            <w:top w:val="none" w:sz="0" w:space="0" w:color="auto"/>
            <w:left w:val="none" w:sz="0" w:space="0" w:color="auto"/>
            <w:bottom w:val="none" w:sz="0" w:space="0" w:color="auto"/>
            <w:right w:val="none" w:sz="0" w:space="0" w:color="auto"/>
          </w:divBdr>
          <w:divsChild>
            <w:div w:id="1012075577">
              <w:marLeft w:val="0"/>
              <w:marRight w:val="0"/>
              <w:marTop w:val="0"/>
              <w:marBottom w:val="0"/>
              <w:divBdr>
                <w:top w:val="none" w:sz="0" w:space="0" w:color="auto"/>
                <w:left w:val="none" w:sz="0" w:space="0" w:color="auto"/>
                <w:bottom w:val="none" w:sz="0" w:space="0" w:color="auto"/>
                <w:right w:val="none" w:sz="0" w:space="0" w:color="auto"/>
              </w:divBdr>
              <w:divsChild>
                <w:div w:id="416709872">
                  <w:marLeft w:val="0"/>
                  <w:marRight w:val="0"/>
                  <w:marTop w:val="0"/>
                  <w:marBottom w:val="0"/>
                  <w:divBdr>
                    <w:top w:val="none" w:sz="0" w:space="0" w:color="auto"/>
                    <w:left w:val="none" w:sz="0" w:space="0" w:color="auto"/>
                    <w:bottom w:val="none" w:sz="0" w:space="0" w:color="auto"/>
                    <w:right w:val="none" w:sz="0" w:space="0" w:color="auto"/>
                  </w:divBdr>
                  <w:divsChild>
                    <w:div w:id="683363808">
                      <w:marLeft w:val="0"/>
                      <w:marRight w:val="0"/>
                      <w:marTop w:val="0"/>
                      <w:marBottom w:val="0"/>
                      <w:divBdr>
                        <w:top w:val="none" w:sz="0" w:space="0" w:color="auto"/>
                        <w:left w:val="none" w:sz="0" w:space="0" w:color="auto"/>
                        <w:bottom w:val="none" w:sz="0" w:space="0" w:color="auto"/>
                        <w:right w:val="none" w:sz="0" w:space="0" w:color="auto"/>
                      </w:divBdr>
                      <w:divsChild>
                        <w:div w:id="76483149">
                          <w:marLeft w:val="0"/>
                          <w:marRight w:val="0"/>
                          <w:marTop w:val="0"/>
                          <w:marBottom w:val="0"/>
                          <w:divBdr>
                            <w:top w:val="none" w:sz="0" w:space="0" w:color="auto"/>
                            <w:left w:val="none" w:sz="0" w:space="0" w:color="auto"/>
                            <w:bottom w:val="none" w:sz="0" w:space="0" w:color="auto"/>
                            <w:right w:val="none" w:sz="0" w:space="0" w:color="auto"/>
                          </w:divBdr>
                          <w:divsChild>
                            <w:div w:id="673845876">
                              <w:marLeft w:val="0"/>
                              <w:marRight w:val="0"/>
                              <w:marTop w:val="0"/>
                              <w:marBottom w:val="0"/>
                              <w:divBdr>
                                <w:top w:val="none" w:sz="0" w:space="0" w:color="auto"/>
                                <w:left w:val="none" w:sz="0" w:space="0" w:color="auto"/>
                                <w:bottom w:val="none" w:sz="0" w:space="0" w:color="auto"/>
                                <w:right w:val="none" w:sz="0" w:space="0" w:color="auto"/>
                              </w:divBdr>
                              <w:divsChild>
                                <w:div w:id="11226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627403">
      <w:bodyDiv w:val="1"/>
      <w:marLeft w:val="0"/>
      <w:marRight w:val="0"/>
      <w:marTop w:val="0"/>
      <w:marBottom w:val="0"/>
      <w:divBdr>
        <w:top w:val="none" w:sz="0" w:space="0" w:color="auto"/>
        <w:left w:val="none" w:sz="0" w:space="0" w:color="auto"/>
        <w:bottom w:val="none" w:sz="0" w:space="0" w:color="auto"/>
        <w:right w:val="none" w:sz="0" w:space="0" w:color="auto"/>
      </w:divBdr>
      <w:divsChild>
        <w:div w:id="1160973052">
          <w:marLeft w:val="0"/>
          <w:marRight w:val="0"/>
          <w:marTop w:val="0"/>
          <w:marBottom w:val="0"/>
          <w:divBdr>
            <w:top w:val="none" w:sz="0" w:space="0" w:color="auto"/>
            <w:left w:val="none" w:sz="0" w:space="0" w:color="auto"/>
            <w:bottom w:val="none" w:sz="0" w:space="0" w:color="auto"/>
            <w:right w:val="none" w:sz="0" w:space="0" w:color="auto"/>
          </w:divBdr>
          <w:divsChild>
            <w:div w:id="277032211">
              <w:marLeft w:val="0"/>
              <w:marRight w:val="0"/>
              <w:marTop w:val="0"/>
              <w:marBottom w:val="0"/>
              <w:divBdr>
                <w:top w:val="none" w:sz="0" w:space="0" w:color="auto"/>
                <w:left w:val="none" w:sz="0" w:space="0" w:color="auto"/>
                <w:bottom w:val="none" w:sz="0" w:space="0" w:color="auto"/>
                <w:right w:val="none" w:sz="0" w:space="0" w:color="auto"/>
              </w:divBdr>
              <w:divsChild>
                <w:div w:id="688485067">
                  <w:marLeft w:val="0"/>
                  <w:marRight w:val="0"/>
                  <w:marTop w:val="0"/>
                  <w:marBottom w:val="0"/>
                  <w:divBdr>
                    <w:top w:val="none" w:sz="0" w:space="0" w:color="auto"/>
                    <w:left w:val="none" w:sz="0" w:space="0" w:color="auto"/>
                    <w:bottom w:val="none" w:sz="0" w:space="0" w:color="auto"/>
                    <w:right w:val="none" w:sz="0" w:space="0" w:color="auto"/>
                  </w:divBdr>
                  <w:divsChild>
                    <w:div w:id="1580216217">
                      <w:marLeft w:val="0"/>
                      <w:marRight w:val="0"/>
                      <w:marTop w:val="0"/>
                      <w:marBottom w:val="0"/>
                      <w:divBdr>
                        <w:top w:val="none" w:sz="0" w:space="0" w:color="auto"/>
                        <w:left w:val="none" w:sz="0" w:space="0" w:color="auto"/>
                        <w:bottom w:val="none" w:sz="0" w:space="0" w:color="auto"/>
                        <w:right w:val="none" w:sz="0" w:space="0" w:color="auto"/>
                      </w:divBdr>
                      <w:divsChild>
                        <w:div w:id="374817742">
                          <w:marLeft w:val="0"/>
                          <w:marRight w:val="0"/>
                          <w:marTop w:val="0"/>
                          <w:marBottom w:val="0"/>
                          <w:divBdr>
                            <w:top w:val="none" w:sz="0" w:space="0" w:color="auto"/>
                            <w:left w:val="none" w:sz="0" w:space="0" w:color="auto"/>
                            <w:bottom w:val="none" w:sz="0" w:space="0" w:color="auto"/>
                            <w:right w:val="none" w:sz="0" w:space="0" w:color="auto"/>
                          </w:divBdr>
                          <w:divsChild>
                            <w:div w:id="1755324008">
                              <w:marLeft w:val="0"/>
                              <w:marRight w:val="0"/>
                              <w:marTop w:val="0"/>
                              <w:marBottom w:val="0"/>
                              <w:divBdr>
                                <w:top w:val="none" w:sz="0" w:space="0" w:color="auto"/>
                                <w:left w:val="none" w:sz="0" w:space="0" w:color="auto"/>
                                <w:bottom w:val="none" w:sz="0" w:space="0" w:color="auto"/>
                                <w:right w:val="none" w:sz="0" w:space="0" w:color="auto"/>
                              </w:divBdr>
                              <w:divsChild>
                                <w:div w:id="197081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4529711">
      <w:bodyDiv w:val="1"/>
      <w:marLeft w:val="0"/>
      <w:marRight w:val="0"/>
      <w:marTop w:val="0"/>
      <w:marBottom w:val="0"/>
      <w:divBdr>
        <w:top w:val="none" w:sz="0" w:space="0" w:color="auto"/>
        <w:left w:val="none" w:sz="0" w:space="0" w:color="auto"/>
        <w:bottom w:val="none" w:sz="0" w:space="0" w:color="auto"/>
        <w:right w:val="none" w:sz="0" w:space="0" w:color="auto"/>
      </w:divBdr>
      <w:divsChild>
        <w:div w:id="955021043">
          <w:marLeft w:val="0"/>
          <w:marRight w:val="0"/>
          <w:marTop w:val="0"/>
          <w:marBottom w:val="0"/>
          <w:divBdr>
            <w:top w:val="none" w:sz="0" w:space="0" w:color="auto"/>
            <w:left w:val="none" w:sz="0" w:space="0" w:color="auto"/>
            <w:bottom w:val="none" w:sz="0" w:space="0" w:color="auto"/>
            <w:right w:val="none" w:sz="0" w:space="0" w:color="auto"/>
          </w:divBdr>
        </w:div>
      </w:divsChild>
    </w:div>
    <w:div w:id="1740858086">
      <w:bodyDiv w:val="1"/>
      <w:marLeft w:val="0"/>
      <w:marRight w:val="0"/>
      <w:marTop w:val="0"/>
      <w:marBottom w:val="0"/>
      <w:divBdr>
        <w:top w:val="none" w:sz="0" w:space="0" w:color="auto"/>
        <w:left w:val="none" w:sz="0" w:space="0" w:color="auto"/>
        <w:bottom w:val="none" w:sz="0" w:space="0" w:color="auto"/>
        <w:right w:val="none" w:sz="0" w:space="0" w:color="auto"/>
      </w:divBdr>
      <w:divsChild>
        <w:div w:id="734161997">
          <w:marLeft w:val="0"/>
          <w:marRight w:val="0"/>
          <w:marTop w:val="0"/>
          <w:marBottom w:val="0"/>
          <w:divBdr>
            <w:top w:val="none" w:sz="0" w:space="0" w:color="auto"/>
            <w:left w:val="none" w:sz="0" w:space="0" w:color="auto"/>
            <w:bottom w:val="none" w:sz="0" w:space="0" w:color="auto"/>
            <w:right w:val="none" w:sz="0" w:space="0" w:color="auto"/>
          </w:divBdr>
          <w:divsChild>
            <w:div w:id="1210654933">
              <w:marLeft w:val="0"/>
              <w:marRight w:val="0"/>
              <w:marTop w:val="0"/>
              <w:marBottom w:val="0"/>
              <w:divBdr>
                <w:top w:val="none" w:sz="0" w:space="0" w:color="auto"/>
                <w:left w:val="none" w:sz="0" w:space="0" w:color="auto"/>
                <w:bottom w:val="none" w:sz="0" w:space="0" w:color="auto"/>
                <w:right w:val="none" w:sz="0" w:space="0" w:color="auto"/>
              </w:divBdr>
              <w:divsChild>
                <w:div w:id="2032024572">
                  <w:marLeft w:val="0"/>
                  <w:marRight w:val="0"/>
                  <w:marTop w:val="0"/>
                  <w:marBottom w:val="0"/>
                  <w:divBdr>
                    <w:top w:val="none" w:sz="0" w:space="0" w:color="auto"/>
                    <w:left w:val="none" w:sz="0" w:space="0" w:color="auto"/>
                    <w:bottom w:val="none" w:sz="0" w:space="0" w:color="auto"/>
                    <w:right w:val="none" w:sz="0" w:space="0" w:color="auto"/>
                  </w:divBdr>
                  <w:divsChild>
                    <w:div w:id="972565327">
                      <w:marLeft w:val="0"/>
                      <w:marRight w:val="0"/>
                      <w:marTop w:val="0"/>
                      <w:marBottom w:val="0"/>
                      <w:divBdr>
                        <w:top w:val="none" w:sz="0" w:space="0" w:color="auto"/>
                        <w:left w:val="none" w:sz="0" w:space="0" w:color="auto"/>
                        <w:bottom w:val="none" w:sz="0" w:space="0" w:color="auto"/>
                        <w:right w:val="none" w:sz="0" w:space="0" w:color="auto"/>
                      </w:divBdr>
                      <w:divsChild>
                        <w:div w:id="91702975">
                          <w:marLeft w:val="0"/>
                          <w:marRight w:val="0"/>
                          <w:marTop w:val="0"/>
                          <w:marBottom w:val="0"/>
                          <w:divBdr>
                            <w:top w:val="none" w:sz="0" w:space="0" w:color="auto"/>
                            <w:left w:val="none" w:sz="0" w:space="0" w:color="auto"/>
                            <w:bottom w:val="none" w:sz="0" w:space="0" w:color="auto"/>
                            <w:right w:val="none" w:sz="0" w:space="0" w:color="auto"/>
                          </w:divBdr>
                          <w:divsChild>
                            <w:div w:id="1870021563">
                              <w:marLeft w:val="0"/>
                              <w:marRight w:val="0"/>
                              <w:marTop w:val="0"/>
                              <w:marBottom w:val="0"/>
                              <w:divBdr>
                                <w:top w:val="none" w:sz="0" w:space="0" w:color="auto"/>
                                <w:left w:val="none" w:sz="0" w:space="0" w:color="auto"/>
                                <w:bottom w:val="none" w:sz="0" w:space="0" w:color="auto"/>
                                <w:right w:val="none" w:sz="0" w:space="0" w:color="auto"/>
                              </w:divBdr>
                              <w:divsChild>
                                <w:div w:id="8019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9930153">
      <w:bodyDiv w:val="1"/>
      <w:marLeft w:val="0"/>
      <w:marRight w:val="0"/>
      <w:marTop w:val="0"/>
      <w:marBottom w:val="0"/>
      <w:divBdr>
        <w:top w:val="none" w:sz="0" w:space="0" w:color="auto"/>
        <w:left w:val="none" w:sz="0" w:space="0" w:color="auto"/>
        <w:bottom w:val="none" w:sz="0" w:space="0" w:color="auto"/>
        <w:right w:val="none" w:sz="0" w:space="0" w:color="auto"/>
      </w:divBdr>
      <w:divsChild>
        <w:div w:id="1119689642">
          <w:marLeft w:val="0"/>
          <w:marRight w:val="0"/>
          <w:marTop w:val="0"/>
          <w:marBottom w:val="0"/>
          <w:divBdr>
            <w:top w:val="none" w:sz="0" w:space="0" w:color="auto"/>
            <w:left w:val="none" w:sz="0" w:space="0" w:color="auto"/>
            <w:bottom w:val="none" w:sz="0" w:space="0" w:color="auto"/>
            <w:right w:val="none" w:sz="0" w:space="0" w:color="auto"/>
          </w:divBdr>
          <w:divsChild>
            <w:div w:id="2130974043">
              <w:marLeft w:val="0"/>
              <w:marRight w:val="0"/>
              <w:marTop w:val="0"/>
              <w:marBottom w:val="0"/>
              <w:divBdr>
                <w:top w:val="none" w:sz="0" w:space="0" w:color="auto"/>
                <w:left w:val="none" w:sz="0" w:space="0" w:color="auto"/>
                <w:bottom w:val="none" w:sz="0" w:space="0" w:color="auto"/>
                <w:right w:val="none" w:sz="0" w:space="0" w:color="auto"/>
              </w:divBdr>
              <w:divsChild>
                <w:div w:id="1105080276">
                  <w:marLeft w:val="0"/>
                  <w:marRight w:val="0"/>
                  <w:marTop w:val="0"/>
                  <w:marBottom w:val="0"/>
                  <w:divBdr>
                    <w:top w:val="none" w:sz="0" w:space="0" w:color="auto"/>
                    <w:left w:val="none" w:sz="0" w:space="0" w:color="auto"/>
                    <w:bottom w:val="none" w:sz="0" w:space="0" w:color="auto"/>
                    <w:right w:val="none" w:sz="0" w:space="0" w:color="auto"/>
                  </w:divBdr>
                  <w:divsChild>
                    <w:div w:id="1385562771">
                      <w:marLeft w:val="0"/>
                      <w:marRight w:val="0"/>
                      <w:marTop w:val="0"/>
                      <w:marBottom w:val="0"/>
                      <w:divBdr>
                        <w:top w:val="none" w:sz="0" w:space="0" w:color="auto"/>
                        <w:left w:val="none" w:sz="0" w:space="0" w:color="auto"/>
                        <w:bottom w:val="none" w:sz="0" w:space="0" w:color="auto"/>
                        <w:right w:val="none" w:sz="0" w:space="0" w:color="auto"/>
                      </w:divBdr>
                      <w:divsChild>
                        <w:div w:id="1017003638">
                          <w:marLeft w:val="0"/>
                          <w:marRight w:val="0"/>
                          <w:marTop w:val="0"/>
                          <w:marBottom w:val="0"/>
                          <w:divBdr>
                            <w:top w:val="none" w:sz="0" w:space="0" w:color="auto"/>
                            <w:left w:val="none" w:sz="0" w:space="0" w:color="auto"/>
                            <w:bottom w:val="none" w:sz="0" w:space="0" w:color="auto"/>
                            <w:right w:val="none" w:sz="0" w:space="0" w:color="auto"/>
                          </w:divBdr>
                          <w:divsChild>
                            <w:div w:id="1142312737">
                              <w:marLeft w:val="0"/>
                              <w:marRight w:val="0"/>
                              <w:marTop w:val="0"/>
                              <w:marBottom w:val="0"/>
                              <w:divBdr>
                                <w:top w:val="none" w:sz="0" w:space="0" w:color="auto"/>
                                <w:left w:val="none" w:sz="0" w:space="0" w:color="auto"/>
                                <w:bottom w:val="none" w:sz="0" w:space="0" w:color="auto"/>
                                <w:right w:val="none" w:sz="0" w:space="0" w:color="auto"/>
                              </w:divBdr>
                              <w:divsChild>
                                <w:div w:id="65479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2116952">
      <w:bodyDiv w:val="1"/>
      <w:marLeft w:val="0"/>
      <w:marRight w:val="0"/>
      <w:marTop w:val="0"/>
      <w:marBottom w:val="0"/>
      <w:divBdr>
        <w:top w:val="none" w:sz="0" w:space="0" w:color="auto"/>
        <w:left w:val="none" w:sz="0" w:space="0" w:color="auto"/>
        <w:bottom w:val="none" w:sz="0" w:space="0" w:color="auto"/>
        <w:right w:val="none" w:sz="0" w:space="0" w:color="auto"/>
      </w:divBdr>
      <w:divsChild>
        <w:div w:id="938561921">
          <w:marLeft w:val="0"/>
          <w:marRight w:val="0"/>
          <w:marTop w:val="0"/>
          <w:marBottom w:val="0"/>
          <w:divBdr>
            <w:top w:val="none" w:sz="0" w:space="0" w:color="auto"/>
            <w:left w:val="none" w:sz="0" w:space="0" w:color="auto"/>
            <w:bottom w:val="none" w:sz="0" w:space="0" w:color="auto"/>
            <w:right w:val="none" w:sz="0" w:space="0" w:color="auto"/>
          </w:divBdr>
          <w:divsChild>
            <w:div w:id="583878906">
              <w:marLeft w:val="0"/>
              <w:marRight w:val="0"/>
              <w:marTop w:val="0"/>
              <w:marBottom w:val="0"/>
              <w:divBdr>
                <w:top w:val="none" w:sz="0" w:space="0" w:color="auto"/>
                <w:left w:val="none" w:sz="0" w:space="0" w:color="auto"/>
                <w:bottom w:val="none" w:sz="0" w:space="0" w:color="auto"/>
                <w:right w:val="none" w:sz="0" w:space="0" w:color="auto"/>
              </w:divBdr>
              <w:divsChild>
                <w:div w:id="47461247">
                  <w:marLeft w:val="0"/>
                  <w:marRight w:val="0"/>
                  <w:marTop w:val="0"/>
                  <w:marBottom w:val="0"/>
                  <w:divBdr>
                    <w:top w:val="none" w:sz="0" w:space="0" w:color="auto"/>
                    <w:left w:val="none" w:sz="0" w:space="0" w:color="auto"/>
                    <w:bottom w:val="none" w:sz="0" w:space="0" w:color="auto"/>
                    <w:right w:val="none" w:sz="0" w:space="0" w:color="auto"/>
                  </w:divBdr>
                  <w:divsChild>
                    <w:div w:id="971324183">
                      <w:marLeft w:val="0"/>
                      <w:marRight w:val="0"/>
                      <w:marTop w:val="0"/>
                      <w:marBottom w:val="0"/>
                      <w:divBdr>
                        <w:top w:val="none" w:sz="0" w:space="0" w:color="auto"/>
                        <w:left w:val="none" w:sz="0" w:space="0" w:color="auto"/>
                        <w:bottom w:val="none" w:sz="0" w:space="0" w:color="auto"/>
                        <w:right w:val="none" w:sz="0" w:space="0" w:color="auto"/>
                      </w:divBdr>
                      <w:divsChild>
                        <w:div w:id="796072997">
                          <w:marLeft w:val="0"/>
                          <w:marRight w:val="0"/>
                          <w:marTop w:val="0"/>
                          <w:marBottom w:val="0"/>
                          <w:divBdr>
                            <w:top w:val="none" w:sz="0" w:space="0" w:color="auto"/>
                            <w:left w:val="none" w:sz="0" w:space="0" w:color="auto"/>
                            <w:bottom w:val="none" w:sz="0" w:space="0" w:color="auto"/>
                            <w:right w:val="none" w:sz="0" w:space="0" w:color="auto"/>
                          </w:divBdr>
                          <w:divsChild>
                            <w:div w:id="594019780">
                              <w:marLeft w:val="0"/>
                              <w:marRight w:val="0"/>
                              <w:marTop w:val="0"/>
                              <w:marBottom w:val="0"/>
                              <w:divBdr>
                                <w:top w:val="none" w:sz="0" w:space="0" w:color="auto"/>
                                <w:left w:val="none" w:sz="0" w:space="0" w:color="auto"/>
                                <w:bottom w:val="none" w:sz="0" w:space="0" w:color="auto"/>
                                <w:right w:val="none" w:sz="0" w:space="0" w:color="auto"/>
                              </w:divBdr>
                              <w:divsChild>
                                <w:div w:id="21339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1509233">
      <w:bodyDiv w:val="1"/>
      <w:marLeft w:val="0"/>
      <w:marRight w:val="0"/>
      <w:marTop w:val="0"/>
      <w:marBottom w:val="0"/>
      <w:divBdr>
        <w:top w:val="none" w:sz="0" w:space="0" w:color="auto"/>
        <w:left w:val="none" w:sz="0" w:space="0" w:color="auto"/>
        <w:bottom w:val="none" w:sz="0" w:space="0" w:color="auto"/>
        <w:right w:val="none" w:sz="0" w:space="0" w:color="auto"/>
      </w:divBdr>
      <w:divsChild>
        <w:div w:id="765073142">
          <w:marLeft w:val="0"/>
          <w:marRight w:val="0"/>
          <w:marTop w:val="0"/>
          <w:marBottom w:val="0"/>
          <w:divBdr>
            <w:top w:val="none" w:sz="0" w:space="0" w:color="auto"/>
            <w:left w:val="none" w:sz="0" w:space="0" w:color="auto"/>
            <w:bottom w:val="none" w:sz="0" w:space="0" w:color="auto"/>
            <w:right w:val="none" w:sz="0" w:space="0" w:color="auto"/>
          </w:divBdr>
          <w:divsChild>
            <w:div w:id="1902595956">
              <w:marLeft w:val="0"/>
              <w:marRight w:val="0"/>
              <w:marTop w:val="0"/>
              <w:marBottom w:val="0"/>
              <w:divBdr>
                <w:top w:val="none" w:sz="0" w:space="0" w:color="auto"/>
                <w:left w:val="none" w:sz="0" w:space="0" w:color="auto"/>
                <w:bottom w:val="none" w:sz="0" w:space="0" w:color="auto"/>
                <w:right w:val="none" w:sz="0" w:space="0" w:color="auto"/>
              </w:divBdr>
              <w:divsChild>
                <w:div w:id="1826362469">
                  <w:marLeft w:val="0"/>
                  <w:marRight w:val="0"/>
                  <w:marTop w:val="0"/>
                  <w:marBottom w:val="0"/>
                  <w:divBdr>
                    <w:top w:val="none" w:sz="0" w:space="0" w:color="auto"/>
                    <w:left w:val="none" w:sz="0" w:space="0" w:color="auto"/>
                    <w:bottom w:val="none" w:sz="0" w:space="0" w:color="auto"/>
                    <w:right w:val="none" w:sz="0" w:space="0" w:color="auto"/>
                  </w:divBdr>
                  <w:divsChild>
                    <w:div w:id="1032417654">
                      <w:marLeft w:val="0"/>
                      <w:marRight w:val="0"/>
                      <w:marTop w:val="0"/>
                      <w:marBottom w:val="0"/>
                      <w:divBdr>
                        <w:top w:val="none" w:sz="0" w:space="0" w:color="auto"/>
                        <w:left w:val="none" w:sz="0" w:space="0" w:color="auto"/>
                        <w:bottom w:val="none" w:sz="0" w:space="0" w:color="auto"/>
                        <w:right w:val="none" w:sz="0" w:space="0" w:color="auto"/>
                      </w:divBdr>
                      <w:divsChild>
                        <w:div w:id="1835292276">
                          <w:marLeft w:val="0"/>
                          <w:marRight w:val="0"/>
                          <w:marTop w:val="0"/>
                          <w:marBottom w:val="0"/>
                          <w:divBdr>
                            <w:top w:val="none" w:sz="0" w:space="0" w:color="auto"/>
                            <w:left w:val="none" w:sz="0" w:space="0" w:color="auto"/>
                            <w:bottom w:val="none" w:sz="0" w:space="0" w:color="auto"/>
                            <w:right w:val="none" w:sz="0" w:space="0" w:color="auto"/>
                          </w:divBdr>
                          <w:divsChild>
                            <w:div w:id="1527984988">
                              <w:marLeft w:val="0"/>
                              <w:marRight w:val="0"/>
                              <w:marTop w:val="0"/>
                              <w:marBottom w:val="0"/>
                              <w:divBdr>
                                <w:top w:val="none" w:sz="0" w:space="0" w:color="auto"/>
                                <w:left w:val="none" w:sz="0" w:space="0" w:color="auto"/>
                                <w:bottom w:val="none" w:sz="0" w:space="0" w:color="auto"/>
                                <w:right w:val="none" w:sz="0" w:space="0" w:color="auto"/>
                              </w:divBdr>
                              <w:divsChild>
                                <w:div w:id="27309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8811767">
      <w:bodyDiv w:val="1"/>
      <w:marLeft w:val="0"/>
      <w:marRight w:val="0"/>
      <w:marTop w:val="0"/>
      <w:marBottom w:val="0"/>
      <w:divBdr>
        <w:top w:val="none" w:sz="0" w:space="0" w:color="auto"/>
        <w:left w:val="none" w:sz="0" w:space="0" w:color="auto"/>
        <w:bottom w:val="none" w:sz="0" w:space="0" w:color="auto"/>
        <w:right w:val="none" w:sz="0" w:space="0" w:color="auto"/>
      </w:divBdr>
      <w:divsChild>
        <w:div w:id="354581389">
          <w:marLeft w:val="0"/>
          <w:marRight w:val="0"/>
          <w:marTop w:val="0"/>
          <w:marBottom w:val="0"/>
          <w:divBdr>
            <w:top w:val="none" w:sz="0" w:space="0" w:color="auto"/>
            <w:left w:val="none" w:sz="0" w:space="0" w:color="auto"/>
            <w:bottom w:val="none" w:sz="0" w:space="0" w:color="auto"/>
            <w:right w:val="none" w:sz="0" w:space="0" w:color="auto"/>
          </w:divBdr>
          <w:divsChild>
            <w:div w:id="735083933">
              <w:marLeft w:val="0"/>
              <w:marRight w:val="0"/>
              <w:marTop w:val="0"/>
              <w:marBottom w:val="0"/>
              <w:divBdr>
                <w:top w:val="none" w:sz="0" w:space="0" w:color="auto"/>
                <w:left w:val="none" w:sz="0" w:space="0" w:color="auto"/>
                <w:bottom w:val="none" w:sz="0" w:space="0" w:color="auto"/>
                <w:right w:val="none" w:sz="0" w:space="0" w:color="auto"/>
              </w:divBdr>
              <w:divsChild>
                <w:div w:id="859244789">
                  <w:marLeft w:val="0"/>
                  <w:marRight w:val="0"/>
                  <w:marTop w:val="0"/>
                  <w:marBottom w:val="0"/>
                  <w:divBdr>
                    <w:top w:val="none" w:sz="0" w:space="0" w:color="auto"/>
                    <w:left w:val="none" w:sz="0" w:space="0" w:color="auto"/>
                    <w:bottom w:val="none" w:sz="0" w:space="0" w:color="auto"/>
                    <w:right w:val="none" w:sz="0" w:space="0" w:color="auto"/>
                  </w:divBdr>
                  <w:divsChild>
                    <w:div w:id="1799759913">
                      <w:marLeft w:val="0"/>
                      <w:marRight w:val="0"/>
                      <w:marTop w:val="0"/>
                      <w:marBottom w:val="0"/>
                      <w:divBdr>
                        <w:top w:val="none" w:sz="0" w:space="0" w:color="auto"/>
                        <w:left w:val="none" w:sz="0" w:space="0" w:color="auto"/>
                        <w:bottom w:val="none" w:sz="0" w:space="0" w:color="auto"/>
                        <w:right w:val="none" w:sz="0" w:space="0" w:color="auto"/>
                      </w:divBdr>
                      <w:divsChild>
                        <w:div w:id="1353653676">
                          <w:marLeft w:val="0"/>
                          <w:marRight w:val="0"/>
                          <w:marTop w:val="0"/>
                          <w:marBottom w:val="0"/>
                          <w:divBdr>
                            <w:top w:val="none" w:sz="0" w:space="0" w:color="auto"/>
                            <w:left w:val="none" w:sz="0" w:space="0" w:color="auto"/>
                            <w:bottom w:val="none" w:sz="0" w:space="0" w:color="auto"/>
                            <w:right w:val="none" w:sz="0" w:space="0" w:color="auto"/>
                          </w:divBdr>
                          <w:divsChild>
                            <w:div w:id="1941454094">
                              <w:marLeft w:val="0"/>
                              <w:marRight w:val="0"/>
                              <w:marTop w:val="0"/>
                              <w:marBottom w:val="0"/>
                              <w:divBdr>
                                <w:top w:val="none" w:sz="0" w:space="0" w:color="auto"/>
                                <w:left w:val="none" w:sz="0" w:space="0" w:color="auto"/>
                                <w:bottom w:val="none" w:sz="0" w:space="0" w:color="auto"/>
                                <w:right w:val="none" w:sz="0" w:space="0" w:color="auto"/>
                              </w:divBdr>
                              <w:divsChild>
                                <w:div w:id="110646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039066">
      <w:bodyDiv w:val="1"/>
      <w:marLeft w:val="0"/>
      <w:marRight w:val="0"/>
      <w:marTop w:val="0"/>
      <w:marBottom w:val="0"/>
      <w:divBdr>
        <w:top w:val="none" w:sz="0" w:space="0" w:color="auto"/>
        <w:left w:val="none" w:sz="0" w:space="0" w:color="auto"/>
        <w:bottom w:val="none" w:sz="0" w:space="0" w:color="auto"/>
        <w:right w:val="none" w:sz="0" w:space="0" w:color="auto"/>
      </w:divBdr>
      <w:divsChild>
        <w:div w:id="1853715217">
          <w:marLeft w:val="0"/>
          <w:marRight w:val="0"/>
          <w:marTop w:val="0"/>
          <w:marBottom w:val="0"/>
          <w:divBdr>
            <w:top w:val="none" w:sz="0" w:space="0" w:color="auto"/>
            <w:left w:val="none" w:sz="0" w:space="0" w:color="auto"/>
            <w:bottom w:val="none" w:sz="0" w:space="0" w:color="auto"/>
            <w:right w:val="none" w:sz="0" w:space="0" w:color="auto"/>
          </w:divBdr>
          <w:divsChild>
            <w:div w:id="1850244915">
              <w:marLeft w:val="0"/>
              <w:marRight w:val="0"/>
              <w:marTop w:val="0"/>
              <w:marBottom w:val="0"/>
              <w:divBdr>
                <w:top w:val="none" w:sz="0" w:space="0" w:color="auto"/>
                <w:left w:val="none" w:sz="0" w:space="0" w:color="auto"/>
                <w:bottom w:val="none" w:sz="0" w:space="0" w:color="auto"/>
                <w:right w:val="none" w:sz="0" w:space="0" w:color="auto"/>
              </w:divBdr>
              <w:divsChild>
                <w:div w:id="502666781">
                  <w:marLeft w:val="0"/>
                  <w:marRight w:val="0"/>
                  <w:marTop w:val="0"/>
                  <w:marBottom w:val="0"/>
                  <w:divBdr>
                    <w:top w:val="none" w:sz="0" w:space="0" w:color="auto"/>
                    <w:left w:val="none" w:sz="0" w:space="0" w:color="auto"/>
                    <w:bottom w:val="none" w:sz="0" w:space="0" w:color="auto"/>
                    <w:right w:val="none" w:sz="0" w:space="0" w:color="auto"/>
                  </w:divBdr>
                  <w:divsChild>
                    <w:div w:id="1952739173">
                      <w:marLeft w:val="0"/>
                      <w:marRight w:val="0"/>
                      <w:marTop w:val="0"/>
                      <w:marBottom w:val="0"/>
                      <w:divBdr>
                        <w:top w:val="none" w:sz="0" w:space="0" w:color="auto"/>
                        <w:left w:val="none" w:sz="0" w:space="0" w:color="auto"/>
                        <w:bottom w:val="none" w:sz="0" w:space="0" w:color="auto"/>
                        <w:right w:val="none" w:sz="0" w:space="0" w:color="auto"/>
                      </w:divBdr>
                      <w:divsChild>
                        <w:div w:id="547690407">
                          <w:marLeft w:val="0"/>
                          <w:marRight w:val="0"/>
                          <w:marTop w:val="0"/>
                          <w:marBottom w:val="0"/>
                          <w:divBdr>
                            <w:top w:val="none" w:sz="0" w:space="0" w:color="auto"/>
                            <w:left w:val="none" w:sz="0" w:space="0" w:color="auto"/>
                            <w:bottom w:val="none" w:sz="0" w:space="0" w:color="auto"/>
                            <w:right w:val="none" w:sz="0" w:space="0" w:color="auto"/>
                          </w:divBdr>
                          <w:divsChild>
                            <w:div w:id="1930576618">
                              <w:marLeft w:val="0"/>
                              <w:marRight w:val="0"/>
                              <w:marTop w:val="0"/>
                              <w:marBottom w:val="0"/>
                              <w:divBdr>
                                <w:top w:val="none" w:sz="0" w:space="0" w:color="auto"/>
                                <w:left w:val="none" w:sz="0" w:space="0" w:color="auto"/>
                                <w:bottom w:val="none" w:sz="0" w:space="0" w:color="auto"/>
                                <w:right w:val="none" w:sz="0" w:space="0" w:color="auto"/>
                              </w:divBdr>
                              <w:divsChild>
                                <w:div w:id="3821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4403594">
      <w:bodyDiv w:val="1"/>
      <w:marLeft w:val="0"/>
      <w:marRight w:val="0"/>
      <w:marTop w:val="0"/>
      <w:marBottom w:val="0"/>
      <w:divBdr>
        <w:top w:val="none" w:sz="0" w:space="0" w:color="auto"/>
        <w:left w:val="none" w:sz="0" w:space="0" w:color="auto"/>
        <w:bottom w:val="none" w:sz="0" w:space="0" w:color="auto"/>
        <w:right w:val="none" w:sz="0" w:space="0" w:color="auto"/>
      </w:divBdr>
      <w:divsChild>
        <w:div w:id="675814235">
          <w:marLeft w:val="0"/>
          <w:marRight w:val="0"/>
          <w:marTop w:val="0"/>
          <w:marBottom w:val="0"/>
          <w:divBdr>
            <w:top w:val="none" w:sz="0" w:space="0" w:color="auto"/>
            <w:left w:val="none" w:sz="0" w:space="0" w:color="auto"/>
            <w:bottom w:val="none" w:sz="0" w:space="0" w:color="auto"/>
            <w:right w:val="none" w:sz="0" w:space="0" w:color="auto"/>
          </w:divBdr>
          <w:divsChild>
            <w:div w:id="619578699">
              <w:marLeft w:val="0"/>
              <w:marRight w:val="0"/>
              <w:marTop w:val="0"/>
              <w:marBottom w:val="0"/>
              <w:divBdr>
                <w:top w:val="none" w:sz="0" w:space="0" w:color="auto"/>
                <w:left w:val="none" w:sz="0" w:space="0" w:color="auto"/>
                <w:bottom w:val="none" w:sz="0" w:space="0" w:color="auto"/>
                <w:right w:val="none" w:sz="0" w:space="0" w:color="auto"/>
              </w:divBdr>
              <w:divsChild>
                <w:div w:id="1669364979">
                  <w:marLeft w:val="0"/>
                  <w:marRight w:val="0"/>
                  <w:marTop w:val="0"/>
                  <w:marBottom w:val="0"/>
                  <w:divBdr>
                    <w:top w:val="none" w:sz="0" w:space="0" w:color="auto"/>
                    <w:left w:val="none" w:sz="0" w:space="0" w:color="auto"/>
                    <w:bottom w:val="none" w:sz="0" w:space="0" w:color="auto"/>
                    <w:right w:val="none" w:sz="0" w:space="0" w:color="auto"/>
                  </w:divBdr>
                  <w:divsChild>
                    <w:div w:id="599798336">
                      <w:marLeft w:val="0"/>
                      <w:marRight w:val="0"/>
                      <w:marTop w:val="0"/>
                      <w:marBottom w:val="0"/>
                      <w:divBdr>
                        <w:top w:val="none" w:sz="0" w:space="0" w:color="auto"/>
                        <w:left w:val="none" w:sz="0" w:space="0" w:color="auto"/>
                        <w:bottom w:val="none" w:sz="0" w:space="0" w:color="auto"/>
                        <w:right w:val="none" w:sz="0" w:space="0" w:color="auto"/>
                      </w:divBdr>
                      <w:divsChild>
                        <w:div w:id="692925621">
                          <w:marLeft w:val="0"/>
                          <w:marRight w:val="0"/>
                          <w:marTop w:val="0"/>
                          <w:marBottom w:val="0"/>
                          <w:divBdr>
                            <w:top w:val="none" w:sz="0" w:space="0" w:color="auto"/>
                            <w:left w:val="none" w:sz="0" w:space="0" w:color="auto"/>
                            <w:bottom w:val="none" w:sz="0" w:space="0" w:color="auto"/>
                            <w:right w:val="none" w:sz="0" w:space="0" w:color="auto"/>
                          </w:divBdr>
                          <w:divsChild>
                            <w:div w:id="594366954">
                              <w:marLeft w:val="0"/>
                              <w:marRight w:val="0"/>
                              <w:marTop w:val="0"/>
                              <w:marBottom w:val="0"/>
                              <w:divBdr>
                                <w:top w:val="none" w:sz="0" w:space="0" w:color="auto"/>
                                <w:left w:val="none" w:sz="0" w:space="0" w:color="auto"/>
                                <w:bottom w:val="none" w:sz="0" w:space="0" w:color="auto"/>
                                <w:right w:val="none" w:sz="0" w:space="0" w:color="auto"/>
                              </w:divBdr>
                              <w:divsChild>
                                <w:div w:id="5294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9791020">
      <w:bodyDiv w:val="1"/>
      <w:marLeft w:val="0"/>
      <w:marRight w:val="0"/>
      <w:marTop w:val="0"/>
      <w:marBottom w:val="0"/>
      <w:divBdr>
        <w:top w:val="none" w:sz="0" w:space="0" w:color="auto"/>
        <w:left w:val="none" w:sz="0" w:space="0" w:color="auto"/>
        <w:bottom w:val="none" w:sz="0" w:space="0" w:color="auto"/>
        <w:right w:val="none" w:sz="0" w:space="0" w:color="auto"/>
      </w:divBdr>
      <w:divsChild>
        <w:div w:id="885604780">
          <w:marLeft w:val="0"/>
          <w:marRight w:val="0"/>
          <w:marTop w:val="0"/>
          <w:marBottom w:val="0"/>
          <w:divBdr>
            <w:top w:val="none" w:sz="0" w:space="0" w:color="auto"/>
            <w:left w:val="none" w:sz="0" w:space="0" w:color="auto"/>
            <w:bottom w:val="none" w:sz="0" w:space="0" w:color="auto"/>
            <w:right w:val="none" w:sz="0" w:space="0" w:color="auto"/>
          </w:divBdr>
          <w:divsChild>
            <w:div w:id="1967151555">
              <w:marLeft w:val="0"/>
              <w:marRight w:val="0"/>
              <w:marTop w:val="0"/>
              <w:marBottom w:val="0"/>
              <w:divBdr>
                <w:top w:val="none" w:sz="0" w:space="0" w:color="auto"/>
                <w:left w:val="none" w:sz="0" w:space="0" w:color="auto"/>
                <w:bottom w:val="none" w:sz="0" w:space="0" w:color="auto"/>
                <w:right w:val="none" w:sz="0" w:space="0" w:color="auto"/>
              </w:divBdr>
              <w:divsChild>
                <w:div w:id="201599375">
                  <w:marLeft w:val="0"/>
                  <w:marRight w:val="0"/>
                  <w:marTop w:val="0"/>
                  <w:marBottom w:val="0"/>
                  <w:divBdr>
                    <w:top w:val="none" w:sz="0" w:space="0" w:color="auto"/>
                    <w:left w:val="none" w:sz="0" w:space="0" w:color="auto"/>
                    <w:bottom w:val="none" w:sz="0" w:space="0" w:color="auto"/>
                    <w:right w:val="none" w:sz="0" w:space="0" w:color="auto"/>
                  </w:divBdr>
                  <w:divsChild>
                    <w:div w:id="1598176654">
                      <w:marLeft w:val="0"/>
                      <w:marRight w:val="0"/>
                      <w:marTop w:val="0"/>
                      <w:marBottom w:val="0"/>
                      <w:divBdr>
                        <w:top w:val="none" w:sz="0" w:space="0" w:color="auto"/>
                        <w:left w:val="none" w:sz="0" w:space="0" w:color="auto"/>
                        <w:bottom w:val="none" w:sz="0" w:space="0" w:color="auto"/>
                        <w:right w:val="none" w:sz="0" w:space="0" w:color="auto"/>
                      </w:divBdr>
                      <w:divsChild>
                        <w:div w:id="434794209">
                          <w:marLeft w:val="0"/>
                          <w:marRight w:val="0"/>
                          <w:marTop w:val="0"/>
                          <w:marBottom w:val="0"/>
                          <w:divBdr>
                            <w:top w:val="none" w:sz="0" w:space="0" w:color="auto"/>
                            <w:left w:val="none" w:sz="0" w:space="0" w:color="auto"/>
                            <w:bottom w:val="none" w:sz="0" w:space="0" w:color="auto"/>
                            <w:right w:val="none" w:sz="0" w:space="0" w:color="auto"/>
                          </w:divBdr>
                          <w:divsChild>
                            <w:div w:id="83574782">
                              <w:marLeft w:val="0"/>
                              <w:marRight w:val="0"/>
                              <w:marTop w:val="0"/>
                              <w:marBottom w:val="0"/>
                              <w:divBdr>
                                <w:top w:val="none" w:sz="0" w:space="0" w:color="auto"/>
                                <w:left w:val="none" w:sz="0" w:space="0" w:color="auto"/>
                                <w:bottom w:val="none" w:sz="0" w:space="0" w:color="auto"/>
                                <w:right w:val="none" w:sz="0" w:space="0" w:color="auto"/>
                              </w:divBdr>
                              <w:divsChild>
                                <w:div w:id="1921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0930349">
      <w:bodyDiv w:val="1"/>
      <w:marLeft w:val="0"/>
      <w:marRight w:val="0"/>
      <w:marTop w:val="0"/>
      <w:marBottom w:val="0"/>
      <w:divBdr>
        <w:top w:val="none" w:sz="0" w:space="0" w:color="auto"/>
        <w:left w:val="none" w:sz="0" w:space="0" w:color="auto"/>
        <w:bottom w:val="none" w:sz="0" w:space="0" w:color="auto"/>
        <w:right w:val="none" w:sz="0" w:space="0" w:color="auto"/>
      </w:divBdr>
      <w:divsChild>
        <w:div w:id="386994120">
          <w:marLeft w:val="0"/>
          <w:marRight w:val="0"/>
          <w:marTop w:val="0"/>
          <w:marBottom w:val="0"/>
          <w:divBdr>
            <w:top w:val="none" w:sz="0" w:space="0" w:color="auto"/>
            <w:left w:val="none" w:sz="0" w:space="0" w:color="auto"/>
            <w:bottom w:val="none" w:sz="0" w:space="0" w:color="auto"/>
            <w:right w:val="none" w:sz="0" w:space="0" w:color="auto"/>
          </w:divBdr>
        </w:div>
      </w:divsChild>
    </w:div>
    <w:div w:id="2088844529">
      <w:bodyDiv w:val="1"/>
      <w:marLeft w:val="0"/>
      <w:marRight w:val="0"/>
      <w:marTop w:val="0"/>
      <w:marBottom w:val="0"/>
      <w:divBdr>
        <w:top w:val="none" w:sz="0" w:space="0" w:color="auto"/>
        <w:left w:val="none" w:sz="0" w:space="0" w:color="auto"/>
        <w:bottom w:val="none" w:sz="0" w:space="0" w:color="auto"/>
        <w:right w:val="none" w:sz="0" w:space="0" w:color="auto"/>
      </w:divBdr>
      <w:divsChild>
        <w:div w:id="7716304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image" Target="media/image54.emf"/><Relationship Id="rId21" Type="http://schemas.openxmlformats.org/officeDocument/2006/relationships/image" Target="media/image7.emf"/><Relationship Id="rId42" Type="http://schemas.openxmlformats.org/officeDocument/2006/relationships/oleObject" Target="embeddings/oleObject17.bin"/><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oleObject" Target="embeddings/oleObject30.bin"/><Relationship Id="rId84" Type="http://schemas.openxmlformats.org/officeDocument/2006/relationships/image" Target="media/image38.emf"/><Relationship Id="rId89" Type="http://schemas.openxmlformats.org/officeDocument/2006/relationships/oleObject" Target="embeddings/oleObject40.bin"/><Relationship Id="rId112" Type="http://schemas.openxmlformats.org/officeDocument/2006/relationships/image" Target="media/image52.emf"/><Relationship Id="rId133" Type="http://schemas.openxmlformats.org/officeDocument/2006/relationships/oleObject" Target="embeddings/oleObject63.bin"/><Relationship Id="rId138" Type="http://schemas.openxmlformats.org/officeDocument/2006/relationships/oleObject" Target="embeddings/oleObject66.bin"/><Relationship Id="rId154" Type="http://schemas.openxmlformats.org/officeDocument/2006/relationships/oleObject" Target="embeddings/oleObject74.bin"/><Relationship Id="rId159" Type="http://schemas.openxmlformats.org/officeDocument/2006/relationships/fontTable" Target="fontTable.xml"/><Relationship Id="rId16" Type="http://schemas.openxmlformats.org/officeDocument/2006/relationships/oleObject" Target="embeddings/oleObject4.bin"/><Relationship Id="rId107" Type="http://schemas.openxmlformats.org/officeDocument/2006/relationships/oleObject" Target="embeddings/oleObject49.bin"/><Relationship Id="rId11" Type="http://schemas.openxmlformats.org/officeDocument/2006/relationships/image" Target="media/image2.emf"/><Relationship Id="rId32" Type="http://schemas.openxmlformats.org/officeDocument/2006/relationships/oleObject" Target="embeddings/oleObject12.bin"/><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oleObject" Target="embeddings/oleObject25.bin"/><Relationship Id="rId74" Type="http://schemas.openxmlformats.org/officeDocument/2006/relationships/oleObject" Target="embeddings/oleObject33.bin"/><Relationship Id="rId79" Type="http://schemas.openxmlformats.org/officeDocument/2006/relationships/oleObject" Target="embeddings/oleObject35.bin"/><Relationship Id="rId102" Type="http://schemas.openxmlformats.org/officeDocument/2006/relationships/image" Target="media/image47.emf"/><Relationship Id="rId123" Type="http://schemas.openxmlformats.org/officeDocument/2006/relationships/image" Target="media/image57.emf"/><Relationship Id="rId128" Type="http://schemas.openxmlformats.org/officeDocument/2006/relationships/image" Target="media/image59.emf"/><Relationship Id="rId144" Type="http://schemas.openxmlformats.org/officeDocument/2006/relationships/oleObject" Target="embeddings/oleObject69.bin"/><Relationship Id="rId149" Type="http://schemas.openxmlformats.org/officeDocument/2006/relationships/image" Target="media/image69.emf"/><Relationship Id="rId5" Type="http://schemas.openxmlformats.org/officeDocument/2006/relationships/settings" Target="settings.xml"/><Relationship Id="rId90" Type="http://schemas.openxmlformats.org/officeDocument/2006/relationships/image" Target="media/image41.emf"/><Relationship Id="rId95" Type="http://schemas.openxmlformats.org/officeDocument/2006/relationships/oleObject" Target="embeddings/oleObject43.bin"/><Relationship Id="rId160" Type="http://schemas.openxmlformats.org/officeDocument/2006/relationships/theme" Target="theme/theme1.xml"/><Relationship Id="rId22" Type="http://schemas.openxmlformats.org/officeDocument/2006/relationships/oleObject" Target="embeddings/oleObject7.bin"/><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oleObject20.bin"/><Relationship Id="rId64" Type="http://schemas.openxmlformats.org/officeDocument/2006/relationships/oleObject" Target="embeddings/oleObject28.bin"/><Relationship Id="rId69" Type="http://schemas.openxmlformats.org/officeDocument/2006/relationships/image" Target="media/image31.emf"/><Relationship Id="rId113" Type="http://schemas.openxmlformats.org/officeDocument/2006/relationships/oleObject" Target="embeddings/oleObject52.bin"/><Relationship Id="rId118" Type="http://schemas.openxmlformats.org/officeDocument/2006/relationships/oleObject" Target="embeddings/oleObject55.bin"/><Relationship Id="rId134" Type="http://schemas.openxmlformats.org/officeDocument/2006/relationships/oleObject" Target="embeddings/oleObject64.bin"/><Relationship Id="rId139" Type="http://schemas.openxmlformats.org/officeDocument/2006/relationships/image" Target="media/image64.emf"/><Relationship Id="rId80" Type="http://schemas.openxmlformats.org/officeDocument/2006/relationships/image" Target="media/image36.emf"/><Relationship Id="rId85" Type="http://schemas.openxmlformats.org/officeDocument/2006/relationships/oleObject" Target="embeddings/oleObject38.bin"/><Relationship Id="rId150" Type="http://schemas.openxmlformats.org/officeDocument/2006/relationships/oleObject" Target="embeddings/oleObject72.bin"/><Relationship Id="rId155" Type="http://schemas.openxmlformats.org/officeDocument/2006/relationships/image" Target="media/image72.emf"/><Relationship Id="rId12" Type="http://schemas.openxmlformats.org/officeDocument/2006/relationships/oleObject" Target="embeddings/oleObject2.bin"/><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oleObject15.bin"/><Relationship Id="rId59" Type="http://schemas.openxmlformats.org/officeDocument/2006/relationships/image" Target="media/image26.emf"/><Relationship Id="rId103" Type="http://schemas.openxmlformats.org/officeDocument/2006/relationships/oleObject" Target="embeddings/oleObject47.bin"/><Relationship Id="rId108" Type="http://schemas.openxmlformats.org/officeDocument/2006/relationships/image" Target="media/image50.emf"/><Relationship Id="rId124" Type="http://schemas.openxmlformats.org/officeDocument/2006/relationships/oleObject" Target="embeddings/oleObject58.bin"/><Relationship Id="rId129" Type="http://schemas.openxmlformats.org/officeDocument/2006/relationships/oleObject" Target="embeddings/oleObject61.bin"/><Relationship Id="rId20" Type="http://schemas.openxmlformats.org/officeDocument/2006/relationships/oleObject" Target="embeddings/oleObject6.bin"/><Relationship Id="rId41" Type="http://schemas.openxmlformats.org/officeDocument/2006/relationships/image" Target="media/image17.emf"/><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hyperlink" Target="http://sc.hkexnews.hk/gb/sdinotice.hkex.com.hk/di/NSSrchMethod.aspx?src=MAIN&amp;in=1&amp;lang=ZH&amp;" TargetMode="External"/><Relationship Id="rId83" Type="http://schemas.openxmlformats.org/officeDocument/2006/relationships/oleObject" Target="embeddings/oleObject37.bin"/><Relationship Id="rId88" Type="http://schemas.openxmlformats.org/officeDocument/2006/relationships/image" Target="media/image40.emf"/><Relationship Id="rId91" Type="http://schemas.openxmlformats.org/officeDocument/2006/relationships/oleObject" Target="embeddings/oleObject41.bin"/><Relationship Id="rId96" Type="http://schemas.openxmlformats.org/officeDocument/2006/relationships/image" Target="media/image44.emf"/><Relationship Id="rId111" Type="http://schemas.openxmlformats.org/officeDocument/2006/relationships/oleObject" Target="embeddings/oleObject51.bin"/><Relationship Id="rId132" Type="http://schemas.openxmlformats.org/officeDocument/2006/relationships/image" Target="media/image61.emf"/><Relationship Id="rId140" Type="http://schemas.openxmlformats.org/officeDocument/2006/relationships/oleObject" Target="embeddings/oleObject67.bin"/><Relationship Id="rId145" Type="http://schemas.openxmlformats.org/officeDocument/2006/relationships/image" Target="media/image67.emf"/><Relationship Id="rId153"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emf"/><Relationship Id="rId57" Type="http://schemas.openxmlformats.org/officeDocument/2006/relationships/image" Target="media/image25.emf"/><Relationship Id="rId106" Type="http://schemas.openxmlformats.org/officeDocument/2006/relationships/image" Target="media/image49.emf"/><Relationship Id="rId114" Type="http://schemas.openxmlformats.org/officeDocument/2006/relationships/oleObject" Target="embeddings/oleObject53.bin"/><Relationship Id="rId119" Type="http://schemas.openxmlformats.org/officeDocument/2006/relationships/image" Target="media/image55.emf"/><Relationship Id="rId127" Type="http://schemas.openxmlformats.org/officeDocument/2006/relationships/oleObject" Target="embeddings/oleObject60.bin"/><Relationship Id="rId10" Type="http://schemas.openxmlformats.org/officeDocument/2006/relationships/oleObject" Target="embeddings/oleObject1.bin"/><Relationship Id="rId31" Type="http://schemas.openxmlformats.org/officeDocument/2006/relationships/image" Target="media/image12.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image" Target="media/image35.emf"/><Relationship Id="rId81" Type="http://schemas.openxmlformats.org/officeDocument/2006/relationships/oleObject" Target="embeddings/oleObject36.bin"/><Relationship Id="rId86" Type="http://schemas.openxmlformats.org/officeDocument/2006/relationships/image" Target="media/image39.emf"/><Relationship Id="rId94" Type="http://schemas.openxmlformats.org/officeDocument/2006/relationships/image" Target="media/image43.e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oleObject" Target="embeddings/oleObject57.bin"/><Relationship Id="rId130" Type="http://schemas.openxmlformats.org/officeDocument/2006/relationships/image" Target="media/image60.emf"/><Relationship Id="rId135" Type="http://schemas.openxmlformats.org/officeDocument/2006/relationships/image" Target="media/image62.emf"/><Relationship Id="rId143" Type="http://schemas.openxmlformats.org/officeDocument/2006/relationships/image" Target="media/image66.emf"/><Relationship Id="rId148" Type="http://schemas.openxmlformats.org/officeDocument/2006/relationships/oleObject" Target="embeddings/oleObject71.bin"/><Relationship Id="rId151" Type="http://schemas.openxmlformats.org/officeDocument/2006/relationships/image" Target="media/image70.emf"/><Relationship Id="rId156" Type="http://schemas.openxmlformats.org/officeDocument/2006/relationships/oleObject" Target="embeddings/oleObject75.bin"/><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emf"/><Relationship Id="rId109" Type="http://schemas.openxmlformats.org/officeDocument/2006/relationships/oleObject" Target="embeddings/oleObject50.bin"/><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emf"/><Relationship Id="rId76" Type="http://schemas.openxmlformats.org/officeDocument/2006/relationships/image" Target="media/image34.emf"/><Relationship Id="rId97" Type="http://schemas.openxmlformats.org/officeDocument/2006/relationships/oleObject" Target="embeddings/oleObject44.bin"/><Relationship Id="rId104" Type="http://schemas.openxmlformats.org/officeDocument/2006/relationships/image" Target="media/image48.emf"/><Relationship Id="rId120" Type="http://schemas.openxmlformats.org/officeDocument/2006/relationships/oleObject" Target="embeddings/oleObject56.bin"/><Relationship Id="rId125" Type="http://schemas.openxmlformats.org/officeDocument/2006/relationships/oleObject" Target="embeddings/oleObject59.bin"/><Relationship Id="rId141" Type="http://schemas.openxmlformats.org/officeDocument/2006/relationships/image" Target="media/image65.emf"/><Relationship Id="rId146" Type="http://schemas.openxmlformats.org/officeDocument/2006/relationships/oleObject" Target="embeddings/oleObject70.bin"/><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image" Target="media/image42.emf"/><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emf"/><Relationship Id="rId66" Type="http://schemas.openxmlformats.org/officeDocument/2006/relationships/oleObject" Target="embeddings/oleObject29.bin"/><Relationship Id="rId87" Type="http://schemas.openxmlformats.org/officeDocument/2006/relationships/oleObject" Target="embeddings/oleObject39.bin"/><Relationship Id="rId110" Type="http://schemas.openxmlformats.org/officeDocument/2006/relationships/image" Target="media/image51.emf"/><Relationship Id="rId115" Type="http://schemas.openxmlformats.org/officeDocument/2006/relationships/image" Target="media/image53.emf"/><Relationship Id="rId131" Type="http://schemas.openxmlformats.org/officeDocument/2006/relationships/oleObject" Target="embeddings/oleObject62.bin"/><Relationship Id="rId136" Type="http://schemas.openxmlformats.org/officeDocument/2006/relationships/oleObject" Target="embeddings/oleObject65.bin"/><Relationship Id="rId157" Type="http://schemas.openxmlformats.org/officeDocument/2006/relationships/image" Target="media/image73.emf"/><Relationship Id="rId61" Type="http://schemas.openxmlformats.org/officeDocument/2006/relationships/image" Target="media/image27.emf"/><Relationship Id="rId82" Type="http://schemas.openxmlformats.org/officeDocument/2006/relationships/image" Target="media/image37.emf"/><Relationship Id="rId152" Type="http://schemas.openxmlformats.org/officeDocument/2006/relationships/oleObject" Target="embeddings/oleObject73.bin"/><Relationship Id="rId19" Type="http://schemas.openxmlformats.org/officeDocument/2006/relationships/image" Target="media/image6.e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emf"/><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image" Target="media/image46.emf"/><Relationship Id="rId105" Type="http://schemas.openxmlformats.org/officeDocument/2006/relationships/oleObject" Target="embeddings/oleObject48.bin"/><Relationship Id="rId126" Type="http://schemas.openxmlformats.org/officeDocument/2006/relationships/image" Target="media/image58.emf"/><Relationship Id="rId147" Type="http://schemas.openxmlformats.org/officeDocument/2006/relationships/image" Target="media/image68.emf"/><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32.bin"/><Relationship Id="rId93" Type="http://schemas.openxmlformats.org/officeDocument/2006/relationships/oleObject" Target="embeddings/oleObject42.bin"/><Relationship Id="rId98" Type="http://schemas.openxmlformats.org/officeDocument/2006/relationships/image" Target="media/image45.emf"/><Relationship Id="rId121" Type="http://schemas.openxmlformats.org/officeDocument/2006/relationships/image" Target="media/image56.emf"/><Relationship Id="rId142" Type="http://schemas.openxmlformats.org/officeDocument/2006/relationships/oleObject" Target="embeddings/oleObject68.bin"/><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oleObject" Target="embeddings/oleObject19.bin"/><Relationship Id="rId67" Type="http://schemas.openxmlformats.org/officeDocument/2006/relationships/image" Target="media/image30.emf"/><Relationship Id="rId116" Type="http://schemas.openxmlformats.org/officeDocument/2006/relationships/oleObject" Target="embeddings/oleObject54.bin"/><Relationship Id="rId137" Type="http://schemas.openxmlformats.org/officeDocument/2006/relationships/image" Target="media/image63.emf"/><Relationship Id="rId158" Type="http://schemas.openxmlformats.org/officeDocument/2006/relationships/oleObject" Target="embeddings/oleObject7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2011-05-21T00:00:00</PublishDate>
  <Abstrac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116A70-7589-449D-A085-34BAB19A9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208</Pages>
  <Words>19580</Words>
  <Characters>111607</Characters>
  <Application>Microsoft Office Word</Application>
  <DocSecurity>0</DocSecurity>
  <Lines>930</Lines>
  <Paragraphs>261</Paragraphs>
  <ScaleCrop>false</ScaleCrop>
  <Company>国信香港金控公司</Company>
  <LinksUpToDate>false</LinksUpToDate>
  <CharactersWithSpaces>130926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风控管理项目</dc:title>
  <dc:subject>上市公司行动软件需求说明书</dc:subject>
  <dc:creator>黄铝</dc:creator>
  <cp:keywords/>
  <dc:description/>
  <cp:lastModifiedBy>谢衍筹</cp:lastModifiedBy>
  <cp:revision>5</cp:revision>
  <dcterms:created xsi:type="dcterms:W3CDTF">2012-06-12T03:03:00Z</dcterms:created>
  <dcterms:modified xsi:type="dcterms:W3CDTF">2012-06-28T03:33:00Z</dcterms:modified>
</cp:coreProperties>
</file>